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8C4" w:rsidRDefault="00F158C4">
      <w:pPr>
        <w:rPr>
          <w:rFonts w:eastAsia="宋体" w:cs="Times New Roman" w:hint="eastAsia"/>
          <w:b/>
          <w:bCs/>
          <w:sz w:val="48"/>
          <w:szCs w:val="48"/>
        </w:rPr>
      </w:pPr>
      <w:bookmarkStart w:id="0" w:name="_top"/>
      <w:bookmarkStart w:id="1" w:name="_GoBack"/>
      <w:bookmarkEnd w:id="0"/>
      <w:bookmarkEnd w:id="1"/>
    </w:p>
    <w:p w:rsidR="00735F38" w:rsidRDefault="00735F38" w:rsidP="00682E05">
      <w:pPr>
        <w:pStyle w:val="ae"/>
        <w:rPr>
          <w:rFonts w:ascii="Times New Roman" w:hAnsi="Times New Roman" w:cs="Times New Roman"/>
          <w:sz w:val="48"/>
          <w:szCs w:val="48"/>
        </w:rPr>
      </w:pPr>
    </w:p>
    <w:p w:rsidR="00735F38" w:rsidRDefault="00735F38" w:rsidP="00682E05">
      <w:pPr>
        <w:pStyle w:val="ae"/>
        <w:rPr>
          <w:rFonts w:ascii="Times New Roman" w:hAnsi="Times New Roman" w:cs="Times New Roman"/>
          <w:sz w:val="48"/>
          <w:szCs w:val="48"/>
        </w:rPr>
      </w:pPr>
    </w:p>
    <w:p w:rsidR="00735F38" w:rsidRDefault="00735F38" w:rsidP="00682E05">
      <w:pPr>
        <w:pStyle w:val="ae"/>
        <w:rPr>
          <w:rFonts w:ascii="Times New Roman" w:hAnsi="Times New Roman" w:cs="Times New Roman"/>
          <w:sz w:val="48"/>
          <w:szCs w:val="48"/>
        </w:rPr>
      </w:pPr>
    </w:p>
    <w:p w:rsidR="00735F38" w:rsidRDefault="00735F38" w:rsidP="00735F38"/>
    <w:p w:rsidR="00735F38" w:rsidRPr="00735F38" w:rsidRDefault="00735F38" w:rsidP="00735F38">
      <w:pPr>
        <w:autoSpaceDE w:val="0"/>
        <w:autoSpaceDN w:val="0"/>
        <w:adjustRightInd w:val="0"/>
        <w:jc w:val="center"/>
        <w:rPr>
          <w:rFonts w:cs="Times New Roman"/>
          <w:color w:val="000000"/>
          <w:kern w:val="0"/>
          <w:szCs w:val="24"/>
        </w:rPr>
      </w:pPr>
    </w:p>
    <w:p w:rsidR="00735F38" w:rsidRPr="00735F38" w:rsidRDefault="00AC7C37"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w:t>
      </w:r>
      <w:r w:rsidR="00735F38">
        <w:rPr>
          <w:rFonts w:cs="Times New Roman"/>
          <w:color w:val="000000"/>
          <w:kern w:val="0"/>
          <w:sz w:val="23"/>
          <w:szCs w:val="23"/>
        </w:rPr>
        <w:t>2014</w:t>
      </w:r>
    </w:p>
    <w:p w:rsidR="00735F38" w:rsidRPr="00735F38" w:rsidRDefault="00735F38"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KUN MEI</w:t>
      </w:r>
    </w:p>
    <w:p w:rsidR="00735F38" w:rsidRPr="00735F38" w:rsidRDefault="00735F38" w:rsidP="00735F38">
      <w:pPr>
        <w:jc w:val="center"/>
      </w:pPr>
      <w:r w:rsidRPr="00735F38">
        <w:rPr>
          <w:rFonts w:cs="Times New Roman"/>
          <w:color w:val="000000"/>
          <w:kern w:val="0"/>
          <w:sz w:val="23"/>
          <w:szCs w:val="23"/>
        </w:rPr>
        <w:t>ALL RIGHTS RESERVED</w:t>
      </w:r>
    </w:p>
    <w:p w:rsidR="00F158C4" w:rsidRDefault="00F158C4">
      <w:pPr>
        <w:rPr>
          <w:rFonts w:eastAsia="宋体" w:cs="Times New Roman"/>
          <w:b/>
          <w:bCs/>
          <w:sz w:val="48"/>
          <w:szCs w:val="48"/>
        </w:rPr>
      </w:pPr>
      <w:r>
        <w:rPr>
          <w:rFonts w:cs="Times New Roman"/>
          <w:sz w:val="48"/>
          <w:szCs w:val="48"/>
        </w:rPr>
        <w:br w:type="page"/>
      </w:r>
    </w:p>
    <w:p w:rsidR="00735F38" w:rsidRDefault="00735F38" w:rsidP="00682E05">
      <w:pPr>
        <w:pStyle w:val="ae"/>
        <w:rPr>
          <w:rFonts w:ascii="Times New Roman" w:hAnsi="Times New Roman" w:cs="Times New Roman"/>
          <w:sz w:val="48"/>
          <w:szCs w:val="48"/>
        </w:rPr>
      </w:pPr>
      <w:r>
        <w:rPr>
          <w:rFonts w:ascii="Times New Roman" w:hAnsi="Times New Roman" w:cs="Times New Roman"/>
          <w:sz w:val="48"/>
          <w:szCs w:val="48"/>
        </w:rPr>
        <w:lastRenderedPageBreak/>
        <w:br w:type="page"/>
      </w:r>
    </w:p>
    <w:p w:rsidR="002E2D02" w:rsidRPr="00A16469" w:rsidRDefault="00767131" w:rsidP="00682E05">
      <w:pPr>
        <w:pStyle w:val="ae"/>
        <w:rPr>
          <w:rFonts w:ascii="Times New Roman" w:hAnsi="Times New Roman" w:cs="Times New Roman"/>
          <w:sz w:val="40"/>
          <w:szCs w:val="40"/>
        </w:rPr>
      </w:pPr>
      <w:bookmarkStart w:id="2" w:name="_Toc380964252"/>
      <w:bookmarkStart w:id="3" w:name="_Toc380964623"/>
      <w:bookmarkStart w:id="4" w:name="_Toc380964817"/>
      <w:bookmarkStart w:id="5" w:name="OLE_LINK3"/>
      <w:bookmarkStart w:id="6" w:name="OLE_LINK4"/>
      <w:r w:rsidRPr="00A16469">
        <w:rPr>
          <w:rFonts w:ascii="Times New Roman" w:hAnsi="Times New Roman" w:cs="Times New Roman"/>
          <w:sz w:val="40"/>
          <w:szCs w:val="40"/>
        </w:rPr>
        <w:lastRenderedPageBreak/>
        <w:t>ASSESSMENT OF POPULATION EXPOSURES TO AIRBORNE ALLERGENIC POLLEN IN THE US FROM 1994 TO 2010</w:t>
      </w:r>
      <w:bookmarkEnd w:id="2"/>
      <w:bookmarkEnd w:id="3"/>
      <w:bookmarkEnd w:id="4"/>
    </w:p>
    <w:bookmarkEnd w:id="5"/>
    <w:bookmarkEnd w:id="6"/>
    <w:p w:rsidR="00B13948" w:rsidRPr="00B13948" w:rsidRDefault="00B13948" w:rsidP="00B13948">
      <w:pPr>
        <w:autoSpaceDE w:val="0"/>
        <w:autoSpaceDN w:val="0"/>
        <w:adjustRightInd w:val="0"/>
        <w:jc w:val="left"/>
        <w:rPr>
          <w:rFonts w:cs="Times New Roman"/>
          <w:color w:val="000000"/>
          <w:kern w:val="0"/>
          <w:szCs w:val="24"/>
        </w:rPr>
      </w:pPr>
    </w:p>
    <w:p w:rsidR="00B13948" w:rsidRPr="00B13948" w:rsidRDefault="005C5541" w:rsidP="00DA22CF">
      <w:pPr>
        <w:autoSpaceDE w:val="0"/>
        <w:autoSpaceDN w:val="0"/>
        <w:adjustRightInd w:val="0"/>
        <w:jc w:val="center"/>
        <w:rPr>
          <w:rFonts w:cs="Times New Roman"/>
          <w:color w:val="000000"/>
          <w:kern w:val="0"/>
          <w:szCs w:val="24"/>
        </w:rPr>
      </w:pPr>
      <w:r>
        <w:rPr>
          <w:rFonts w:cs="Times New Roman"/>
          <w:color w:val="000000"/>
          <w:kern w:val="0"/>
          <w:szCs w:val="24"/>
        </w:rPr>
        <w:t>b</w:t>
      </w:r>
      <w:r w:rsidR="00B13948" w:rsidRPr="00B13948">
        <w:rPr>
          <w:rFonts w:cs="Times New Roman"/>
          <w:color w:val="000000"/>
          <w:kern w:val="0"/>
          <w:szCs w:val="24"/>
        </w:rPr>
        <w:t>y</w:t>
      </w:r>
    </w:p>
    <w:p w:rsidR="00B13948" w:rsidRPr="00B13948" w:rsidRDefault="0090782E" w:rsidP="00DA22CF">
      <w:pPr>
        <w:autoSpaceDE w:val="0"/>
        <w:autoSpaceDN w:val="0"/>
        <w:adjustRightInd w:val="0"/>
        <w:jc w:val="center"/>
        <w:rPr>
          <w:rFonts w:cs="Times New Roman"/>
          <w:color w:val="000000"/>
          <w:kern w:val="0"/>
          <w:szCs w:val="24"/>
        </w:rPr>
      </w:pPr>
      <w:r w:rsidRPr="007B7C54">
        <w:rPr>
          <w:rFonts w:cs="Times New Roman" w:hint="eastAsia"/>
          <w:color w:val="000000"/>
          <w:kern w:val="0"/>
          <w:szCs w:val="24"/>
        </w:rPr>
        <w:t>KUN MEI</w:t>
      </w:r>
      <w:r w:rsidR="00B13948"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 thesis submitted to the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School-New Brunswick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Rutgers, The State University of New Jersey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in partial fulfillment of the requirements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for the degree of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Master of</w:t>
      </w:r>
      <w:r w:rsidR="0087774C" w:rsidRPr="007B7C54">
        <w:rPr>
          <w:rFonts w:cs="Times New Roman" w:hint="eastAsia"/>
          <w:color w:val="000000"/>
          <w:kern w:val="0"/>
          <w:szCs w:val="24"/>
        </w:rPr>
        <w:t xml:space="preserve"> Science</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Program in </w:t>
      </w:r>
      <w:r w:rsidR="00B93EBB" w:rsidRPr="007B7C54">
        <w:rPr>
          <w:rFonts w:cs="Times New Roman" w:hint="eastAsia"/>
          <w:color w:val="000000"/>
          <w:kern w:val="0"/>
          <w:szCs w:val="24"/>
        </w:rPr>
        <w:t xml:space="preserve">Chemical and </w:t>
      </w:r>
      <w:r w:rsidR="00B93EBB" w:rsidRPr="007B7C54">
        <w:rPr>
          <w:rFonts w:cs="Times New Roman"/>
          <w:color w:val="000000"/>
          <w:kern w:val="0"/>
          <w:szCs w:val="24"/>
        </w:rPr>
        <w:t>Biochemical Engineering</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written under the direction of </w:t>
      </w:r>
    </w:p>
    <w:p w:rsidR="00B13948" w:rsidRPr="00B13948" w:rsidRDefault="00862B55"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Panos G. Georgopoulos</w:t>
      </w:r>
      <w:r w:rsidR="00B13948" w:rsidRPr="00B13948">
        <w:rPr>
          <w:rFonts w:cs="Times New Roman"/>
          <w:color w:val="000000"/>
          <w:kern w:val="0"/>
          <w:szCs w:val="24"/>
        </w:rPr>
        <w:t xml:space="preserve"> </w:t>
      </w:r>
    </w:p>
    <w:p w:rsidR="00B13948" w:rsidRPr="007B7C54" w:rsidRDefault="00B13948" w:rsidP="00EE5547">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and approved by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kern w:val="0"/>
          <w:szCs w:val="24"/>
        </w:rPr>
        <w:t xml:space="preserve"> </w:t>
      </w:r>
      <w:r w:rsidRPr="00DA22CF">
        <w:rPr>
          <w:rFonts w:cs="Times New Roman"/>
          <w:color w:val="000000"/>
          <w:kern w:val="0"/>
          <w:szCs w:val="24"/>
        </w:rPr>
        <w:t xml:space="preserve">________________________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color w:val="000000"/>
          <w:kern w:val="0"/>
          <w:szCs w:val="24"/>
        </w:rPr>
        <w:t xml:space="preserve">________________________ </w:t>
      </w:r>
    </w:p>
    <w:p w:rsidR="00EE5547" w:rsidRPr="00EE5547" w:rsidRDefault="00DA22CF"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________________________</w:t>
      </w:r>
    </w:p>
    <w:p w:rsidR="00EE5547" w:rsidRPr="007B7C54" w:rsidRDefault="00EE5547"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New Brunswick, New Jersey</w:t>
      </w:r>
    </w:p>
    <w:p w:rsidR="00EE5547" w:rsidRPr="00B13948" w:rsidRDefault="00EE5547" w:rsidP="00EE5547">
      <w:pPr>
        <w:autoSpaceDE w:val="0"/>
        <w:autoSpaceDN w:val="0"/>
        <w:adjustRightInd w:val="0"/>
        <w:jc w:val="center"/>
        <w:rPr>
          <w:rFonts w:cs="Times New Roman"/>
          <w:i/>
          <w:color w:val="000000"/>
          <w:kern w:val="0"/>
          <w:szCs w:val="24"/>
        </w:rPr>
      </w:pPr>
      <w:r w:rsidRPr="007B7C54">
        <w:rPr>
          <w:rFonts w:cs="Times New Roman" w:hint="eastAsia"/>
          <w:i/>
          <w:color w:val="000000"/>
          <w:kern w:val="0"/>
          <w:szCs w:val="24"/>
        </w:rPr>
        <w:t>M</w:t>
      </w:r>
      <w:r w:rsidRPr="007B7C54">
        <w:rPr>
          <w:rFonts w:cs="Times New Roman"/>
          <w:i/>
          <w:color w:val="000000"/>
          <w:kern w:val="0"/>
          <w:szCs w:val="24"/>
        </w:rPr>
        <w:t>ay 2014</w:t>
      </w:r>
    </w:p>
    <w:p w:rsidR="00F158C4" w:rsidRDefault="00F158C4">
      <w:pPr>
        <w:rPr>
          <w:rFonts w:eastAsia="宋体" w:cs="Times New Roman"/>
          <w:b/>
          <w:bCs/>
          <w:sz w:val="48"/>
          <w:szCs w:val="48"/>
        </w:rPr>
      </w:pPr>
      <w:r>
        <w:rPr>
          <w:rFonts w:cs="Times New Roman"/>
          <w:sz w:val="48"/>
          <w:szCs w:val="48"/>
        </w:rPr>
        <w:br w:type="page"/>
      </w:r>
    </w:p>
    <w:p w:rsidR="002E2D02" w:rsidRDefault="002E2D02" w:rsidP="00682E05">
      <w:pPr>
        <w:pStyle w:val="ae"/>
        <w:rPr>
          <w:rFonts w:ascii="Times New Roman" w:hAnsi="Times New Roman" w:cs="Times New Roman"/>
          <w:sz w:val="48"/>
          <w:szCs w:val="48"/>
        </w:rPr>
      </w:pPr>
    </w:p>
    <w:p w:rsidR="00F7207F" w:rsidRDefault="00F7207F" w:rsidP="00F7207F">
      <w:pPr>
        <w:pStyle w:val="ae"/>
        <w:jc w:val="both"/>
        <w:rPr>
          <w:rFonts w:ascii="Times New Roman" w:hAnsi="Times New Roman" w:cs="Times New Roman"/>
          <w:sz w:val="48"/>
          <w:szCs w:val="48"/>
        </w:rPr>
        <w:sectPr w:rsidR="00F7207F" w:rsidSect="00F7207F">
          <w:headerReference w:type="default" r:id="rId9"/>
          <w:footerReference w:type="default" r:id="rId10"/>
          <w:type w:val="nextColumn"/>
          <w:pgSz w:w="11906" w:h="16838" w:code="9"/>
          <w:pgMar w:top="1440" w:right="1440" w:bottom="1440" w:left="2160" w:header="720" w:footer="720" w:gutter="0"/>
          <w:pgNumType w:fmt="lowerRoman" w:start="2"/>
          <w:cols w:space="720"/>
          <w:docGrid w:linePitch="312"/>
        </w:sectPr>
      </w:pPr>
    </w:p>
    <w:p w:rsidR="005A3318" w:rsidRPr="00F7207F" w:rsidRDefault="005A3318" w:rsidP="00F7207F">
      <w:pPr>
        <w:pStyle w:val="ae"/>
        <w:jc w:val="both"/>
        <w:rPr>
          <w:rFonts w:ascii="Times New Roman" w:hAnsi="Times New Roman" w:cs="Times New Roman"/>
          <w:sz w:val="48"/>
          <w:szCs w:val="48"/>
        </w:rPr>
      </w:pPr>
    </w:p>
    <w:p w:rsidR="00682E05" w:rsidRPr="00DD43C1" w:rsidRDefault="00AC7C37" w:rsidP="00DD43C1">
      <w:pPr>
        <w:pStyle w:val="1"/>
        <w:numPr>
          <w:ilvl w:val="0"/>
          <w:numId w:val="0"/>
        </w:numPr>
        <w:jc w:val="center"/>
      </w:pPr>
      <w:bookmarkStart w:id="7" w:name="_Toc380964818"/>
      <w:r w:rsidRPr="00DD43C1">
        <w:t>ABSTRACT OF THE THESIS</w:t>
      </w:r>
      <w:bookmarkEnd w:id="7"/>
    </w:p>
    <w:p w:rsidR="00A54777" w:rsidRPr="00A54777" w:rsidRDefault="00A54777" w:rsidP="00DD43C1">
      <w:pPr>
        <w:pStyle w:val="af6"/>
      </w:pPr>
      <w:bookmarkStart w:id="8" w:name="_Toc380964254"/>
      <w:bookmarkStart w:id="9" w:name="_Toc380964625"/>
      <w:bookmarkStart w:id="10" w:name="_Toc380964819"/>
      <w:r w:rsidRPr="00A54777">
        <w:t xml:space="preserve">Assessment </w:t>
      </w:r>
      <w:r>
        <w:t>of</w:t>
      </w:r>
      <w:r w:rsidRPr="00A54777">
        <w:t xml:space="preserve"> Population Exposures </w:t>
      </w:r>
      <w:r>
        <w:t>to</w:t>
      </w:r>
      <w:r w:rsidRPr="00A54777">
        <w:t xml:space="preserve"> Airborne Allergenic Pollen </w:t>
      </w:r>
      <w:r>
        <w:t>in the US f</w:t>
      </w:r>
      <w:r w:rsidRPr="00A54777">
        <w:t>rom 1994 To 2010</w:t>
      </w:r>
      <w:bookmarkEnd w:id="8"/>
      <w:bookmarkEnd w:id="9"/>
      <w:bookmarkEnd w:id="10"/>
    </w:p>
    <w:p w:rsidR="00CE0D6F" w:rsidRPr="00CE0D6F" w:rsidRDefault="00CE0D6F" w:rsidP="00CE0D6F">
      <w:pPr>
        <w:pStyle w:val="Default"/>
        <w:jc w:val="center"/>
      </w:pPr>
      <w:r w:rsidRPr="00CE0D6F">
        <w:t>By Kun Mei</w:t>
      </w:r>
    </w:p>
    <w:p w:rsidR="00CE0D6F" w:rsidRPr="00CE0D6F" w:rsidRDefault="00CE0D6F" w:rsidP="00CE0D6F">
      <w:pPr>
        <w:pStyle w:val="Default"/>
        <w:jc w:val="center"/>
      </w:pPr>
      <w:r w:rsidRPr="00CE0D6F">
        <w:t>Thesis Director:</w:t>
      </w:r>
    </w:p>
    <w:p w:rsidR="00A54777" w:rsidRDefault="00CE0D6F" w:rsidP="00CE0D6F">
      <w:pPr>
        <w:jc w:val="center"/>
        <w:rPr>
          <w:szCs w:val="24"/>
        </w:rPr>
      </w:pPr>
      <w:r w:rsidRPr="00CE0D6F">
        <w:rPr>
          <w:szCs w:val="24"/>
        </w:rPr>
        <w:t>Professor Panos G. Georgopoulos</w:t>
      </w:r>
    </w:p>
    <w:p w:rsidR="00477FA2" w:rsidRPr="00CE0D6F" w:rsidRDefault="00477FA2" w:rsidP="00CE0D6F">
      <w:pPr>
        <w:jc w:val="center"/>
        <w:rPr>
          <w:szCs w:val="24"/>
        </w:rPr>
      </w:pPr>
    </w:p>
    <w:p w:rsidR="00EA4D82" w:rsidRDefault="006645CC" w:rsidP="00FE42FB">
      <w:pPr>
        <w:spacing w:before="96" w:after="120"/>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sidRPr="00626DE8">
        <w:rPr>
          <w:rFonts w:cs="Times New Roman"/>
          <w:kern w:val="0"/>
          <w:szCs w:val="24"/>
        </w:rPr>
        <w:t xml:space="preserve"> 5%-30% </w:t>
      </w:r>
      <w:r w:rsidR="00620390" w:rsidRPr="00626DE8">
        <w:rPr>
          <w:rFonts w:cs="Times New Roman"/>
          <w:kern w:val="0"/>
          <w:szCs w:val="24"/>
        </w:rPr>
        <w:t xml:space="preserve">of the </w:t>
      </w:r>
      <w:r w:rsidR="00EA4D82" w:rsidRPr="00626DE8">
        <w:rPr>
          <w:rFonts w:cs="Times New Roman"/>
          <w:kern w:val="0"/>
          <w:szCs w:val="24"/>
        </w:rPr>
        <w:t>population in industrialized countries. Furthermore, a</w:t>
      </w:r>
      <w:r w:rsidR="00AE447D" w:rsidRPr="00626DE8">
        <w:rPr>
          <w:rFonts w:cs="Times New Roman"/>
          <w:kern w:val="0"/>
          <w:szCs w:val="24"/>
        </w:rPr>
        <w:t>llergenic pollen has been reported to act synergistically with common air pollutant</w:t>
      </w:r>
      <w:r w:rsidR="00620390" w:rsidRPr="00626DE8">
        <w:rPr>
          <w:rFonts w:cs="Times New Roman"/>
          <w:kern w:val="0"/>
          <w:szCs w:val="24"/>
        </w:rPr>
        <w:t>s</w:t>
      </w:r>
      <w:r w:rsidR="00AE447D" w:rsidRPr="00626DE8">
        <w:rPr>
          <w:rFonts w:cs="Times New Roman"/>
          <w:kern w:val="0"/>
          <w:szCs w:val="24"/>
        </w:rPr>
        <w:t xml:space="preserve">, such as </w:t>
      </w:r>
      <w:r w:rsidR="0066356B" w:rsidRPr="00626DE8">
        <w:rPr>
          <w:rFonts w:cs="Times New Roman"/>
          <w:kern w:val="0"/>
          <w:szCs w:val="24"/>
        </w:rPr>
        <w:t>ozone</w:t>
      </w:r>
      <w:r w:rsidR="00AE447D" w:rsidRPr="00626DE8">
        <w:rPr>
          <w:rFonts w:cs="Times New Roman"/>
          <w:kern w:val="0"/>
          <w:szCs w:val="24"/>
        </w:rPr>
        <w:t xml:space="preserve"> and particular matter, t</w:t>
      </w:r>
      <w:r w:rsidR="00AE447D">
        <w:rPr>
          <w:rFonts w:cs="Times New Roman"/>
          <w:kern w:val="0"/>
          <w:szCs w:val="24"/>
        </w:rPr>
        <w: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lastRenderedPageBreak/>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r w:rsidR="00826C0F">
        <w:rPr>
          <w:rFonts w:cs="Times New Roman"/>
          <w:kern w:val="0"/>
          <w:szCs w:val="24"/>
        </w:rPr>
        <w:t>“virtual individual” daily inhalation intakes</w:t>
      </w:r>
      <w:r w:rsidR="00994CE6">
        <w:rPr>
          <w:rFonts w:cs="Times New Roman"/>
          <w:kern w:val="0"/>
          <w:szCs w:val="24"/>
        </w:rPr>
        <w:t xml:space="preserve"> from </w:t>
      </w:r>
      <w:r w:rsidR="001F36FA">
        <w:rPr>
          <w:rFonts w:cs="Times New Roman"/>
          <w:kern w:val="0"/>
          <w:szCs w:val="24"/>
        </w:rPr>
        <w:t xml:space="preserve">2003 </w:t>
      </w:r>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103C61" w:rsidRPr="00201119" w:rsidRDefault="00CE41BB" w:rsidP="00201119">
      <w:pPr>
        <w:spacing w:before="96" w:after="120"/>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00F7207F">
        <w:rPr>
          <w:rFonts w:cs="Times New Roman"/>
          <w:kern w:val="0"/>
          <w:szCs w:val="24"/>
        </w:rPr>
        <w:t xml:space="preserve">. </w:t>
      </w:r>
    </w:p>
    <w:p w:rsidR="00F7207F" w:rsidRPr="00DD43C1" w:rsidRDefault="00F7207F" w:rsidP="00DD43C1">
      <w:pPr>
        <w:pStyle w:val="1"/>
        <w:numPr>
          <w:ilvl w:val="0"/>
          <w:numId w:val="0"/>
        </w:numPr>
        <w:jc w:val="center"/>
      </w:pPr>
      <w:bookmarkStart w:id="11" w:name="_Toc380964820"/>
      <w:r w:rsidRPr="00DD43C1">
        <w:lastRenderedPageBreak/>
        <w:t>Acknowledgement</w:t>
      </w:r>
      <w:bookmarkEnd w:id="11"/>
    </w:p>
    <w:p w:rsidR="00F7207F" w:rsidRDefault="00F7207F" w:rsidP="00F7207F">
      <w:pPr>
        <w:spacing w:before="96" w:after="120"/>
        <w:ind w:firstLine="720"/>
        <w:rPr>
          <w:rFonts w:cs="Times New Roman"/>
          <w:kern w:val="0"/>
          <w:szCs w:val="24"/>
        </w:rPr>
      </w:pPr>
      <w:r w:rsidRPr="005A3318">
        <w:rPr>
          <w:rFonts w:cs="Times New Roman"/>
          <w:kern w:val="0"/>
          <w:szCs w:val="24"/>
        </w:rPr>
        <w:t>Foremost, I would like to express my sincere gratitude to my advisor</w:t>
      </w:r>
      <w:r w:rsidR="002A299E">
        <w:rPr>
          <w:rFonts w:cs="Times New Roman"/>
          <w:kern w:val="0"/>
          <w:szCs w:val="24"/>
        </w:rPr>
        <w:t>,</w:t>
      </w:r>
      <w:r w:rsidRPr="005A3318">
        <w:rPr>
          <w:rFonts w:cs="Times New Roman"/>
          <w:kern w:val="0"/>
          <w:szCs w:val="24"/>
        </w:rPr>
        <w:t xml:space="preserve"> Prof. </w:t>
      </w:r>
      <w:r>
        <w:rPr>
          <w:rFonts w:cs="Times New Roman"/>
          <w:kern w:val="0"/>
          <w:szCs w:val="24"/>
        </w:rPr>
        <w:t>Panos G. Georgopoulos</w:t>
      </w:r>
      <w:r w:rsidR="002A299E">
        <w:rPr>
          <w:rFonts w:cs="Times New Roman"/>
          <w:kern w:val="0"/>
          <w:szCs w:val="24"/>
        </w:rPr>
        <w:t>,</w:t>
      </w:r>
      <w:r w:rsidRPr="005A3318">
        <w:rPr>
          <w:rFonts w:cs="Times New Roman"/>
          <w:kern w:val="0"/>
          <w:szCs w:val="24"/>
        </w:rPr>
        <w:t xml:space="preserve"> for </w:t>
      </w:r>
      <w:r w:rsidR="002A299E">
        <w:rPr>
          <w:rFonts w:cs="Times New Roman"/>
          <w:kern w:val="0"/>
          <w:szCs w:val="24"/>
        </w:rPr>
        <w:t>his</w:t>
      </w:r>
      <w:r w:rsidR="002A299E" w:rsidRPr="005A3318">
        <w:rPr>
          <w:rFonts w:cs="Times New Roman"/>
          <w:kern w:val="0"/>
          <w:szCs w:val="24"/>
        </w:rPr>
        <w:t xml:space="preserve"> </w:t>
      </w:r>
      <w:r w:rsidRPr="005A3318">
        <w:rPr>
          <w:rFonts w:cs="Times New Roman"/>
          <w:kern w:val="0"/>
          <w:szCs w:val="24"/>
        </w:rPr>
        <w:t xml:space="preserve">continuous support of my </w:t>
      </w:r>
      <w:r>
        <w:rPr>
          <w:rFonts w:cs="Times New Roman"/>
          <w:kern w:val="0"/>
          <w:szCs w:val="24"/>
        </w:rPr>
        <w:t>master</w:t>
      </w:r>
      <w:r w:rsidRPr="005A3318">
        <w:rPr>
          <w:rFonts w:cs="Times New Roman"/>
          <w:kern w:val="0"/>
          <w:szCs w:val="24"/>
        </w:rPr>
        <w:t xml:space="preserve"> study and research, for his patience, motivation, enthusiasm, and immense knowledge. His guidance helped me </w:t>
      </w:r>
      <w:r w:rsidR="002A299E">
        <w:rPr>
          <w:rFonts w:cs="Times New Roman"/>
          <w:kern w:val="0"/>
          <w:szCs w:val="24"/>
        </w:rPr>
        <w:t>through all of the</w:t>
      </w:r>
      <w:r w:rsidRPr="005A3318">
        <w:rPr>
          <w:rFonts w:cs="Times New Roman"/>
          <w:kern w:val="0"/>
          <w:szCs w:val="24"/>
        </w:rPr>
        <w:t xml:space="preserve"> research and writing of this thesis. I could not have imagined having a better advisor and mentor for my </w:t>
      </w:r>
      <w:r>
        <w:rPr>
          <w:rFonts w:cs="Times New Roman"/>
          <w:kern w:val="0"/>
          <w:szCs w:val="24"/>
        </w:rPr>
        <w:t>master</w:t>
      </w:r>
      <w:r w:rsidRPr="005A3318">
        <w:rPr>
          <w:rFonts w:cs="Times New Roman"/>
          <w:kern w:val="0"/>
          <w:szCs w:val="24"/>
        </w:rPr>
        <w:t xml:space="preserve"> study.</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Besides my advisor, I would like to thank the rest of my thesis committee: </w:t>
      </w:r>
      <w:r w:rsidRPr="00453710">
        <w:rPr>
          <w:rFonts w:cs="Times New Roman"/>
          <w:kern w:val="0"/>
          <w:szCs w:val="24"/>
        </w:rPr>
        <w:t xml:space="preserve">Prof. </w:t>
      </w:r>
      <w:r w:rsidR="002D6AA9" w:rsidRPr="00453710">
        <w:rPr>
          <w:rFonts w:cs="Times New Roman"/>
          <w:kern w:val="0"/>
          <w:szCs w:val="24"/>
        </w:rPr>
        <w:t xml:space="preserve">Roth and </w:t>
      </w:r>
      <w:r w:rsidRPr="00453710">
        <w:rPr>
          <w:rFonts w:cs="Times New Roman"/>
          <w:kern w:val="0"/>
          <w:szCs w:val="24"/>
        </w:rPr>
        <w:t>Prof.</w:t>
      </w:r>
      <w:r w:rsidR="002D6AA9" w:rsidRPr="00453710">
        <w:rPr>
          <w:rFonts w:cs="Times New Roman"/>
          <w:kern w:val="0"/>
          <w:szCs w:val="24"/>
        </w:rPr>
        <w:t xml:space="preserve"> Androulakis, </w:t>
      </w:r>
      <w:r w:rsidRPr="005A3318">
        <w:rPr>
          <w:rFonts w:cs="Times New Roman"/>
          <w:kern w:val="0"/>
          <w:szCs w:val="24"/>
        </w:rPr>
        <w:t xml:space="preserve">for their encouragement, insightful comments, and </w:t>
      </w:r>
      <w:r w:rsidR="002A299E">
        <w:rPr>
          <w:rFonts w:cs="Times New Roman"/>
          <w:kern w:val="0"/>
          <w:szCs w:val="24"/>
        </w:rPr>
        <w:t>challenging</w:t>
      </w:r>
      <w:r w:rsidR="002A299E" w:rsidRPr="005A3318">
        <w:rPr>
          <w:rFonts w:cs="Times New Roman"/>
          <w:kern w:val="0"/>
          <w:szCs w:val="24"/>
        </w:rPr>
        <w:t xml:space="preserve"> </w:t>
      </w:r>
      <w:r w:rsidRPr="005A3318">
        <w:rPr>
          <w:rFonts w:cs="Times New Roman"/>
          <w:kern w:val="0"/>
          <w:szCs w:val="24"/>
        </w:rPr>
        <w:t>questions.</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My sincere thanks also go to </w:t>
      </w:r>
      <w:r>
        <w:rPr>
          <w:rFonts w:cs="Times New Roman"/>
          <w:kern w:val="0"/>
          <w:szCs w:val="24"/>
        </w:rPr>
        <w:t>Yong Zhang and Linda Everett</w:t>
      </w:r>
      <w:r w:rsidRPr="005A3318">
        <w:rPr>
          <w:rFonts w:cs="Times New Roman"/>
          <w:kern w:val="0"/>
          <w:szCs w:val="24"/>
        </w:rPr>
        <w:t xml:space="preserve">, for offering </w:t>
      </w:r>
      <w:r w:rsidR="002A299E">
        <w:rPr>
          <w:rFonts w:cs="Times New Roman"/>
          <w:kern w:val="0"/>
          <w:szCs w:val="24"/>
        </w:rPr>
        <w:t>generous help and advice</w:t>
      </w:r>
      <w:r>
        <w:rPr>
          <w:rFonts w:cs="Times New Roman"/>
          <w:kern w:val="0"/>
          <w:szCs w:val="24"/>
        </w:rPr>
        <w:t xml:space="preserve"> </w:t>
      </w:r>
      <w:r w:rsidRPr="005A3318">
        <w:rPr>
          <w:rFonts w:cs="Times New Roman"/>
          <w:kern w:val="0"/>
          <w:szCs w:val="24"/>
        </w:rPr>
        <w:t xml:space="preserve">on </w:t>
      </w:r>
      <w:r>
        <w:rPr>
          <w:rFonts w:cs="Times New Roman"/>
          <w:kern w:val="0"/>
          <w:szCs w:val="24"/>
        </w:rPr>
        <w:t>this exciting project</w:t>
      </w:r>
      <w:r w:rsidRPr="005A3318">
        <w:rPr>
          <w:rFonts w:cs="Times New Roman"/>
          <w:kern w:val="0"/>
          <w:szCs w:val="24"/>
        </w:rPr>
        <w:t>.</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I thank my </w:t>
      </w:r>
      <w:r w:rsidR="002A299E">
        <w:rPr>
          <w:rFonts w:cs="Times New Roman"/>
          <w:kern w:val="0"/>
          <w:szCs w:val="24"/>
        </w:rPr>
        <w:t>colleagues</w:t>
      </w:r>
      <w:r w:rsidRPr="005A3318">
        <w:rPr>
          <w:rFonts w:cs="Times New Roman"/>
          <w:kern w:val="0"/>
          <w:szCs w:val="24"/>
        </w:rPr>
        <w:t xml:space="preserve"> in </w:t>
      </w:r>
      <w:r w:rsidR="002A299E">
        <w:rPr>
          <w:rFonts w:cs="Times New Roman"/>
          <w:kern w:val="0"/>
          <w:szCs w:val="24"/>
        </w:rPr>
        <w:t xml:space="preserve">the </w:t>
      </w:r>
      <w:r>
        <w:rPr>
          <w:rFonts w:cs="Times New Roman"/>
          <w:kern w:val="0"/>
          <w:szCs w:val="24"/>
        </w:rPr>
        <w:t>Computational Chemodynamics Laboratory:</w:t>
      </w:r>
      <w:r w:rsidRPr="005A3318">
        <w:rPr>
          <w:rFonts w:cs="Times New Roman"/>
          <w:kern w:val="0"/>
          <w:szCs w:val="24"/>
        </w:rPr>
        <w:t xml:space="preserve"> </w:t>
      </w:r>
      <w:r>
        <w:rPr>
          <w:rFonts w:cs="Times New Roman"/>
          <w:kern w:val="0"/>
          <w:szCs w:val="24"/>
        </w:rPr>
        <w:t>Steven Royce, Ting Cai, Zhong</w:t>
      </w:r>
      <w:r w:rsidR="00F75864">
        <w:rPr>
          <w:rFonts w:cs="Times New Roman"/>
          <w:kern w:val="0"/>
          <w:szCs w:val="24"/>
        </w:rPr>
        <w:t>y</w:t>
      </w:r>
      <w:r>
        <w:rPr>
          <w:rFonts w:cs="Times New Roman"/>
          <w:kern w:val="0"/>
          <w:szCs w:val="24"/>
        </w:rPr>
        <w:t>uan Mi, Jocelyn Alexander and Dwaipayan Mukherjee</w:t>
      </w:r>
      <w:r w:rsidRPr="005A3318">
        <w:rPr>
          <w:rFonts w:cs="Times New Roman"/>
          <w:kern w:val="0"/>
          <w:szCs w:val="24"/>
        </w:rPr>
        <w:t xml:space="preserve">, for the stimulating discussions, for the </w:t>
      </w:r>
      <w:r>
        <w:rPr>
          <w:rFonts w:cs="Times New Roman"/>
          <w:kern w:val="0"/>
          <w:szCs w:val="24"/>
        </w:rPr>
        <w:t>days</w:t>
      </w:r>
      <w:r w:rsidRPr="005A3318">
        <w:rPr>
          <w:rFonts w:cs="Times New Roman"/>
          <w:kern w:val="0"/>
          <w:szCs w:val="24"/>
        </w:rPr>
        <w:t xml:space="preserve"> working together, and for all the fun we have had in the last </w:t>
      </w:r>
      <w:r>
        <w:rPr>
          <w:rFonts w:cs="Times New Roman"/>
          <w:kern w:val="0"/>
          <w:szCs w:val="24"/>
        </w:rPr>
        <w:t>8 months</w:t>
      </w:r>
      <w:r w:rsidRPr="005A3318">
        <w:rPr>
          <w:rFonts w:cs="Times New Roman"/>
          <w:kern w:val="0"/>
          <w:szCs w:val="24"/>
        </w:rPr>
        <w:t xml:space="preserve">. Also I thank my friends </w:t>
      </w:r>
      <w:r w:rsidR="00F75864">
        <w:rPr>
          <w:rFonts w:cs="Times New Roman"/>
          <w:kern w:val="0"/>
          <w:szCs w:val="24"/>
        </w:rPr>
        <w:t>at</w:t>
      </w:r>
      <w:r w:rsidR="00F75864" w:rsidRPr="005A3318">
        <w:rPr>
          <w:rFonts w:cs="Times New Roman"/>
          <w:kern w:val="0"/>
          <w:szCs w:val="24"/>
        </w:rPr>
        <w:t xml:space="preserve"> </w:t>
      </w:r>
      <w:r>
        <w:rPr>
          <w:rFonts w:cs="Times New Roman"/>
          <w:kern w:val="0"/>
          <w:szCs w:val="24"/>
        </w:rPr>
        <w:t>Rutgers University: Yusu Zhu, Renchang Tan, Tony Zhou, Jianli Cheng</w:t>
      </w:r>
      <w:r w:rsidR="00F75864">
        <w:rPr>
          <w:rFonts w:cs="Times New Roman"/>
          <w:kern w:val="0"/>
          <w:szCs w:val="24"/>
        </w:rPr>
        <w:t>,</w:t>
      </w:r>
      <w:r>
        <w:rPr>
          <w:rFonts w:cs="Times New Roman"/>
          <w:kern w:val="0"/>
          <w:szCs w:val="24"/>
        </w:rPr>
        <w:t xml:space="preserve"> and Suyang Wu. </w:t>
      </w:r>
    </w:p>
    <w:p w:rsidR="00F75864" w:rsidRDefault="00F7207F" w:rsidP="00F7207F">
      <w:pPr>
        <w:spacing w:before="96" w:after="120"/>
        <w:ind w:firstLine="720"/>
        <w:rPr>
          <w:rFonts w:cs="Times New Roman"/>
          <w:kern w:val="0"/>
          <w:szCs w:val="24"/>
        </w:rPr>
      </w:pPr>
      <w:r w:rsidRPr="005A3318">
        <w:rPr>
          <w:rFonts w:cs="Times New Roman"/>
          <w:kern w:val="0"/>
          <w:szCs w:val="24"/>
        </w:rPr>
        <w:t xml:space="preserve">Last but not least, I would like to thank my family: my parents </w:t>
      </w:r>
      <w:r>
        <w:rPr>
          <w:rFonts w:cs="Times New Roman"/>
          <w:kern w:val="0"/>
          <w:szCs w:val="24"/>
        </w:rPr>
        <w:t>Xiaoke Mei</w:t>
      </w:r>
      <w:r w:rsidRPr="005A3318">
        <w:rPr>
          <w:rFonts w:cs="Times New Roman"/>
          <w:kern w:val="0"/>
          <w:szCs w:val="24"/>
        </w:rPr>
        <w:t xml:space="preserve"> and </w:t>
      </w:r>
      <w:r>
        <w:rPr>
          <w:rFonts w:cs="Times New Roman"/>
          <w:kern w:val="0"/>
          <w:szCs w:val="24"/>
        </w:rPr>
        <w:t>Cuiling Tao</w:t>
      </w:r>
      <w:r w:rsidRPr="005A3318">
        <w:rPr>
          <w:rFonts w:cs="Times New Roman"/>
          <w:kern w:val="0"/>
          <w:szCs w:val="24"/>
        </w:rPr>
        <w:t xml:space="preserve">, for giving birth to me </w:t>
      </w:r>
      <w:r w:rsidR="00F75864">
        <w:rPr>
          <w:rFonts w:cs="Times New Roman"/>
          <w:kern w:val="0"/>
          <w:szCs w:val="24"/>
        </w:rPr>
        <w:t>in</w:t>
      </w:r>
      <w:r w:rsidR="00F75864" w:rsidRPr="005A3318">
        <w:rPr>
          <w:rFonts w:cs="Times New Roman"/>
          <w:kern w:val="0"/>
          <w:szCs w:val="24"/>
        </w:rPr>
        <w:t xml:space="preserve"> </w:t>
      </w:r>
      <w:r w:rsidRPr="005A3318">
        <w:rPr>
          <w:rFonts w:cs="Times New Roman"/>
          <w:kern w:val="0"/>
          <w:szCs w:val="24"/>
        </w:rPr>
        <w:t>the first place and supporting me spiritually throughout my life.</w:t>
      </w:r>
    </w:p>
    <w:p w:rsidR="006728B4" w:rsidRDefault="006728B4" w:rsidP="00F7207F">
      <w:pPr>
        <w:spacing w:before="96" w:after="120"/>
        <w:ind w:firstLine="720"/>
        <w:rPr>
          <w:rFonts w:cs="Times New Roman"/>
          <w:kern w:val="0"/>
          <w:szCs w:val="24"/>
        </w:rPr>
      </w:pPr>
      <w:r>
        <w:rPr>
          <w:rFonts w:cs="Times New Roman"/>
          <w:kern w:val="0"/>
          <w:szCs w:val="24"/>
        </w:rPr>
        <w:br w:type="page"/>
      </w:r>
    </w:p>
    <w:p w:rsidR="00B6042D" w:rsidRDefault="00B6042D">
      <w:pPr>
        <w:pStyle w:val="10"/>
        <w:tabs>
          <w:tab w:val="right" w:leader="dot" w:pos="8296"/>
        </w:tabs>
      </w:pPr>
    </w:p>
    <w:p w:rsidR="00C17A2E" w:rsidRDefault="00DD43C1" w:rsidP="00533605">
      <w:pPr>
        <w:pStyle w:val="1"/>
        <w:numPr>
          <w:ilvl w:val="0"/>
          <w:numId w:val="0"/>
        </w:numPr>
        <w:jc w:val="center"/>
        <w:rPr>
          <w:noProof/>
        </w:rPr>
      </w:pPr>
      <w:bookmarkStart w:id="12" w:name="_Toc380964821"/>
      <w:r>
        <w:t>Table of Contents</w:t>
      </w:r>
      <w:bookmarkEnd w:id="12"/>
      <w:r w:rsidR="005A6B5C" w:rsidRPr="00345710">
        <w:rPr>
          <w:rFonts w:cs="Times New Roman"/>
        </w:rPr>
        <w:fldChar w:fldCharType="begin"/>
      </w:r>
      <w:r w:rsidR="005A6B5C" w:rsidRPr="00345710">
        <w:rPr>
          <w:rFonts w:cs="Times New Roman"/>
        </w:rPr>
        <w:instrText xml:space="preserve"> TOC \o "1-3" \u </w:instrText>
      </w:r>
      <w:r w:rsidR="005A6B5C" w:rsidRPr="00345710">
        <w:rPr>
          <w:rFonts w:cs="Times New Roman"/>
        </w:rPr>
        <w:fldChar w:fldCharType="separate"/>
      </w:r>
    </w:p>
    <w:p w:rsidR="00C17A2E" w:rsidRDefault="00C17A2E">
      <w:pPr>
        <w:pStyle w:val="10"/>
        <w:tabs>
          <w:tab w:val="right" w:leader="dot" w:pos="8296"/>
        </w:tabs>
        <w:rPr>
          <w:rFonts w:asciiTheme="minorHAnsi" w:hAnsiTheme="minorHAnsi"/>
          <w:noProof/>
          <w:sz w:val="21"/>
        </w:rPr>
      </w:pPr>
      <w:r>
        <w:rPr>
          <w:noProof/>
        </w:rPr>
        <w:t>ABSTRACT OF THE THESIS</w:t>
      </w:r>
      <w:r>
        <w:rPr>
          <w:noProof/>
        </w:rPr>
        <w:tab/>
      </w:r>
      <w:r>
        <w:rPr>
          <w:noProof/>
        </w:rPr>
        <w:fldChar w:fldCharType="begin"/>
      </w:r>
      <w:r>
        <w:rPr>
          <w:noProof/>
        </w:rPr>
        <w:instrText xml:space="preserve"> PAGEREF _Toc380964818 \h </w:instrText>
      </w:r>
      <w:r>
        <w:rPr>
          <w:noProof/>
        </w:rPr>
      </w:r>
      <w:r>
        <w:rPr>
          <w:noProof/>
        </w:rPr>
        <w:fldChar w:fldCharType="separate"/>
      </w:r>
      <w:r w:rsidR="00DA4B6E">
        <w:rPr>
          <w:noProof/>
        </w:rPr>
        <w:t>ii</w:t>
      </w:r>
      <w:r>
        <w:rPr>
          <w:noProof/>
        </w:rPr>
        <w:fldChar w:fldCharType="end"/>
      </w:r>
    </w:p>
    <w:p w:rsidR="00C17A2E" w:rsidRDefault="00C17A2E">
      <w:pPr>
        <w:pStyle w:val="10"/>
        <w:tabs>
          <w:tab w:val="right" w:leader="dot" w:pos="8296"/>
        </w:tabs>
        <w:rPr>
          <w:rFonts w:asciiTheme="minorHAnsi" w:hAnsiTheme="minorHAnsi"/>
          <w:noProof/>
          <w:sz w:val="21"/>
        </w:rPr>
      </w:pPr>
      <w:r>
        <w:rPr>
          <w:noProof/>
        </w:rPr>
        <w:t>Acknowledgement</w:t>
      </w:r>
      <w:r>
        <w:rPr>
          <w:noProof/>
        </w:rPr>
        <w:tab/>
      </w:r>
      <w:r>
        <w:rPr>
          <w:noProof/>
        </w:rPr>
        <w:fldChar w:fldCharType="begin"/>
      </w:r>
      <w:r>
        <w:rPr>
          <w:noProof/>
        </w:rPr>
        <w:instrText xml:space="preserve"> PAGEREF _Toc380964820 \h </w:instrText>
      </w:r>
      <w:r>
        <w:rPr>
          <w:noProof/>
        </w:rPr>
      </w:r>
      <w:r>
        <w:rPr>
          <w:noProof/>
        </w:rPr>
        <w:fldChar w:fldCharType="separate"/>
      </w:r>
      <w:r w:rsidR="00DA4B6E">
        <w:rPr>
          <w:noProof/>
        </w:rPr>
        <w:t>iv</w:t>
      </w:r>
      <w:r>
        <w:rPr>
          <w:noProof/>
        </w:rPr>
        <w:fldChar w:fldCharType="end"/>
      </w:r>
    </w:p>
    <w:p w:rsidR="00C17A2E" w:rsidRDefault="00C17A2E">
      <w:pPr>
        <w:pStyle w:val="10"/>
        <w:tabs>
          <w:tab w:val="right" w:leader="dot" w:pos="8296"/>
        </w:tabs>
        <w:rPr>
          <w:rFonts w:asciiTheme="minorHAnsi" w:hAnsiTheme="minorHAnsi"/>
          <w:noProof/>
          <w:sz w:val="21"/>
        </w:rPr>
      </w:pPr>
      <w:r>
        <w:rPr>
          <w:noProof/>
        </w:rPr>
        <w:t>Table of Contents</w:t>
      </w:r>
      <w:r>
        <w:rPr>
          <w:noProof/>
        </w:rPr>
        <w:tab/>
      </w:r>
      <w:r>
        <w:rPr>
          <w:noProof/>
        </w:rPr>
        <w:fldChar w:fldCharType="begin"/>
      </w:r>
      <w:r>
        <w:rPr>
          <w:noProof/>
        </w:rPr>
        <w:instrText xml:space="preserve"> PAGEREF _Toc380964821 \h </w:instrText>
      </w:r>
      <w:r>
        <w:rPr>
          <w:noProof/>
        </w:rPr>
      </w:r>
      <w:r>
        <w:rPr>
          <w:noProof/>
        </w:rPr>
        <w:fldChar w:fldCharType="separate"/>
      </w:r>
      <w:r w:rsidR="00DA4B6E">
        <w:rPr>
          <w:noProof/>
        </w:rPr>
        <w:t>v</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figures</w:t>
      </w:r>
      <w:r>
        <w:rPr>
          <w:noProof/>
        </w:rPr>
        <w:tab/>
      </w:r>
      <w:r>
        <w:rPr>
          <w:noProof/>
        </w:rPr>
        <w:fldChar w:fldCharType="begin"/>
      </w:r>
      <w:r>
        <w:rPr>
          <w:noProof/>
        </w:rPr>
        <w:instrText xml:space="preserve"> PAGEREF _Toc380964822 \h </w:instrText>
      </w:r>
      <w:r>
        <w:rPr>
          <w:noProof/>
        </w:rPr>
      </w:r>
      <w:r>
        <w:rPr>
          <w:noProof/>
        </w:rPr>
        <w:fldChar w:fldCharType="separate"/>
      </w:r>
      <w:r w:rsidR="00DA4B6E">
        <w:rPr>
          <w:noProof/>
        </w:rPr>
        <w:t>vii</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Tables</w:t>
      </w:r>
      <w:r>
        <w:rPr>
          <w:noProof/>
        </w:rPr>
        <w:tab/>
      </w:r>
      <w:r>
        <w:rPr>
          <w:noProof/>
        </w:rPr>
        <w:fldChar w:fldCharType="begin"/>
      </w:r>
      <w:r>
        <w:rPr>
          <w:noProof/>
        </w:rPr>
        <w:instrText xml:space="preserve"> PAGEREF _Toc380964823 \h </w:instrText>
      </w:r>
      <w:r>
        <w:rPr>
          <w:noProof/>
        </w:rPr>
      </w:r>
      <w:r>
        <w:rPr>
          <w:noProof/>
        </w:rPr>
        <w:fldChar w:fldCharType="separate"/>
      </w:r>
      <w:r w:rsidR="00DA4B6E">
        <w:rPr>
          <w:noProof/>
        </w:rPr>
        <w:t>xi</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1</w:t>
      </w:r>
      <w:r>
        <w:rPr>
          <w:rFonts w:asciiTheme="minorHAnsi" w:hAnsiTheme="minorHAnsi"/>
          <w:noProof/>
          <w:sz w:val="21"/>
        </w:rPr>
        <w:tab/>
      </w:r>
      <w:r>
        <w:rPr>
          <w:noProof/>
        </w:rPr>
        <w:t>Background Information</w:t>
      </w:r>
      <w:r>
        <w:rPr>
          <w:noProof/>
        </w:rPr>
        <w:tab/>
      </w:r>
      <w:r>
        <w:rPr>
          <w:noProof/>
        </w:rPr>
        <w:fldChar w:fldCharType="begin"/>
      </w:r>
      <w:r>
        <w:rPr>
          <w:noProof/>
        </w:rPr>
        <w:instrText xml:space="preserve"> PAGEREF _Toc380964824 \h </w:instrText>
      </w:r>
      <w:r>
        <w:rPr>
          <w:noProof/>
        </w:rPr>
      </w:r>
      <w:r>
        <w:rPr>
          <w:noProof/>
        </w:rPr>
        <w:fldChar w:fldCharType="separate"/>
      </w:r>
      <w:r w:rsidR="00DA4B6E">
        <w:rPr>
          <w:noProof/>
        </w:rPr>
        <w:t>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1.1</w:t>
      </w:r>
      <w:r>
        <w:rPr>
          <w:rFonts w:asciiTheme="minorHAnsi" w:hAnsiTheme="minorHAnsi"/>
          <w:noProof/>
          <w:sz w:val="21"/>
        </w:rPr>
        <w:tab/>
      </w:r>
      <w:r w:rsidRPr="00DD1A9A">
        <w:rPr>
          <w:rFonts w:cs="Times New Roman"/>
          <w:noProof/>
        </w:rPr>
        <w:t>Pollen and allergy</w:t>
      </w:r>
      <w:r>
        <w:rPr>
          <w:noProof/>
        </w:rPr>
        <w:tab/>
      </w:r>
      <w:r>
        <w:rPr>
          <w:noProof/>
        </w:rPr>
        <w:fldChar w:fldCharType="begin"/>
      </w:r>
      <w:r>
        <w:rPr>
          <w:noProof/>
        </w:rPr>
        <w:instrText xml:space="preserve"> PAGEREF _Toc380964825 \h </w:instrText>
      </w:r>
      <w:r>
        <w:rPr>
          <w:noProof/>
        </w:rPr>
      </w:r>
      <w:r>
        <w:rPr>
          <w:noProof/>
        </w:rPr>
        <w:fldChar w:fldCharType="separate"/>
      </w:r>
      <w:r w:rsidR="00DA4B6E">
        <w:rPr>
          <w:noProof/>
        </w:rPr>
        <w:t>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1.2</w:t>
      </w:r>
      <w:r>
        <w:rPr>
          <w:rFonts w:asciiTheme="minorHAnsi" w:hAnsiTheme="minorHAnsi"/>
          <w:noProof/>
          <w:sz w:val="21"/>
        </w:rPr>
        <w:tab/>
      </w:r>
      <w:r w:rsidRPr="00DD1A9A">
        <w:rPr>
          <w:rFonts w:cs="Times New Roman"/>
          <w:noProof/>
        </w:rPr>
        <w:t>Pollen Season</w:t>
      </w:r>
      <w:r>
        <w:rPr>
          <w:noProof/>
        </w:rPr>
        <w:tab/>
      </w:r>
      <w:r>
        <w:rPr>
          <w:noProof/>
        </w:rPr>
        <w:fldChar w:fldCharType="begin"/>
      </w:r>
      <w:r>
        <w:rPr>
          <w:noProof/>
        </w:rPr>
        <w:instrText xml:space="preserve"> PAGEREF _Toc380964826 \h </w:instrText>
      </w:r>
      <w:r>
        <w:rPr>
          <w:noProof/>
        </w:rPr>
      </w:r>
      <w:r>
        <w:rPr>
          <w:noProof/>
        </w:rPr>
        <w:fldChar w:fldCharType="separate"/>
      </w:r>
      <w:r w:rsidR="00DA4B6E">
        <w:rPr>
          <w:noProof/>
        </w:rPr>
        <w:t>2</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2</w:t>
      </w:r>
      <w:r>
        <w:rPr>
          <w:rFonts w:asciiTheme="minorHAnsi" w:hAnsiTheme="minorHAnsi"/>
          <w:noProof/>
          <w:sz w:val="21"/>
        </w:rPr>
        <w:tab/>
      </w:r>
      <w:r>
        <w:rPr>
          <w:noProof/>
        </w:rPr>
        <w:t>Methods</w:t>
      </w:r>
      <w:r>
        <w:rPr>
          <w:noProof/>
        </w:rPr>
        <w:tab/>
      </w:r>
      <w:r>
        <w:rPr>
          <w:noProof/>
        </w:rPr>
        <w:fldChar w:fldCharType="begin"/>
      </w:r>
      <w:r>
        <w:rPr>
          <w:noProof/>
        </w:rPr>
        <w:instrText xml:space="preserve"> PAGEREF _Toc380964827 \h </w:instrText>
      </w:r>
      <w:r>
        <w:rPr>
          <w:noProof/>
        </w:rPr>
      </w:r>
      <w:r>
        <w:rPr>
          <w:noProof/>
        </w:rPr>
        <w:fldChar w:fldCharType="separate"/>
      </w:r>
      <w:r w:rsidR="00DA4B6E">
        <w:rPr>
          <w:noProof/>
        </w:rPr>
        <w:t>4</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2.1</w:t>
      </w:r>
      <w:r>
        <w:rPr>
          <w:rFonts w:asciiTheme="minorHAnsi" w:hAnsiTheme="minorHAnsi"/>
          <w:noProof/>
          <w:sz w:val="21"/>
        </w:rPr>
        <w:tab/>
      </w:r>
      <w:r>
        <w:rPr>
          <w:noProof/>
        </w:rPr>
        <w:t>Data Collection</w:t>
      </w:r>
      <w:r>
        <w:rPr>
          <w:noProof/>
        </w:rPr>
        <w:tab/>
      </w:r>
      <w:r>
        <w:rPr>
          <w:noProof/>
        </w:rPr>
        <w:fldChar w:fldCharType="begin"/>
      </w:r>
      <w:r>
        <w:rPr>
          <w:noProof/>
        </w:rPr>
        <w:instrText xml:space="preserve"> PAGEREF _Toc380964828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2.1.1</w:t>
      </w:r>
      <w:r>
        <w:rPr>
          <w:rFonts w:asciiTheme="minorHAnsi" w:hAnsiTheme="minorHAnsi"/>
          <w:noProof/>
          <w:sz w:val="21"/>
        </w:rPr>
        <w:tab/>
      </w:r>
      <w:r>
        <w:rPr>
          <w:noProof/>
        </w:rPr>
        <w:t>Pollen Data Collection</w:t>
      </w:r>
      <w:r>
        <w:rPr>
          <w:noProof/>
        </w:rPr>
        <w:tab/>
      </w:r>
      <w:r>
        <w:rPr>
          <w:noProof/>
        </w:rPr>
        <w:fldChar w:fldCharType="begin"/>
      </w:r>
      <w:r>
        <w:rPr>
          <w:noProof/>
        </w:rPr>
        <w:instrText xml:space="preserve"> PAGEREF _Toc380964829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2.1.2</w:t>
      </w:r>
      <w:r>
        <w:rPr>
          <w:rFonts w:asciiTheme="minorHAnsi" w:hAnsiTheme="minorHAnsi"/>
          <w:noProof/>
          <w:sz w:val="21"/>
        </w:rPr>
        <w:tab/>
      </w:r>
      <w:r>
        <w:rPr>
          <w:noProof/>
        </w:rPr>
        <w:t>Pollen Trend</w:t>
      </w:r>
      <w:r>
        <w:rPr>
          <w:noProof/>
        </w:rPr>
        <w:tab/>
      </w:r>
      <w:r>
        <w:rPr>
          <w:noProof/>
        </w:rPr>
        <w:fldChar w:fldCharType="begin"/>
      </w:r>
      <w:r>
        <w:rPr>
          <w:noProof/>
        </w:rPr>
        <w:instrText xml:space="preserve"> PAGEREF _Toc380964830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2.1.3</w:t>
      </w:r>
      <w:r>
        <w:rPr>
          <w:rFonts w:asciiTheme="minorHAnsi" w:hAnsiTheme="minorHAnsi"/>
          <w:noProof/>
          <w:sz w:val="21"/>
        </w:rPr>
        <w:tab/>
      </w:r>
      <w:r>
        <w:rPr>
          <w:noProof/>
        </w:rPr>
        <w:t>Population Data and Exposure Factors</w:t>
      </w:r>
      <w:r>
        <w:rPr>
          <w:noProof/>
        </w:rPr>
        <w:tab/>
      </w:r>
      <w:r>
        <w:rPr>
          <w:noProof/>
        </w:rPr>
        <w:fldChar w:fldCharType="begin"/>
      </w:r>
      <w:r>
        <w:rPr>
          <w:noProof/>
        </w:rPr>
        <w:instrText xml:space="preserve"> PAGEREF _Toc380964831 \h </w:instrText>
      </w:r>
      <w:r>
        <w:rPr>
          <w:noProof/>
        </w:rPr>
      </w:r>
      <w:r>
        <w:rPr>
          <w:noProof/>
        </w:rPr>
        <w:fldChar w:fldCharType="separate"/>
      </w:r>
      <w:r w:rsidR="00DA4B6E">
        <w:rPr>
          <w:noProof/>
        </w:rPr>
        <w:t>5</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2.2</w:t>
      </w:r>
      <w:r>
        <w:rPr>
          <w:rFonts w:asciiTheme="minorHAnsi" w:hAnsiTheme="minorHAnsi"/>
          <w:noProof/>
          <w:sz w:val="21"/>
        </w:rPr>
        <w:tab/>
      </w:r>
      <w:r w:rsidRPr="00DD1A9A">
        <w:rPr>
          <w:rFonts w:cs="Times New Roman"/>
          <w:noProof/>
        </w:rPr>
        <w:t>Exposure Method Selection</w:t>
      </w:r>
      <w:r>
        <w:rPr>
          <w:noProof/>
        </w:rPr>
        <w:tab/>
      </w:r>
      <w:r>
        <w:rPr>
          <w:noProof/>
        </w:rPr>
        <w:fldChar w:fldCharType="begin"/>
      </w:r>
      <w:r>
        <w:rPr>
          <w:noProof/>
        </w:rPr>
        <w:instrText xml:space="preserve"> PAGEREF _Toc380964832 \h </w:instrText>
      </w:r>
      <w:r>
        <w:rPr>
          <w:noProof/>
        </w:rPr>
      </w:r>
      <w:r>
        <w:rPr>
          <w:noProof/>
        </w:rPr>
        <w:fldChar w:fldCharType="separate"/>
      </w:r>
      <w:r w:rsidR="00DA4B6E">
        <w:rPr>
          <w:noProof/>
        </w:rPr>
        <w:t>6</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2.2.1</w:t>
      </w:r>
      <w:r>
        <w:rPr>
          <w:rFonts w:asciiTheme="minorHAnsi" w:hAnsiTheme="minorHAnsi"/>
          <w:noProof/>
          <w:sz w:val="21"/>
        </w:rPr>
        <w:tab/>
      </w:r>
      <w:r>
        <w:rPr>
          <w:noProof/>
        </w:rPr>
        <w:t>Inhalation</w:t>
      </w:r>
      <w:r>
        <w:rPr>
          <w:noProof/>
        </w:rPr>
        <w:tab/>
      </w:r>
      <w:r>
        <w:rPr>
          <w:noProof/>
        </w:rPr>
        <w:fldChar w:fldCharType="begin"/>
      </w:r>
      <w:r>
        <w:rPr>
          <w:noProof/>
        </w:rPr>
        <w:instrText xml:space="preserve"> PAGEREF _Toc380964833 \h </w:instrText>
      </w:r>
      <w:r>
        <w:rPr>
          <w:noProof/>
        </w:rPr>
      </w:r>
      <w:r>
        <w:rPr>
          <w:noProof/>
        </w:rPr>
        <w:fldChar w:fldCharType="separate"/>
      </w:r>
      <w:r w:rsidR="00DA4B6E">
        <w:rPr>
          <w:noProof/>
        </w:rPr>
        <w:t>6</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2.2.2</w:t>
      </w:r>
      <w:r>
        <w:rPr>
          <w:rFonts w:asciiTheme="minorHAnsi" w:hAnsiTheme="minorHAnsi"/>
          <w:noProof/>
          <w:sz w:val="21"/>
        </w:rPr>
        <w:tab/>
      </w:r>
      <w:r>
        <w:rPr>
          <w:noProof/>
        </w:rPr>
        <w:t>Dermal Exposure</w:t>
      </w:r>
      <w:r>
        <w:rPr>
          <w:noProof/>
        </w:rPr>
        <w:tab/>
      </w:r>
      <w:r>
        <w:rPr>
          <w:noProof/>
        </w:rPr>
        <w:fldChar w:fldCharType="begin"/>
      </w:r>
      <w:r>
        <w:rPr>
          <w:noProof/>
        </w:rPr>
        <w:instrText xml:space="preserve"> PAGEREF _Toc380964834 \h </w:instrText>
      </w:r>
      <w:r>
        <w:rPr>
          <w:noProof/>
        </w:rPr>
      </w:r>
      <w:r>
        <w:rPr>
          <w:noProof/>
        </w:rPr>
        <w:fldChar w:fldCharType="separate"/>
      </w:r>
      <w:r w:rsidR="00DA4B6E">
        <w:rPr>
          <w:noProof/>
        </w:rPr>
        <w:t>9</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2.2.3</w:t>
      </w:r>
      <w:r>
        <w:rPr>
          <w:rFonts w:asciiTheme="minorHAnsi" w:hAnsiTheme="minorHAnsi"/>
          <w:noProof/>
          <w:sz w:val="21"/>
        </w:rPr>
        <w:tab/>
      </w:r>
      <w:r>
        <w:rPr>
          <w:noProof/>
        </w:rPr>
        <w:t>Unintentional Ingestion</w:t>
      </w:r>
      <w:r>
        <w:rPr>
          <w:noProof/>
        </w:rPr>
        <w:tab/>
      </w:r>
      <w:r>
        <w:rPr>
          <w:noProof/>
        </w:rPr>
        <w:fldChar w:fldCharType="begin"/>
      </w:r>
      <w:r>
        <w:rPr>
          <w:noProof/>
        </w:rPr>
        <w:instrText xml:space="preserve"> PAGEREF _Toc380964835 \h </w:instrText>
      </w:r>
      <w:r>
        <w:rPr>
          <w:noProof/>
        </w:rPr>
      </w:r>
      <w:r>
        <w:rPr>
          <w:noProof/>
        </w:rPr>
        <w:fldChar w:fldCharType="separate"/>
      </w:r>
      <w:r w:rsidR="00DA4B6E">
        <w:rPr>
          <w:noProof/>
        </w:rPr>
        <w:t>13</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2.2.4</w:t>
      </w:r>
      <w:r>
        <w:rPr>
          <w:rFonts w:asciiTheme="minorHAnsi" w:hAnsiTheme="minorHAnsi"/>
          <w:noProof/>
          <w:sz w:val="21"/>
        </w:rPr>
        <w:tab/>
      </w:r>
      <w:r>
        <w:rPr>
          <w:noProof/>
        </w:rPr>
        <w:t>Exposure Calculation Method</w:t>
      </w:r>
      <w:r>
        <w:rPr>
          <w:noProof/>
        </w:rPr>
        <w:tab/>
      </w:r>
      <w:r>
        <w:rPr>
          <w:noProof/>
        </w:rPr>
        <w:fldChar w:fldCharType="begin"/>
      </w:r>
      <w:r>
        <w:rPr>
          <w:noProof/>
        </w:rPr>
        <w:instrText xml:space="preserve"> PAGEREF _Toc380964836 \h </w:instrText>
      </w:r>
      <w:r>
        <w:rPr>
          <w:noProof/>
        </w:rPr>
      </w:r>
      <w:r>
        <w:rPr>
          <w:noProof/>
        </w:rPr>
        <w:fldChar w:fldCharType="separate"/>
      </w:r>
      <w:r w:rsidR="00DA4B6E">
        <w:rPr>
          <w:noProof/>
        </w:rPr>
        <w:t>13</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2.3</w:t>
      </w:r>
      <w:r>
        <w:rPr>
          <w:rFonts w:asciiTheme="minorHAnsi" w:hAnsiTheme="minorHAnsi"/>
          <w:noProof/>
          <w:sz w:val="21"/>
        </w:rPr>
        <w:tab/>
      </w:r>
      <w:r w:rsidRPr="00DD1A9A">
        <w:rPr>
          <w:rFonts w:cs="Times New Roman"/>
          <w:noProof/>
        </w:rPr>
        <w:t>Sensitivity/Uncertainty Analysis</w:t>
      </w:r>
      <w:r>
        <w:rPr>
          <w:noProof/>
        </w:rPr>
        <w:tab/>
      </w:r>
      <w:r>
        <w:rPr>
          <w:noProof/>
        </w:rPr>
        <w:fldChar w:fldCharType="begin"/>
      </w:r>
      <w:r>
        <w:rPr>
          <w:noProof/>
        </w:rPr>
        <w:instrText xml:space="preserve"> PAGEREF _Toc380964837 \h </w:instrText>
      </w:r>
      <w:r>
        <w:rPr>
          <w:noProof/>
        </w:rPr>
      </w:r>
      <w:r>
        <w:rPr>
          <w:noProof/>
        </w:rPr>
        <w:fldChar w:fldCharType="separate"/>
      </w:r>
      <w:r w:rsidR="00DA4B6E">
        <w:rPr>
          <w:noProof/>
        </w:rPr>
        <w:t>14</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3</w:t>
      </w:r>
      <w:r>
        <w:rPr>
          <w:rFonts w:asciiTheme="minorHAnsi" w:hAnsiTheme="minorHAnsi"/>
          <w:noProof/>
          <w:sz w:val="21"/>
        </w:rPr>
        <w:tab/>
      </w:r>
      <w:r>
        <w:rPr>
          <w:noProof/>
        </w:rPr>
        <w:t>Results and Discussion</w:t>
      </w:r>
      <w:r>
        <w:rPr>
          <w:noProof/>
        </w:rPr>
        <w:tab/>
      </w:r>
      <w:r>
        <w:rPr>
          <w:noProof/>
        </w:rPr>
        <w:fldChar w:fldCharType="begin"/>
      </w:r>
      <w:r>
        <w:rPr>
          <w:noProof/>
        </w:rPr>
        <w:instrText xml:space="preserve"> PAGEREF _Toc380964838 \h </w:instrText>
      </w:r>
      <w:r>
        <w:rPr>
          <w:noProof/>
        </w:rPr>
      </w:r>
      <w:r>
        <w:rPr>
          <w:noProof/>
        </w:rPr>
        <w:fldChar w:fldCharType="separate"/>
      </w:r>
      <w:r w:rsidR="00DA4B6E">
        <w:rPr>
          <w:noProof/>
        </w:rPr>
        <w:t>16</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lastRenderedPageBreak/>
        <w:t>3.1</w:t>
      </w:r>
      <w:r>
        <w:rPr>
          <w:rFonts w:asciiTheme="minorHAnsi" w:hAnsiTheme="minorHAnsi"/>
          <w:noProof/>
          <w:sz w:val="21"/>
        </w:rPr>
        <w:tab/>
      </w:r>
      <w:r>
        <w:rPr>
          <w:noProof/>
        </w:rPr>
        <w:t>Pollen Seasons</w:t>
      </w:r>
      <w:r>
        <w:rPr>
          <w:noProof/>
        </w:rPr>
        <w:tab/>
      </w:r>
      <w:r>
        <w:rPr>
          <w:noProof/>
        </w:rPr>
        <w:fldChar w:fldCharType="begin"/>
      </w:r>
      <w:r>
        <w:rPr>
          <w:noProof/>
        </w:rPr>
        <w:instrText xml:space="preserve"> PAGEREF _Toc380964839 \h </w:instrText>
      </w:r>
      <w:r>
        <w:rPr>
          <w:noProof/>
        </w:rPr>
      </w:r>
      <w:r>
        <w:rPr>
          <w:noProof/>
        </w:rPr>
        <w:fldChar w:fldCharType="separate"/>
      </w:r>
      <w:r w:rsidR="00DA4B6E">
        <w:rPr>
          <w:noProof/>
        </w:rPr>
        <w:t>16</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3.2</w:t>
      </w:r>
      <w:r>
        <w:rPr>
          <w:rFonts w:asciiTheme="minorHAnsi" w:hAnsiTheme="minorHAnsi"/>
          <w:noProof/>
          <w:sz w:val="21"/>
        </w:rPr>
        <w:tab/>
      </w:r>
      <w:r>
        <w:rPr>
          <w:noProof/>
        </w:rPr>
        <w:t>Pollen Concentrations</w:t>
      </w:r>
      <w:r>
        <w:rPr>
          <w:noProof/>
        </w:rPr>
        <w:tab/>
      </w:r>
      <w:r>
        <w:rPr>
          <w:noProof/>
        </w:rPr>
        <w:fldChar w:fldCharType="begin"/>
      </w:r>
      <w:r>
        <w:rPr>
          <w:noProof/>
        </w:rPr>
        <w:instrText xml:space="preserve"> PAGEREF _Toc380964840 \h </w:instrText>
      </w:r>
      <w:r>
        <w:rPr>
          <w:noProof/>
        </w:rPr>
      </w:r>
      <w:r>
        <w:rPr>
          <w:noProof/>
        </w:rPr>
        <w:fldChar w:fldCharType="separate"/>
      </w:r>
      <w:r w:rsidR="00DA4B6E">
        <w:rPr>
          <w:noProof/>
        </w:rPr>
        <w:t>17</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3.3</w:t>
      </w:r>
      <w:r>
        <w:rPr>
          <w:rFonts w:asciiTheme="minorHAnsi" w:hAnsiTheme="minorHAnsi"/>
          <w:noProof/>
          <w:sz w:val="21"/>
        </w:rPr>
        <w:tab/>
      </w:r>
      <w:r>
        <w:rPr>
          <w:noProof/>
        </w:rPr>
        <w:t>Pollen Trends</w:t>
      </w:r>
      <w:r>
        <w:rPr>
          <w:noProof/>
        </w:rPr>
        <w:tab/>
      </w:r>
      <w:r>
        <w:rPr>
          <w:noProof/>
        </w:rPr>
        <w:fldChar w:fldCharType="begin"/>
      </w:r>
      <w:r>
        <w:rPr>
          <w:noProof/>
        </w:rPr>
        <w:instrText xml:space="preserve"> PAGEREF _Toc380964841 \h </w:instrText>
      </w:r>
      <w:r>
        <w:rPr>
          <w:noProof/>
        </w:rPr>
      </w:r>
      <w:r>
        <w:rPr>
          <w:noProof/>
        </w:rPr>
        <w:fldChar w:fldCharType="separate"/>
      </w:r>
      <w:r w:rsidR="00DA4B6E">
        <w:rPr>
          <w:noProof/>
        </w:rPr>
        <w:t>21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3.4</w:t>
      </w:r>
      <w:r>
        <w:rPr>
          <w:rFonts w:asciiTheme="minorHAnsi" w:hAnsiTheme="minorHAnsi"/>
          <w:noProof/>
          <w:sz w:val="21"/>
        </w:rPr>
        <w:tab/>
      </w:r>
      <w:r>
        <w:rPr>
          <w:noProof/>
        </w:rPr>
        <w:t>Exposures to Pollen</w:t>
      </w:r>
      <w:r>
        <w:rPr>
          <w:noProof/>
        </w:rPr>
        <w:tab/>
      </w:r>
      <w:r>
        <w:rPr>
          <w:noProof/>
        </w:rPr>
        <w:fldChar w:fldCharType="begin"/>
      </w:r>
      <w:r>
        <w:rPr>
          <w:noProof/>
        </w:rPr>
        <w:instrText xml:space="preserve"> PAGEREF _Toc380964842 \h </w:instrText>
      </w:r>
      <w:r>
        <w:rPr>
          <w:noProof/>
        </w:rPr>
      </w:r>
      <w:r>
        <w:rPr>
          <w:noProof/>
        </w:rPr>
        <w:fldChar w:fldCharType="separate"/>
      </w:r>
      <w:r w:rsidR="00DA4B6E">
        <w:rPr>
          <w:noProof/>
        </w:rPr>
        <w:t>22</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3.5</w:t>
      </w:r>
      <w:r>
        <w:rPr>
          <w:rFonts w:asciiTheme="minorHAnsi" w:hAnsiTheme="minorHAnsi"/>
          <w:noProof/>
          <w:sz w:val="21"/>
        </w:rPr>
        <w:tab/>
      </w:r>
      <w:r>
        <w:rPr>
          <w:noProof/>
        </w:rPr>
        <w:t>Sensitivity Analysis</w:t>
      </w:r>
      <w:r>
        <w:rPr>
          <w:noProof/>
        </w:rPr>
        <w:tab/>
      </w:r>
      <w:r>
        <w:rPr>
          <w:noProof/>
        </w:rPr>
        <w:fldChar w:fldCharType="begin"/>
      </w:r>
      <w:r>
        <w:rPr>
          <w:noProof/>
        </w:rPr>
        <w:instrText xml:space="preserve"> PAGEREF _Toc380964843 \h </w:instrText>
      </w:r>
      <w:r>
        <w:rPr>
          <w:noProof/>
        </w:rPr>
      </w:r>
      <w:r>
        <w:rPr>
          <w:noProof/>
        </w:rPr>
        <w:fldChar w:fldCharType="separate"/>
      </w:r>
      <w:r w:rsidR="00DA4B6E">
        <w:rPr>
          <w:noProof/>
        </w:rPr>
        <w:t>27</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4</w:t>
      </w:r>
      <w:r>
        <w:rPr>
          <w:rFonts w:asciiTheme="minorHAnsi" w:hAnsiTheme="minorHAnsi"/>
          <w:noProof/>
          <w:sz w:val="21"/>
        </w:rPr>
        <w:tab/>
      </w:r>
      <w:r>
        <w:rPr>
          <w:noProof/>
        </w:rPr>
        <w:t xml:space="preserve">Future Works </w:t>
      </w:r>
      <w:r>
        <w:rPr>
          <w:noProof/>
        </w:rPr>
        <w:tab/>
      </w:r>
      <w:r>
        <w:rPr>
          <w:noProof/>
        </w:rPr>
        <w:fldChar w:fldCharType="begin"/>
      </w:r>
      <w:r>
        <w:rPr>
          <w:noProof/>
        </w:rPr>
        <w:instrText xml:space="preserve"> PAGEREF _Toc380964844 \h </w:instrText>
      </w:r>
      <w:r>
        <w:rPr>
          <w:noProof/>
        </w:rPr>
      </w:r>
      <w:r>
        <w:rPr>
          <w:noProof/>
        </w:rPr>
        <w:fldChar w:fldCharType="separate"/>
      </w:r>
      <w:r w:rsidR="00DA4B6E">
        <w:rPr>
          <w:noProof/>
        </w:rPr>
        <w:t>29</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5</w:t>
      </w:r>
      <w:r>
        <w:rPr>
          <w:rFonts w:asciiTheme="minorHAnsi" w:hAnsiTheme="minorHAnsi"/>
          <w:noProof/>
          <w:sz w:val="21"/>
        </w:rPr>
        <w:tab/>
      </w:r>
      <w:r>
        <w:rPr>
          <w:noProof/>
        </w:rPr>
        <w:t>Conclusions</w:t>
      </w:r>
      <w:r>
        <w:rPr>
          <w:noProof/>
        </w:rPr>
        <w:tab/>
      </w:r>
      <w:r>
        <w:rPr>
          <w:noProof/>
        </w:rPr>
        <w:fldChar w:fldCharType="begin"/>
      </w:r>
      <w:r>
        <w:rPr>
          <w:noProof/>
        </w:rPr>
        <w:instrText xml:space="preserve"> PAGEREF _Toc380964845 \h </w:instrText>
      </w:r>
      <w:r>
        <w:rPr>
          <w:noProof/>
        </w:rPr>
      </w:r>
      <w:r>
        <w:rPr>
          <w:noProof/>
        </w:rPr>
        <w:fldChar w:fldCharType="separate"/>
      </w:r>
      <w:r w:rsidR="00DA4B6E">
        <w:rPr>
          <w:noProof/>
        </w:rPr>
        <w:t>30</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6</w:t>
      </w:r>
      <w:r>
        <w:rPr>
          <w:rFonts w:asciiTheme="minorHAnsi" w:hAnsiTheme="minorHAnsi"/>
          <w:noProof/>
          <w:sz w:val="21"/>
        </w:rPr>
        <w:tab/>
      </w:r>
      <w:r>
        <w:rPr>
          <w:noProof/>
        </w:rPr>
        <w:t>Figures</w:t>
      </w:r>
      <w:r>
        <w:rPr>
          <w:noProof/>
        </w:rPr>
        <w:tab/>
      </w:r>
      <w:r>
        <w:rPr>
          <w:noProof/>
        </w:rPr>
        <w:fldChar w:fldCharType="begin"/>
      </w:r>
      <w:r>
        <w:rPr>
          <w:noProof/>
        </w:rPr>
        <w:instrText xml:space="preserve"> PAGEREF _Toc380964846 \h </w:instrText>
      </w:r>
      <w:r>
        <w:rPr>
          <w:noProof/>
        </w:rPr>
      </w:r>
      <w:r>
        <w:rPr>
          <w:noProof/>
        </w:rPr>
        <w:fldChar w:fldCharType="separate"/>
      </w:r>
      <w:r w:rsidR="00DA4B6E">
        <w:rPr>
          <w:noProof/>
        </w:rPr>
        <w:t>31</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7</w:t>
      </w:r>
      <w:r>
        <w:rPr>
          <w:rFonts w:asciiTheme="minorHAnsi" w:hAnsiTheme="minorHAnsi"/>
          <w:noProof/>
          <w:sz w:val="21"/>
        </w:rPr>
        <w:tab/>
      </w:r>
      <w:r>
        <w:rPr>
          <w:noProof/>
        </w:rPr>
        <w:t>Tables</w:t>
      </w:r>
      <w:r>
        <w:rPr>
          <w:noProof/>
        </w:rPr>
        <w:tab/>
      </w:r>
      <w:r>
        <w:rPr>
          <w:noProof/>
        </w:rPr>
        <w:fldChar w:fldCharType="begin"/>
      </w:r>
      <w:r>
        <w:rPr>
          <w:noProof/>
        </w:rPr>
        <w:instrText xml:space="preserve"> PAGEREF _Toc380964847 \h </w:instrText>
      </w:r>
      <w:r>
        <w:rPr>
          <w:noProof/>
        </w:rPr>
      </w:r>
      <w:r>
        <w:rPr>
          <w:noProof/>
        </w:rPr>
        <w:fldChar w:fldCharType="separate"/>
      </w:r>
      <w:r w:rsidR="00DA4B6E">
        <w:rPr>
          <w:noProof/>
        </w:rPr>
        <w:t>58</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8</w:t>
      </w:r>
      <w:r>
        <w:rPr>
          <w:rFonts w:asciiTheme="minorHAnsi" w:hAnsiTheme="minorHAnsi"/>
          <w:noProof/>
          <w:sz w:val="21"/>
        </w:rPr>
        <w:tab/>
      </w:r>
      <w:r>
        <w:rPr>
          <w:noProof/>
        </w:rPr>
        <w:t>Appendix</w:t>
      </w:r>
      <w:r>
        <w:rPr>
          <w:noProof/>
        </w:rPr>
        <w:tab/>
      </w:r>
      <w:r>
        <w:rPr>
          <w:noProof/>
        </w:rPr>
        <w:fldChar w:fldCharType="begin"/>
      </w:r>
      <w:r>
        <w:rPr>
          <w:noProof/>
        </w:rPr>
        <w:instrText xml:space="preserve"> PAGEREF _Toc380964861 \h </w:instrText>
      </w:r>
      <w:r>
        <w:rPr>
          <w:noProof/>
        </w:rPr>
      </w:r>
      <w:r>
        <w:rPr>
          <w:noProof/>
        </w:rPr>
        <w:fldChar w:fldCharType="separate"/>
      </w:r>
      <w:r w:rsidR="00DA4B6E">
        <w:rPr>
          <w:noProof/>
        </w:rPr>
        <w:t>75</w:t>
      </w:r>
      <w:r>
        <w:rPr>
          <w:noProof/>
        </w:rPr>
        <w:fldChar w:fldCharType="end"/>
      </w:r>
    </w:p>
    <w:p w:rsidR="00C17A2E" w:rsidRDefault="00C17A2E">
      <w:pPr>
        <w:pStyle w:val="10"/>
        <w:tabs>
          <w:tab w:val="left" w:pos="420"/>
          <w:tab w:val="right" w:leader="dot" w:pos="8296"/>
        </w:tabs>
        <w:rPr>
          <w:noProof/>
        </w:rPr>
      </w:pPr>
      <w:r>
        <w:rPr>
          <w:noProof/>
        </w:rPr>
        <w:t>9</w:t>
      </w:r>
      <w:r>
        <w:rPr>
          <w:rFonts w:asciiTheme="minorHAnsi" w:hAnsiTheme="minorHAnsi"/>
          <w:noProof/>
          <w:sz w:val="21"/>
        </w:rPr>
        <w:tab/>
      </w:r>
      <w:r>
        <w:rPr>
          <w:noProof/>
        </w:rPr>
        <w:t>References</w:t>
      </w:r>
      <w:r>
        <w:rPr>
          <w:noProof/>
        </w:rPr>
        <w:tab/>
      </w:r>
      <w:r>
        <w:rPr>
          <w:noProof/>
        </w:rPr>
        <w:fldChar w:fldCharType="begin"/>
      </w:r>
      <w:r>
        <w:rPr>
          <w:noProof/>
        </w:rPr>
        <w:instrText xml:space="preserve"> PAGEREF _Toc380964862 \h </w:instrText>
      </w:r>
      <w:r>
        <w:rPr>
          <w:noProof/>
        </w:rPr>
      </w:r>
      <w:r>
        <w:rPr>
          <w:noProof/>
        </w:rPr>
        <w:fldChar w:fldCharType="separate"/>
      </w:r>
      <w:r w:rsidR="00DA4B6E">
        <w:rPr>
          <w:noProof/>
        </w:rPr>
        <w:t>76</w:t>
      </w:r>
      <w:r>
        <w:rPr>
          <w:noProof/>
        </w:rPr>
        <w:fldChar w:fldCharType="end"/>
      </w:r>
    </w:p>
    <w:p w:rsidR="00C17A2E" w:rsidRDefault="00C17A2E" w:rsidP="00C17A2E">
      <w:pPr>
        <w:rPr>
          <w:noProof/>
        </w:rPr>
      </w:pPr>
      <w:r>
        <w:rPr>
          <w:noProof/>
        </w:rPr>
        <w:br w:type="page"/>
      </w:r>
    </w:p>
    <w:p w:rsidR="00C17A2E" w:rsidRPr="00C17A2E" w:rsidRDefault="00C17A2E" w:rsidP="00C17A2E">
      <w:pPr>
        <w:rPr>
          <w:noProof/>
        </w:rPr>
      </w:pPr>
    </w:p>
    <w:p w:rsidR="0053540D" w:rsidRDefault="005A6B5C" w:rsidP="000F4D76">
      <w:pPr>
        <w:pStyle w:val="1"/>
        <w:numPr>
          <w:ilvl w:val="0"/>
          <w:numId w:val="0"/>
        </w:numPr>
        <w:jc w:val="center"/>
        <w:rPr>
          <w:noProof/>
        </w:rPr>
      </w:pPr>
      <w:r w:rsidRPr="00345710">
        <w:rPr>
          <w:rFonts w:cs="Times New Roman"/>
        </w:rPr>
        <w:fldChar w:fldCharType="end"/>
      </w:r>
      <w:bookmarkStart w:id="13" w:name="_Toc380964822"/>
      <w:r w:rsidR="00DD43C1">
        <w:t>List of figures</w:t>
      </w:r>
      <w:bookmarkEnd w:id="13"/>
      <w:r w:rsidR="0053540D">
        <w:rPr>
          <w:rFonts w:cs="Times New Roman"/>
          <w:kern w:val="0"/>
          <w:szCs w:val="24"/>
        </w:rPr>
        <w:fldChar w:fldCharType="begin"/>
      </w:r>
      <w:r w:rsidR="0053540D">
        <w:rPr>
          <w:rFonts w:cs="Times New Roman"/>
          <w:kern w:val="0"/>
          <w:szCs w:val="24"/>
        </w:rPr>
        <w:instrText xml:space="preserve"> TOC \c "Figure" </w:instrText>
      </w:r>
      <w:r w:rsidR="0053540D">
        <w:rPr>
          <w:rFonts w:cs="Times New Roman"/>
          <w:kern w:val="0"/>
          <w:szCs w:val="24"/>
        </w:rPr>
        <w:fldChar w:fldCharType="separate"/>
      </w:r>
    </w:p>
    <w:p w:rsidR="0053540D" w:rsidRDefault="0053540D" w:rsidP="00F75864">
      <w:pPr>
        <w:pStyle w:val="af5"/>
        <w:rPr>
          <w:rFonts w:asciiTheme="minorHAnsi" w:hAnsiTheme="minorHAnsi"/>
          <w:sz w:val="21"/>
        </w:rPr>
      </w:pPr>
      <w:r>
        <w:t>Figure 1</w:t>
      </w:r>
      <w:r w:rsidRPr="00450424">
        <w:t>. Locations of the American Academy of Allergy Asthma and Immunology (AAAAI) monitoring stations measuring airborne pollen counts in the United States</w:t>
      </w:r>
      <w:r>
        <w:tab/>
      </w:r>
      <w:r>
        <w:fldChar w:fldCharType="begin"/>
      </w:r>
      <w:r>
        <w:instrText xml:space="preserve"> PAGEREF _Toc380874959 \h </w:instrText>
      </w:r>
      <w:r>
        <w:fldChar w:fldCharType="separate"/>
      </w:r>
      <w:r w:rsidR="00DA4B6E">
        <w:t>31</w:t>
      </w:r>
      <w:r>
        <w:fldChar w:fldCharType="end"/>
      </w:r>
    </w:p>
    <w:p w:rsidR="0053540D" w:rsidRDefault="0053540D" w:rsidP="00E503C9">
      <w:pPr>
        <w:pStyle w:val="af5"/>
        <w:rPr>
          <w:rFonts w:asciiTheme="minorHAnsi" w:hAnsiTheme="minorHAnsi"/>
          <w:sz w:val="21"/>
        </w:rPr>
      </w:pPr>
      <w:r>
        <w:t>Figure 2. Nine climate regions in the contiguous United States (CONUS).</w:t>
      </w:r>
      <w:r>
        <w:tab/>
      </w:r>
      <w:r>
        <w:fldChar w:fldCharType="begin"/>
      </w:r>
      <w:r>
        <w:instrText xml:space="preserve"> PAGEREF _Toc380874960 \h </w:instrText>
      </w:r>
      <w:r>
        <w:fldChar w:fldCharType="separate"/>
      </w:r>
      <w:r w:rsidR="00DA4B6E">
        <w:t>32</w:t>
      </w:r>
      <w:r>
        <w:fldChar w:fldCharType="end"/>
      </w:r>
    </w:p>
    <w:p w:rsidR="0053540D" w:rsidRDefault="0053540D" w:rsidP="00E503C9">
      <w:pPr>
        <w:pStyle w:val="af5"/>
        <w:rPr>
          <w:rFonts w:asciiTheme="minorHAnsi" w:hAnsiTheme="minorHAnsi"/>
          <w:sz w:val="21"/>
        </w:rPr>
      </w:pPr>
      <w:r>
        <w:t xml:space="preserve">Figure 3. Spatial distribution of (a) </w:t>
      </w:r>
      <w:r w:rsidRPr="00450424">
        <w:rPr>
          <w:i/>
        </w:rPr>
        <w:t>Ambrosia</w:t>
      </w:r>
      <w:r>
        <w:t xml:space="preserve">, (b) </w:t>
      </w:r>
      <w:r w:rsidRPr="00450424">
        <w:rPr>
          <w:i/>
        </w:rPr>
        <w:t>Artemisia</w:t>
      </w:r>
      <w:r>
        <w:t xml:space="preserve">, (c) </w:t>
      </w:r>
      <w:r w:rsidRPr="00450424">
        <w:rPr>
          <w:i/>
        </w:rPr>
        <w:t>Betula</w:t>
      </w:r>
      <w:r>
        <w:t xml:space="preserve">, (d) </w:t>
      </w:r>
      <w:r w:rsidRPr="00450424">
        <w:rPr>
          <w:i/>
        </w:rPr>
        <w:t>Gramineae</w:t>
      </w:r>
      <w:r>
        <w:t xml:space="preserve">, (e) </w:t>
      </w:r>
      <w:r w:rsidRPr="00450424">
        <w:rPr>
          <w:i/>
        </w:rPr>
        <w:t>Quercus</w:t>
      </w:r>
      <w:r>
        <w:t xml:space="preserve"> in the contiguous US (CONUS)</w:t>
      </w:r>
      <w:r>
        <w:tab/>
      </w:r>
      <w:r>
        <w:fldChar w:fldCharType="begin"/>
      </w:r>
      <w:r>
        <w:instrText xml:space="preserve"> PAGEREF _Toc380874961 \h </w:instrText>
      </w:r>
      <w:r>
        <w:fldChar w:fldCharType="separate"/>
      </w:r>
      <w:r w:rsidR="00DA4B6E">
        <w:t>33</w:t>
      </w:r>
      <w:r>
        <w:fldChar w:fldCharType="end"/>
      </w:r>
    </w:p>
    <w:p w:rsidR="0053540D" w:rsidRDefault="0053540D" w:rsidP="00E503C9">
      <w:pPr>
        <w:pStyle w:val="af5"/>
        <w:rPr>
          <w:rFonts w:asciiTheme="minorHAnsi" w:hAnsiTheme="minorHAnsi"/>
          <w:sz w:val="21"/>
        </w:rPr>
      </w:pPr>
      <w:r>
        <w:t>Figure 4. Population by gender in nine climate regions in Contiguous United States</w:t>
      </w:r>
      <w:r>
        <w:tab/>
      </w:r>
      <w:r>
        <w:fldChar w:fldCharType="begin"/>
      </w:r>
      <w:r>
        <w:instrText xml:space="preserve"> PAGEREF _Toc380874962 \h </w:instrText>
      </w:r>
      <w:r>
        <w:fldChar w:fldCharType="separate"/>
      </w:r>
      <w:r w:rsidR="00DA4B6E">
        <w:t>34</w:t>
      </w:r>
      <w:r>
        <w:fldChar w:fldCharType="end"/>
      </w:r>
    </w:p>
    <w:p w:rsidR="0053540D" w:rsidRDefault="0053540D" w:rsidP="00E503C9">
      <w:pPr>
        <w:pStyle w:val="af5"/>
        <w:rPr>
          <w:rFonts w:asciiTheme="minorHAnsi" w:hAnsiTheme="minorHAnsi"/>
          <w:sz w:val="21"/>
        </w:rPr>
      </w:pPr>
      <w:r w:rsidRPr="00450424">
        <w:t>Figure 5. US population distribution of inhalation rates for males and females.</w:t>
      </w:r>
      <w:r>
        <w:tab/>
      </w:r>
      <w:r>
        <w:fldChar w:fldCharType="begin"/>
      </w:r>
      <w:r>
        <w:instrText xml:space="preserve"> PAGEREF _Toc380874963 \h </w:instrText>
      </w:r>
      <w:r>
        <w:fldChar w:fldCharType="separate"/>
      </w:r>
      <w:r w:rsidR="00DA4B6E">
        <w:t>35</w:t>
      </w:r>
      <w:r>
        <w:fldChar w:fldCharType="end"/>
      </w:r>
    </w:p>
    <w:p w:rsidR="0053540D" w:rsidRDefault="0053540D" w:rsidP="00E503C9">
      <w:pPr>
        <w:pStyle w:val="af5"/>
        <w:rPr>
          <w:rFonts w:asciiTheme="minorHAnsi" w:hAnsiTheme="minorHAnsi"/>
          <w:sz w:val="21"/>
        </w:rPr>
      </w:pPr>
      <w:r w:rsidRPr="00450424">
        <w:t>Figure 6. US population of distribution of surface area of human body of males and females.</w:t>
      </w:r>
      <w:r>
        <w:tab/>
      </w:r>
      <w:r>
        <w:fldChar w:fldCharType="begin"/>
      </w:r>
      <w:r>
        <w:instrText xml:space="preserve"> PAGEREF _Toc380874964 \h </w:instrText>
      </w:r>
      <w:r>
        <w:fldChar w:fldCharType="separate"/>
      </w:r>
      <w:r w:rsidR="00DA4B6E">
        <w:t>36</w:t>
      </w:r>
      <w:r>
        <w:fldChar w:fldCharType="end"/>
      </w:r>
    </w:p>
    <w:p w:rsidR="0053540D" w:rsidRDefault="0053540D" w:rsidP="00E503C9">
      <w:pPr>
        <w:pStyle w:val="af5"/>
        <w:rPr>
          <w:rFonts w:asciiTheme="minorHAnsi" w:hAnsiTheme="minorHAnsi"/>
          <w:sz w:val="21"/>
        </w:rPr>
      </w:pPr>
      <w:r>
        <w:t>Figure 7. Three different exposure intake routes for airborne pollen</w:t>
      </w:r>
      <w:r>
        <w:tab/>
      </w:r>
      <w:r>
        <w:fldChar w:fldCharType="begin"/>
      </w:r>
      <w:r>
        <w:instrText xml:space="preserve"> PAGEREF _Toc380874965 \h </w:instrText>
      </w:r>
      <w:r>
        <w:fldChar w:fldCharType="separate"/>
      </w:r>
      <w:r w:rsidR="00DA4B6E">
        <w:t>37</w:t>
      </w:r>
      <w:r>
        <w:fldChar w:fldCharType="end"/>
      </w:r>
    </w:p>
    <w:p w:rsidR="0053540D" w:rsidRDefault="0053540D" w:rsidP="00453710">
      <w:pPr>
        <w:pStyle w:val="af5"/>
        <w:rPr>
          <w:rFonts w:asciiTheme="minorHAnsi" w:hAnsiTheme="minorHAnsi"/>
          <w:sz w:val="21"/>
        </w:rPr>
      </w:pPr>
      <w:r w:rsidRPr="00450424">
        <w:t>Figure 8. Schematic diagram of modeling exposure to pollen in 9 climate regions.</w:t>
      </w:r>
      <w:r>
        <w:tab/>
      </w:r>
      <w:r>
        <w:fldChar w:fldCharType="begin"/>
      </w:r>
      <w:r>
        <w:instrText xml:space="preserve"> PAGEREF _Toc380874966 \h </w:instrText>
      </w:r>
      <w:r>
        <w:fldChar w:fldCharType="separate"/>
      </w:r>
      <w:r w:rsidR="00DA4B6E">
        <w:t>38</w:t>
      </w:r>
      <w:r>
        <w:fldChar w:fldCharType="end"/>
      </w:r>
    </w:p>
    <w:p w:rsidR="0053540D" w:rsidRDefault="0053540D">
      <w:pPr>
        <w:pStyle w:val="af5"/>
        <w:rPr>
          <w:rFonts w:asciiTheme="minorHAnsi" w:hAnsiTheme="minorHAnsi"/>
          <w:sz w:val="21"/>
        </w:rPr>
      </w:pPr>
      <w:r>
        <w:t xml:space="preserve">Figure 9. </w:t>
      </w:r>
      <w:r w:rsidRPr="00450424">
        <w:t>General scheme for a sampling-based sensitivity and uncertainty analysis.</w:t>
      </w:r>
      <w:r>
        <w:t>.</w:t>
      </w:r>
      <w:r>
        <w:tab/>
      </w:r>
      <w:r>
        <w:fldChar w:fldCharType="begin"/>
      </w:r>
      <w:r>
        <w:instrText xml:space="preserve"> PAGEREF _Toc380874967 \h </w:instrText>
      </w:r>
      <w:r>
        <w:fldChar w:fldCharType="separate"/>
      </w:r>
      <w:r w:rsidR="00DA4B6E">
        <w:t>39</w:t>
      </w:r>
      <w:r>
        <w:fldChar w:fldCharType="end"/>
      </w:r>
    </w:p>
    <w:p w:rsidR="0053540D" w:rsidRDefault="0053540D">
      <w:pPr>
        <w:pStyle w:val="af5"/>
        <w:rPr>
          <w:rFonts w:asciiTheme="minorHAnsi" w:hAnsiTheme="minorHAnsi"/>
          <w:sz w:val="21"/>
        </w:rPr>
      </w:pPr>
      <w:r w:rsidRPr="00450424">
        <w:t>Figure 10. Time series of observed daily pollen concentration of Ambrosia at Cherry Hill, NJ (top) and Newark, NJ (bottom) monitor stations which are located in the Northeast Climate Region..</w:t>
      </w:r>
      <w:r>
        <w:tab/>
      </w:r>
      <w:r>
        <w:fldChar w:fldCharType="begin"/>
      </w:r>
      <w:r>
        <w:instrText xml:space="preserve"> PAGEREF _Toc380874968 \h </w:instrText>
      </w:r>
      <w:r>
        <w:fldChar w:fldCharType="separate"/>
      </w:r>
      <w:r w:rsidR="00DA4B6E">
        <w:t>40</w:t>
      </w:r>
      <w:r>
        <w:fldChar w:fldCharType="end"/>
      </w:r>
    </w:p>
    <w:p w:rsidR="0053540D" w:rsidRDefault="0053540D">
      <w:pPr>
        <w:pStyle w:val="af5"/>
        <w:rPr>
          <w:rFonts w:asciiTheme="minorHAnsi" w:hAnsiTheme="minorHAnsi"/>
          <w:sz w:val="21"/>
        </w:rPr>
      </w:pPr>
      <w:r w:rsidRPr="00450424">
        <w:t>Figure 11  Time series of observed daily pollen concentration of Artemisia in Cherry Hill, NJ (top) and Newark,NJ (Bottom) monitor stations which are located in the Northeast Climate Regions..</w:t>
      </w:r>
      <w:r>
        <w:tab/>
      </w:r>
      <w:r>
        <w:fldChar w:fldCharType="begin"/>
      </w:r>
      <w:r>
        <w:instrText xml:space="preserve"> PAGEREF _Toc380874969 \h </w:instrText>
      </w:r>
      <w:r>
        <w:fldChar w:fldCharType="separate"/>
      </w:r>
      <w:r w:rsidR="00DA4B6E">
        <w:t>41</w:t>
      </w:r>
      <w:r>
        <w:fldChar w:fldCharType="end"/>
      </w:r>
    </w:p>
    <w:p w:rsidR="0053540D" w:rsidRDefault="0053540D">
      <w:pPr>
        <w:pStyle w:val="af5"/>
        <w:rPr>
          <w:rFonts w:asciiTheme="minorHAnsi" w:hAnsiTheme="minorHAnsi"/>
          <w:sz w:val="21"/>
        </w:rPr>
      </w:pPr>
      <w:r w:rsidRPr="00450424">
        <w:lastRenderedPageBreak/>
        <w:t>Figure 12. Time series of observed daily pollen concentration of Betula in Cherry Hill, NJ (top) and Newark, NJ (bottom) monitor stations which are located in the Northeast.</w:t>
      </w:r>
      <w:r>
        <w:tab/>
      </w:r>
      <w:r>
        <w:fldChar w:fldCharType="begin"/>
      </w:r>
      <w:r>
        <w:instrText xml:space="preserve"> PAGEREF _Toc380874970 \h </w:instrText>
      </w:r>
      <w:r>
        <w:fldChar w:fldCharType="separate"/>
      </w:r>
      <w:r w:rsidR="00DA4B6E">
        <w:t>42</w:t>
      </w:r>
      <w:r>
        <w:fldChar w:fldCharType="end"/>
      </w:r>
    </w:p>
    <w:p w:rsidR="0053540D" w:rsidRDefault="0053540D">
      <w:pPr>
        <w:pStyle w:val="af5"/>
        <w:rPr>
          <w:rFonts w:asciiTheme="minorHAnsi" w:hAnsiTheme="minorHAnsi"/>
          <w:sz w:val="21"/>
        </w:rPr>
      </w:pPr>
      <w:r w:rsidRPr="00450424">
        <w:t>Figure 13. Time series of observed daily pollen concentration of Gramineae in Cherry Hill, NJ (top) and Newark, NJ (bottom) monitor stations which are located in the Northeast..</w:t>
      </w:r>
      <w:r>
        <w:tab/>
      </w:r>
      <w:r>
        <w:fldChar w:fldCharType="begin"/>
      </w:r>
      <w:r>
        <w:instrText xml:space="preserve"> PAGEREF _Toc380874971 \h </w:instrText>
      </w:r>
      <w:r>
        <w:fldChar w:fldCharType="separate"/>
      </w:r>
      <w:r w:rsidR="00DA4B6E">
        <w:t>43</w:t>
      </w:r>
      <w:r>
        <w:fldChar w:fldCharType="end"/>
      </w:r>
    </w:p>
    <w:p w:rsidR="0053540D" w:rsidRDefault="0053540D">
      <w:pPr>
        <w:pStyle w:val="af5"/>
        <w:rPr>
          <w:rFonts w:asciiTheme="minorHAnsi" w:hAnsiTheme="minorHAnsi"/>
          <w:sz w:val="21"/>
        </w:rPr>
      </w:pPr>
      <w:r w:rsidRPr="00450424">
        <w:t>Figure 14. Time series of observed daily pollen concentration of Quercus in Cherry Hill, NJ (top) and Newark, NJ (bottom) monitor stations which are located in the Northeast..</w:t>
      </w:r>
      <w:r>
        <w:tab/>
      </w:r>
      <w:r>
        <w:fldChar w:fldCharType="begin"/>
      </w:r>
      <w:r>
        <w:instrText xml:space="preserve"> PAGEREF _Toc380874972 \h </w:instrText>
      </w:r>
      <w:r>
        <w:fldChar w:fldCharType="separate"/>
      </w:r>
      <w:r w:rsidR="00DA4B6E">
        <w:t>44</w:t>
      </w:r>
      <w:r>
        <w:fldChar w:fldCharType="end"/>
      </w:r>
    </w:p>
    <w:p w:rsidR="0053540D" w:rsidRDefault="0053540D">
      <w:pPr>
        <w:pStyle w:val="af5"/>
        <w:rPr>
          <w:rFonts w:asciiTheme="minorHAnsi" w:hAnsiTheme="minorHAnsi"/>
          <w:sz w:val="21"/>
        </w:rPr>
      </w:pPr>
      <w:r>
        <w:t xml:space="preserve">Figure 15. Cumulative probability distributions of observed airborne daily pollen concentration for Ambrosia in the nine climate regions of </w:t>
      </w:r>
      <w:r w:rsidRPr="00450424">
        <w:rPr>
          <w:kern w:val="0"/>
        </w:rPr>
        <w:t>contiguous US</w:t>
      </w:r>
      <w:r>
        <w:t xml:space="preserve"> in 1994-2000 (top) and 2003-2010 (bottom).</w:t>
      </w:r>
      <w:r>
        <w:tab/>
      </w:r>
      <w:r>
        <w:fldChar w:fldCharType="begin"/>
      </w:r>
      <w:r>
        <w:instrText xml:space="preserve"> PAGEREF _Toc380874973 \h </w:instrText>
      </w:r>
      <w:r>
        <w:fldChar w:fldCharType="separate"/>
      </w:r>
      <w:r w:rsidR="00DA4B6E">
        <w:t>45</w:t>
      </w:r>
      <w:r>
        <w:fldChar w:fldCharType="end"/>
      </w:r>
    </w:p>
    <w:p w:rsidR="0053540D" w:rsidRDefault="0053540D">
      <w:pPr>
        <w:pStyle w:val="af5"/>
        <w:rPr>
          <w:rFonts w:asciiTheme="minorHAnsi" w:hAnsiTheme="minorHAnsi"/>
          <w:sz w:val="21"/>
        </w:rPr>
      </w:pPr>
      <w:r>
        <w:t xml:space="preserve">Figure 16. Cumulative probability distributions of observed airborne daily pollen concentration for Artemisia in the nine climate regions of </w:t>
      </w:r>
      <w:r w:rsidRPr="00450424">
        <w:rPr>
          <w:kern w:val="0"/>
        </w:rPr>
        <w:t>contiguous US</w:t>
      </w:r>
      <w:r>
        <w:t xml:space="preserve"> in 1994-2000 (top) and 2003-2010 (bottom).</w:t>
      </w:r>
      <w:r>
        <w:tab/>
      </w:r>
      <w:r>
        <w:fldChar w:fldCharType="begin"/>
      </w:r>
      <w:r>
        <w:instrText xml:space="preserve"> PAGEREF _Toc380874974 \h </w:instrText>
      </w:r>
      <w:r>
        <w:fldChar w:fldCharType="separate"/>
      </w:r>
      <w:r w:rsidR="00DA4B6E">
        <w:t>46</w:t>
      </w:r>
      <w:r>
        <w:fldChar w:fldCharType="end"/>
      </w:r>
    </w:p>
    <w:p w:rsidR="0053540D" w:rsidRDefault="0053540D">
      <w:pPr>
        <w:pStyle w:val="af5"/>
        <w:rPr>
          <w:rFonts w:asciiTheme="minorHAnsi" w:hAnsiTheme="minorHAnsi"/>
          <w:sz w:val="21"/>
        </w:rPr>
      </w:pPr>
      <w:r>
        <w:t xml:space="preserve">Figure 17. Cumulative probability distributions of observed airborne daily pollen concentration for Betula in the nine climate regions of </w:t>
      </w:r>
      <w:r w:rsidRPr="00450424">
        <w:rPr>
          <w:kern w:val="0"/>
        </w:rPr>
        <w:t>contiguous US</w:t>
      </w:r>
      <w:r>
        <w:t xml:space="preserve"> in 1994-2000 (top) and 2003-2010 (bottom)</w:t>
      </w:r>
      <w:r>
        <w:tab/>
      </w:r>
      <w:r>
        <w:fldChar w:fldCharType="begin"/>
      </w:r>
      <w:r>
        <w:instrText xml:space="preserve"> PAGEREF _Toc380874975 \h </w:instrText>
      </w:r>
      <w:r>
        <w:fldChar w:fldCharType="separate"/>
      </w:r>
      <w:r w:rsidR="00DA4B6E">
        <w:t>47</w:t>
      </w:r>
      <w:r>
        <w:fldChar w:fldCharType="end"/>
      </w:r>
    </w:p>
    <w:p w:rsidR="0053540D" w:rsidRDefault="0053540D">
      <w:pPr>
        <w:pStyle w:val="af5"/>
        <w:rPr>
          <w:rFonts w:asciiTheme="minorHAnsi" w:hAnsiTheme="minorHAnsi"/>
          <w:sz w:val="21"/>
        </w:rPr>
      </w:pPr>
      <w:r>
        <w:t xml:space="preserve">Figure 18. Cumulative probability distributions of observed airborne daily pollen concentration for Gramineae in the nine climate regions of </w:t>
      </w:r>
      <w:r w:rsidRPr="00450424">
        <w:rPr>
          <w:kern w:val="0"/>
        </w:rPr>
        <w:t>contiguous US</w:t>
      </w:r>
      <w:r>
        <w:t xml:space="preserve"> in 1994-2000 (top) and 2003-2010 (bottom)</w:t>
      </w:r>
      <w:r>
        <w:tab/>
      </w:r>
      <w:r>
        <w:fldChar w:fldCharType="begin"/>
      </w:r>
      <w:r>
        <w:instrText xml:space="preserve"> PAGEREF _Toc380874976 \h </w:instrText>
      </w:r>
      <w:r>
        <w:fldChar w:fldCharType="separate"/>
      </w:r>
      <w:r w:rsidR="00DA4B6E">
        <w:t>48</w:t>
      </w:r>
      <w:r>
        <w:fldChar w:fldCharType="end"/>
      </w:r>
    </w:p>
    <w:p w:rsidR="0053540D" w:rsidRDefault="0053540D">
      <w:pPr>
        <w:pStyle w:val="af5"/>
        <w:rPr>
          <w:rFonts w:asciiTheme="minorHAnsi" w:hAnsiTheme="minorHAnsi"/>
          <w:sz w:val="21"/>
        </w:rPr>
      </w:pPr>
      <w:r>
        <w:t xml:space="preserve">Figure 19. Cumulative probability distributions of observed airborne daily pollen concentration for Quercus in the nine climates regions of </w:t>
      </w:r>
      <w:r w:rsidRPr="00450424">
        <w:rPr>
          <w:kern w:val="0"/>
        </w:rPr>
        <w:t>contiguous US</w:t>
      </w:r>
      <w:r>
        <w:t xml:space="preserve"> in 1994-2000 (top) and 2003-2010 (bottom)</w:t>
      </w:r>
      <w:r>
        <w:tab/>
      </w:r>
      <w:r>
        <w:fldChar w:fldCharType="begin"/>
      </w:r>
      <w:r>
        <w:instrText xml:space="preserve"> PAGEREF _Toc380874977 \h </w:instrText>
      </w:r>
      <w:r>
        <w:fldChar w:fldCharType="separate"/>
      </w:r>
      <w:r w:rsidR="00DA4B6E">
        <w:t>49</w:t>
      </w:r>
      <w:r>
        <w:fldChar w:fldCharType="end"/>
      </w:r>
    </w:p>
    <w:p w:rsidR="0053540D" w:rsidRDefault="0053540D">
      <w:pPr>
        <w:pStyle w:val="af5"/>
        <w:rPr>
          <w:rFonts w:asciiTheme="minorHAnsi" w:hAnsiTheme="minorHAnsi"/>
          <w:sz w:val="21"/>
        </w:rPr>
      </w:pPr>
      <w:r>
        <w:lastRenderedPageBreak/>
        <w:t>Figure 20 The heat map shows the trend of the mean daily concentrations of pollen of five species in nine climate regions of CONUS.</w:t>
      </w:r>
      <w:r>
        <w:tab/>
      </w:r>
      <w:r>
        <w:fldChar w:fldCharType="begin"/>
      </w:r>
      <w:r>
        <w:instrText xml:space="preserve"> PAGEREF _Toc380874978 \h </w:instrText>
      </w:r>
      <w:r>
        <w:fldChar w:fldCharType="separate"/>
      </w:r>
      <w:r w:rsidR="00DA4B6E">
        <w:t>50</w:t>
      </w:r>
      <w:r>
        <w:fldChar w:fldCharType="end"/>
      </w:r>
    </w:p>
    <w:p w:rsidR="0053540D" w:rsidRDefault="0053540D">
      <w:pPr>
        <w:pStyle w:val="af5"/>
        <w:rPr>
          <w:rFonts w:asciiTheme="minorHAnsi" w:hAnsiTheme="minorHAnsi"/>
          <w:sz w:val="21"/>
        </w:rPr>
      </w:pPr>
      <w:r>
        <w:t>Figure 21. Simulated cumulative probability distribution of daily intake via inhalation of Ambrosia pollen in the different climate regions in 1994-2000 (top) and 2003-2010 (bottom)..</w:t>
      </w:r>
      <w:r>
        <w:tab/>
      </w:r>
      <w:r>
        <w:fldChar w:fldCharType="begin"/>
      </w:r>
      <w:r>
        <w:instrText xml:space="preserve"> PAGEREF _Toc380874979 \h </w:instrText>
      </w:r>
      <w:r>
        <w:fldChar w:fldCharType="separate"/>
      </w:r>
      <w:r w:rsidR="00DA4B6E">
        <w:t>51</w:t>
      </w:r>
      <w:r>
        <w:fldChar w:fldCharType="end"/>
      </w:r>
    </w:p>
    <w:p w:rsidR="0053540D" w:rsidRDefault="0053540D">
      <w:pPr>
        <w:pStyle w:val="af5"/>
        <w:rPr>
          <w:rFonts w:asciiTheme="minorHAnsi" w:hAnsiTheme="minorHAnsi"/>
          <w:sz w:val="21"/>
        </w:rPr>
      </w:pPr>
      <w:r>
        <w:t>Figure 22. Simulated cumulative probability distribution of daily intake via inhalation of Artemisia pollen in the different climate regions in 1994-2000 (top) and 2003-2010 (bottom)..</w:t>
      </w:r>
      <w:r>
        <w:tab/>
      </w:r>
      <w:r>
        <w:fldChar w:fldCharType="begin"/>
      </w:r>
      <w:r>
        <w:instrText xml:space="preserve"> PAGEREF _Toc380874980 \h </w:instrText>
      </w:r>
      <w:r>
        <w:fldChar w:fldCharType="separate"/>
      </w:r>
      <w:r w:rsidR="00DA4B6E">
        <w:t>52</w:t>
      </w:r>
      <w:r>
        <w:fldChar w:fldCharType="end"/>
      </w:r>
    </w:p>
    <w:p w:rsidR="0053540D" w:rsidRDefault="0053540D">
      <w:pPr>
        <w:pStyle w:val="af5"/>
        <w:rPr>
          <w:rFonts w:asciiTheme="minorHAnsi" w:hAnsiTheme="minorHAnsi"/>
          <w:sz w:val="21"/>
        </w:rPr>
      </w:pPr>
      <w:r>
        <w:t>Figure 23. Simulated cumulative probability distribution of daily intake via inhalation of Betula pollen in the different climate regions in 1994-2000 (top) and 2003-2010 (bottom)..</w:t>
      </w:r>
      <w:r>
        <w:tab/>
      </w:r>
      <w:r>
        <w:fldChar w:fldCharType="begin"/>
      </w:r>
      <w:r>
        <w:instrText xml:space="preserve"> PAGEREF _Toc380874981 \h </w:instrText>
      </w:r>
      <w:r>
        <w:fldChar w:fldCharType="separate"/>
      </w:r>
      <w:r w:rsidR="00DA4B6E">
        <w:t>53</w:t>
      </w:r>
      <w:r>
        <w:fldChar w:fldCharType="end"/>
      </w:r>
    </w:p>
    <w:p w:rsidR="0053540D" w:rsidRDefault="0053540D">
      <w:pPr>
        <w:pStyle w:val="af5"/>
        <w:rPr>
          <w:rFonts w:asciiTheme="minorHAnsi" w:hAnsiTheme="minorHAnsi"/>
          <w:sz w:val="21"/>
        </w:rPr>
      </w:pPr>
      <w:r>
        <w:t>Figure 24. Simulated cumulative probability distribution of daily intake via inhalation of Gramineae pollen in the different climate regions in 1994-2000 (top) and 2003-2010 (bottom)..</w:t>
      </w:r>
      <w:r>
        <w:tab/>
      </w:r>
      <w:r>
        <w:fldChar w:fldCharType="begin"/>
      </w:r>
      <w:r>
        <w:instrText xml:space="preserve"> PAGEREF _Toc380874982 \h </w:instrText>
      </w:r>
      <w:r>
        <w:fldChar w:fldCharType="separate"/>
      </w:r>
      <w:r w:rsidR="00DA4B6E">
        <w:t>54</w:t>
      </w:r>
      <w:r>
        <w:fldChar w:fldCharType="end"/>
      </w:r>
    </w:p>
    <w:p w:rsidR="0053540D" w:rsidRDefault="0053540D">
      <w:pPr>
        <w:pStyle w:val="af5"/>
        <w:rPr>
          <w:rFonts w:asciiTheme="minorHAnsi" w:hAnsiTheme="minorHAnsi"/>
          <w:sz w:val="21"/>
        </w:rPr>
      </w:pPr>
      <w:r>
        <w:t>Figure 25. Simulated cumulative probability distribution of daily intake via inhalation of Quercus pollen in the different climate regions in 1994-2000 (top) and 2003-2010 (bottom)..</w:t>
      </w:r>
      <w:r>
        <w:tab/>
      </w:r>
      <w:r>
        <w:fldChar w:fldCharType="begin"/>
      </w:r>
      <w:r>
        <w:instrText xml:space="preserve"> PAGEREF _Toc380874983 \h </w:instrText>
      </w:r>
      <w:r>
        <w:fldChar w:fldCharType="separate"/>
      </w:r>
      <w:r w:rsidR="00DA4B6E">
        <w:t>55</w:t>
      </w:r>
      <w:r>
        <w:fldChar w:fldCharType="end"/>
      </w:r>
    </w:p>
    <w:p w:rsidR="0053540D" w:rsidRDefault="0053540D">
      <w:pPr>
        <w:pStyle w:val="af5"/>
        <w:rPr>
          <w:rFonts w:asciiTheme="minorHAnsi" w:hAnsiTheme="minorHAnsi"/>
          <w:sz w:val="21"/>
        </w:rPr>
      </w:pPr>
      <w:r>
        <w:t xml:space="preserve">Figure 26 </w:t>
      </w:r>
      <w:r w:rsidRPr="00450424">
        <w:t>The heat map shows the trend of the mean daily inhalation intakes of “virtual individuals” of the population of pollen of five species in nine climate regions of CONUS.</w:t>
      </w:r>
      <w:r>
        <w:tab/>
      </w:r>
      <w:r>
        <w:fldChar w:fldCharType="begin"/>
      </w:r>
      <w:r>
        <w:instrText xml:space="preserve"> PAGEREF _Toc380874984 \h </w:instrText>
      </w:r>
      <w:r>
        <w:fldChar w:fldCharType="separate"/>
      </w:r>
      <w:r w:rsidR="00DA4B6E">
        <w:t>56</w:t>
      </w:r>
      <w:r>
        <w:fldChar w:fldCharType="end"/>
      </w:r>
    </w:p>
    <w:p w:rsidR="0053540D" w:rsidRDefault="0053540D">
      <w:pPr>
        <w:pStyle w:val="af5"/>
        <w:rPr>
          <w:rFonts w:asciiTheme="minorHAnsi" w:hAnsiTheme="minorHAnsi"/>
          <w:sz w:val="21"/>
        </w:rPr>
      </w:pPr>
      <w:r w:rsidRPr="00450424">
        <w:t>Figure 27. Mean and Standard Deviation of Normalized Sensitivity Coefficient (NSC) for population exposure in Central Climate Region: (A) Inhalation, (B) Dermal, (C) Ingestion, (D) Total Exposures.</w:t>
      </w:r>
      <w:r>
        <w:tab/>
      </w:r>
      <w:r>
        <w:fldChar w:fldCharType="begin"/>
      </w:r>
      <w:r>
        <w:instrText xml:space="preserve"> PAGEREF _Toc380874985 \h </w:instrText>
      </w:r>
      <w:r>
        <w:fldChar w:fldCharType="separate"/>
      </w:r>
      <w:r w:rsidR="00DA4B6E">
        <w:t>57</w:t>
      </w:r>
      <w:r>
        <w:fldChar w:fldCharType="end"/>
      </w:r>
    </w:p>
    <w:p w:rsidR="00B86CD6" w:rsidRDefault="0053540D" w:rsidP="00F7207F">
      <w:pPr>
        <w:spacing w:before="96" w:after="120"/>
        <w:ind w:firstLine="720"/>
        <w:rPr>
          <w:rFonts w:cs="Times New Roman"/>
          <w:kern w:val="0"/>
          <w:szCs w:val="24"/>
        </w:rPr>
      </w:pPr>
      <w:r>
        <w:rPr>
          <w:rFonts w:cs="Times New Roman"/>
          <w:kern w:val="0"/>
          <w:szCs w:val="24"/>
        </w:rPr>
        <w:fldChar w:fldCharType="end"/>
      </w:r>
    </w:p>
    <w:p w:rsidR="006728B4" w:rsidRDefault="006728B4" w:rsidP="00F7207F">
      <w:pPr>
        <w:spacing w:before="96" w:after="120"/>
        <w:ind w:firstLine="720"/>
        <w:rPr>
          <w:rFonts w:cs="Times New Roman"/>
          <w:kern w:val="0"/>
          <w:szCs w:val="24"/>
        </w:rPr>
      </w:pPr>
      <w:r>
        <w:rPr>
          <w:rFonts w:cs="Times New Roman"/>
          <w:kern w:val="0"/>
          <w:szCs w:val="24"/>
        </w:rPr>
        <w:lastRenderedPageBreak/>
        <w:br w:type="page"/>
      </w:r>
    </w:p>
    <w:p w:rsidR="00AE52E7" w:rsidRDefault="00DD43C1" w:rsidP="000F4D76">
      <w:pPr>
        <w:pStyle w:val="1"/>
        <w:numPr>
          <w:ilvl w:val="0"/>
          <w:numId w:val="0"/>
        </w:numPr>
        <w:jc w:val="center"/>
        <w:rPr>
          <w:noProof/>
        </w:rPr>
      </w:pPr>
      <w:bookmarkStart w:id="14" w:name="_Toc380964823"/>
      <w:r>
        <w:lastRenderedPageBreak/>
        <w:t>List of Tables</w:t>
      </w:r>
      <w:bookmarkEnd w:id="14"/>
      <w:r w:rsidR="00AE52E7">
        <w:rPr>
          <w:rFonts w:cs="Times New Roman"/>
          <w:kern w:val="0"/>
          <w:szCs w:val="24"/>
        </w:rPr>
        <w:fldChar w:fldCharType="begin"/>
      </w:r>
      <w:r w:rsidR="00AE52E7">
        <w:rPr>
          <w:rFonts w:cs="Times New Roman"/>
          <w:kern w:val="0"/>
          <w:szCs w:val="24"/>
        </w:rPr>
        <w:instrText xml:space="preserve"> TOC \c "Table" </w:instrText>
      </w:r>
      <w:r w:rsidR="00AE52E7">
        <w:rPr>
          <w:rFonts w:cs="Times New Roman"/>
          <w:kern w:val="0"/>
          <w:szCs w:val="24"/>
        </w:rPr>
        <w:fldChar w:fldCharType="separate"/>
      </w:r>
    </w:p>
    <w:p w:rsidR="00AE52E7" w:rsidRDefault="00AE52E7" w:rsidP="00F75864">
      <w:pPr>
        <w:pStyle w:val="af5"/>
        <w:rPr>
          <w:rFonts w:asciiTheme="minorHAnsi" w:hAnsiTheme="minorHAnsi"/>
          <w:sz w:val="21"/>
        </w:rPr>
      </w:pPr>
      <w:r>
        <w:t xml:space="preserve">Table 1. </w:t>
      </w:r>
      <w:r w:rsidRPr="00412824">
        <w:t>Coordinates, elevation, main climate characteristics of the studied AAAAI pollen monitoring stations.</w:t>
      </w:r>
      <w:r>
        <w:tab/>
      </w:r>
      <w:r>
        <w:fldChar w:fldCharType="begin"/>
      </w:r>
      <w:r>
        <w:instrText xml:space="preserve"> PAGEREF _Toc380875163 \h </w:instrText>
      </w:r>
      <w:r>
        <w:fldChar w:fldCharType="separate"/>
      </w:r>
      <w:r w:rsidR="00DA4B6E">
        <w:t>58</w:t>
      </w:r>
      <w:r>
        <w:fldChar w:fldCharType="end"/>
      </w:r>
    </w:p>
    <w:p w:rsidR="00AE52E7" w:rsidRDefault="00AE52E7" w:rsidP="00E503C9">
      <w:pPr>
        <w:pStyle w:val="af5"/>
        <w:rPr>
          <w:rFonts w:asciiTheme="minorHAnsi" w:hAnsiTheme="minorHAnsi"/>
          <w:sz w:val="21"/>
        </w:rPr>
      </w:pPr>
      <w:r>
        <w:t>Table 2. Parameters for calculating population exposure to pollen in nine different climate regions in CONUS. These parameters were listed either as fixed values, known distributions, or unknown empirical distributions derived from the literature (Sofiev et al., 2013).</w:t>
      </w:r>
      <w:r>
        <w:tab/>
      </w:r>
      <w:r>
        <w:fldChar w:fldCharType="begin"/>
      </w:r>
      <w:r>
        <w:instrText xml:space="preserve"> PAGEREF _Toc380875164 \h </w:instrText>
      </w:r>
      <w:r>
        <w:fldChar w:fldCharType="separate"/>
      </w:r>
      <w:r w:rsidR="00DA4B6E">
        <w:t>61</w:t>
      </w:r>
      <w:r>
        <w:fldChar w:fldCharType="end"/>
      </w:r>
    </w:p>
    <w:p w:rsidR="00AE52E7" w:rsidRDefault="00AE52E7" w:rsidP="00E503C9">
      <w:pPr>
        <w:pStyle w:val="af5"/>
        <w:rPr>
          <w:rFonts w:asciiTheme="minorHAnsi" w:hAnsiTheme="minorHAnsi"/>
          <w:sz w:val="21"/>
        </w:rPr>
      </w:pPr>
      <w:r w:rsidRPr="00412824">
        <w:t>Table 3. Median and mean(</w:t>
      </w:r>
      <w:r w:rsidRPr="00412824">
        <w:rPr>
          <w:kern w:val="0"/>
        </w:rPr>
        <w:t>±standard deviation)</w:t>
      </w:r>
      <w:r w:rsidRPr="00412824">
        <w:t xml:space="preserve"> of the exposure in Northeast climate region through different exposure routes (pollen grains/day) in 1994-2000</w:t>
      </w:r>
      <w:r>
        <w:tab/>
      </w:r>
      <w:r>
        <w:fldChar w:fldCharType="begin"/>
      </w:r>
      <w:r>
        <w:instrText xml:space="preserve"> PAGEREF _Toc380875165 \h </w:instrText>
      </w:r>
      <w:r>
        <w:fldChar w:fldCharType="separate"/>
      </w:r>
      <w:r w:rsidR="00DA4B6E">
        <w:t>64</w:t>
      </w:r>
      <w:r>
        <w:fldChar w:fldCharType="end"/>
      </w:r>
    </w:p>
    <w:p w:rsidR="00AE52E7" w:rsidRDefault="00AE52E7" w:rsidP="00E503C9">
      <w:pPr>
        <w:pStyle w:val="af5"/>
        <w:rPr>
          <w:rFonts w:asciiTheme="minorHAnsi" w:hAnsiTheme="minorHAnsi"/>
          <w:sz w:val="21"/>
        </w:rPr>
      </w:pPr>
      <w:r w:rsidRPr="00412824">
        <w:t>Table 4. Comparisons of mean peak values between periods 1994-2000 and 2003-2010.</w:t>
      </w:r>
      <w:r w:rsidRPr="00412824">
        <w:rPr>
          <w:color w:val="000000"/>
          <w:shd w:val="clear" w:color="auto" w:fill="FFFFFF"/>
        </w:rPr>
        <w:t xml:space="preserve"> Red values indicate that those species in those regions vary significantly over time.</w:t>
      </w:r>
      <w:r>
        <w:tab/>
      </w:r>
      <w:r>
        <w:fldChar w:fldCharType="begin"/>
      </w:r>
      <w:r>
        <w:instrText xml:space="preserve"> PAGEREF _Toc380875166 \h </w:instrText>
      </w:r>
      <w:r>
        <w:fldChar w:fldCharType="separate"/>
      </w:r>
      <w:r w:rsidR="00DA4B6E">
        <w:t>65</w:t>
      </w:r>
      <w:r>
        <w:fldChar w:fldCharType="end"/>
      </w:r>
    </w:p>
    <w:p w:rsidR="00AE52E7" w:rsidRDefault="00AE52E7" w:rsidP="00E503C9">
      <w:pPr>
        <w:pStyle w:val="af5"/>
        <w:rPr>
          <w:rFonts w:asciiTheme="minorHAnsi" w:hAnsiTheme="minorHAnsi"/>
          <w:sz w:val="21"/>
        </w:rPr>
      </w:pPr>
      <w:r w:rsidRPr="00412824">
        <w:t xml:space="preserve">Table 5. Comparisons of mean of pollen concentrations between periods 1994-2000 and 2003-2010.. </w:t>
      </w:r>
      <w:r w:rsidRPr="00412824">
        <w:rPr>
          <w:color w:val="000000"/>
          <w:shd w:val="clear" w:color="auto" w:fill="FFFFFF"/>
        </w:rPr>
        <w:t>Red values indicate that those species in those regions vary significantly over time.</w:t>
      </w:r>
      <w:r>
        <w:tab/>
      </w:r>
      <w:r>
        <w:fldChar w:fldCharType="begin"/>
      </w:r>
      <w:r>
        <w:instrText xml:space="preserve"> PAGEREF _Toc380875167 \h </w:instrText>
      </w:r>
      <w:r>
        <w:fldChar w:fldCharType="separate"/>
      </w:r>
      <w:r w:rsidR="00DA4B6E">
        <w:t>66</w:t>
      </w:r>
      <w:r>
        <w:fldChar w:fldCharType="end"/>
      </w:r>
    </w:p>
    <w:p w:rsidR="00AE52E7" w:rsidRDefault="00AE52E7" w:rsidP="00E503C9">
      <w:pPr>
        <w:pStyle w:val="af5"/>
        <w:rPr>
          <w:rFonts w:asciiTheme="minorHAnsi" w:hAnsiTheme="minorHAnsi"/>
          <w:sz w:val="21"/>
        </w:rPr>
      </w:pPr>
      <w:r>
        <w:t xml:space="preserve">Table 6. Median and range of the inhalation intakes in nine climate regions of </w:t>
      </w:r>
      <w:r w:rsidRPr="00412824">
        <w:rPr>
          <w:kern w:val="0"/>
        </w:rPr>
        <w:t>contiguous US</w:t>
      </w:r>
      <w:r>
        <w:t xml:space="preserve">  1994-2000(pollen grains/day)</w:t>
      </w:r>
      <w:r>
        <w:tab/>
      </w:r>
      <w:r>
        <w:fldChar w:fldCharType="begin"/>
      </w:r>
      <w:r>
        <w:instrText xml:space="preserve"> PAGEREF _Toc380875168 \h </w:instrText>
      </w:r>
      <w:r>
        <w:fldChar w:fldCharType="separate"/>
      </w:r>
      <w:r w:rsidR="00DA4B6E">
        <w:t>67</w:t>
      </w:r>
      <w:r>
        <w:fldChar w:fldCharType="end"/>
      </w:r>
    </w:p>
    <w:p w:rsidR="00AE52E7" w:rsidRDefault="00AE52E7" w:rsidP="00E503C9">
      <w:pPr>
        <w:pStyle w:val="af5"/>
        <w:rPr>
          <w:rFonts w:asciiTheme="minorHAnsi" w:hAnsiTheme="minorHAnsi"/>
          <w:sz w:val="21"/>
        </w:rPr>
      </w:pPr>
      <w:r>
        <w:t xml:space="preserve">Table 7. Median and range of the inhalation intakes in nine climate regions of </w:t>
      </w:r>
      <w:r w:rsidRPr="00412824">
        <w:rPr>
          <w:kern w:val="0"/>
        </w:rPr>
        <w:t>contiguous US</w:t>
      </w:r>
      <w:r>
        <w:t xml:space="preserve"> in 2003-2010 (pollen grains/day)</w:t>
      </w:r>
      <w:r>
        <w:tab/>
      </w:r>
      <w:r>
        <w:fldChar w:fldCharType="begin"/>
      </w:r>
      <w:r>
        <w:instrText xml:space="preserve"> PAGEREF _Toc380875169 \h </w:instrText>
      </w:r>
      <w:r>
        <w:fldChar w:fldCharType="separate"/>
      </w:r>
      <w:r w:rsidR="00DA4B6E">
        <w:t>70</w:t>
      </w:r>
      <w:r>
        <w:fldChar w:fldCharType="end"/>
      </w:r>
    </w:p>
    <w:p w:rsidR="00AE52E7" w:rsidRDefault="00AE52E7">
      <w:pPr>
        <w:pStyle w:val="af5"/>
        <w:rPr>
          <w:rFonts w:asciiTheme="minorHAnsi" w:hAnsiTheme="minorHAnsi"/>
          <w:sz w:val="21"/>
        </w:rPr>
      </w:pPr>
      <w:r w:rsidRPr="00412824">
        <w:t>Table 8. Mean and standard deviation of the individual inhalation intake values in 9 climate regions in 1994-2000 (pollen grains/day)</w:t>
      </w:r>
      <w:r>
        <w:tab/>
      </w:r>
      <w:r>
        <w:fldChar w:fldCharType="begin"/>
      </w:r>
      <w:r>
        <w:instrText xml:space="preserve"> PAGEREF _Toc380875170 \h </w:instrText>
      </w:r>
      <w:r>
        <w:fldChar w:fldCharType="separate"/>
      </w:r>
      <w:r w:rsidR="00DA4B6E">
        <w:t>73</w:t>
      </w:r>
      <w:r>
        <w:fldChar w:fldCharType="end"/>
      </w:r>
    </w:p>
    <w:p w:rsidR="00AE52E7" w:rsidRDefault="00AE52E7" w:rsidP="00453710">
      <w:pPr>
        <w:pStyle w:val="af5"/>
        <w:rPr>
          <w:kern w:val="0"/>
          <w:szCs w:val="24"/>
        </w:rPr>
      </w:pPr>
      <w:r w:rsidRPr="00412824">
        <w:t>Table 9. Mean and standard deviation of theindividual inhalation intakes in 9 climate regions in 2003-2010 ( pollen grains/day)</w:t>
      </w:r>
      <w:r>
        <w:tab/>
      </w:r>
      <w:r>
        <w:fldChar w:fldCharType="begin"/>
      </w:r>
      <w:r>
        <w:instrText xml:space="preserve"> PAGEREF _Toc380875171 \h </w:instrText>
      </w:r>
      <w:r>
        <w:fldChar w:fldCharType="separate"/>
      </w:r>
      <w:r w:rsidR="00DA4B6E">
        <w:t>74</w:t>
      </w:r>
      <w:r>
        <w:fldChar w:fldCharType="end"/>
      </w:r>
      <w:r>
        <w:rPr>
          <w:kern w:val="0"/>
          <w:szCs w:val="24"/>
        </w:rPr>
        <w:fldChar w:fldCharType="end"/>
      </w:r>
    </w:p>
    <w:p w:rsidR="00AE52E7" w:rsidRDefault="00AE52E7" w:rsidP="00AE52E7">
      <w:pPr>
        <w:spacing w:before="96" w:after="120"/>
        <w:rPr>
          <w:rFonts w:cs="Times New Roman"/>
          <w:kern w:val="0"/>
          <w:szCs w:val="24"/>
        </w:rPr>
        <w:sectPr w:rsidR="00AE52E7" w:rsidSect="00F7207F">
          <w:footerReference w:type="default" r:id="rId11"/>
          <w:pgSz w:w="11906" w:h="16838" w:code="9"/>
          <w:pgMar w:top="1440" w:right="1440" w:bottom="1440" w:left="2160" w:header="720" w:footer="720" w:gutter="0"/>
          <w:pgNumType w:fmt="lowerRoman" w:start="2"/>
          <w:cols w:space="720"/>
          <w:docGrid w:linePitch="312"/>
        </w:sectPr>
      </w:pPr>
    </w:p>
    <w:p w:rsidR="00F7207F" w:rsidRPr="00F7207F" w:rsidRDefault="00F7207F">
      <w:pPr>
        <w:jc w:val="left"/>
        <w:rPr>
          <w:rFonts w:cs="Times New Roman"/>
          <w:kern w:val="0"/>
          <w:szCs w:val="24"/>
        </w:rPr>
      </w:pPr>
    </w:p>
    <w:p w:rsidR="00C70375" w:rsidRDefault="00C70375" w:rsidP="008B2512">
      <w:pPr>
        <w:pStyle w:val="1"/>
      </w:pPr>
      <w:bookmarkStart w:id="15" w:name="_Toc380964824"/>
      <w:r w:rsidRPr="00C70375">
        <w:t>Background Information</w:t>
      </w:r>
      <w:bookmarkEnd w:id="15"/>
    </w:p>
    <w:p w:rsidR="00F278F6" w:rsidRPr="005D1D15" w:rsidRDefault="003B2AEE" w:rsidP="00F136B2">
      <w:pPr>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1"/>
        <w:rPr>
          <w:rFonts w:cs="Times New Roman"/>
          <w:b w:val="0"/>
        </w:rPr>
      </w:pPr>
      <w:bookmarkStart w:id="16" w:name="_Toc380964825"/>
      <w:r>
        <w:rPr>
          <w:rFonts w:cs="Times New Roman"/>
        </w:rPr>
        <w:t>Pollen and allergy</w:t>
      </w:r>
      <w:bookmarkEnd w:id="16"/>
    </w:p>
    <w:p w:rsidR="002118E1" w:rsidRPr="005D1D15" w:rsidRDefault="00CE4331" w:rsidP="002118E1">
      <w:pPr>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ind w:firstLine="720"/>
        <w:rPr>
          <w:rFonts w:cs="Times New Roman"/>
          <w:szCs w:val="24"/>
        </w:rPr>
      </w:pPr>
      <w:r w:rsidRPr="00CE4331">
        <w:rPr>
          <w:rFonts w:cs="Times New Roman"/>
          <w:szCs w:val="24"/>
        </w:rPr>
        <w:lastRenderedPageBreak/>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Sofiev et al., 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1"/>
        <w:rPr>
          <w:rFonts w:cs="Times New Roman"/>
          <w:b w:val="0"/>
        </w:rPr>
      </w:pPr>
      <w:bookmarkStart w:id="17" w:name="_Toc380964826"/>
      <w:r>
        <w:rPr>
          <w:rFonts w:cs="Times New Roman"/>
        </w:rPr>
        <w:t>Pollen Season</w:t>
      </w:r>
      <w:bookmarkEnd w:id="17"/>
      <w:r>
        <w:rPr>
          <w:rFonts w:cs="Times New Roman"/>
        </w:rPr>
        <w:t xml:space="preserve"> </w:t>
      </w:r>
    </w:p>
    <w:p w:rsidR="00F80C78" w:rsidRDefault="007D463B">
      <w:pPr>
        <w:spacing w:before="96" w:after="120"/>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lastRenderedPageBreak/>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bookmarkStart w:id="18" w:name="_Toc380964827"/>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DA4B6E">
        <w:fldChar w:fldCharType="begin"/>
      </w:r>
      <w:r w:rsidR="00DA4B6E">
        <w:instrText xml:space="preserve"> SEQ MTEqn \r \h \* MERGEFORMAT </w:instrText>
      </w:r>
      <w:r w:rsidR="00DA4B6E">
        <w:fldChar w:fldCharType="end"/>
      </w:r>
      <w:r w:rsidR="00DA4B6E">
        <w:fldChar w:fldCharType="begin"/>
      </w:r>
      <w:r w:rsidR="00DA4B6E">
        <w:instrText xml:space="preserve"> SEQ MTSec \r 1 \h \* MERGEFORMAT </w:instrText>
      </w:r>
      <w:r w:rsidR="00DA4B6E">
        <w:fldChar w:fldCharType="end"/>
      </w:r>
      <w:r w:rsidR="00DA4B6E">
        <w:fldChar w:fldCharType="begin"/>
      </w:r>
      <w:r w:rsidR="00DA4B6E">
        <w:instrText xml:space="preserve"> SEQ MTChap \h \* MERGEFORMAT </w:instrText>
      </w:r>
      <w:r w:rsidR="00DA4B6E">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DA4B6E">
        <w:fldChar w:fldCharType="begin"/>
      </w:r>
      <w:r w:rsidR="00DA4B6E">
        <w:instrText xml:space="preserve"> SEQ MTEqn \r \h \* MERGEFORMAT </w:instrText>
      </w:r>
      <w:r w:rsidR="00DA4B6E">
        <w:fldChar w:fldCharType="end"/>
      </w:r>
      <w:r w:rsidR="00DA4B6E">
        <w:fldChar w:fldCharType="begin"/>
      </w:r>
      <w:r w:rsidR="00DA4B6E">
        <w:instrText xml:space="preserve"> SEQ MTSec \r 1 \h \* MERGEFORMAT </w:instrText>
      </w:r>
      <w:r w:rsidR="00DA4B6E">
        <w:fldChar w:fldCharType="end"/>
      </w:r>
      <w:r w:rsidR="00DA4B6E">
        <w:fldChar w:fldCharType="begin"/>
      </w:r>
      <w:r w:rsidR="00DA4B6E">
        <w:instrText xml:space="preserve"> SEQ MTChap \h \* MERGEFORMAT </w:instrText>
      </w:r>
      <w:r w:rsidR="00DA4B6E">
        <w:fldChar w:fldCharType="end"/>
      </w:r>
      <w:r w:rsidR="00222E77">
        <w:fldChar w:fldCharType="end"/>
      </w:r>
      <w:bookmarkEnd w:id="18"/>
    </w:p>
    <w:p w:rsidR="00BF6767" w:rsidRDefault="000B5F14" w:rsidP="00452C77">
      <w:pPr>
        <w:pStyle w:val="21"/>
      </w:pPr>
      <w:bookmarkStart w:id="19" w:name="_Toc380964828"/>
      <w:r w:rsidRPr="007E0204">
        <w:t>Data Collection</w:t>
      </w:r>
      <w:bookmarkEnd w:id="19"/>
    </w:p>
    <w:p w:rsidR="00A55F7E" w:rsidRPr="00BF6767" w:rsidRDefault="00BF6767" w:rsidP="00BF6767">
      <w:pPr>
        <w:pStyle w:val="31"/>
        <w:rPr>
          <w:sz w:val="32"/>
          <w:szCs w:val="32"/>
        </w:rPr>
      </w:pPr>
      <w:r>
        <w:t xml:space="preserve"> </w:t>
      </w:r>
      <w:bookmarkStart w:id="20" w:name="_Toc380964829"/>
      <w:r w:rsidR="0073544C">
        <w:t>Pollen D</w:t>
      </w:r>
      <w:r w:rsidR="00A55F7E" w:rsidRPr="00BF6767">
        <w:t>ata Collection</w:t>
      </w:r>
      <w:bookmarkEnd w:id="20"/>
    </w:p>
    <w:p w:rsidR="00185763" w:rsidRPr="008B61FF" w:rsidRDefault="009826D9">
      <w:pPr>
        <w:autoSpaceDE w:val="0"/>
        <w:autoSpaceDN w:val="0"/>
        <w:adjustRightInd w:val="0"/>
        <w:snapToGrid w:val="0"/>
        <w:spacing w:before="96" w:after="120"/>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fldLock="1"/>
      </w:r>
      <w:r w:rsidR="009A45A0">
        <w:instrText xml:space="preserve"> REF _Ref378775669 \h  \* MERGEFORMAT </w:instrText>
      </w:r>
      <w:r w:rsidR="009A45A0">
        <w:fldChar w:fldCharType="separate"/>
      </w:r>
      <w:ins w:id="21" w:author="kunmei" w:date="2014-03-19T16:16:00Z">
        <w:r w:rsidR="00303EF6" w:rsidRPr="00303EF6">
          <w:rPr>
            <w:rFonts w:cs="Times New Roman"/>
            <w:szCs w:val="24"/>
          </w:rPr>
          <w:t xml:space="preserve">Figure </w:t>
        </w:r>
        <w:r w:rsidR="00303EF6" w:rsidRPr="00303EF6">
          <w:rPr>
            <w:rFonts w:cs="Times New Roman"/>
            <w:szCs w:val="24"/>
            <w:rPrChange w:id="22" w:author="kunmei" w:date="2014-03-19T16:16:00Z">
              <w:rPr>
                <w:noProof/>
              </w:rPr>
            </w:rPrChange>
          </w:rPr>
          <w:t>1</w:t>
        </w:r>
      </w:ins>
      <w:del w:id="23" w:author="kunmei" w:date="2014-03-19T16:16:00Z">
        <w:r w:rsidR="005C35B2" w:rsidRPr="002D6AA9" w:rsidDel="00303EF6">
          <w:rPr>
            <w:rFonts w:cs="Times New Roman"/>
            <w:szCs w:val="24"/>
          </w:rPr>
          <w:delText>Figure 1</w:delText>
        </w:r>
      </w:del>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fldLock="1"/>
      </w:r>
      <w:r w:rsidR="009A45A0">
        <w:instrText xml:space="preserve"> REF _Ref378775701 \h  \* MERGEFORMAT </w:instrText>
      </w:r>
      <w:r w:rsidR="009A45A0">
        <w:fldChar w:fldCharType="separate"/>
      </w:r>
      <w:ins w:id="24" w:author="kunmei" w:date="2014-03-19T16:16:00Z">
        <w:r w:rsidR="00303EF6" w:rsidRPr="00303EF6">
          <w:rPr>
            <w:rFonts w:cs="Times New Roman"/>
            <w:color w:val="000000"/>
            <w:kern w:val="0"/>
            <w:szCs w:val="24"/>
            <w:rPrChange w:id="25" w:author="kunmei" w:date="2014-03-19T16:16:00Z">
              <w:rPr/>
            </w:rPrChange>
          </w:rPr>
          <w:t>Table 1</w:t>
        </w:r>
      </w:ins>
      <w:del w:id="26" w:author="kunmei" w:date="2014-03-19T16:16:00Z">
        <w:r w:rsidR="005C35B2" w:rsidRPr="00453710" w:rsidDel="00303EF6">
          <w:rPr>
            <w:rFonts w:cs="Times New Roman"/>
            <w:color w:val="000000"/>
            <w:kern w:val="0"/>
            <w:szCs w:val="24"/>
          </w:rPr>
          <w:delText>Table 1</w:delText>
        </w:r>
      </w:del>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fldLock="1"/>
      </w:r>
      <w:r w:rsidR="009A45A0">
        <w:instrText xml:space="preserve"> REF _Ref378775743 \h  \* MERGEFORMAT </w:instrText>
      </w:r>
      <w:r w:rsidR="009A45A0">
        <w:fldChar w:fldCharType="separate"/>
      </w:r>
      <w:ins w:id="27" w:author="kunmei" w:date="2014-03-19T16:16:00Z">
        <w:r w:rsidR="00303EF6" w:rsidRPr="00303EF6">
          <w:rPr>
            <w:rFonts w:cs="Times New Roman"/>
            <w:color w:val="000000"/>
            <w:kern w:val="0"/>
            <w:szCs w:val="24"/>
            <w:rPrChange w:id="28" w:author="kunmei" w:date="2014-03-19T16:16:00Z">
              <w:rPr/>
            </w:rPrChange>
          </w:rPr>
          <w:t>Figure 2</w:t>
        </w:r>
      </w:ins>
      <w:del w:id="29" w:author="kunmei" w:date="2014-03-19T16:16:00Z">
        <w:r w:rsidR="005C35B2" w:rsidRPr="00453710" w:rsidDel="00303EF6">
          <w:rPr>
            <w:rFonts w:cs="Times New Roman"/>
            <w:color w:val="000000"/>
            <w:kern w:val="0"/>
            <w:szCs w:val="24"/>
          </w:rPr>
          <w:delText>Figure 2</w:delText>
        </w:r>
      </w:del>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fldLock="1"/>
      </w:r>
      <w:r w:rsidR="009A45A0">
        <w:instrText xml:space="preserve"> REF _Ref378775754 \h  \* MERGEFORMAT </w:instrText>
      </w:r>
      <w:r w:rsidR="009A45A0">
        <w:fldChar w:fldCharType="separate"/>
      </w:r>
      <w:ins w:id="30" w:author="kunmei" w:date="2014-03-19T16:16:00Z">
        <w:r w:rsidR="00303EF6" w:rsidRPr="00303EF6">
          <w:rPr>
            <w:rFonts w:cs="Times New Roman"/>
            <w:color w:val="000000"/>
            <w:kern w:val="0"/>
            <w:szCs w:val="24"/>
            <w:rPrChange w:id="31" w:author="kunmei" w:date="2014-03-19T16:16:00Z">
              <w:rPr/>
            </w:rPrChange>
          </w:rPr>
          <w:t>Figure 3</w:t>
        </w:r>
      </w:ins>
      <w:del w:id="32" w:author="kunmei" w:date="2014-03-19T16:16:00Z">
        <w:r w:rsidR="005C35B2" w:rsidRPr="00453710" w:rsidDel="00303EF6">
          <w:rPr>
            <w:rFonts w:cs="Times New Roman"/>
            <w:color w:val="000000"/>
            <w:kern w:val="0"/>
            <w:szCs w:val="24"/>
          </w:rPr>
          <w:delText>Figure 3</w:delText>
        </w:r>
      </w:del>
      <w:r w:rsidR="009A45A0">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1"/>
        <w:rPr>
          <w:sz w:val="32"/>
          <w:szCs w:val="32"/>
        </w:rPr>
      </w:pPr>
      <w:r>
        <w:rPr>
          <w:rFonts w:hint="eastAsia"/>
        </w:rPr>
        <w:t xml:space="preserve"> </w:t>
      </w:r>
      <w:bookmarkStart w:id="33" w:name="_Toc380964830"/>
      <w:r>
        <w:t xml:space="preserve">Pollen </w:t>
      </w:r>
      <w:r>
        <w:rPr>
          <w:rFonts w:hint="eastAsia"/>
        </w:rPr>
        <w:t>Trend</w:t>
      </w:r>
      <w:bookmarkEnd w:id="33"/>
    </w:p>
    <w:p w:rsidR="00175A90" w:rsidRDefault="00CB289F">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lastRenderedPageBreak/>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pt;height:49.2pt" o:ole="">
            <v:imagedata r:id="rId12" o:title=""/>
          </v:shape>
          <o:OLEObject Type="Embed" ProgID="Equation.DSMT4" ShapeID="_x0000_i1025" DrawAspect="Content" ObjectID="_1459033458" r:id="rId13"/>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w:instrText>
        </w:r>
      </w:fldSimple>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5pt;height:49.2pt" o:ole="">
            <v:imagedata r:id="rId14" o:title=""/>
          </v:shape>
          <o:OLEObject Type="Embed" ProgID="Equation.DSMT4" ShapeID="_x0000_i1026" DrawAspect="Content" ObjectID="_1459033459" r:id="rId15"/>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2</w:instrText>
        </w:r>
      </w:fldSimple>
      <w:r w:rsidR="006C6599">
        <w:instrText>)</w:instrText>
      </w:r>
      <w:r w:rsidR="00222E77">
        <w:fldChar w:fldCharType="end"/>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1"/>
      </w:pPr>
      <w:r>
        <w:rPr>
          <w:rFonts w:hint="eastAsia"/>
        </w:rPr>
        <w:t xml:space="preserve"> </w:t>
      </w:r>
      <w:bookmarkStart w:id="34" w:name="_Toc380964831"/>
      <w:r w:rsidR="00E10BF9">
        <w:t>Population D</w:t>
      </w:r>
      <w:r w:rsidR="004E22CF">
        <w:t>ata and Exposure Factor</w:t>
      </w:r>
      <w:r w:rsidR="00E10BF9">
        <w:t>s</w:t>
      </w:r>
      <w:bookmarkEnd w:id="34"/>
    </w:p>
    <w:p w:rsidR="003C404E" w:rsidRDefault="003C404E" w:rsidP="003C404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fldLock="1"/>
      </w:r>
      <w:r w:rsidR="009A45A0">
        <w:instrText xml:space="preserve"> REF _Ref378851736 \h  \* MERGEFORMAT </w:instrText>
      </w:r>
      <w:r w:rsidR="009A45A0">
        <w:fldChar w:fldCharType="separate"/>
      </w:r>
      <w:ins w:id="35" w:author="kunmei" w:date="2014-03-19T16:16:00Z">
        <w:r w:rsidR="00303EF6" w:rsidRPr="00303EF6">
          <w:rPr>
            <w:rFonts w:cs="Times New Roman"/>
            <w:color w:val="000000"/>
            <w:szCs w:val="24"/>
            <w:shd w:val="clear" w:color="auto" w:fill="FFFFFF"/>
            <w:rPrChange w:id="36" w:author="kunmei" w:date="2014-03-19T16:16:00Z">
              <w:rPr/>
            </w:rPrChange>
          </w:rPr>
          <w:t>Figure 4</w:t>
        </w:r>
      </w:ins>
      <w:del w:id="37" w:author="kunmei" w:date="2014-03-19T16:16:00Z">
        <w:r w:rsidR="005C35B2" w:rsidRPr="00453710" w:rsidDel="00303EF6">
          <w:rPr>
            <w:rFonts w:cs="Times New Roman"/>
            <w:color w:val="000000"/>
            <w:szCs w:val="24"/>
            <w:shd w:val="clear" w:color="auto" w:fill="FFFFFF"/>
          </w:rPr>
          <w:delText>Figure 4</w:delText>
        </w:r>
      </w:del>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38" w:author="kunmei" w:date="2014-03-19T16:16:00Z">
        <w:r w:rsidR="00303EF6" w:rsidRPr="00ED3099">
          <w:rPr>
            <w:rFonts w:cs="Times New Roman"/>
            <w:szCs w:val="24"/>
          </w:rPr>
          <w:t xml:space="preserve">Figure </w:t>
        </w:r>
        <w:r w:rsidR="00303EF6">
          <w:rPr>
            <w:rFonts w:cs="Times New Roman"/>
            <w:noProof/>
            <w:szCs w:val="24"/>
          </w:rPr>
          <w:t>5</w:t>
        </w:r>
      </w:ins>
      <w:del w:id="39"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5</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xml:space="preserve">), dermal </w:t>
      </w:r>
      <w:r w:rsidRPr="002B5ABD">
        <w:rPr>
          <w:rFonts w:cs="Times New Roman"/>
          <w:color w:val="000000"/>
          <w:szCs w:val="24"/>
          <w:shd w:val="clear" w:color="auto" w:fill="FFFFFF"/>
        </w:rPr>
        <w:lastRenderedPageBreak/>
        <w:t>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40" w:author="kunmei" w:date="2014-03-19T16:16:00Z">
        <w:r w:rsidR="00303EF6" w:rsidRPr="00ED3099">
          <w:rPr>
            <w:rFonts w:cs="Times New Roman"/>
            <w:szCs w:val="24"/>
          </w:rPr>
          <w:t xml:space="preserve">Figure </w:t>
        </w:r>
        <w:r w:rsidR="00303EF6">
          <w:rPr>
            <w:rFonts w:cs="Times New Roman"/>
            <w:noProof/>
            <w:szCs w:val="24"/>
          </w:rPr>
          <w:t>6</w:t>
        </w:r>
      </w:ins>
      <w:del w:id="41"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6</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percentiles)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1"/>
        <w:rPr>
          <w:rFonts w:cs="Times New Roman"/>
        </w:rPr>
      </w:pPr>
      <w:bookmarkStart w:id="42" w:name="_Toc380964832"/>
      <w:r w:rsidRPr="007E0204">
        <w:rPr>
          <w:rFonts w:cs="Times New Roman"/>
        </w:rPr>
        <w:t>Exposure Method</w:t>
      </w:r>
      <w:r w:rsidR="003E5B79" w:rsidRPr="007E0204">
        <w:rPr>
          <w:rFonts w:cs="Times New Roman"/>
        </w:rPr>
        <w:t xml:space="preserve"> Selection</w:t>
      </w:r>
      <w:bookmarkEnd w:id="42"/>
    </w:p>
    <w:p w:rsidR="00F278F6" w:rsidRPr="003364A5" w:rsidRDefault="00BB0E9E" w:rsidP="00F136B2">
      <w:pPr>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fldLock="1"/>
      </w:r>
      <w:r w:rsidR="009A45A0">
        <w:instrText xml:space="preserve"> REF _Ref378343059 \h  \* MERGEFORMAT </w:instrText>
      </w:r>
      <w:r w:rsidR="009A45A0">
        <w:fldChar w:fldCharType="separate"/>
      </w:r>
      <w:ins w:id="43" w:author="kunmei" w:date="2014-03-19T16:16:00Z">
        <w:r w:rsidR="00303EF6" w:rsidRPr="00303EF6">
          <w:rPr>
            <w:rFonts w:cs="Times New Roman" w:hint="eastAsia"/>
            <w:szCs w:val="24"/>
          </w:rPr>
          <w:t xml:space="preserve">Figure </w:t>
        </w:r>
        <w:r w:rsidR="00303EF6" w:rsidRPr="00303EF6">
          <w:rPr>
            <w:rFonts w:cs="Times New Roman"/>
            <w:szCs w:val="24"/>
            <w:rPrChange w:id="44" w:author="kunmei" w:date="2014-03-19T16:16:00Z">
              <w:rPr>
                <w:noProof/>
                <w:szCs w:val="24"/>
              </w:rPr>
            </w:rPrChange>
          </w:rPr>
          <w:t>7</w:t>
        </w:r>
      </w:ins>
      <w:del w:id="45" w:author="kunmei" w:date="2014-03-19T16:16:00Z">
        <w:r w:rsidR="005C35B2" w:rsidRPr="002D6AA9" w:rsidDel="00303EF6">
          <w:rPr>
            <w:rFonts w:cs="Times New Roman"/>
            <w:szCs w:val="24"/>
          </w:rPr>
          <w:delText xml:space="preserve">Figure </w:delText>
        </w:r>
        <w:r w:rsidR="005C35B2" w:rsidRPr="00453710" w:rsidDel="00303EF6">
          <w:rPr>
            <w:rFonts w:cs="Times New Roman"/>
            <w:szCs w:val="24"/>
          </w:rPr>
          <w:delText>7</w:delText>
        </w:r>
      </w:del>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1"/>
      </w:pPr>
      <w:bookmarkStart w:id="46" w:name="_Toc380964833"/>
      <w:r w:rsidRPr="009F663B">
        <w:t>I</w:t>
      </w:r>
      <w:r w:rsidR="003E5B79" w:rsidRPr="009F663B">
        <w:t>nhalation</w:t>
      </w:r>
      <w:bookmarkEnd w:id="46"/>
    </w:p>
    <w:p w:rsidR="003A2050" w:rsidRDefault="00590ABB"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summation of instantaneous exposures over the exposure </w:t>
      </w:r>
      <w:r w:rsidRPr="00195966">
        <w:rPr>
          <w:rFonts w:cs="Times New Roman"/>
          <w:color w:val="000000"/>
          <w:szCs w:val="24"/>
          <w:shd w:val="clear" w:color="auto" w:fill="FFFFFF"/>
        </w:rPr>
        <w:lastRenderedPageBreak/>
        <w:t>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8pt;height:25.8pt" o:ole="">
            <v:imagedata r:id="rId16" o:title=""/>
          </v:shape>
          <o:OLEObject Type="Embed" ProgID="Equation.DSMT4" ShapeID="_x0000_i1027" DrawAspect="Content" ObjectID="_1459033460" r:id="rId17"/>
        </w:object>
      </w:r>
      <w:r>
        <w:t xml:space="preserve"> </w: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47" w:name="ZEqnNum262233"/>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3</w:instrText>
        </w:r>
      </w:fldSimple>
      <w:r w:rsidR="006C6599">
        <w:instrText>)</w:instrText>
      </w:r>
      <w:bookmarkEnd w:id="47"/>
      <w:r w:rsidR="00222E77">
        <w:fldChar w:fldCharType="end"/>
      </w:r>
    </w:p>
    <w:p w:rsidR="00222E77" w:rsidRDefault="00222E77">
      <w:pPr>
        <w:pStyle w:val="CM46"/>
        <w:snapToGrid w:val="0"/>
        <w:spacing w:beforeLines="96" w:before="230" w:afterLines="120" w:after="288"/>
        <w:ind w:left="418" w:firstLine="720"/>
        <w:mirrorIndents/>
        <w:rPr>
          <w:color w:val="000000"/>
          <w:kern w:val="2"/>
        </w:rPr>
      </w:pPr>
    </w:p>
    <w:p w:rsidR="00222E77" w:rsidRDefault="00590ABB">
      <w:pPr>
        <w:pStyle w:val="CM46"/>
        <w:snapToGrid w:val="0"/>
        <w:spacing w:beforeLines="96" w:before="230" w:afterLines="120" w:after="288"/>
        <w:ind w:left="418" w:firstLine="720"/>
        <w:mirrorIndents/>
        <w:rPr>
          <w:color w:val="000000"/>
          <w:kern w:val="2"/>
        </w:rPr>
      </w:pPr>
      <w:r w:rsidRPr="00C01CDF">
        <w:rPr>
          <w:color w:val="000000"/>
          <w:kern w:val="2"/>
        </w:rPr>
        <w:t xml:space="preserve">where: </w:t>
      </w:r>
    </w:p>
    <w:p w:rsidR="00742B53" w:rsidRPr="00981F56" w:rsidRDefault="00BA54A9" w:rsidP="00981F56">
      <w:pPr>
        <w:pStyle w:val="CM46"/>
        <w:numPr>
          <w:ilvl w:val="0"/>
          <w:numId w:val="18"/>
        </w:numPr>
        <w:snapToGrid w:val="0"/>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is ime-integrated intake for each day (pollen grains)</w:t>
      </w:r>
    </w:p>
    <w:p w:rsidR="00981F56" w:rsidRPr="000D5C61" w:rsidRDefault="00981F56" w:rsidP="00981F56">
      <w:pPr>
        <w:pStyle w:val="CM46"/>
        <w:numPr>
          <w:ilvl w:val="0"/>
          <w:numId w:val="18"/>
        </w:numPr>
        <w:snapToGrid w:val="0"/>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8pt;height:15pt" o:ole="">
            <v:imagedata r:id="rId18" o:title=""/>
          </v:shape>
          <o:OLEObject Type="Embed" ProgID="Equation.DSMT4" ShapeID="_x0000_i1028" DrawAspect="Content" ObjectID="_1459033461" r:id="rId19"/>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2pt;height:14.4pt" o:ole="">
            <v:imagedata r:id="rId20" o:title=""/>
          </v:shape>
          <o:OLEObject Type="Embed" ProgID="Equation.DSMT4" ShapeID="_x0000_i1029" DrawAspect="Content" ObjectID="_1459033462" r:id="rId21"/>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ins w:id="48" w:author="kunmei" w:date="2014-03-19T16:16:00Z">
        <w:r w:rsidR="00303EF6" w:rsidRPr="00303EF6">
          <w:rPr>
            <w:rFonts w:cs="Times New Roman"/>
            <w:color w:val="000000"/>
            <w:szCs w:val="24"/>
            <w:shd w:val="clear" w:color="auto" w:fill="FFFFFF"/>
            <w:rPrChange w:id="49" w:author="kunmei" w:date="2014-03-19T16:16:00Z">
              <w:rPr/>
            </w:rPrChange>
          </w:rPr>
          <w:instrText>(2.5)</w:instrText>
        </w:r>
      </w:ins>
      <w:del w:id="50" w:author="kunmei" w:date="2014-03-19T16:16:00Z">
        <w:r w:rsidR="005C35B2" w:rsidRPr="00453710" w:rsidDel="00303EF6">
          <w:rPr>
            <w:rFonts w:cs="Times New Roman"/>
            <w:color w:val="000000"/>
            <w:szCs w:val="24"/>
            <w:shd w:val="clear" w:color="auto" w:fill="FFFFFF"/>
          </w:rPr>
          <w:delInstrText>(2.5)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7pt;height:14.4pt" o:ole="">
            <v:imagedata r:id="rId22" o:title=""/>
          </v:shape>
          <o:OLEObject Type="Embed" ProgID="Equation.DSMT4" ShapeID="_x0000_i1030" DrawAspect="Content" ObjectID="_1459033463" r:id="rId23"/>
        </w:object>
      </w:r>
      <w:r>
        <w:rPr>
          <w:rFonts w:cs="Times New Roman"/>
          <w:color w:val="000000"/>
          <w:szCs w:val="24"/>
          <w:shd w:val="clear" w:color="auto" w:fill="FFFFFF"/>
        </w:rPr>
        <w:t xml:space="preserve"> was derived </w:t>
      </w:r>
      <w:r>
        <w:rPr>
          <w:rFonts w:cs="Times New Roman"/>
          <w:color w:val="000000"/>
          <w:szCs w:val="24"/>
          <w:shd w:val="clear" w:color="auto" w:fill="FFFFFF"/>
        </w:rPr>
        <w:lastRenderedPageBreak/>
        <w:t xml:space="preserve">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ins w:id="51" w:author="kunmei" w:date="2014-03-19T16:16:00Z">
        <w:r w:rsidR="00303EF6" w:rsidRPr="00303EF6">
          <w:rPr>
            <w:rFonts w:cs="Times New Roman"/>
            <w:color w:val="000000"/>
            <w:szCs w:val="24"/>
            <w:shd w:val="clear" w:color="auto" w:fill="FFFFFF"/>
            <w:rPrChange w:id="52" w:author="kunmei" w:date="2014-03-19T16:16:00Z">
              <w:rPr/>
            </w:rPrChange>
          </w:rPr>
          <w:instrText>(2.6)</w:instrText>
        </w:r>
      </w:ins>
      <w:del w:id="53" w:author="kunmei" w:date="2014-03-19T16:16:00Z">
        <w:r w:rsidR="005C35B2" w:rsidRPr="00453710" w:rsidDel="00303EF6">
          <w:rPr>
            <w:rFonts w:cs="Times New Roman"/>
            <w:color w:val="000000"/>
            <w:szCs w:val="24"/>
            <w:shd w:val="clear" w:color="auto" w:fill="FFFFFF"/>
          </w:rPr>
          <w:delInstrText>(2.6)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factors </w:t>
      </w:r>
      <w:r w:rsidRPr="00F34B41">
        <w:rPr>
          <w:rFonts w:cs="Times New Roman"/>
          <w:color w:val="000000"/>
          <w:position w:val="-6"/>
          <w:szCs w:val="24"/>
          <w:shd w:val="clear" w:color="auto" w:fill="FFFFFF"/>
        </w:rPr>
        <w:object w:dxaOrig="440" w:dyaOrig="260">
          <v:shape id="_x0000_i1031" type="#_x0000_t75" style="width:21.6pt;height:14.4pt" o:ole="">
            <v:imagedata r:id="rId24" o:title=""/>
          </v:shape>
          <o:OLEObject Type="Embed" ProgID="Equation.DSMT4" ShapeID="_x0000_i1031" DrawAspect="Content" ObjectID="_1459033464" r:id="rId25"/>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pt;height:14.4pt" o:ole="">
            <v:imagedata r:id="rId26" o:title=""/>
          </v:shape>
          <o:OLEObject Type="Embed" ProgID="Equation.DSMT4" ShapeID="_x0000_i1032" DrawAspect="Content" ObjectID="_1459033465" r:id="rId27"/>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ins w:id="54" w:author="kunmei" w:date="2014-03-19T16:16:00Z">
        <w:r w:rsidR="00303EF6" w:rsidRPr="00303EF6">
          <w:rPr>
            <w:rFonts w:cs="Times New Roman"/>
            <w:color w:val="000000"/>
            <w:szCs w:val="24"/>
            <w:shd w:val="clear" w:color="auto" w:fill="FFFFFF"/>
            <w:rPrChange w:id="55" w:author="kunmei" w:date="2014-03-19T16:16:00Z">
              <w:rPr/>
            </w:rPrChange>
          </w:rPr>
          <w:instrText>(2.7)</w:instrText>
        </w:r>
      </w:ins>
      <w:del w:id="56" w:author="kunmei" w:date="2014-03-19T16:16:00Z">
        <w:r w:rsidR="005C35B2" w:rsidRPr="00453710" w:rsidDel="00303EF6">
          <w:rPr>
            <w:rFonts w:cs="Times New Roman"/>
            <w:color w:val="000000"/>
            <w:szCs w:val="24"/>
            <w:shd w:val="clear" w:color="auto" w:fill="FFFFFF"/>
          </w:rPr>
          <w:delInstrText>(2.7)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ins w:id="57" w:author="kunmei" w:date="2014-03-19T16:16:00Z">
        <w:r w:rsidR="00303EF6" w:rsidRPr="00303EF6">
          <w:rPr>
            <w:rFonts w:cs="Times New Roman"/>
            <w:color w:val="000000"/>
            <w:szCs w:val="24"/>
            <w:shd w:val="clear" w:color="auto" w:fill="FFFFFF"/>
            <w:rPrChange w:id="58" w:author="kunmei" w:date="2014-03-19T16:16:00Z">
              <w:rPr/>
            </w:rPrChange>
          </w:rPr>
          <w:instrText>(2.8)</w:instrText>
        </w:r>
      </w:ins>
      <w:del w:id="59" w:author="kunmei" w:date="2014-03-19T16:16:00Z">
        <w:r w:rsidR="005C35B2" w:rsidRPr="00453710" w:rsidDel="00303EF6">
          <w:rPr>
            <w:rFonts w:cs="Times New Roman"/>
            <w:color w:val="000000"/>
            <w:szCs w:val="24"/>
            <w:shd w:val="clear" w:color="auto" w:fill="FFFFFF"/>
          </w:rPr>
          <w:delInstrText>(2.8)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pt;height:50.4pt" o:ole="">
            <v:imagedata r:id="rId28" o:title=""/>
          </v:shape>
          <o:OLEObject Type="Embed" ProgID="Equation.DSMT4" ShapeID="_x0000_i1033" DrawAspect="Content" ObjectID="_1459033466" r:id="rId29"/>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0" w:name="ZEqnNum784541"/>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4</w:instrText>
        </w:r>
      </w:fldSimple>
      <w:r>
        <w:instrText>)</w:instrText>
      </w:r>
      <w:bookmarkEnd w:id="60"/>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pt;height:48pt" o:ole="">
            <v:imagedata r:id="rId30" o:title=""/>
          </v:shape>
          <o:OLEObject Type="Embed" ProgID="Equation.DSMT4" ShapeID="_x0000_i1034" DrawAspect="Content" ObjectID="_1459033467" r:id="rId31"/>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1" w:name="ZEqnNum873118"/>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5</w:instrText>
        </w:r>
      </w:fldSimple>
      <w:r>
        <w:instrText>)</w:instrText>
      </w:r>
      <w:bookmarkEnd w:id="61"/>
      <w:r w:rsidR="00222E77">
        <w:fldChar w:fldCharType="end"/>
      </w:r>
    </w:p>
    <w:p w:rsidR="00C937DB" w:rsidRDefault="00C937DB" w:rsidP="00C937DB">
      <w:pPr>
        <w:pStyle w:val="MTDisplayEquation"/>
      </w:pPr>
      <w:r>
        <w:tab/>
      </w:r>
      <w:r w:rsidRPr="00804159">
        <w:rPr>
          <w:position w:val="-42"/>
        </w:rPr>
        <w:object w:dxaOrig="1460" w:dyaOrig="960">
          <v:shape id="_x0000_i1035" type="#_x0000_t75" style="width:75pt;height:48pt" o:ole="">
            <v:imagedata r:id="rId32" o:title=""/>
          </v:shape>
          <o:OLEObject Type="Embed" ProgID="Equation.DSMT4" ShapeID="_x0000_i1035" DrawAspect="Content" ObjectID="_1459033468" r:id="rId33"/>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2" w:name="ZEqnNum522444"/>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6</w:instrText>
        </w:r>
      </w:fldSimple>
      <w:r>
        <w:instrText>)</w:instrText>
      </w:r>
      <w:bookmarkEnd w:id="62"/>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7.6pt;height:31.8pt" o:ole="">
            <v:imagedata r:id="rId34" o:title=""/>
          </v:shape>
          <o:OLEObject Type="Embed" ProgID="Equation.DSMT4" ShapeID="_x0000_i1036" DrawAspect="Content" ObjectID="_1459033469" r:id="rId35"/>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3" w:name="ZEqnNum228475"/>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7</w:instrText>
        </w:r>
      </w:fldSimple>
      <w:r>
        <w:instrText>)</w:instrText>
      </w:r>
      <w:bookmarkEnd w:id="63"/>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3.6pt;height:31.8pt" o:ole="">
            <v:imagedata r:id="rId36" o:title=""/>
          </v:shape>
          <o:OLEObject Type="Embed" ProgID="Equation.DSMT4" ShapeID="_x0000_i1037" DrawAspect="Content" ObjectID="_1459033470" r:id="rId37"/>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4" w:name="ZEqnNum577325"/>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8</w:instrText>
        </w:r>
      </w:fldSimple>
      <w:r>
        <w:instrText>)</w:instrText>
      </w:r>
      <w:bookmarkEnd w:id="64"/>
      <w:r w:rsidR="00222E77">
        <w:fldChar w:fldCharType="end"/>
      </w:r>
    </w:p>
    <w:p w:rsidR="00C937DB" w:rsidRDefault="00C937DB" w:rsidP="00C937DB">
      <w:pPr>
        <w:pStyle w:val="CM46"/>
        <w:numPr>
          <w:ilvl w:val="0"/>
          <w:numId w:val="19"/>
        </w:numPr>
        <w:snapToGrid w:val="0"/>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440" w:dyaOrig="279">
          <v:shape id="_x0000_i1038" type="#_x0000_t75" style="width:22.8pt;height:14.4pt" o:ole="">
            <v:imagedata r:id="rId38" o:title=""/>
          </v:shape>
          <o:OLEObject Type="Embed" ProgID="Equation.DSMT4" ShapeID="_x0000_i1038" DrawAspect="Content" ObjectID="_1459033471" r:id="rId39"/>
        </w:object>
      </w:r>
      <w:r w:rsidRPr="00E91895">
        <w:rPr>
          <w:color w:val="000000"/>
          <w:kern w:val="2"/>
        </w:rPr>
        <w:t>,</w:t>
      </w:r>
      <w:r w:rsidRPr="00A22FFB">
        <w:rPr>
          <w:color w:val="000000"/>
          <w:kern w:val="2"/>
        </w:rPr>
        <w:object w:dxaOrig="460" w:dyaOrig="279">
          <v:shape id="_x0000_i1039" type="#_x0000_t75" style="width:21.6pt;height:14.4pt" o:ole="">
            <v:imagedata r:id="rId40" o:title=""/>
          </v:shape>
          <o:OLEObject Type="Embed" ProgID="Equation.DSMT4" ShapeID="_x0000_i1039" DrawAspect="Content" ObjectID="_1459033472" r:id="rId41"/>
        </w:object>
      </w:r>
      <w:r w:rsidRPr="00E91895">
        <w:rPr>
          <w:color w:val="000000"/>
          <w:kern w:val="2"/>
        </w:rPr>
        <w:t xml:space="preserve"> and </w:t>
      </w:r>
      <w:r w:rsidRPr="00A22FFB">
        <w:rPr>
          <w:color w:val="000000"/>
          <w:kern w:val="2"/>
        </w:rPr>
        <w:object w:dxaOrig="540" w:dyaOrig="279">
          <v:shape id="_x0000_i1040" type="#_x0000_t75" style="width:27pt;height:14.4pt" o:ole="">
            <v:imagedata r:id="rId42" o:title=""/>
          </v:shape>
          <o:OLEObject Type="Embed" ProgID="Equation.DSMT4" ShapeID="_x0000_i1040" DrawAspect="Content" ObjectID="_1459033473" r:id="rId43"/>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65" w:name="TEMPGOTO"/>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300" w:dyaOrig="380">
          <v:shape id="_x0000_i1041" type="#_x0000_t75" style="width:15pt;height:19.2pt" o:ole="">
            <v:imagedata r:id="rId44" o:title=""/>
          </v:shape>
          <o:OLEObject Type="Embed" ProgID="Equation.DSMT4" ShapeID="_x0000_i1041" DrawAspect="Content" ObjectID="_1459033474" r:id="rId45"/>
        </w:object>
      </w:r>
      <w:bookmarkEnd w:id="65"/>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ind w:left="450"/>
        <w:mirrorIndents/>
        <w:rPr>
          <w:color w:val="000000"/>
          <w:kern w:val="2"/>
        </w:rPr>
      </w:pPr>
      <w:r w:rsidRPr="00A976EF">
        <w:rPr>
          <w:color w:val="000000"/>
          <w:kern w:val="2"/>
        </w:rPr>
        <w:object w:dxaOrig="260" w:dyaOrig="380">
          <v:shape id="_x0000_i1042" type="#_x0000_t75" style="width:12pt;height:19.2pt" o:ole="">
            <v:imagedata r:id="rId46" o:title=""/>
          </v:shape>
          <o:OLEObject Type="Embed" ProgID="Equation.DSMT4" ShapeID="_x0000_i1042" DrawAspect="Content" ObjectID="_1459033475" r:id="rId47"/>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ind w:left="450"/>
        <w:mirrorIndents/>
        <w:rPr>
          <w:color w:val="000000"/>
          <w:kern w:val="2"/>
        </w:rPr>
      </w:pPr>
      <w:r w:rsidRPr="00A976EF">
        <w:rPr>
          <w:kern w:val="2"/>
        </w:rPr>
        <w:object w:dxaOrig="499" w:dyaOrig="279">
          <v:shape id="_x0000_i1043" type="#_x0000_t75" style="width:25.2pt;height:14.4pt" o:ole="">
            <v:imagedata r:id="rId48" o:title=""/>
          </v:shape>
          <o:OLEObject Type="Embed" ProgID="Equation.DSMT4" ShapeID="_x0000_i1043" DrawAspect="Content" ObjectID="_1459033476" r:id="rId49"/>
        </w:object>
      </w:r>
      <w:r w:rsidRPr="00A22FFB">
        <w:rPr>
          <w:kern w:val="2"/>
        </w:rPr>
        <w:object w:dxaOrig="480" w:dyaOrig="279">
          <v:shape id="_x0000_i1044" type="#_x0000_t75" style="width:24pt;height:14.4pt" o:ole="">
            <v:imagedata r:id="rId50" o:title=""/>
          </v:shape>
          <o:OLEObject Type="Embed" ProgID="Equation.DSMT4" ShapeID="_x0000_i1044" DrawAspect="Content" ObjectID="_1459033477" r:id="rId51"/>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ind w:left="450" w:hanging="450"/>
        <w:mirrorIndents/>
        <w:rPr>
          <w:color w:val="000000"/>
          <w:kern w:val="2"/>
        </w:rPr>
      </w:pPr>
      <w:r w:rsidRPr="00A976EF">
        <w:rPr>
          <w:color w:val="000000"/>
          <w:kern w:val="2"/>
        </w:rPr>
        <w:object w:dxaOrig="480" w:dyaOrig="260">
          <v:shape id="_x0000_i1045" type="#_x0000_t75" style="width:24pt;height:12pt" o:ole="">
            <v:imagedata r:id="rId52" o:title=""/>
          </v:shape>
          <o:OLEObject Type="Embed" ProgID="Equation.DSMT4" ShapeID="_x0000_i1045" DrawAspect="Content" ObjectID="_1459033478" r:id="rId53"/>
        </w:object>
      </w:r>
      <w:r w:rsidRPr="00E91895">
        <w:rPr>
          <w:color w:val="000000"/>
          <w:kern w:val="2"/>
        </w:rPr>
        <w:t xml:space="preserve">, </w:t>
      </w:r>
      <w:r w:rsidRPr="00A976EF">
        <w:rPr>
          <w:color w:val="000000"/>
          <w:kern w:val="2"/>
        </w:rPr>
        <w:object w:dxaOrig="499" w:dyaOrig="260">
          <v:shape id="_x0000_i1046" type="#_x0000_t75" style="width:25.2pt;height:12pt" o:ole="">
            <v:imagedata r:id="rId54" o:title=""/>
          </v:shape>
          <o:OLEObject Type="Embed" ProgID="Equation.DSMT4" ShapeID="_x0000_i1046" DrawAspect="Content" ObjectID="_1459033479" r:id="rId55"/>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lastRenderedPageBreak/>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fldLock="1"/>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ins w:id="66" w:author="kunmei" w:date="2014-03-19T16:16:00Z">
        <w:r w:rsidR="00303EF6" w:rsidRPr="00303EF6">
          <w:rPr>
            <w:rFonts w:cs="Times New Roman"/>
            <w:color w:val="000000"/>
            <w:szCs w:val="24"/>
            <w:shd w:val="clear" w:color="auto" w:fill="FFFFFF"/>
            <w:rPrChange w:id="67" w:author="kunmei" w:date="2014-03-19T16:16:00Z">
              <w:rPr>
                <w:shd w:val="clear" w:color="auto" w:fill="FFFFFF"/>
              </w:rPr>
            </w:rPrChange>
          </w:rPr>
          <w:instrText>(2.9)</w:instrText>
        </w:r>
      </w:ins>
      <w:del w:id="68" w:author="kunmei" w:date="2014-03-19T16:16:00Z">
        <w:r w:rsidR="005C35B2" w:rsidRPr="00453710" w:rsidDel="00303EF6">
          <w:rPr>
            <w:rFonts w:cs="Times New Roman"/>
            <w:color w:val="000000"/>
            <w:szCs w:val="24"/>
            <w:shd w:val="clear" w:color="auto" w:fill="FFFFFF"/>
          </w:rPr>
          <w:delInstrText>(2.9)</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fldLock="1"/>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ins w:id="69" w:author="kunmei" w:date="2014-03-19T16:16:00Z">
        <w:r w:rsidR="00303EF6" w:rsidRPr="00303EF6">
          <w:rPr>
            <w:rFonts w:cs="Times New Roman"/>
            <w:color w:val="000000"/>
            <w:szCs w:val="24"/>
            <w:shd w:val="clear" w:color="auto" w:fill="FFFFFF"/>
            <w:rPrChange w:id="70" w:author="kunmei" w:date="2014-03-19T16:16:00Z">
              <w:rPr>
                <w:shd w:val="clear" w:color="auto" w:fill="FFFFFF"/>
              </w:rPr>
            </w:rPrChange>
          </w:rPr>
          <w:instrText>(2.10)</w:instrText>
        </w:r>
      </w:ins>
      <w:del w:id="71" w:author="kunmei" w:date="2014-03-19T16:16:00Z">
        <w:r w:rsidR="005C35B2" w:rsidRPr="00453710" w:rsidDel="00303EF6">
          <w:rPr>
            <w:rFonts w:cs="Times New Roman"/>
            <w:color w:val="000000"/>
            <w:szCs w:val="24"/>
            <w:shd w:val="clear" w:color="auto" w:fill="FFFFFF"/>
          </w:rPr>
          <w:delInstrText>(2.10)</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pt;height:25.8pt" o:ole="">
            <v:imagedata r:id="rId56" o:title=""/>
          </v:shape>
          <o:OLEObject Type="Embed" ProgID="Equation.DSMT4" ShapeID="_x0000_i1047" DrawAspect="Content" ObjectID="_1459033480" r:id="rId5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72" w:name="ZEqnNum807455"/>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9</w:instrText>
        </w:r>
      </w:fldSimple>
      <w:r w:rsidR="006C6599">
        <w:rPr>
          <w:shd w:val="clear" w:color="auto" w:fill="FFFFFF"/>
        </w:rPr>
        <w:instrText>)</w:instrText>
      </w:r>
      <w:bookmarkEnd w:id="72"/>
      <w:r w:rsidR="00222E77">
        <w:rPr>
          <w:shd w:val="clear" w:color="auto" w:fill="FFFFFF"/>
        </w:rPr>
        <w:fldChar w:fldCharType="end"/>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29.6pt;height:34.8pt" o:ole="">
            <v:imagedata r:id="rId58" o:title=""/>
          </v:shape>
          <o:OLEObject Type="Embed" ProgID="Equation.DSMT4" ShapeID="_x0000_i1048" DrawAspect="Content" ObjectID="_1459033481" r:id="rId59"/>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73" w:name="ZEqnNum10237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10</w:instrText>
        </w:r>
      </w:fldSimple>
      <w:r w:rsidR="006C6599">
        <w:rPr>
          <w:shd w:val="clear" w:color="auto" w:fill="FFFFFF"/>
        </w:rPr>
        <w:instrText>)</w:instrText>
      </w:r>
      <w:bookmarkEnd w:id="73"/>
      <w:r w:rsidR="00222E77">
        <w:rPr>
          <w:shd w:val="clear" w:color="auto" w:fill="FFFFFF"/>
        </w:rPr>
        <w:fldChar w:fldCharType="end"/>
      </w:r>
    </w:p>
    <w:p w:rsidR="00EC2338" w:rsidRPr="00EC2338" w:rsidRDefault="00EC2338" w:rsidP="00EC2338">
      <w:r>
        <w:t>where</w:t>
      </w:r>
      <w:commentRangeStart w:id="74"/>
      <w:r>
        <w:t xml:space="preserve"> </w:t>
      </w:r>
      <w:r w:rsidRPr="00EC2338">
        <w:rPr>
          <w:position w:val="-12"/>
        </w:rPr>
        <w:object w:dxaOrig="279" w:dyaOrig="360">
          <v:shape id="_x0000_i1049" type="#_x0000_t75" style="width:14.4pt;height:18pt" o:ole="">
            <v:imagedata r:id="rId60" o:title=""/>
          </v:shape>
          <o:OLEObject Type="Embed" ProgID="Equation.DSMT4" ShapeID="_x0000_i1049" DrawAspect="Content" ObjectID="_1459033482" r:id="rId61"/>
        </w:object>
      </w:r>
      <w:r w:rsidR="00DB0DF4">
        <w:t xml:space="preserve"> is the </w:t>
      </w:r>
      <w:r w:rsidR="006C27F1">
        <w:t xml:space="preserve">indoor </w:t>
      </w:r>
      <w:r w:rsidR="00DB0DF4">
        <w:t xml:space="preserve">particle suspension </w:t>
      </w:r>
      <w:r w:rsidR="002623EE">
        <w:t>coefficient</w:t>
      </w:r>
      <w:r w:rsidR="00E503C9">
        <w:t xml:space="preserve"> </w:t>
      </w:r>
      <w:r w:rsidR="00DB0DF4">
        <w:t>(s</w:t>
      </w:r>
      <w:r w:rsidR="00222E77" w:rsidRPr="00B874A0">
        <w:rPr>
          <w:vertAlign w:val="superscript"/>
        </w:rPr>
        <w:t>-1</w:t>
      </w:r>
      <w:r w:rsidR="00DB0DF4">
        <w:t>)</w:t>
      </w:r>
      <w:commentRangeEnd w:id="74"/>
      <w:r w:rsidR="004E7F7C">
        <w:rPr>
          <w:rStyle w:val="af0"/>
        </w:rPr>
        <w:commentReference w:id="74"/>
      </w:r>
    </w:p>
    <w:p w:rsidR="00E84505" w:rsidRPr="00014B3C" w:rsidRDefault="00E84505" w:rsidP="00E84505">
      <w:pPr>
        <w:pStyle w:val="MTDisplayEquation"/>
      </w:pPr>
      <w:r>
        <w:tab/>
      </w:r>
      <w:r w:rsidRPr="004A4611">
        <w:rPr>
          <w:position w:val="-24"/>
        </w:rPr>
        <w:object w:dxaOrig="1020" w:dyaOrig="620">
          <v:shape id="_x0000_i1050" type="#_x0000_t75" style="width:51.6pt;height:33pt" o:ole="">
            <v:imagedata r:id="rId63" o:title=""/>
          </v:shape>
          <o:OLEObject Type="Embed" ProgID="Equation.DSMT4" ShapeID="_x0000_i1050" DrawAspect="Content" ObjectID="_1459033483" r:id="rId64"/>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75" w:name="ZEqnNum988155"/>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11</w:instrText>
        </w:r>
      </w:fldSimple>
      <w:r w:rsidR="006C6599">
        <w:instrText>)</w:instrText>
      </w:r>
      <w:bookmarkEnd w:id="75"/>
      <w:r w:rsidR="00222E77">
        <w:fldChar w:fldCharType="end"/>
      </w:r>
    </w:p>
    <w:p w:rsidR="00222E77" w:rsidRDefault="004A4611">
      <w:pPr>
        <w:spacing w:beforeLines="96" w:before="230" w:afterLines="120" w:after="288"/>
        <w:ind w:firstLine="720"/>
        <w:rPr>
          <w:rFonts w:cs="Times New Roman"/>
          <w:color w:val="000000"/>
          <w:szCs w:val="24"/>
          <w:shd w:val="clear" w:color="auto" w:fill="FFFFFF"/>
        </w:rPr>
      </w:pPr>
      <w:r w:rsidRPr="004A4611">
        <w:rPr>
          <w:rFonts w:cs="Times New Roman"/>
          <w:color w:val="000000"/>
          <w:szCs w:val="24"/>
          <w:shd w:val="clear" w:color="auto" w:fill="FFFFFF"/>
        </w:rPr>
        <w:t>where</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ind w:left="965" w:firstLine="0"/>
        <w:contextualSpacing/>
        <w:mirrorIndents/>
        <w:rPr>
          <w:color w:val="000000"/>
          <w:kern w:val="2"/>
        </w:rPr>
      </w:pPr>
      <w:r>
        <w:rPr>
          <w:i/>
          <w:color w:val="000000"/>
          <w:kern w:val="2"/>
        </w:rPr>
        <w:t>v</w:t>
      </w:r>
      <w:r>
        <w:rPr>
          <w:i/>
          <w:color w:val="000000"/>
          <w:kern w:val="2"/>
          <w:vertAlign w:val="subscript"/>
        </w:rPr>
        <w:t>d</w:t>
      </w:r>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ind w:left="965" w:firstLine="0"/>
        <w:contextualSpacing/>
        <w:mirrorIndents/>
      </w:pPr>
      <w:r w:rsidRPr="00A976EF">
        <w:rPr>
          <w:color w:val="000000"/>
          <w:position w:val="-12"/>
          <w:shd w:val="clear" w:color="auto" w:fill="FFFFFF"/>
        </w:rPr>
        <w:object w:dxaOrig="260" w:dyaOrig="360">
          <v:shape id="_x0000_i1051" type="#_x0000_t75" style="width:12pt;height:18pt" o:ole="">
            <v:imagedata r:id="rId65" o:title=""/>
          </v:shape>
          <o:OLEObject Type="Embed" ProgID="Equation.DSMT4" ShapeID="_x0000_i1051" DrawAspect="Content" ObjectID="_1459033484" r:id="rId66"/>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1"/>
        <w:spacing w:beforeLines="96" w:before="230" w:afterLines="120" w:after="288"/>
        <w:ind w:firstLine="720"/>
      </w:pPr>
      <w:bookmarkStart w:id="76" w:name="_Toc380964834"/>
      <w:r w:rsidRPr="009F663B">
        <w:lastRenderedPageBreak/>
        <w:t>Dermal Exposure</w:t>
      </w:r>
      <w:bookmarkEnd w:id="76"/>
    </w:p>
    <w:p w:rsidR="00222E77" w:rsidRDefault="003E5B79">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2" type="#_x0000_t75" style="width:10.8pt;height:18pt" o:ole="">
            <v:imagedata r:id="rId67" o:title=""/>
          </v:shape>
          <o:OLEObject Type="Embed" ProgID="Equation.DSMT4" ShapeID="_x0000_i1052" DrawAspect="Content" ObjectID="_1459033485" r:id="rId68"/>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8pt;height:18pt" o:ole="">
            <v:imagedata r:id="rId69" o:title=""/>
          </v:shape>
          <o:OLEObject Type="Embed" ProgID="Equation.DSMT4" ShapeID="_x0000_i1053" DrawAspect="Content" ObjectID="_1459033486" r:id="rId70"/>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pt" o:ole="">
            <v:imagedata r:id="rId71" o:title=""/>
          </v:shape>
          <o:OLEObject Type="Embed" ProgID="Equation.DSMT4" ShapeID="_x0000_i1054" DrawAspect="Content" ObjectID="_1459033487" r:id="rId72"/>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4pt;height:18pt" o:ole="">
            <v:imagedata r:id="rId73" o:title=""/>
          </v:shape>
          <o:OLEObject Type="Embed" ProgID="Equation.DSMT4" ShapeID="_x0000_i1055" DrawAspect="Content" ObjectID="_1459033488" r:id="rId74"/>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fldLock="1"/>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ins w:id="77" w:author="kunmei" w:date="2014-03-19T16:16:00Z">
        <w:r w:rsidR="00303EF6" w:rsidRPr="00303EF6">
          <w:rPr>
            <w:rFonts w:cs="Times New Roman"/>
            <w:color w:val="000000"/>
            <w:szCs w:val="24"/>
            <w:shd w:val="clear" w:color="auto" w:fill="FFFFFF"/>
            <w:rPrChange w:id="78" w:author="kunmei" w:date="2014-03-19T16:16:00Z">
              <w:rPr>
                <w:shd w:val="clear" w:color="auto" w:fill="FFFFFF"/>
              </w:rPr>
            </w:rPrChange>
          </w:rPr>
          <w:instrText>(2.11)</w:instrText>
        </w:r>
      </w:ins>
      <w:del w:id="79"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6pt;height:34.8pt" o:ole="">
            <v:imagedata r:id="rId75" o:title=""/>
          </v:shape>
          <o:OLEObject Type="Embed" ProgID="Equation.DSMT4" ShapeID="_x0000_i1056" DrawAspect="Content" ObjectID="_1459033489" r:id="rId7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80" w:name="ZEqnNum901820"/>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11</w:instrText>
        </w:r>
      </w:fldSimple>
      <w:r w:rsidR="006C6599">
        <w:rPr>
          <w:shd w:val="clear" w:color="auto" w:fill="FFFFFF"/>
        </w:rPr>
        <w:instrText>)</w:instrText>
      </w:r>
      <w:bookmarkEnd w:id="80"/>
      <w:r w:rsidR="00222E77">
        <w:rPr>
          <w:shd w:val="clear" w:color="auto" w:fill="FFFFFF"/>
        </w:rPr>
        <w:fldChar w:fldCharType="end"/>
      </w:r>
    </w:p>
    <w:p w:rsidR="00222E77" w:rsidRDefault="003364A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the,calculations of </w:t>
      </w:r>
      <w:r w:rsidR="00743AED" w:rsidRPr="002C1E15">
        <w:rPr>
          <w:rFonts w:cs="Times New Roman"/>
          <w:color w:val="000000"/>
          <w:position w:val="-12"/>
          <w:szCs w:val="24"/>
          <w:shd w:val="clear" w:color="auto" w:fill="FFFFFF"/>
        </w:rPr>
        <w:object w:dxaOrig="220" w:dyaOrig="360">
          <v:shape id="_x0000_i1057" type="#_x0000_t75" style="width:10.8pt;height:18pt" o:ole="">
            <v:imagedata r:id="rId67" o:title=""/>
          </v:shape>
          <o:OLEObject Type="Embed" ProgID="Equation.DSMT4" ShapeID="_x0000_i1057" DrawAspect="Content" ObjectID="_1459033490" r:id="rId77"/>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8pt;height:18pt" o:ole="">
            <v:imagedata r:id="rId69" o:title=""/>
          </v:shape>
          <o:OLEObject Type="Embed" ProgID="Equation.DSMT4" ShapeID="_x0000_i1058" DrawAspect="Content" ObjectID="_1459033491" r:id="rId78"/>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pt" o:ole="">
            <v:imagedata r:id="rId71" o:title=""/>
          </v:shape>
          <o:OLEObject Type="Embed" ProgID="Equation.DSMT4" ShapeID="_x0000_i1059" DrawAspect="Content" ObjectID="_1459033492" r:id="rId79"/>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pt" o:ole="">
            <v:imagedata r:id="rId71" o:title=""/>
          </v:shape>
          <o:OLEObject Type="Embed" ProgID="Equation.DSMT4" ShapeID="_x0000_i1060" DrawAspect="Content" ObjectID="_1459033493" r:id="rId80"/>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ins w:id="81" w:author="kunmei" w:date="2014-03-19T16:16:00Z">
        <w:r w:rsidR="00303EF6" w:rsidRPr="00303EF6">
          <w:rPr>
            <w:rFonts w:cs="Times New Roman"/>
            <w:color w:val="000000"/>
            <w:szCs w:val="24"/>
            <w:shd w:val="clear" w:color="auto" w:fill="FFFFFF"/>
            <w:rPrChange w:id="82" w:author="kunmei" w:date="2014-03-19T16:16:00Z">
              <w:rPr>
                <w:shd w:val="clear" w:color="auto" w:fill="FFFFFF"/>
              </w:rPr>
            </w:rPrChange>
          </w:rPr>
          <w:instrText>(2.11)</w:instrText>
        </w:r>
      </w:ins>
      <w:del w:id="83"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ins w:id="84" w:author="kunmei" w:date="2014-03-19T16:16:00Z">
        <w:r w:rsidR="00303EF6" w:rsidRPr="00303EF6">
          <w:rPr>
            <w:rFonts w:cs="Times New Roman"/>
            <w:color w:val="000000"/>
            <w:szCs w:val="24"/>
            <w:shd w:val="clear" w:color="auto" w:fill="FFFFFF"/>
            <w:rPrChange w:id="85" w:author="kunmei" w:date="2014-03-19T16:16:00Z">
              <w:rPr/>
            </w:rPrChange>
          </w:rPr>
          <w:instrText>(2.11)</w:instrText>
        </w:r>
      </w:ins>
      <w:del w:id="86"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ins w:id="87" w:author="kunmei" w:date="2014-03-19T16:16:00Z">
        <w:r w:rsidR="00303EF6" w:rsidRPr="00303EF6">
          <w:rPr>
            <w:rFonts w:cs="Times New Roman"/>
            <w:color w:val="000000"/>
            <w:szCs w:val="24"/>
            <w:shd w:val="clear" w:color="auto" w:fill="FFFFFF"/>
            <w:rPrChange w:id="88" w:author="kunmei" w:date="2014-03-19T16:16:00Z">
              <w:rPr/>
            </w:rPrChange>
          </w:rPr>
          <w:instrText>(2.11)</w:instrText>
        </w:r>
      </w:ins>
      <w:del w:id="89"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8pt;height:37.8pt" o:ole="">
            <v:imagedata r:id="rId81" o:title=""/>
          </v:shape>
          <o:OLEObject Type="Embed" ProgID="Equation.DSMT4" ShapeID="_x0000_i1061" DrawAspect="Content" ObjectID="_1459033494" r:id="rId82"/>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90" w:name="ZEqnNum513257"/>
      <w:r w:rsidR="00897E90" w:rsidRPr="00897E90">
        <w:rPr>
          <w:shd w:val="clear" w:color="auto" w:fill="FFFFFF"/>
        </w:rPr>
        <w:instrText>(</w:instrText>
      </w:r>
      <w:fldSimple w:instr=" SEQ MTChap \c \* Arabic \* MERGEFORMAT ">
        <w:r w:rsidR="00DA4B6E" w:rsidRPr="00DA4B6E">
          <w:rPr>
            <w:noProof/>
            <w:shd w:val="clear" w:color="auto" w:fill="FFFFFF"/>
          </w:rPr>
          <w:instrText>2</w:instrText>
        </w:r>
      </w:fldSimple>
      <w:r w:rsidR="00897E90" w:rsidRPr="00897E90">
        <w:rPr>
          <w:shd w:val="clear" w:color="auto" w:fill="FFFFFF"/>
        </w:rPr>
        <w:instrText>.</w:instrText>
      </w:r>
      <w:fldSimple w:instr=" SEQ MTEqn \c \* Arabic \* MERGEFORMAT ">
        <w:r w:rsidR="00DA4B6E" w:rsidRPr="00DA4B6E">
          <w:rPr>
            <w:noProof/>
            <w:shd w:val="clear" w:color="auto" w:fill="FFFFFF"/>
          </w:rPr>
          <w:instrText>11</w:instrText>
        </w:r>
      </w:fldSimple>
      <w:r w:rsidR="00897E90" w:rsidRPr="00897E90">
        <w:rPr>
          <w:shd w:val="clear" w:color="auto" w:fill="FFFFFF"/>
        </w:rPr>
        <w:instrText>)</w:instrText>
      </w:r>
      <w:bookmarkEnd w:id="90"/>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pt;height:51.6pt" o:ole="">
            <v:imagedata r:id="rId83" o:title=""/>
          </v:shape>
          <o:OLEObject Type="Embed" ProgID="Equation.DSMT4" ShapeID="_x0000_i1062" DrawAspect="Content" ObjectID="_1459033495" r:id="rId84"/>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91" w:name="ZEqnNum929609"/>
      <w:r w:rsidRPr="00897E90">
        <w:rPr>
          <w:rFonts w:hint="eastAsia"/>
        </w:rPr>
        <w:instrText>(</w:instrText>
      </w:r>
      <w:fldSimple w:instr=" SEQ MTChap \c \* Arabic \* MERGEFORMAT ">
        <w:r w:rsidR="00DA4B6E">
          <w:rPr>
            <w:noProof/>
          </w:rPr>
          <w:instrText>2</w:instrText>
        </w:r>
      </w:fldSimple>
      <w:r w:rsidRPr="00897E90">
        <w:rPr>
          <w:rFonts w:hint="eastAsia"/>
        </w:rPr>
        <w:instrText>.</w:instrText>
      </w:r>
      <w:fldSimple w:instr=" SEQ MTEqn \c \* Arabic \* MERGEFORMAT ">
        <w:r w:rsidR="00DA4B6E">
          <w:rPr>
            <w:noProof/>
          </w:rPr>
          <w:instrText>11</w:instrText>
        </w:r>
      </w:fldSimple>
      <w:r w:rsidRPr="00897E90">
        <w:rPr>
          <w:rFonts w:hint="eastAsia"/>
        </w:rPr>
        <w:instrText>)</w:instrText>
      </w:r>
      <w:bookmarkEnd w:id="91"/>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6pt;height:37.8pt" o:ole="">
            <v:imagedata r:id="rId85" o:title=""/>
          </v:shape>
          <o:OLEObject Type="Embed" ProgID="Equation.DSMT4" ShapeID="_x0000_i1063" DrawAspect="Content" ObjectID="_1459033496" r:id="rId86"/>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92" w:name="ZEqnNum760151"/>
      <w:r w:rsidRPr="00897E90">
        <w:rPr>
          <w:rFonts w:hint="eastAsia"/>
        </w:rPr>
        <w:instrText>(</w:instrText>
      </w:r>
      <w:fldSimple w:instr=" SEQ MTChap \c \* Arabic \* MERGEFORMAT ">
        <w:r w:rsidR="00DA4B6E">
          <w:rPr>
            <w:noProof/>
          </w:rPr>
          <w:instrText>2</w:instrText>
        </w:r>
      </w:fldSimple>
      <w:r w:rsidRPr="00897E90">
        <w:rPr>
          <w:rFonts w:hint="eastAsia"/>
        </w:rPr>
        <w:instrText>.</w:instrText>
      </w:r>
      <w:fldSimple w:instr=" SEQ MTEqn \c \* Arabic \* MERGEFORMAT ">
        <w:r w:rsidR="00DA4B6E">
          <w:rPr>
            <w:noProof/>
          </w:rPr>
          <w:instrText>11</w:instrText>
        </w:r>
      </w:fldSimple>
      <w:r w:rsidRPr="00897E90">
        <w:rPr>
          <w:rFonts w:hint="eastAsia"/>
        </w:rPr>
        <w:instrText>)</w:instrText>
      </w:r>
      <w:bookmarkEnd w:id="92"/>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pt;height:18pt" o:ole="">
            <v:imagedata r:id="rId87" o:title=""/>
          </v:shape>
          <o:OLEObject Type="Embed" ProgID="Equation.DSMT4" ShapeID="_x0000_i1064" DrawAspect="Content" ObjectID="_1459033497" r:id="rId88"/>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shown in equation</w:t>
      </w:r>
      <w:r w:rsidR="00856C5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ins w:id="93" w:author="kunmei" w:date="2014-03-19T16:16:00Z">
        <w:r w:rsidR="00303EF6" w:rsidRPr="00303EF6">
          <w:rPr>
            <w:rFonts w:cs="Times New Roman"/>
            <w:color w:val="000000"/>
            <w:szCs w:val="24"/>
            <w:shd w:val="clear" w:color="auto" w:fill="FFFFFF"/>
            <w:rPrChange w:id="94" w:author="kunmei" w:date="2014-03-19T16:16:00Z">
              <w:rPr/>
            </w:rPrChange>
          </w:rPr>
          <w:instrText>(2.11)</w:instrText>
        </w:r>
      </w:ins>
      <w:del w:id="95"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hint="eastAsia"/>
          <w:oMath/>
        </w:rPr>
      </w:pPr>
      <w:r>
        <w:rPr>
          <w:rFonts w:cstheme="minorBidi"/>
        </w:rPr>
        <w:lastRenderedPageBreak/>
        <w:tab/>
      </w:r>
      <w:r w:rsidR="005C1734" w:rsidRPr="006B668B">
        <w:rPr>
          <w:rFonts w:cstheme="minorBidi"/>
          <w:position w:val="-32"/>
        </w:rPr>
        <w:object w:dxaOrig="3080" w:dyaOrig="760">
          <v:shape id="_x0000_i1065" type="#_x0000_t75" style="width:152.4pt;height:37.8pt" o:ole="">
            <v:imagedata r:id="rId89" o:title=""/>
          </v:shape>
          <o:OLEObject Type="Embed" ProgID="Equation.DSMT4" ShapeID="_x0000_i1065" DrawAspect="Content" ObjectID="_1459033498" r:id="rId90"/>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96" w:name="ZEqnNum268481"/>
      <w:r w:rsidR="006C6599">
        <w:rPr>
          <w:rFonts w:cstheme="minorBidi"/>
        </w:rPr>
        <w:instrText>(</w:instrText>
      </w:r>
      <w:fldSimple w:instr=" SEQ MTChap \c \* Arabic \* MERGEFORMAT ">
        <w:r w:rsidR="00DA4B6E" w:rsidRPr="00DA4B6E">
          <w:rPr>
            <w:rFonts w:cstheme="minorBidi"/>
            <w:noProof/>
          </w:rPr>
          <w:instrText>2</w:instrText>
        </w:r>
      </w:fldSimple>
      <w:r w:rsidR="006C6599">
        <w:rPr>
          <w:rFonts w:cstheme="minorBidi"/>
        </w:rPr>
        <w:instrText>.</w:instrText>
      </w:r>
      <w:fldSimple w:instr=" SEQ MTEqn \c \* Arabic \* MERGEFORMAT ">
        <w:r w:rsidR="00DA4B6E" w:rsidRPr="00DA4B6E">
          <w:rPr>
            <w:rFonts w:cstheme="minorBidi"/>
            <w:noProof/>
          </w:rPr>
          <w:instrText>11</w:instrText>
        </w:r>
      </w:fldSimple>
      <w:r w:rsidR="006C6599">
        <w:rPr>
          <w:rFonts w:cstheme="minorBidi"/>
        </w:rPr>
        <w:instrText>)</w:instrText>
      </w:r>
      <w:bookmarkEnd w:id="96"/>
      <w:r w:rsidR="00222E77">
        <w:rPr>
          <w:rFonts w:cstheme="minorBidi"/>
        </w:rPr>
        <w:fldChar w:fldCharType="end"/>
      </w:r>
    </w:p>
    <w:p w:rsidR="00F278F6" w:rsidRDefault="005503D9"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6pt;height:20.4pt" o:ole="">
            <v:imagedata r:id="rId91" o:title=""/>
          </v:shape>
          <o:OLEObject Type="Embed" ProgID="Equation.DSMT4" ShapeID="_x0000_i1066" DrawAspect="Content" ObjectID="_1459033499" r:id="rId92"/>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pt;height:20.4pt" o:ole="">
            <v:imagedata r:id="rId93" o:title=""/>
          </v:shape>
          <o:OLEObject Type="Embed" ProgID="Equation.DSMT4" ShapeID="_x0000_i1067" DrawAspect="Content" ObjectID="_1459033500" r:id="rId94"/>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r w:rsidR="005A29D1">
        <w:rPr>
          <w:rFonts w:cs="Times New Roman"/>
          <w:color w:val="000000"/>
          <w:szCs w:val="24"/>
          <w:shd w:val="clear" w:color="auto" w:fill="FFFFFF"/>
        </w:rPr>
        <w:t>.</w:t>
      </w:r>
      <w:r w:rsidRPr="00195966">
        <w:rPr>
          <w:rFonts w:cs="Times New Roman"/>
          <w:color w:val="000000"/>
          <w:szCs w:val="24"/>
          <w:shd w:val="clear" w:color="auto" w:fill="FFFFFF"/>
        </w:rPr>
        <w:t>.</w:t>
      </w:r>
    </w:p>
    <w:p w:rsidR="00511171" w:rsidRDefault="0051117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r w:rsidRPr="00195966">
        <w:rPr>
          <w:rFonts w:cs="Times New Roman"/>
          <w:color w:val="000000"/>
          <w:szCs w:val="24"/>
          <w:shd w:val="clear" w:color="auto" w:fill="FFFFFF"/>
        </w:rPr>
        <w:t xml:space="preserve"> ,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ins w:id="97" w:author="kunmei" w:date="2014-03-19T16:16:00Z">
        <w:r w:rsidR="00303EF6" w:rsidRPr="00303EF6">
          <w:rPr>
            <w:rFonts w:cs="Times New Roman"/>
            <w:color w:val="000000"/>
            <w:szCs w:val="24"/>
            <w:shd w:val="clear" w:color="auto" w:fill="FFFFFF"/>
            <w:rPrChange w:id="98" w:author="kunmei" w:date="2014-03-19T16:16:00Z">
              <w:rPr>
                <w:shd w:val="clear" w:color="auto" w:fill="FFFFFF"/>
              </w:rPr>
            </w:rPrChange>
          </w:rPr>
          <w:instrText>(2.12)</w:instrText>
        </w:r>
      </w:ins>
      <w:del w:id="99" w:author="kunmei" w:date="2014-03-19T16:16:00Z">
        <w:r w:rsidR="005C35B2" w:rsidRPr="00453710" w:rsidDel="00303EF6">
          <w:rPr>
            <w:rFonts w:cs="Times New Roman"/>
            <w:color w:val="000000"/>
            <w:szCs w:val="24"/>
            <w:shd w:val="clear" w:color="auto" w:fill="FFFFFF"/>
          </w:rPr>
          <w:delInstrText>(2.12)</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ins w:id="100" w:author="kunmei" w:date="2014-03-19T16:16:00Z">
        <w:r w:rsidR="00303EF6" w:rsidRPr="00303EF6">
          <w:rPr>
            <w:rFonts w:cs="Times New Roman"/>
            <w:color w:val="000000"/>
            <w:szCs w:val="24"/>
            <w:shd w:val="clear" w:color="auto" w:fill="FFFFFF"/>
            <w:rPrChange w:id="101" w:author="kunmei" w:date="2014-03-19T16:16:00Z">
              <w:rPr/>
            </w:rPrChange>
          </w:rPr>
          <w:instrText>(2.13)</w:instrText>
        </w:r>
      </w:ins>
      <w:del w:id="102" w:author="kunmei" w:date="2014-03-19T16:16:00Z">
        <w:r w:rsidR="005C35B2" w:rsidRPr="00453710" w:rsidDel="00303EF6">
          <w:rPr>
            <w:rFonts w:cs="Times New Roman"/>
            <w:color w:val="000000"/>
            <w:szCs w:val="24"/>
            <w:shd w:val="clear" w:color="auto" w:fill="FFFFFF"/>
          </w:rPr>
          <w:delInstrText>(2.13)</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03" w:author="kunmei" w:date="2014-03-19T16:16:00Z">
        <w:r w:rsidR="00303EF6" w:rsidRPr="00303EF6">
          <w:rPr>
            <w:rFonts w:cs="Times New Roman"/>
            <w:color w:val="000000"/>
            <w:szCs w:val="24"/>
            <w:shd w:val="clear" w:color="auto" w:fill="FFFFFF"/>
            <w:rPrChange w:id="104" w:author="kunmei" w:date="2014-03-19T16:16:00Z">
              <w:rPr>
                <w:shd w:val="clear" w:color="auto" w:fill="FFFFFF"/>
              </w:rPr>
            </w:rPrChange>
          </w:rPr>
          <w:instrText>(2.14)</w:instrText>
        </w:r>
      </w:ins>
      <w:del w:id="105"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fldLock="1"/>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06" w:author="kunmei" w:date="2014-03-19T16:16:00Z">
        <w:r w:rsidR="00303EF6" w:rsidRPr="00303EF6">
          <w:rPr>
            <w:rFonts w:cs="Times New Roman"/>
            <w:color w:val="000000"/>
            <w:szCs w:val="24"/>
            <w:shd w:val="clear" w:color="auto" w:fill="FFFFFF"/>
            <w:rPrChange w:id="107" w:author="kunmei" w:date="2014-03-19T16:16:00Z">
              <w:rPr>
                <w:shd w:val="clear" w:color="auto" w:fill="FFFFFF"/>
              </w:rPr>
            </w:rPrChange>
          </w:rPr>
          <w:instrText>(2.14)</w:instrText>
        </w:r>
      </w:ins>
      <w:del w:id="108"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8pt;height:34.8pt" o:ole="">
            <v:imagedata r:id="rId95" o:title=""/>
          </v:shape>
          <o:OLEObject Type="Embed" ProgID="Equation.DSMT4" ShapeID="_x0000_i1068" DrawAspect="Content" ObjectID="_1459033501" r:id="rId9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09" w:name="ZEqnNum82543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12</w:instrText>
        </w:r>
      </w:fldSimple>
      <w:r w:rsidR="006C6599">
        <w:rPr>
          <w:shd w:val="clear" w:color="auto" w:fill="FFFFFF"/>
        </w:rPr>
        <w:instrText>)</w:instrText>
      </w:r>
      <w:bookmarkEnd w:id="109"/>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6pt;height:34.8pt" o:ole="">
            <v:imagedata r:id="rId97" o:title=""/>
          </v:shape>
          <o:OLEObject Type="Embed" ProgID="Equation.DSMT4" ShapeID="_x0000_i1069" DrawAspect="Content" ObjectID="_1459033502" r:id="rId98"/>
        </w:object>
      </w:r>
      <w:r>
        <w:t xml:space="preserve"> </w:t>
      </w:r>
      <w:r>
        <w:tab/>
        <w:t xml:space="preserve"> </w:t>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110" w:name="ZEqnNum974191"/>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13</w:instrText>
        </w:r>
      </w:fldSimple>
      <w:r w:rsidR="006C6599">
        <w:instrText>)</w:instrText>
      </w:r>
      <w:bookmarkEnd w:id="110"/>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8pt" o:ole="">
            <v:imagedata r:id="rId99" o:title=""/>
          </v:shape>
          <o:OLEObject Type="Embed" ProgID="Equation.DSMT4" ShapeID="_x0000_i1070" DrawAspect="Content" ObjectID="_1459033503" r:id="rId10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1" w:name="ZEqnNum458728"/>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14</w:instrText>
        </w:r>
      </w:fldSimple>
      <w:r w:rsidR="006C6599">
        <w:rPr>
          <w:shd w:val="clear" w:color="auto" w:fill="FFFFFF"/>
        </w:rPr>
        <w:instrText>)</w:instrText>
      </w:r>
      <w:bookmarkEnd w:id="111"/>
      <w:r w:rsidR="00222E77">
        <w:rPr>
          <w:shd w:val="clear" w:color="auto" w:fill="FFFFFF"/>
        </w:rPr>
        <w:fldChar w:fldCharType="end"/>
      </w:r>
    </w:p>
    <w:p w:rsidR="00222E77" w:rsidRDefault="00F80B2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ins w:id="112" w:author="kunmei" w:date="2014-03-19T16:16:00Z">
        <w:r w:rsidR="00303EF6" w:rsidRPr="00303EF6">
          <w:rPr>
            <w:rFonts w:cs="Times New Roman"/>
            <w:color w:val="000000"/>
            <w:szCs w:val="24"/>
            <w:shd w:val="clear" w:color="auto" w:fill="FFFFFF"/>
            <w:rPrChange w:id="113" w:author="kunmei" w:date="2014-03-19T16:16:00Z">
              <w:rPr>
                <w:shd w:val="clear" w:color="auto" w:fill="FFFFFF"/>
              </w:rPr>
            </w:rPrChange>
          </w:rPr>
          <w:instrText>(2.15)</w:instrText>
        </w:r>
      </w:ins>
      <w:del w:id="114" w:author="kunmei" w:date="2014-03-19T16:16:00Z">
        <w:r w:rsidR="005C35B2" w:rsidRPr="00453710" w:rsidDel="00303EF6">
          <w:rPr>
            <w:rFonts w:cs="Times New Roman"/>
            <w:color w:val="000000"/>
            <w:szCs w:val="24"/>
            <w:shd w:val="clear" w:color="auto" w:fill="FFFFFF"/>
          </w:rPr>
          <w:delInstrText>(2.15)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ins w:id="115" w:author="kunmei" w:date="2014-03-19T16:16:00Z">
        <w:r w:rsidR="00303EF6" w:rsidRPr="00303EF6">
          <w:rPr>
            <w:rFonts w:cs="Times New Roman"/>
            <w:color w:val="000000"/>
            <w:szCs w:val="24"/>
            <w:shd w:val="clear" w:color="auto" w:fill="FFFFFF"/>
            <w:rPrChange w:id="116" w:author="kunmei" w:date="2014-03-19T16:16:00Z">
              <w:rPr>
                <w:shd w:val="clear" w:color="auto" w:fill="FFFFFF"/>
              </w:rPr>
            </w:rPrChange>
          </w:rPr>
          <w:instrText>(2.16)</w:instrText>
        </w:r>
      </w:ins>
      <w:del w:id="117" w:author="kunmei" w:date="2014-03-19T16:16:00Z">
        <w:r w:rsidR="005C35B2" w:rsidRPr="00453710" w:rsidDel="00303EF6">
          <w:rPr>
            <w:rFonts w:cs="Times New Roman"/>
            <w:color w:val="000000"/>
            <w:szCs w:val="24"/>
            <w:shd w:val="clear" w:color="auto" w:fill="FFFFFF"/>
          </w:rPr>
          <w:delInstrText>(2.16)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r w:rsidR="00713BBF">
        <w:rPr>
          <w:rFonts w:cs="Times New Roman"/>
          <w:color w:val="000000"/>
          <w:szCs w:val="24"/>
          <w:shd w:val="clear" w:color="auto" w:fill="FFFFFF"/>
        </w:rPr>
        <w:t>outdoor</w:t>
      </w:r>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8pt;height:18pt" o:ole="">
            <v:imagedata r:id="rId101" o:title=""/>
          </v:shape>
          <o:OLEObject Type="Embed" ProgID="Equation.DSMT4" ShapeID="_x0000_i1071" DrawAspect="Content" ObjectID="_1459033504" r:id="rId10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8" w:name="ZEqnNum724084"/>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15</w:instrText>
        </w:r>
      </w:fldSimple>
      <w:r w:rsidR="006C6599">
        <w:rPr>
          <w:shd w:val="clear" w:color="auto" w:fill="FFFFFF"/>
        </w:rPr>
        <w:instrText>)</w:instrText>
      </w:r>
      <w:bookmarkEnd w:id="118"/>
      <w:r w:rsidR="00222E77">
        <w:rPr>
          <w:shd w:val="clear" w:color="auto" w:fill="FFFFFF"/>
        </w:rPr>
        <w:fldChar w:fldCharType="end"/>
      </w:r>
    </w:p>
    <w:p w:rsidR="003A2050"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r w:rsidR="00713BBF">
        <w:rPr>
          <w:rFonts w:cs="Times New Roman"/>
          <w:color w:val="000000"/>
          <w:szCs w:val="24"/>
          <w:shd w:val="clear" w:color="auto" w:fill="FFFFFF"/>
        </w:rPr>
        <w:t>indoor</w:t>
      </w:r>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lastRenderedPageBreak/>
        <w:tab/>
      </w:r>
      <w:r w:rsidR="006474CF" w:rsidRPr="00561EA7">
        <w:rPr>
          <w:position w:val="-30"/>
          <w:shd w:val="clear" w:color="auto" w:fill="FFFFFF"/>
        </w:rPr>
        <w:object w:dxaOrig="2760" w:dyaOrig="680">
          <v:shape id="_x0000_i1072" type="#_x0000_t75" style="width:139.8pt;height:34.8pt" o:ole="">
            <v:imagedata r:id="rId103" o:title=""/>
          </v:shape>
          <o:OLEObject Type="Embed" ProgID="Equation.DSMT4" ShapeID="_x0000_i1072" DrawAspect="Content" ObjectID="_1459033505" r:id="rId10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9" w:name="ZEqnNum431203"/>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16</w:instrText>
        </w:r>
      </w:fldSimple>
      <w:r w:rsidR="006C6599">
        <w:rPr>
          <w:shd w:val="clear" w:color="auto" w:fill="FFFFFF"/>
        </w:rPr>
        <w:instrText>)</w:instrText>
      </w:r>
      <w:bookmarkEnd w:id="119"/>
      <w:r w:rsidR="00222E77">
        <w:rPr>
          <w:shd w:val="clear" w:color="auto" w:fill="FFFFFF"/>
        </w:rPr>
        <w:fldChar w:fldCharType="end"/>
      </w:r>
    </w:p>
    <w:p w:rsidR="00222E77" w:rsidRDefault="00D85CE5">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bookmarkStart w:id="120" w:name="OLE_LINK11"/>
      <w:bookmarkStart w:id="121" w:name="OLE_LINK12"/>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r w:rsidRPr="00E91895">
        <w:rPr>
          <w:rFonts w:cs="Times New Roman"/>
          <w:color w:val="000000"/>
          <w:szCs w:val="24"/>
          <w:shd w:val="clear" w:color="auto" w:fill="FFFFFF"/>
        </w:rPr>
        <w:t xml:space="preserve"> and </w:t>
      </w:r>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r w:rsidRPr="00E91895">
        <w:rPr>
          <w:rFonts w:cs="Times New Roman"/>
          <w:color w:val="000000"/>
          <w:szCs w:val="24"/>
          <w:shd w:val="clear" w:color="auto" w:fill="FFFFFF"/>
        </w:rPr>
        <w:t xml:space="preserve"> are </w:t>
      </w:r>
      <w:r w:rsidR="005404A7">
        <w:rPr>
          <w:rFonts w:cs="Times New Roman"/>
          <w:color w:val="000000"/>
          <w:szCs w:val="24"/>
          <w:shd w:val="clear" w:color="auto" w:fill="FFFFFF"/>
        </w:rPr>
        <w:t xml:space="preserve"> daily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120"/>
    <w:bookmarkEnd w:id="121"/>
    <w:p w:rsidR="00222E77" w:rsidRDefault="002169D9">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sidR="003A5622">
        <w:rPr>
          <w:rFonts w:cs="Times New Roman"/>
          <w:color w:val="000000"/>
          <w:szCs w:val="24"/>
          <w:shd w:val="clear" w:color="auto" w:fill="FFFFFF"/>
        </w:rPr>
        <w:t xml:space="preserve">.The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fldLock="1"/>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ins w:id="122" w:author="kunmei" w:date="2014-03-19T16:16:00Z">
        <w:r w:rsidR="00303EF6" w:rsidRPr="00303EF6">
          <w:rPr>
            <w:rFonts w:cs="Times New Roman"/>
            <w:color w:val="000000"/>
            <w:szCs w:val="24"/>
            <w:shd w:val="clear" w:color="auto" w:fill="FFFFFF"/>
            <w:rPrChange w:id="123" w:author="kunmei" w:date="2014-03-19T16:16:00Z">
              <w:rPr>
                <w:shd w:val="clear" w:color="auto" w:fill="FFFFFF"/>
              </w:rPr>
            </w:rPrChange>
          </w:rPr>
          <w:instrText>(2.17)</w:instrText>
        </w:r>
      </w:ins>
      <w:del w:id="124" w:author="kunmei" w:date="2014-03-19T16:16:00Z">
        <w:r w:rsidR="005C35B2" w:rsidRPr="00453710" w:rsidDel="00303EF6">
          <w:rPr>
            <w:rFonts w:cs="Times New Roman"/>
            <w:color w:val="000000"/>
            <w:szCs w:val="24"/>
            <w:shd w:val="clear" w:color="auto" w:fill="FFFFFF"/>
          </w:rPr>
          <w:delInstrText>(2.17)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4pt;height:15pt" o:ole="">
            <v:imagedata r:id="rId105" o:title=""/>
          </v:shape>
          <o:OLEObject Type="Embed" ProgID="Equation.DSMT4" ShapeID="_x0000_i1073" DrawAspect="Content" ObjectID="_1459033506" r:id="rId10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25" w:name="ZEqnNum144030"/>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17</w:instrText>
        </w:r>
      </w:fldSimple>
      <w:r w:rsidR="006C6599">
        <w:rPr>
          <w:shd w:val="clear" w:color="auto" w:fill="FFFFFF"/>
        </w:rPr>
        <w:instrText>)</w:instrText>
      </w:r>
      <w:bookmarkEnd w:id="125"/>
      <w:r w:rsidR="00222E77">
        <w:rPr>
          <w:shd w:val="clear" w:color="auto" w:fill="FFFFFF"/>
        </w:rPr>
        <w:fldChar w:fldCharType="end"/>
      </w:r>
    </w:p>
    <w:p w:rsidR="00222E77" w:rsidRDefault="00E91895">
      <w:pPr>
        <w:spacing w:beforeLines="96" w:before="230" w:afterLines="120" w:after="288"/>
        <w:ind w:firstLine="720"/>
        <w:rPr>
          <w:rFonts w:cs="Times New Roman"/>
          <w:szCs w:val="24"/>
        </w:rPr>
      </w:pPr>
      <w:r w:rsidRPr="00E91895">
        <w:rPr>
          <w:rFonts w:cs="Times New Roman"/>
          <w:szCs w:val="24"/>
        </w:rPr>
        <w:t>Where</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lastRenderedPageBreak/>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1"/>
        <w:spacing w:beforeLines="96" w:before="230" w:afterLines="120" w:after="288"/>
        <w:ind w:firstLine="720"/>
      </w:pPr>
      <w:bookmarkStart w:id="126" w:name="_Toc380964835"/>
      <w:r>
        <w:t>Unintentional Ingestion</w:t>
      </w:r>
      <w:bookmarkEnd w:id="126"/>
    </w:p>
    <w:p w:rsidR="00222E77" w:rsidRDefault="00DA1F97">
      <w:pPr>
        <w:pStyle w:val="ad"/>
        <w:spacing w:beforeLines="96" w:before="230" w:afterLines="120" w:after="288"/>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adults.</w:t>
      </w:r>
      <w:r w:rsidR="00FC1F49">
        <w:rPr>
          <w:rFonts w:cs="Times New Roman"/>
          <w:color w:val="000000"/>
          <w:szCs w:val="24"/>
          <w:shd w:val="clear" w:color="auto" w:fill="FFFFFF"/>
        </w:rPr>
        <w:t xml:space="preserve">.The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fldLock="1"/>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ins w:id="127" w:author="kunmei" w:date="2014-03-19T16:16:00Z">
        <w:r w:rsidR="00303EF6" w:rsidRPr="00303EF6">
          <w:rPr>
            <w:rFonts w:cs="Times New Roman"/>
            <w:color w:val="000000"/>
            <w:szCs w:val="24"/>
            <w:shd w:val="clear" w:color="auto" w:fill="FFFFFF"/>
            <w:rPrChange w:id="128" w:author="kunmei" w:date="2014-03-19T16:16:00Z">
              <w:rPr>
                <w:shd w:val="clear" w:color="auto" w:fill="FFFFFF"/>
              </w:rPr>
            </w:rPrChange>
          </w:rPr>
          <w:instrText>(2.18)</w:instrText>
        </w:r>
      </w:ins>
      <w:del w:id="129" w:author="kunmei" w:date="2014-03-19T16:16:00Z">
        <w:r w:rsidR="005C35B2" w:rsidRPr="00453710" w:rsidDel="00303EF6">
          <w:rPr>
            <w:rFonts w:cs="Times New Roman"/>
            <w:color w:val="000000"/>
            <w:szCs w:val="24"/>
            <w:shd w:val="clear" w:color="auto" w:fill="FFFFFF"/>
          </w:rPr>
          <w:delInstrText>(2.18)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d"/>
        <w:spacing w:beforeLines="96" w:before="230" w:afterLines="120" w:after="288"/>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6pt;height:30pt" o:ole="">
            <v:imagedata r:id="rId107" o:title=""/>
          </v:shape>
          <o:OLEObject Type="Embed" ProgID="Equation.DSMT4" ShapeID="_x0000_i1074" DrawAspect="Content" ObjectID="_1459033507" r:id="rId108"/>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30" w:name="ZEqnNum501496"/>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18</w:instrText>
        </w:r>
      </w:fldSimple>
      <w:r w:rsidR="006C6599">
        <w:rPr>
          <w:shd w:val="clear" w:color="auto" w:fill="FFFFFF"/>
        </w:rPr>
        <w:instrText>)</w:instrText>
      </w:r>
      <w:bookmarkEnd w:id="130"/>
      <w:r w:rsidR="00222E77">
        <w:rPr>
          <w:shd w:val="clear" w:color="auto" w:fill="FFFFFF"/>
        </w:rPr>
        <w:fldChar w:fldCharType="end"/>
      </w:r>
    </w:p>
    <w:p w:rsidR="00222E77" w:rsidRDefault="00DA1F97">
      <w:pPr>
        <w:spacing w:beforeLines="96" w:before="230" w:afterLines="120" w:after="288"/>
        <w:ind w:firstLine="720"/>
      </w:pPr>
      <w:r w:rsidRPr="00B1789F">
        <w:rPr>
          <w:rFonts w:hint="eastAsia"/>
        </w:rPr>
        <w:t>Where</w:t>
      </w:r>
      <w:r>
        <w:t xml:space="preserve"> </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lastRenderedPageBreak/>
        <w:t xml:space="preserve">Fr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1"/>
        <w:spacing w:beforeLines="96" w:before="230" w:afterLines="120" w:after="288"/>
        <w:ind w:firstLine="720"/>
      </w:pPr>
      <w:r w:rsidRPr="002B4AD8">
        <w:t xml:space="preserve"> </w:t>
      </w:r>
      <w:bookmarkStart w:id="131" w:name="_Toc380964836"/>
      <w:r w:rsidR="004F7B54">
        <w:t>Exposure Calculation Method</w:t>
      </w:r>
      <w:bookmarkEnd w:id="131"/>
    </w:p>
    <w:p w:rsidR="00222E77" w:rsidRDefault="007616C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32"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133"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fldLock="1"/>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34"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135"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1"/>
        <w:spacing w:beforeLines="96" w:before="230" w:afterLines="120" w:after="288"/>
        <w:ind w:firstLine="720"/>
        <w:rPr>
          <w:rFonts w:cs="Times New Roman"/>
        </w:rPr>
      </w:pPr>
      <w:bookmarkStart w:id="136" w:name="_Toc380964837"/>
      <w:r w:rsidRPr="007E0204">
        <w:rPr>
          <w:rFonts w:cs="Times New Roman"/>
        </w:rPr>
        <w:t>Sensitivity</w:t>
      </w:r>
      <w:r w:rsidR="00776B84">
        <w:rPr>
          <w:rFonts w:cs="Times New Roman"/>
        </w:rPr>
        <w:t>/Uncertainty</w:t>
      </w:r>
      <w:r w:rsidRPr="007E0204">
        <w:rPr>
          <w:rFonts w:cs="Times New Roman"/>
        </w:rPr>
        <w:t xml:space="preserve"> Analysis</w:t>
      </w:r>
      <w:bookmarkEnd w:id="136"/>
      <w:r w:rsidR="001F6833" w:rsidRPr="007E0204">
        <w:rPr>
          <w:rFonts w:cs="Times New Roman"/>
        </w:rPr>
        <w:t xml:space="preserve"> </w:t>
      </w:r>
    </w:p>
    <w:p w:rsidR="00222E77" w:rsidRDefault="00B60918"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fldLock="1"/>
      </w:r>
      <w:r w:rsidR="009A45A0">
        <w:instrText xml:space="preserve"> REF _Ref375235884 \h  \* MERGEFORMAT </w:instrText>
      </w:r>
      <w:r w:rsidR="009A45A0">
        <w:fldChar w:fldCharType="separate"/>
      </w:r>
      <w:ins w:id="137" w:author="kunmei" w:date="2014-03-19T16:16:00Z">
        <w:r w:rsidR="00303EF6" w:rsidRPr="00303EF6">
          <w:rPr>
            <w:rFonts w:cs="Times New Roman"/>
            <w:szCs w:val="24"/>
          </w:rPr>
          <w:t xml:space="preserve">Figure </w:t>
        </w:r>
        <w:r w:rsidR="00303EF6" w:rsidRPr="00303EF6">
          <w:rPr>
            <w:rFonts w:cs="Times New Roman"/>
            <w:szCs w:val="24"/>
            <w:rPrChange w:id="138" w:author="kunmei" w:date="2014-03-19T16:16:00Z">
              <w:rPr>
                <w:noProof/>
                <w:szCs w:val="24"/>
              </w:rPr>
            </w:rPrChange>
          </w:rPr>
          <w:t>9</w:t>
        </w:r>
      </w:ins>
      <w:del w:id="139" w:author="kunmei" w:date="2014-03-19T16:16:00Z">
        <w:r w:rsidR="005C35B2" w:rsidRPr="002D6AA9" w:rsidDel="00303EF6">
          <w:rPr>
            <w:rFonts w:cs="Times New Roman"/>
            <w:szCs w:val="24"/>
          </w:rPr>
          <w:delText>Figure 9</w:delText>
        </w:r>
      </w:del>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 xml:space="preserve">The mean of these randomized local sensitivities indicates </w:t>
      </w:r>
      <w:r w:rsidR="00CE4331" w:rsidRPr="00CE4331">
        <w:rPr>
          <w:rFonts w:cs="Times New Roman"/>
          <w:color w:val="000000"/>
          <w:szCs w:val="24"/>
          <w:shd w:val="clear" w:color="auto" w:fill="FFFFFF"/>
        </w:rPr>
        <w:lastRenderedPageBreak/>
        <w:t>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fldLock="1"/>
      </w:r>
      <w:r w:rsidR="009A45A0">
        <w:instrText xml:space="preserve"> REF _Ref378771651 \h  \* MERGEFORMAT </w:instrText>
      </w:r>
      <w:r w:rsidR="009A45A0">
        <w:fldChar w:fldCharType="separate"/>
      </w:r>
      <w:ins w:id="140" w:author="kunmei" w:date="2014-03-19T16:16:00Z">
        <w:r w:rsidR="00303EF6" w:rsidRPr="00303EF6">
          <w:rPr>
            <w:rFonts w:eastAsia="宋体" w:cs="Times New Roman"/>
            <w:color w:val="000000"/>
            <w:kern w:val="0"/>
            <w:szCs w:val="24"/>
            <w:rPrChange w:id="141" w:author="kunmei" w:date="2014-03-19T16:16:00Z">
              <w:rPr/>
            </w:rPrChange>
          </w:rPr>
          <w:t>Table 2</w:t>
        </w:r>
      </w:ins>
      <w:del w:id="142" w:author="kunmei" w:date="2014-03-19T16:16:00Z">
        <w:r w:rsidR="005C35B2" w:rsidRPr="00453710" w:rsidDel="00303EF6">
          <w:rPr>
            <w:rFonts w:eastAsia="宋体" w:cs="Times New Roman"/>
            <w:color w:val="000000"/>
            <w:kern w:val="0"/>
            <w:szCs w:val="24"/>
          </w:rPr>
          <w:delText>Table 2</w:delText>
        </w:r>
      </w:del>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perturbation  </w:t>
      </w:r>
      <w:r w:rsidR="00681DE0">
        <w:rPr>
          <w:rFonts w:eastAsia="宋体" w:cs="Times New Roman"/>
          <w:color w:val="000000"/>
          <w:kern w:val="0"/>
          <w:szCs w:val="24"/>
        </w:rPr>
        <w:t xml:space="preserve">fell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fldLock="1"/>
      </w:r>
      <w:r w:rsidR="009A45A0">
        <w:instrText xml:space="preserve"> REF _Ref375235884 \h  \* MERGEFORMAT </w:instrText>
      </w:r>
      <w:r w:rsidR="009A45A0">
        <w:fldChar w:fldCharType="separate"/>
      </w:r>
      <w:ins w:id="143" w:author="kunmei" w:date="2014-03-19T16:16:00Z">
        <w:r w:rsidR="00303EF6" w:rsidRPr="00303EF6">
          <w:rPr>
            <w:rFonts w:eastAsia="宋体" w:cs="Times New Roman"/>
            <w:color w:val="000000"/>
            <w:kern w:val="0"/>
            <w:szCs w:val="24"/>
            <w:rPrChange w:id="144" w:author="kunmei" w:date="2014-03-19T16:16:00Z">
              <w:rPr>
                <w:szCs w:val="24"/>
              </w:rPr>
            </w:rPrChange>
          </w:rPr>
          <w:t>Figure 9</w:t>
        </w:r>
      </w:ins>
      <w:del w:id="145" w:author="kunmei" w:date="2014-03-19T16:16:00Z">
        <w:r w:rsidR="005C35B2" w:rsidRPr="00453710" w:rsidDel="00303EF6">
          <w:rPr>
            <w:rFonts w:eastAsia="宋体" w:cs="Times New Roman"/>
            <w:color w:val="000000"/>
            <w:kern w:val="0"/>
            <w:szCs w:val="24"/>
          </w:rPr>
          <w:delText>Figure 9</w:delText>
        </w:r>
      </w:del>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9pt;height:67.2pt" o:ole="">
            <v:imagedata r:id="rId109" o:title=""/>
          </v:shape>
          <o:OLEObject Type="Embed" ProgID="Equation.DSMT4" ShapeID="_x0000_i1075" DrawAspect="Content" ObjectID="_1459033508" r:id="rId11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146" w:name="ZEqnNum25188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18</w:instrText>
        </w:r>
      </w:fldSimple>
      <w:r w:rsidR="006C6599">
        <w:rPr>
          <w:shd w:val="clear" w:color="auto" w:fill="FFFFFF"/>
        </w:rPr>
        <w:instrText>)</w:instrText>
      </w:r>
      <w:bookmarkEnd w:id="146"/>
      <w:r w:rsidR="00222E77">
        <w:rPr>
          <w:shd w:val="clear" w:color="auto" w:fill="FFFFFF"/>
        </w:rPr>
        <w:fldChar w:fldCharType="end"/>
      </w:r>
    </w:p>
    <w:p w:rsidR="00F278F6" w:rsidRDefault="003C7D36" w:rsidP="00533CA2">
      <w:pPr>
        <w:shd w:val="clear" w:color="auto" w:fill="FFFFFF"/>
        <w:spacing w:beforeLines="96" w:before="230" w:afterLines="120" w:after="288"/>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i,j</w:t>
      </w:r>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effect. 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6pt;height:14.4pt" o:ole="">
            <v:imagedata r:id="rId111" o:title=""/>
          </v:shape>
          <o:OLEObject Type="Embed" ProgID="Equation.DSMT4" ShapeID="_x0000_i1076" DrawAspect="Content" ObjectID="_1459033509" r:id="rId112"/>
        </w:object>
      </w:r>
      <w:r w:rsidR="00081329" w:rsidRPr="00A528C2">
        <w:rPr>
          <w:rFonts w:cs="Times New Roman"/>
          <w:color w:val="000000"/>
          <w:szCs w:val="24"/>
          <w:shd w:val="clear" w:color="auto" w:fill="FFFFFF"/>
        </w:rPr>
        <w:t xml:space="preserve"> and </w:t>
      </w:r>
      <w:r w:rsidR="00A02621" w:rsidRPr="008C5183">
        <w:rPr>
          <w:rFonts w:cs="Times New Roman"/>
          <w:i/>
          <w:color w:val="000000"/>
          <w:position w:val="-10"/>
          <w:szCs w:val="24"/>
          <w:shd w:val="clear" w:color="auto" w:fill="FFFFFF"/>
        </w:rPr>
        <w:object w:dxaOrig="360" w:dyaOrig="320">
          <v:shape id="_x0000_i1077" type="#_x0000_t75" style="width:18pt;height:15.6pt" o:ole="">
            <v:imagedata r:id="rId113" o:title=""/>
          </v:shape>
          <o:OLEObject Type="Embed" ProgID="Equation.DSMT4" ShapeID="_x0000_i1077" DrawAspect="Content" ObjectID="_1459033510" r:id="rId114"/>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w:t>
      </w:r>
      <w:r w:rsidR="00DE10B1" w:rsidRPr="00A528C2">
        <w:rPr>
          <w:rFonts w:cs="Times New Roman"/>
          <w:color w:val="000000"/>
          <w:szCs w:val="24"/>
          <w:shd w:val="clear" w:color="auto" w:fill="FFFFFF"/>
        </w:rPr>
        <w:lastRenderedPageBreak/>
        <w:t xml:space="preserve">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8pt;height:21.6pt" o:ole="">
            <v:imagedata r:id="rId115" o:title=""/>
          </v:shape>
          <o:OLEObject Type="Embed" ProgID="Equation.DSMT4" ShapeID="_x0000_i1078" DrawAspect="Content" ObjectID="_1459033511" r:id="rId116"/>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2pt;height:21.6pt" o:ole="">
            <v:imagedata r:id="rId117" o:title=""/>
          </v:shape>
          <o:OLEObject Type="Embed" ProgID="Equation.DSMT4" ShapeID="_x0000_i1079" DrawAspect="Content" ObjectID="_1459033512" r:id="rId118"/>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spacing w:before="96" w:after="120"/>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bookmarkStart w:id="147" w:name="_Toc380964838"/>
      <w:r w:rsidRPr="007455B6">
        <w:rPr>
          <w:rFonts w:hint="eastAsia"/>
        </w:rPr>
        <w:lastRenderedPageBreak/>
        <w:t>Result</w:t>
      </w:r>
      <w:r w:rsidR="00790640">
        <w:t>s</w:t>
      </w:r>
      <w:r w:rsidRPr="007455B6">
        <w:rPr>
          <w:rFonts w:hint="eastAsia"/>
        </w:rPr>
        <w:t xml:space="preserve"> and Discussion</w:t>
      </w:r>
      <w:bookmarkEnd w:id="147"/>
    </w:p>
    <w:p w:rsidR="001F6FA0" w:rsidRPr="004C7C64" w:rsidRDefault="001F6FA0" w:rsidP="001F6FA0">
      <w:pPr>
        <w:pStyle w:val="21"/>
        <w:ind w:firstLine="630"/>
      </w:pPr>
      <w:bookmarkStart w:id="148" w:name="_Toc380964839"/>
      <w:r w:rsidRPr="004C7C64">
        <w:t xml:space="preserve">Pollen </w:t>
      </w:r>
      <w:r>
        <w:t>Season</w:t>
      </w:r>
      <w:r w:rsidR="00184675">
        <w:t>s</w:t>
      </w:r>
      <w:bookmarkEnd w:id="148"/>
      <w:r>
        <w:t xml:space="preserve"> </w:t>
      </w:r>
    </w:p>
    <w:p w:rsidR="00E728EB" w:rsidRDefault="001F6FA0" w:rsidP="001B57DC">
      <w:pPr>
        <w:pStyle w:val="a9"/>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r w:rsidR="00783932">
        <w:rPr>
          <w:rFonts w:eastAsiaTheme="minorEastAsia" w:cs="Times New Roman"/>
          <w:color w:val="000000"/>
          <w:szCs w:val="24"/>
          <w:shd w:val="clear" w:color="auto" w:fill="FFFFFF"/>
        </w:rPr>
        <w:t>Hill considered</w:t>
      </w:r>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A907F6">
        <w:rPr>
          <w:rFonts w:eastAsiaTheme="minorEastAsia" w:cs="Times New Roman"/>
          <w:color w:val="000000"/>
          <w:szCs w:val="24"/>
          <w:shd w:val="clear" w:color="auto" w:fill="FFFFFF"/>
        </w:rPr>
        <w:t xml:space="preserve"> </w:t>
      </w:r>
      <w:r w:rsidR="00936506">
        <w:rPr>
          <w:rFonts w:eastAsiaTheme="minorEastAsia" w:cs="Times New Roman"/>
          <w:color w:val="000000"/>
          <w:szCs w:val="24"/>
          <w:shd w:val="clear" w:color="auto" w:fill="FFFFFF"/>
        </w:rPr>
        <w:t>F</w:t>
      </w:r>
      <w:r w:rsidR="00E728EB">
        <w:rPr>
          <w:rFonts w:eastAsiaTheme="minorEastAsia" w:cs="Times New Roman"/>
          <w:color w:val="000000"/>
          <w:szCs w:val="24"/>
          <w:shd w:val="clear" w:color="auto" w:fill="FFFFFF"/>
        </w:rPr>
        <w:t>or different monitor stations</w:t>
      </w:r>
      <w:r w:rsidR="00936506">
        <w:rPr>
          <w:rFonts w:eastAsiaTheme="minorEastAsia" w:cs="Times New Roman"/>
          <w:color w:val="000000"/>
          <w:szCs w:val="24"/>
          <w:shd w:val="clear" w:color="auto" w:fill="FFFFFF"/>
        </w:rPr>
        <w:t xml:space="preserve"> located in other climate regions</w:t>
      </w:r>
      <w:r w:rsidR="00E728EB">
        <w:rPr>
          <w:rFonts w:eastAsiaTheme="minorEastAsia" w:cs="Times New Roman"/>
          <w:color w:val="000000"/>
          <w:szCs w:val="24"/>
          <w:shd w:val="clear" w:color="auto" w:fill="FFFFFF"/>
        </w:rPr>
        <w:t xml:space="preserve">, the pollen periods for the same species are usually different among </w:t>
      </w:r>
      <w:r w:rsidR="007505D1">
        <w:rPr>
          <w:rFonts w:eastAsiaTheme="minorEastAsia" w:cs="Times New Roman"/>
          <w:color w:val="000000"/>
          <w:szCs w:val="24"/>
          <w:shd w:val="clear" w:color="auto" w:fill="FFFFFF"/>
        </w:rPr>
        <w:t>years, however</w:t>
      </w:r>
      <w:r w:rsidR="00936506">
        <w:rPr>
          <w:rFonts w:eastAsiaTheme="minorEastAsia" w:cs="Times New Roman"/>
          <w:color w:val="000000"/>
          <w:szCs w:val="24"/>
          <w:shd w:val="clear" w:color="auto" w:fill="FFFFFF"/>
        </w:rPr>
        <w:t>,</w:t>
      </w:r>
      <w:r w:rsidR="00E728EB">
        <w:rPr>
          <w:rFonts w:eastAsiaTheme="minorEastAsia" w:cs="Times New Roman"/>
          <w:color w:val="000000"/>
          <w:szCs w:val="24"/>
          <w:shd w:val="clear" w:color="auto" w:fill="FFFFFF"/>
        </w:rPr>
        <w:t xml:space="preserve"> the lengths of are roughly the same.</w:t>
      </w:r>
    </w:p>
    <w:p w:rsidR="004A03BC" w:rsidRDefault="004A03BC" w:rsidP="006A1C7C">
      <w:pPr>
        <w:pStyle w:val="a9"/>
        <w:spacing w:beforeLines="96" w:before="230" w:afterLines="120" w:after="288"/>
        <w:ind w:firstLine="720"/>
        <w:rPr>
          <w:rFonts w:eastAsiaTheme="minorEastAsia" w:cs="Times New Roman"/>
          <w:color w:val="000000"/>
          <w:szCs w:val="24"/>
          <w:shd w:val="clear" w:color="auto" w:fill="FFFFFF"/>
        </w:rPr>
      </w:pPr>
      <w:r w:rsidRPr="00657646">
        <w:rPr>
          <w:rFonts w:eastAsiaTheme="minorEastAsia" w:cs="Times New Roman"/>
          <w:color w:val="000000"/>
          <w:szCs w:val="24"/>
          <w:shd w:val="clear" w:color="auto" w:fill="FFFFFF"/>
        </w:rPr>
        <w:fldChar w:fldCharType="begin" w:fldLock="1"/>
      </w:r>
      <w:r w:rsidRPr="00657646">
        <w:rPr>
          <w:rFonts w:eastAsiaTheme="minorEastAsia" w:cs="Times New Roman"/>
          <w:color w:val="000000"/>
          <w:szCs w:val="24"/>
          <w:shd w:val="clear" w:color="auto" w:fill="FFFFFF"/>
        </w:rPr>
        <w:instrText xml:space="preserve"> REF _Ref374526417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149" w:author="kunmei" w:date="2014-03-19T16:16:00Z">
        <w:r w:rsidR="00303EF6" w:rsidRPr="00303EF6">
          <w:rPr>
            <w:rFonts w:eastAsiaTheme="minorEastAsia" w:cs="Times New Roman"/>
            <w:color w:val="000000"/>
            <w:szCs w:val="24"/>
            <w:shd w:val="clear" w:color="auto" w:fill="FFFFFF"/>
            <w:rPrChange w:id="150" w:author="kunmei" w:date="2014-03-19T16:16:00Z">
              <w:rPr>
                <w:rFonts w:eastAsiaTheme="minorEastAsia" w:cs="Times New Roman"/>
                <w:szCs w:val="24"/>
              </w:rPr>
            </w:rPrChange>
          </w:rPr>
          <w:t>Figure 10</w:t>
        </w:r>
      </w:ins>
      <w:del w:id="151" w:author="kunmei" w:date="2014-03-19T16:16:00Z">
        <w:r w:rsidR="005C35B2" w:rsidRPr="00453710" w:rsidDel="00303EF6">
          <w:rPr>
            <w:rFonts w:eastAsiaTheme="minorEastAsia" w:cs="Times New Roman"/>
            <w:color w:val="000000"/>
            <w:szCs w:val="24"/>
            <w:shd w:val="clear" w:color="auto" w:fill="FFFFFF"/>
          </w:rPr>
          <w:delText>Figure 10</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to </w:t>
      </w:r>
      <w:r w:rsidRPr="00657646">
        <w:rPr>
          <w:rFonts w:eastAsiaTheme="minorEastAsia" w:cs="Times New Roman"/>
          <w:color w:val="000000"/>
          <w:szCs w:val="24"/>
          <w:shd w:val="clear" w:color="auto" w:fill="FFFFFF"/>
        </w:rPr>
        <w:fldChar w:fldCharType="begin" w:fldLock="1"/>
      </w:r>
      <w:r w:rsidRPr="00657646">
        <w:rPr>
          <w:rFonts w:eastAsiaTheme="minorEastAsia" w:cs="Times New Roman"/>
          <w:color w:val="000000"/>
          <w:szCs w:val="24"/>
          <w:shd w:val="clear" w:color="auto" w:fill="FFFFFF"/>
        </w:rPr>
        <w:instrText xml:space="preserve"> REF _Ref374526692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152" w:author="kunmei" w:date="2014-03-19T16:16:00Z">
        <w:r w:rsidR="00303EF6" w:rsidRPr="00303EF6">
          <w:rPr>
            <w:rFonts w:eastAsiaTheme="minorEastAsia" w:cs="Times New Roman"/>
            <w:color w:val="000000"/>
            <w:szCs w:val="24"/>
            <w:shd w:val="clear" w:color="auto" w:fill="FFFFFF"/>
            <w:rPrChange w:id="153" w:author="kunmei" w:date="2014-03-19T16:16:00Z">
              <w:rPr>
                <w:rFonts w:eastAsiaTheme="minorEastAsia" w:cs="Times New Roman"/>
                <w:szCs w:val="24"/>
              </w:rPr>
            </w:rPrChange>
          </w:rPr>
          <w:t>Figure 14</w:t>
        </w:r>
      </w:ins>
      <w:del w:id="154" w:author="kunmei" w:date="2014-03-19T16:16:00Z">
        <w:r w:rsidR="005C35B2" w:rsidRPr="00453710" w:rsidDel="00303EF6">
          <w:rPr>
            <w:rFonts w:eastAsiaTheme="minorEastAsia" w:cs="Times New Roman"/>
            <w:color w:val="000000"/>
            <w:szCs w:val="24"/>
            <w:shd w:val="clear" w:color="auto" w:fill="FFFFFF"/>
          </w:rPr>
          <w:delText>Figure 14</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222E77" w:rsidRDefault="001F6FA0" w:rsidP="001B57DC">
      <w:pPr>
        <w:pStyle w:val="a9"/>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155" w:name="OLE_LINK1"/>
      <w:bookmarkStart w:id="156" w:name="OLE_LINK2"/>
      <w:r w:rsidR="002C6E70">
        <w:rPr>
          <w:rFonts w:eastAsiaTheme="minorEastAsia" w:cs="Times New Roman"/>
          <w:color w:val="000000"/>
          <w:szCs w:val="24"/>
          <w:shd w:val="clear" w:color="auto" w:fill="FFFFFF"/>
        </w:rPr>
        <w:t xml:space="preserve">average </w:t>
      </w:r>
      <w:bookmarkEnd w:id="155"/>
      <w:bookmarkEnd w:id="156"/>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fldLock="1"/>
      </w:r>
      <w:r w:rsidR="009A45A0">
        <w:instrText xml:space="preserve"> REF _Ref374526417 \h  \* MERGEFORMAT </w:instrText>
      </w:r>
      <w:r w:rsidR="009A45A0">
        <w:fldChar w:fldCharType="separate"/>
      </w:r>
      <w:ins w:id="157" w:author="kunmei" w:date="2014-03-19T16:16:00Z">
        <w:r w:rsidR="00303EF6" w:rsidRPr="00303EF6">
          <w:rPr>
            <w:rFonts w:cs="Times New Roman"/>
            <w:color w:val="000000"/>
            <w:szCs w:val="24"/>
            <w:shd w:val="clear" w:color="auto" w:fill="FFFFFF"/>
            <w:rPrChange w:id="158" w:author="kunmei" w:date="2014-03-19T16:16:00Z">
              <w:rPr>
                <w:rFonts w:eastAsiaTheme="minorEastAsia" w:cs="Times New Roman"/>
                <w:szCs w:val="24"/>
              </w:rPr>
            </w:rPrChange>
          </w:rPr>
          <w:t>Figure 10</w:t>
        </w:r>
      </w:ins>
      <w:del w:id="159" w:author="kunmei" w:date="2014-03-19T16:16:00Z">
        <w:r w:rsidR="005C35B2" w:rsidRPr="00453710" w:rsidDel="00303EF6">
          <w:rPr>
            <w:rFonts w:cs="Times New Roman"/>
            <w:color w:val="000000"/>
            <w:szCs w:val="24"/>
            <w:shd w:val="clear" w:color="auto" w:fill="FFFFFF"/>
          </w:rPr>
          <w:delText>Figure 10</w:delText>
        </w:r>
      </w:del>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lastRenderedPageBreak/>
        <w:t xml:space="preserve">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_Ref374526485 \h  \* MERGEFORMAT </w:instrText>
      </w:r>
      <w:r w:rsidR="009A45A0">
        <w:fldChar w:fldCharType="separate"/>
      </w:r>
      <w:ins w:id="160" w:author="kunmei" w:date="2014-03-19T16:16:00Z">
        <w:r w:rsidR="00303EF6" w:rsidRPr="00303EF6">
          <w:rPr>
            <w:rFonts w:cs="Times New Roman"/>
            <w:color w:val="000000"/>
            <w:szCs w:val="24"/>
            <w:shd w:val="clear" w:color="auto" w:fill="FFFFFF"/>
            <w:rPrChange w:id="161" w:author="kunmei" w:date="2014-03-19T16:16:00Z">
              <w:rPr>
                <w:rFonts w:eastAsiaTheme="minorEastAsia" w:cs="Times New Roman"/>
                <w:szCs w:val="24"/>
              </w:rPr>
            </w:rPrChange>
          </w:rPr>
          <w:t>Figure 11</w:t>
        </w:r>
      </w:ins>
      <w:del w:id="162" w:author="kunmei" w:date="2014-03-19T16:16:00Z">
        <w:r w:rsidR="005C35B2" w:rsidRPr="00453710" w:rsidDel="00303EF6">
          <w:rPr>
            <w:rFonts w:cs="Times New Roman"/>
            <w:color w:val="000000"/>
            <w:szCs w:val="24"/>
            <w:shd w:val="clear" w:color="auto" w:fill="FFFFFF"/>
          </w:rPr>
          <w:delText>Figure 11</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fldLock="1"/>
      </w:r>
      <w:r w:rsidR="009A45A0">
        <w:instrText xml:space="preserve"> REF _Ref374526676 \h  \* MERGEFORMAT </w:instrText>
      </w:r>
      <w:r w:rsidR="009A45A0">
        <w:fldChar w:fldCharType="separate"/>
      </w:r>
      <w:ins w:id="163" w:author="kunmei" w:date="2014-03-19T16:16:00Z">
        <w:r w:rsidR="00303EF6" w:rsidRPr="00303EF6">
          <w:rPr>
            <w:rFonts w:cs="Times New Roman"/>
            <w:color w:val="000000"/>
            <w:szCs w:val="24"/>
            <w:shd w:val="clear" w:color="auto" w:fill="FFFFFF"/>
            <w:rPrChange w:id="164" w:author="kunmei" w:date="2014-03-19T16:16:00Z">
              <w:rPr>
                <w:rFonts w:eastAsiaTheme="minorEastAsia" w:cs="Times New Roman"/>
                <w:szCs w:val="24"/>
              </w:rPr>
            </w:rPrChange>
          </w:rPr>
          <w:t>Figure 12</w:t>
        </w:r>
      </w:ins>
      <w:del w:id="165" w:author="kunmei" w:date="2014-03-19T16:16:00Z">
        <w:r w:rsidR="005C35B2" w:rsidRPr="00453710" w:rsidDel="00303EF6">
          <w:rPr>
            <w:rFonts w:cs="Times New Roman"/>
            <w:color w:val="000000"/>
            <w:szCs w:val="24"/>
            <w:shd w:val="clear" w:color="auto" w:fill="FFFFFF"/>
          </w:rPr>
          <w:delText>Figure 12</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_Ref374526681 \h  \* MERGEFORMAT </w:instrText>
      </w:r>
      <w:r w:rsidR="009A45A0">
        <w:fldChar w:fldCharType="separate"/>
      </w:r>
      <w:ins w:id="166" w:author="kunmei" w:date="2014-03-19T16:16:00Z">
        <w:r w:rsidR="00303EF6" w:rsidRPr="00303EF6">
          <w:rPr>
            <w:rFonts w:cs="Times New Roman"/>
            <w:color w:val="000000"/>
            <w:szCs w:val="24"/>
            <w:shd w:val="clear" w:color="auto" w:fill="FFFFFF"/>
            <w:rPrChange w:id="167" w:author="kunmei" w:date="2014-03-19T16:16:00Z">
              <w:rPr>
                <w:rFonts w:eastAsiaTheme="minorEastAsia" w:cs="Times New Roman"/>
                <w:szCs w:val="24"/>
              </w:rPr>
            </w:rPrChange>
          </w:rPr>
          <w:t>Figure 13</w:t>
        </w:r>
      </w:ins>
      <w:del w:id="168" w:author="kunmei" w:date="2014-03-19T16:16:00Z">
        <w:r w:rsidR="005C35B2" w:rsidRPr="00453710" w:rsidDel="00303EF6">
          <w:rPr>
            <w:rFonts w:cs="Times New Roman"/>
            <w:color w:val="000000"/>
            <w:szCs w:val="24"/>
            <w:shd w:val="clear" w:color="auto" w:fill="FFFFFF"/>
          </w:rPr>
          <w:delText>Figure 13</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_Ref374526692 \h  \* MERGEFORMAT </w:instrText>
      </w:r>
      <w:r w:rsidR="009A45A0">
        <w:fldChar w:fldCharType="separate"/>
      </w:r>
      <w:ins w:id="169" w:author="kunmei" w:date="2014-03-19T16:16:00Z">
        <w:r w:rsidR="00303EF6" w:rsidRPr="00303EF6">
          <w:rPr>
            <w:rFonts w:cs="Times New Roman"/>
            <w:color w:val="000000"/>
            <w:szCs w:val="24"/>
            <w:shd w:val="clear" w:color="auto" w:fill="FFFFFF"/>
            <w:rPrChange w:id="170" w:author="kunmei" w:date="2014-03-19T16:16:00Z">
              <w:rPr>
                <w:rFonts w:eastAsiaTheme="minorEastAsia" w:cs="Times New Roman"/>
                <w:szCs w:val="24"/>
              </w:rPr>
            </w:rPrChange>
          </w:rPr>
          <w:t>Figure 14</w:t>
        </w:r>
      </w:ins>
      <w:del w:id="171" w:author="kunmei" w:date="2014-03-19T16:16:00Z">
        <w:r w:rsidR="005C35B2" w:rsidRPr="00453710" w:rsidDel="00303EF6">
          <w:rPr>
            <w:rFonts w:cs="Times New Roman"/>
            <w:color w:val="000000"/>
            <w:szCs w:val="24"/>
            <w:shd w:val="clear" w:color="auto" w:fill="FFFFFF"/>
          </w:rPr>
          <w:delText>Figure 14</w:delText>
        </w:r>
      </w:del>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184675" w:rsidRPr="004C7C64" w:rsidRDefault="00184675" w:rsidP="00184675">
      <w:pPr>
        <w:pStyle w:val="21"/>
        <w:ind w:firstLine="630"/>
      </w:pPr>
      <w:bookmarkStart w:id="172" w:name="_Toc380964840"/>
      <w:r w:rsidRPr="004C7C64">
        <w:t xml:space="preserve">Pollen </w:t>
      </w:r>
      <w:r>
        <w:t>Concentrations</w:t>
      </w:r>
      <w:bookmarkEnd w:id="172"/>
    </w:p>
    <w:p w:rsidR="00184675" w:rsidRPr="00184675" w:rsidRDefault="00184675" w:rsidP="00184675"/>
    <w:p w:rsidR="00184675" w:rsidRDefault="009A45A0">
      <w:pPr>
        <w:spacing w:beforeLines="96" w:before="230" w:afterLines="120" w:after="288"/>
        <w:ind w:firstLine="720"/>
        <w:rPr>
          <w:rFonts w:cs="Times New Roman"/>
          <w:color w:val="000000"/>
          <w:szCs w:val="24"/>
          <w:shd w:val="clear" w:color="auto" w:fill="FFFFFF"/>
        </w:rPr>
      </w:pPr>
      <w:r>
        <w:fldChar w:fldCharType="begin" w:fldLock="1"/>
      </w:r>
      <w:r>
        <w:instrText xml:space="preserve"> REF _Ref374890154 \h  \* MERGEFORMAT </w:instrText>
      </w:r>
      <w:r>
        <w:fldChar w:fldCharType="separate"/>
      </w:r>
      <w:ins w:id="173" w:author="kunmei" w:date="2014-03-19T16:16:00Z">
        <w:r w:rsidR="00303EF6" w:rsidRPr="00303EF6">
          <w:rPr>
            <w:rFonts w:cs="Times New Roman"/>
            <w:szCs w:val="24"/>
          </w:rPr>
          <w:t xml:space="preserve">Figure </w:t>
        </w:r>
        <w:r w:rsidR="00303EF6" w:rsidRPr="00303EF6">
          <w:rPr>
            <w:rFonts w:cs="Times New Roman"/>
            <w:noProof/>
            <w:szCs w:val="24"/>
          </w:rPr>
          <w:t>15</w:t>
        </w:r>
      </w:ins>
      <w:del w:id="174"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15</w:delText>
        </w:r>
      </w:del>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fldLock="1"/>
      </w:r>
      <w:r>
        <w:instrText xml:space="preserve"> REF _Ref374890171 \h  \* MERGEFORMAT </w:instrText>
      </w:r>
      <w:r>
        <w:fldChar w:fldCharType="separate"/>
      </w:r>
      <w:ins w:id="175" w:author="kunmei" w:date="2014-03-19T16:16:00Z">
        <w:r w:rsidR="00303EF6" w:rsidRPr="00303EF6">
          <w:rPr>
            <w:rFonts w:cs="Times New Roman"/>
            <w:szCs w:val="24"/>
          </w:rPr>
          <w:t xml:space="preserve">Figure </w:t>
        </w:r>
        <w:r w:rsidR="00303EF6" w:rsidRPr="00303EF6">
          <w:rPr>
            <w:rFonts w:cs="Times New Roman"/>
            <w:noProof/>
            <w:szCs w:val="24"/>
          </w:rPr>
          <w:t>19</w:t>
        </w:r>
      </w:ins>
      <w:del w:id="176"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19</w:delText>
        </w:r>
      </w:del>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fldLock="1"/>
      </w:r>
      <w:r>
        <w:rPr>
          <w:rFonts w:cs="Times New Roman"/>
          <w:color w:val="000000"/>
          <w:szCs w:val="24"/>
          <w:shd w:val="clear" w:color="auto" w:fill="FFFFFF"/>
        </w:rPr>
        <w:instrText xml:space="preserve"> REF _Ref374890154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77" w:author="kunmei" w:date="2014-03-19T16:16:00Z">
        <w:r w:rsidR="00303EF6" w:rsidRPr="0046460C">
          <w:rPr>
            <w:szCs w:val="24"/>
          </w:rPr>
          <w:t xml:space="preserve">Figure </w:t>
        </w:r>
        <w:r w:rsidR="00303EF6">
          <w:rPr>
            <w:noProof/>
            <w:szCs w:val="24"/>
          </w:rPr>
          <w:t>15</w:t>
        </w:r>
      </w:ins>
      <w:del w:id="178" w:author="kunmei" w:date="2014-03-19T16:16:00Z">
        <w:r w:rsidR="005C35B2" w:rsidRPr="0046460C" w:rsidDel="00303EF6">
          <w:rPr>
            <w:szCs w:val="24"/>
          </w:rPr>
          <w:delText xml:space="preserve">Figure </w:delText>
        </w:r>
        <w:r w:rsidR="005C35B2" w:rsidDel="00303EF6">
          <w:rPr>
            <w:noProof/>
            <w:szCs w:val="24"/>
          </w:rPr>
          <w:delText>15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0B1D69">
        <w:rPr>
          <w:rFonts w:cs="Times New Roman"/>
          <w:color w:val="000000"/>
          <w:szCs w:val="24"/>
          <w:shd w:val="clear" w:color="auto" w:fill="FFFFFF"/>
        </w:rPr>
        <w:t xml:space="preserve"> </w:t>
      </w:r>
      <w:r w:rsidR="00CD6252">
        <w:rPr>
          <w:rFonts w:cs="Times New Roman"/>
          <w:color w:val="000000"/>
          <w:szCs w:val="24"/>
          <w:shd w:val="clear" w:color="auto" w:fill="FFFFFF"/>
        </w:rPr>
        <w:t xml:space="preserve">In </w:t>
      </w:r>
      <w:r w:rsidR="00184675">
        <w:rPr>
          <w:rFonts w:cs="Times New Roman"/>
          <w:color w:val="000000"/>
          <w:szCs w:val="24"/>
          <w:shd w:val="clear" w:color="auto" w:fill="FFFFFF"/>
        </w:rPr>
        <w:t xml:space="preserve">the </w:t>
      </w:r>
      <w:r w:rsidR="00CD6252">
        <w:rPr>
          <w:rFonts w:cs="Times New Roman"/>
          <w:color w:val="000000"/>
          <w:szCs w:val="24"/>
          <w:shd w:val="clear" w:color="auto" w:fill="FFFFFF"/>
        </w:rPr>
        <w:t xml:space="preserve">period 1994-2000, </w:t>
      </w:r>
      <w:r w:rsidR="00E60068">
        <w:rPr>
          <w:rFonts w:cs="Times New Roman"/>
          <w:color w:val="000000"/>
          <w:szCs w:val="24"/>
          <w:shd w:val="clear" w:color="auto" w:fill="FFFFFF"/>
        </w:rPr>
        <w:t xml:space="preserve">figure shows that the Southwest Region has the highest average pollen concentrations, in which the median pollen concentration is 55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E60068">
        <w:rPr>
          <w:rFonts w:cs="Times New Roman"/>
          <w:color w:val="000000"/>
          <w:szCs w:val="24"/>
          <w:shd w:val="clear" w:color="auto" w:fill="FFFFFF"/>
        </w:rPr>
        <w:t xml:space="preserve">. The West Region has the lowest average pollen concentrations, in which the median pollen concentration is 7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184675">
        <w:rPr>
          <w:rFonts w:cs="Times New Roman"/>
          <w:color w:val="000000"/>
          <w:szCs w:val="24"/>
          <w:shd w:val="clear" w:color="auto" w:fill="FFFFFF"/>
        </w:rPr>
        <w:t>. Since the sizes of original data of pollen concentration of Ambrosia are very small in those nine climate regions in CONUS, the lines are quite zigzag. In the period 2003-2010,</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the highest pollen concentrations are found in Southwest Region,</w:t>
      </w:r>
      <w:r w:rsidR="00D90CA2" w:rsidRPr="00CD6252">
        <w:rPr>
          <w:rFonts w:cs="Times New Roman"/>
          <w:color w:val="000000"/>
          <w:szCs w:val="24"/>
          <w:shd w:val="clear" w:color="auto" w:fill="FFFFFF"/>
        </w:rPr>
        <w:t xml:space="preserve"> </w:t>
      </w:r>
      <w:r w:rsidR="00D90CA2">
        <w:rPr>
          <w:rFonts w:cs="Times New Roman"/>
          <w:color w:val="000000"/>
          <w:szCs w:val="24"/>
          <w:shd w:val="clear" w:color="auto" w:fill="FFFFFF"/>
        </w:rPr>
        <w:t xml:space="preserve">in which the median pollen concentration is 35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sidRPr="00FC08A3">
        <w:rPr>
          <w:rFonts w:cs="Times New Roman"/>
          <w:color w:val="000000"/>
          <w:szCs w:val="24"/>
          <w:shd w:val="clear" w:color="auto" w:fill="FFFFFF"/>
        </w:rPr>
        <w:t xml:space="preserve"> </w:t>
      </w:r>
      <w:r w:rsidR="00FC08A3">
        <w:rPr>
          <w:rFonts w:cs="Times New Roman"/>
          <w:color w:val="000000"/>
          <w:szCs w:val="24"/>
          <w:shd w:val="clear" w:color="auto" w:fill="FFFFFF"/>
        </w:rPr>
        <w:t xml:space="preserve">the lowest </w:t>
      </w:r>
      <w:r w:rsidR="00E60068">
        <w:rPr>
          <w:rFonts w:cs="Times New Roman"/>
          <w:color w:val="000000"/>
          <w:szCs w:val="24"/>
          <w:shd w:val="clear" w:color="auto" w:fill="FFFFFF"/>
        </w:rPr>
        <w:t xml:space="preserve">average </w:t>
      </w:r>
      <w:r w:rsidR="00FC08A3">
        <w:rPr>
          <w:rFonts w:cs="Times New Roman"/>
          <w:color w:val="000000"/>
          <w:szCs w:val="24"/>
          <w:shd w:val="clear" w:color="auto" w:fill="FFFFFF"/>
        </w:rPr>
        <w:t>pollen concentrations are found in Central Region and East</w:t>
      </w:r>
      <w:r w:rsidR="001C7F27">
        <w:rPr>
          <w:rFonts w:cs="Times New Roman"/>
          <w:color w:val="000000"/>
          <w:szCs w:val="24"/>
          <w:shd w:val="clear" w:color="auto" w:fill="FFFFFF"/>
        </w:rPr>
        <w:t xml:space="preserve">NorthCentral </w:t>
      </w:r>
      <w:r w:rsidR="00FC08A3">
        <w:rPr>
          <w:rFonts w:cs="Times New Roman"/>
          <w:color w:val="000000"/>
          <w:szCs w:val="24"/>
          <w:shd w:val="clear" w:color="auto" w:fill="FFFFFF"/>
        </w:rPr>
        <w:t>Region,</w:t>
      </w:r>
      <w:r w:rsidR="001C7F27">
        <w:rPr>
          <w:rFonts w:cs="Times New Roman"/>
          <w:color w:val="000000"/>
          <w:szCs w:val="24"/>
          <w:shd w:val="clear" w:color="auto" w:fill="FFFFFF"/>
        </w:rPr>
        <w:t xml:space="preserve"> </w:t>
      </w:r>
      <w:r w:rsidR="00FC08A3">
        <w:rPr>
          <w:rFonts w:cs="Times New Roman"/>
          <w:color w:val="000000"/>
          <w:szCs w:val="24"/>
          <w:shd w:val="clear" w:color="auto" w:fill="FFFFFF"/>
        </w:rPr>
        <w:t xml:space="preserve">in which the </w:t>
      </w:r>
      <w:r w:rsidR="00E60068">
        <w:rPr>
          <w:rFonts w:cs="Times New Roman"/>
          <w:color w:val="000000"/>
          <w:szCs w:val="24"/>
          <w:shd w:val="clear" w:color="auto" w:fill="FFFFFF"/>
        </w:rPr>
        <w:t xml:space="preserve">median </w:t>
      </w:r>
      <w:r w:rsidR="001C7F27">
        <w:rPr>
          <w:rFonts w:cs="Times New Roman"/>
          <w:color w:val="000000"/>
          <w:szCs w:val="24"/>
          <w:shd w:val="clear" w:color="auto" w:fill="FFFFFF"/>
        </w:rPr>
        <w:t>pollen concentration</w:t>
      </w:r>
      <w:r w:rsidR="00E60068">
        <w:rPr>
          <w:rFonts w:cs="Times New Roman"/>
          <w:color w:val="000000"/>
          <w:szCs w:val="24"/>
          <w:shd w:val="clear" w:color="auto" w:fill="FFFFFF"/>
        </w:rPr>
        <w:t xml:space="preserve"> is 3</w:t>
      </w:r>
      <w:r w:rsidR="001C7F27">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Pr>
          <w:rFonts w:cs="Times New Roman"/>
          <w:color w:val="000000"/>
          <w:szCs w:val="24"/>
          <w:shd w:val="clear" w:color="auto" w:fill="FFFFFF"/>
        </w:rPr>
        <w:t xml:space="preserve">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_Ref380941033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79" w:author="kunmei" w:date="2014-03-19T16:16:00Z">
        <w:r w:rsidR="00303EF6" w:rsidRPr="0046460C">
          <w:rPr>
            <w:szCs w:val="24"/>
          </w:rPr>
          <w:t xml:space="preserve">Figure </w:t>
        </w:r>
        <w:r w:rsidR="00303EF6">
          <w:rPr>
            <w:noProof/>
            <w:szCs w:val="24"/>
          </w:rPr>
          <w:t>16</w:t>
        </w:r>
      </w:ins>
      <w:del w:id="180" w:author="kunmei" w:date="2014-03-19T16:16:00Z">
        <w:r w:rsidR="005C35B2" w:rsidRPr="0046460C" w:rsidDel="00303EF6">
          <w:rPr>
            <w:szCs w:val="24"/>
          </w:rPr>
          <w:delText xml:space="preserve">Figure </w:delText>
        </w:r>
        <w:r w:rsidR="005C35B2" w:rsidDel="00303EF6">
          <w:rPr>
            <w:noProof/>
            <w:szCs w:val="24"/>
          </w:rPr>
          <w:delText>16</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Artemisia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1C7F27">
        <w:rPr>
          <w:rFonts w:cs="Times New Roman"/>
          <w:color w:val="000000"/>
          <w:szCs w:val="24"/>
          <w:shd w:val="clear" w:color="auto" w:fill="FFFFFF"/>
        </w:rPr>
        <w:t>.</w:t>
      </w:r>
      <w:r w:rsidR="001B57DC">
        <w:rPr>
          <w:rFonts w:cs="Times New Roman"/>
          <w:color w:val="000000"/>
          <w:szCs w:val="24"/>
          <w:shd w:val="clear" w:color="auto" w:fill="FFFFFF"/>
        </w:rPr>
        <w:t xml:space="preserve"> </w:t>
      </w:r>
      <w:r w:rsidR="00495B56">
        <w:rPr>
          <w:rFonts w:cs="Times New Roman"/>
          <w:color w:val="000000"/>
          <w:szCs w:val="24"/>
          <w:shd w:val="clear" w:color="auto" w:fill="FFFFFF"/>
        </w:rPr>
        <w:t xml:space="preserve">In the period 1994-2000, </w:t>
      </w:r>
      <w:r w:rsidR="00044424">
        <w:rPr>
          <w:rFonts w:cs="Times New Roman"/>
          <w:color w:val="000000"/>
          <w:szCs w:val="24"/>
          <w:shd w:val="clear" w:color="auto" w:fill="FFFFFF"/>
        </w:rPr>
        <w:t xml:space="preserve">the pollen </w:t>
      </w:r>
      <w:r w:rsidR="00A240D3">
        <w:rPr>
          <w:rFonts w:cs="Times New Roman"/>
          <w:color w:val="000000"/>
          <w:szCs w:val="24"/>
          <w:shd w:val="clear" w:color="auto" w:fill="FFFFFF"/>
        </w:rPr>
        <w:t>concentration</w:t>
      </w:r>
      <w:r w:rsidR="00044424">
        <w:rPr>
          <w:rFonts w:cs="Times New Roman"/>
          <w:color w:val="000000"/>
          <w:szCs w:val="24"/>
          <w:shd w:val="clear" w:color="auto" w:fill="FFFFFF"/>
        </w:rPr>
        <w:t xml:space="preserve"> profiles are quite similar. The EastNorthCentral</w:t>
      </w:r>
      <w:r w:rsidR="00495B56">
        <w:rPr>
          <w:rFonts w:cs="Times New Roman"/>
          <w:color w:val="000000"/>
          <w:szCs w:val="24"/>
          <w:shd w:val="clear" w:color="auto" w:fill="FFFFFF"/>
        </w:rPr>
        <w:t xml:space="preserve"> Region has the highest average pollen concentrations, in which the median pollen concentration is </w:t>
      </w:r>
      <w:r w:rsidR="00044424">
        <w:rPr>
          <w:rFonts w:cs="Times New Roman"/>
          <w:color w:val="000000"/>
          <w:szCs w:val="24"/>
          <w:shd w:val="clear" w:color="auto" w:fill="FFFFFF"/>
        </w:rPr>
        <w:t>28</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95B56">
        <w:rPr>
          <w:rFonts w:cs="Times New Roman"/>
          <w:color w:val="000000"/>
          <w:szCs w:val="24"/>
          <w:shd w:val="clear" w:color="auto" w:fill="FFFFFF"/>
        </w:rPr>
        <w:t xml:space="preserve">. </w:t>
      </w:r>
      <w:r w:rsidR="00044424">
        <w:rPr>
          <w:rFonts w:cs="Times New Roman"/>
          <w:color w:val="000000"/>
          <w:szCs w:val="24"/>
          <w:shd w:val="clear" w:color="auto" w:fill="FFFFFF"/>
        </w:rPr>
        <w:t xml:space="preserve">The Northwest Region has the lowest average pollen concentrations, in which the median pollen concentration is 9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044424">
        <w:rPr>
          <w:rFonts w:cs="Times New Roman"/>
          <w:color w:val="000000"/>
          <w:szCs w:val="24"/>
          <w:shd w:val="clear" w:color="auto" w:fill="FFFFFF"/>
        </w:rPr>
        <w:t xml:space="preserve"> </w:t>
      </w:r>
      <w:r w:rsidR="00495B56">
        <w:rPr>
          <w:rFonts w:cs="Times New Roman"/>
          <w:color w:val="000000"/>
          <w:szCs w:val="24"/>
          <w:shd w:val="clear" w:color="auto" w:fill="FFFFFF"/>
        </w:rPr>
        <w:t>In the period 2003-2010,</w:t>
      </w:r>
      <w:r w:rsidR="00D90CA2">
        <w:rPr>
          <w:rFonts w:cs="Times New Roman"/>
          <w:color w:val="000000"/>
          <w:szCs w:val="24"/>
          <w:shd w:val="clear" w:color="auto" w:fill="FFFFFF"/>
        </w:rPr>
        <w:t xml:space="preserve"> </w:t>
      </w:r>
      <w:r w:rsidR="00495B56">
        <w:rPr>
          <w:rFonts w:cs="Times New Roman"/>
          <w:color w:val="000000"/>
          <w:szCs w:val="24"/>
          <w:shd w:val="clear" w:color="auto" w:fill="FFFFFF"/>
        </w:rPr>
        <w:t xml:space="preserve">the highest pollen concentrations are found in </w:t>
      </w:r>
      <w:r w:rsidR="00044424">
        <w:rPr>
          <w:rFonts w:cs="Times New Roman"/>
          <w:color w:val="000000"/>
          <w:szCs w:val="24"/>
          <w:shd w:val="clear" w:color="auto" w:fill="FFFFFF"/>
        </w:rPr>
        <w:t>Northeast</w:t>
      </w:r>
      <w:r w:rsidR="00495B56">
        <w:rPr>
          <w:rFonts w:cs="Times New Roman"/>
          <w:color w:val="000000"/>
          <w:szCs w:val="24"/>
          <w:shd w:val="clear" w:color="auto" w:fill="FFFFFF"/>
        </w:rPr>
        <w:t xml:space="preserve"> Region,</w:t>
      </w:r>
      <w:r w:rsidR="00495B56" w:rsidRPr="00CD6252">
        <w:rPr>
          <w:rFonts w:cs="Times New Roman"/>
          <w:color w:val="000000"/>
          <w:szCs w:val="24"/>
          <w:shd w:val="clear" w:color="auto" w:fill="FFFFFF"/>
        </w:rPr>
        <w:t xml:space="preserve"> </w:t>
      </w:r>
      <w:r w:rsidR="00495B56">
        <w:rPr>
          <w:rFonts w:cs="Times New Roman"/>
          <w:color w:val="000000"/>
          <w:szCs w:val="24"/>
          <w:shd w:val="clear" w:color="auto" w:fill="FFFFFF"/>
        </w:rPr>
        <w:t xml:space="preserve">in which the median pollen concentration is </w:t>
      </w:r>
      <w:r w:rsidR="00044424">
        <w:rPr>
          <w:rFonts w:cs="Times New Roman"/>
          <w:color w:val="000000"/>
          <w:szCs w:val="24"/>
          <w:shd w:val="clear" w:color="auto" w:fill="FFFFFF"/>
        </w:rPr>
        <w:t>25</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 xml:space="preserve">the lowest average pollen concentrations are found in South Region, in which the median pollen concentration is 1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
    <w:p w:rsidR="00C430E5" w:rsidRDefault="00D90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fldLock="1"/>
      </w:r>
      <w:r>
        <w:rPr>
          <w:rFonts w:cs="Times New Roman"/>
          <w:color w:val="000000"/>
          <w:szCs w:val="24"/>
          <w:shd w:val="clear" w:color="auto" w:fill="FFFFFF"/>
        </w:rPr>
        <w:instrText xml:space="preserve"> REF _Ref380941632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1" w:author="kunmei" w:date="2014-03-19T16:16:00Z">
        <w:r w:rsidR="00303EF6" w:rsidRPr="0046460C">
          <w:rPr>
            <w:szCs w:val="24"/>
          </w:rPr>
          <w:t xml:space="preserve">Figure </w:t>
        </w:r>
        <w:r w:rsidR="00303EF6">
          <w:rPr>
            <w:noProof/>
            <w:szCs w:val="24"/>
          </w:rPr>
          <w:t>17</w:t>
        </w:r>
      </w:ins>
      <w:del w:id="182" w:author="kunmei" w:date="2014-03-19T16:16:00Z">
        <w:r w:rsidR="005C35B2" w:rsidRPr="0046460C" w:rsidDel="00303EF6">
          <w:rPr>
            <w:szCs w:val="24"/>
          </w:rPr>
          <w:delText xml:space="preserve">Figure </w:delText>
        </w:r>
        <w:r w:rsidR="005C35B2" w:rsidDel="00303EF6">
          <w:rPr>
            <w:noProof/>
            <w:szCs w:val="24"/>
          </w:rPr>
          <w:delText>17</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Betula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the period 1994-2000, </w:t>
      </w:r>
      <w:r>
        <w:rPr>
          <w:rFonts w:cs="Times New Roman"/>
          <w:color w:val="000000"/>
          <w:szCs w:val="24"/>
          <w:shd w:val="clear" w:color="auto" w:fill="FFFFFF"/>
        </w:rPr>
        <w:t>T</w:t>
      </w:r>
      <w:r w:rsidR="00D12E19">
        <w:rPr>
          <w:rFonts w:cs="Times New Roman"/>
          <w:color w:val="000000"/>
          <w:szCs w:val="24"/>
          <w:shd w:val="clear" w:color="auto" w:fill="FFFFFF"/>
        </w:rPr>
        <w:t xml:space="preserve">he </w:t>
      </w:r>
      <w:r>
        <w:rPr>
          <w:rFonts w:cs="Times New Roman"/>
          <w:color w:val="000000"/>
          <w:szCs w:val="24"/>
          <w:shd w:val="clear" w:color="auto" w:fill="FFFFFF"/>
        </w:rPr>
        <w:t>WestNorthCentral</w:t>
      </w:r>
      <w:r w:rsidR="00D12E19">
        <w:rPr>
          <w:rFonts w:cs="Times New Roman"/>
          <w:color w:val="000000"/>
          <w:szCs w:val="24"/>
          <w:shd w:val="clear" w:color="auto" w:fill="FFFFFF"/>
        </w:rPr>
        <w:t xml:space="preserve"> Region has the highest average pollen concentrations, in which the median pollen concentration is </w:t>
      </w:r>
      <w:r>
        <w:rPr>
          <w:rFonts w:cs="Times New Roman"/>
          <w:color w:val="000000"/>
          <w:szCs w:val="24"/>
          <w:shd w:val="clear" w:color="auto" w:fill="FFFFFF"/>
        </w:rPr>
        <w:t>67</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12E19">
        <w:rPr>
          <w:rFonts w:cs="Times New Roman"/>
          <w:color w:val="000000"/>
          <w:szCs w:val="24"/>
          <w:shd w:val="clear" w:color="auto" w:fill="FFFFFF"/>
        </w:rPr>
        <w:t xml:space="preserve">. The West Region has the lowest average pollen concentrations, in which the median pollen concentration is </w:t>
      </w:r>
      <w:r>
        <w:rPr>
          <w:rFonts w:cs="Times New Roman"/>
          <w:color w:val="000000"/>
          <w:szCs w:val="24"/>
          <w:shd w:val="clear" w:color="auto" w:fill="FFFFFF"/>
        </w:rPr>
        <w:t>4</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12E19">
        <w:rPr>
          <w:rFonts w:cs="Times New Roman"/>
          <w:color w:val="000000"/>
          <w:szCs w:val="24"/>
          <w:shd w:val="clear" w:color="auto" w:fill="FFFFFF"/>
        </w:rPr>
        <w:t xml:space="preserve">. Since the sizes of original data of pollen concentration of </w:t>
      </w:r>
      <w:r>
        <w:rPr>
          <w:rFonts w:cs="Times New Roman"/>
          <w:color w:val="000000"/>
          <w:szCs w:val="24"/>
          <w:shd w:val="clear" w:color="auto" w:fill="FFFFFF"/>
        </w:rPr>
        <w:t>Betula</w:t>
      </w:r>
      <w:r w:rsidR="00D12E19">
        <w:rPr>
          <w:rFonts w:cs="Times New Roman"/>
          <w:color w:val="000000"/>
          <w:szCs w:val="24"/>
          <w:shd w:val="clear" w:color="auto" w:fill="FFFFFF"/>
        </w:rPr>
        <w:t xml:space="preserve"> are small in those nine climate regions in CONUS, the lines are quite zigzag. In the period 2003-2010,</w:t>
      </w:r>
      <w:r w:rsidR="007F41CC">
        <w:rPr>
          <w:rFonts w:cs="Times New Roman"/>
          <w:color w:val="000000"/>
          <w:szCs w:val="24"/>
          <w:shd w:val="clear" w:color="auto" w:fill="FFFFFF"/>
        </w:rPr>
        <w:t xml:space="preserve"> the highest pollen concentrations are found in South Region,</w:t>
      </w:r>
      <w:r w:rsidR="007F41CC" w:rsidRPr="00CD6252">
        <w:rPr>
          <w:rFonts w:cs="Times New Roman"/>
          <w:color w:val="000000"/>
          <w:szCs w:val="24"/>
          <w:shd w:val="clear" w:color="auto" w:fill="FFFFFF"/>
        </w:rPr>
        <w:t xml:space="preserve"> </w:t>
      </w:r>
      <w:r w:rsidR="007F41CC">
        <w:rPr>
          <w:rFonts w:cs="Times New Roman"/>
          <w:color w:val="000000"/>
          <w:szCs w:val="24"/>
          <w:shd w:val="clear" w:color="auto" w:fill="FFFFFF"/>
        </w:rPr>
        <w:t xml:space="preserve">in which the median pollen concentration is 53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r w:rsidR="00D12E19" w:rsidRPr="00FC08A3">
        <w:rPr>
          <w:rFonts w:cs="Times New Roman"/>
          <w:color w:val="000000"/>
          <w:szCs w:val="24"/>
          <w:shd w:val="clear" w:color="auto" w:fill="FFFFFF"/>
        </w:rPr>
        <w:t xml:space="preserve"> </w:t>
      </w:r>
      <w:r w:rsidR="00D12E19">
        <w:rPr>
          <w:rFonts w:cs="Times New Roman"/>
          <w:color w:val="000000"/>
          <w:szCs w:val="24"/>
          <w:shd w:val="clear" w:color="auto" w:fill="FFFFFF"/>
        </w:rPr>
        <w:t xml:space="preserve">the lowest average pollen concentrations are found in </w:t>
      </w:r>
      <w:r w:rsidR="007F41CC">
        <w:rPr>
          <w:rFonts w:cs="Times New Roman"/>
          <w:color w:val="000000"/>
          <w:szCs w:val="24"/>
          <w:shd w:val="clear" w:color="auto" w:fill="FFFFFF"/>
        </w:rPr>
        <w:t>Southwest</w:t>
      </w:r>
      <w:r w:rsidR="00D12E19">
        <w:rPr>
          <w:rFonts w:cs="Times New Roman"/>
          <w:color w:val="000000"/>
          <w:szCs w:val="24"/>
          <w:shd w:val="clear" w:color="auto" w:fill="FFFFFF"/>
        </w:rPr>
        <w:t xml:space="preserve"> Region</w:t>
      </w:r>
      <w:r w:rsidR="007F41CC">
        <w:rPr>
          <w:rFonts w:cs="Times New Roman"/>
          <w:color w:val="000000"/>
          <w:szCs w:val="24"/>
          <w:shd w:val="clear" w:color="auto" w:fill="FFFFFF"/>
        </w:rPr>
        <w:t xml:space="preserve"> and Northwest Region</w:t>
      </w:r>
      <w:r w:rsidR="00D12E19">
        <w:rPr>
          <w:rFonts w:cs="Times New Roman"/>
          <w:color w:val="000000"/>
          <w:szCs w:val="24"/>
          <w:shd w:val="clear" w:color="auto" w:fill="FFFFFF"/>
        </w:rPr>
        <w:t>,</w:t>
      </w:r>
      <w:r w:rsidR="007F41C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p>
    <w:p w:rsidR="004C3566" w:rsidRDefault="00A240D3" w:rsidP="004C356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_Ref380942113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3" w:author="kunmei" w:date="2014-03-19T16:16:00Z">
        <w:r w:rsidR="00303EF6" w:rsidRPr="0046460C">
          <w:rPr>
            <w:szCs w:val="24"/>
          </w:rPr>
          <w:t xml:space="preserve">Figure </w:t>
        </w:r>
        <w:r w:rsidR="00303EF6">
          <w:rPr>
            <w:noProof/>
            <w:szCs w:val="24"/>
          </w:rPr>
          <w:t>18</w:t>
        </w:r>
      </w:ins>
      <w:del w:id="184" w:author="kunmei" w:date="2014-03-19T16:16:00Z">
        <w:r w:rsidR="005C35B2" w:rsidRPr="0046460C" w:rsidDel="00303EF6">
          <w:rPr>
            <w:szCs w:val="24"/>
          </w:rPr>
          <w:delText xml:space="preserve">Figure </w:delText>
        </w:r>
        <w:r w:rsidR="005C35B2" w:rsidDel="00303EF6">
          <w:rPr>
            <w:noProof/>
            <w:szCs w:val="24"/>
          </w:rPr>
          <w:delText>18</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Gramineae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4178A1">
        <w:rPr>
          <w:rFonts w:cs="Times New Roman"/>
          <w:color w:val="000000"/>
          <w:szCs w:val="24"/>
          <w:shd w:val="clear" w:color="auto" w:fill="FFFFFF"/>
        </w:rPr>
        <w:t>In the period of 1994-200, t</w:t>
      </w:r>
      <w:r w:rsidR="004C3566">
        <w:rPr>
          <w:rFonts w:cs="Times New Roman"/>
          <w:color w:val="000000"/>
          <w:szCs w:val="24"/>
          <w:shd w:val="clear" w:color="auto" w:fill="FFFFFF"/>
        </w:rPr>
        <w:t xml:space="preserve">he </w:t>
      </w:r>
      <w:r w:rsidR="000844CB">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highest average pollen concentrations, in which the median pollen concentration is </w:t>
      </w:r>
      <w:r w:rsidR="000844CB">
        <w:rPr>
          <w:rFonts w:cs="Times New Roman"/>
          <w:color w:val="000000"/>
          <w:szCs w:val="24"/>
          <w:shd w:val="clear" w:color="auto" w:fill="FFFFFF"/>
        </w:rPr>
        <w:t>17</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The </w:t>
      </w:r>
      <w:r w:rsidR="000844CB">
        <w:rPr>
          <w:rFonts w:cs="Times New Roman"/>
          <w:color w:val="000000"/>
          <w:szCs w:val="24"/>
          <w:shd w:val="clear" w:color="auto" w:fill="FFFFFF"/>
        </w:rPr>
        <w:t xml:space="preserve">Southwest </w:t>
      </w:r>
      <w:r w:rsidR="004C3566">
        <w:rPr>
          <w:rFonts w:cs="Times New Roman"/>
          <w:color w:val="000000"/>
          <w:szCs w:val="24"/>
          <w:shd w:val="clear" w:color="auto" w:fill="FFFFFF"/>
        </w:rPr>
        <w:t xml:space="preserve">Region has the lowest average pollen concentrations, in which the median pollen concentration is 4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In the period </w:t>
      </w:r>
      <w:r w:rsidR="004178A1">
        <w:rPr>
          <w:rFonts w:cs="Times New Roman"/>
          <w:color w:val="000000"/>
          <w:szCs w:val="24"/>
          <w:shd w:val="clear" w:color="auto" w:fill="FFFFFF"/>
        </w:rPr>
        <w:t xml:space="preserve">of </w:t>
      </w:r>
      <w:r w:rsidR="004C3566">
        <w:rPr>
          <w:rFonts w:cs="Times New Roman"/>
          <w:color w:val="000000"/>
          <w:szCs w:val="24"/>
          <w:shd w:val="clear" w:color="auto" w:fill="FFFFFF"/>
        </w:rPr>
        <w:t>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r w:rsidR="0039680F">
        <w:rPr>
          <w:rFonts w:cs="Times New Roman"/>
          <w:color w:val="000000"/>
          <w:szCs w:val="24"/>
          <w:shd w:val="clear" w:color="auto" w:fill="FFFFFF"/>
        </w:rPr>
        <w:t>18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the lowest average pollen concentrations are found in South</w:t>
      </w:r>
      <w:r w:rsidR="00CC4EC8">
        <w:rPr>
          <w:rFonts w:cs="Times New Roman"/>
          <w:color w:val="000000"/>
          <w:szCs w:val="24"/>
          <w:shd w:val="clear" w:color="auto" w:fill="FFFFFF"/>
        </w:rPr>
        <w:t>ea</w:t>
      </w:r>
      <w:r w:rsidR="004C3566">
        <w:rPr>
          <w:rFonts w:cs="Times New Roman"/>
          <w:color w:val="000000"/>
          <w:szCs w:val="24"/>
          <w:shd w:val="clear" w:color="auto" w:fill="FFFFFF"/>
        </w:rPr>
        <w:t xml:space="preserve">st Region and Northwest Region, 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184675" w:rsidRPr="005401A2" w:rsidRDefault="00A240D3" w:rsidP="005401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_Ref374890171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5" w:author="kunmei" w:date="2014-03-19T16:16:00Z">
        <w:r w:rsidR="00303EF6" w:rsidRPr="0046460C">
          <w:t xml:space="preserve">Figure </w:t>
        </w:r>
        <w:r w:rsidR="00303EF6">
          <w:rPr>
            <w:noProof/>
          </w:rPr>
          <w:t>19</w:t>
        </w:r>
      </w:ins>
      <w:del w:id="186" w:author="kunmei" w:date="2014-03-19T16:16:00Z">
        <w:r w:rsidR="005C35B2" w:rsidRPr="0046460C" w:rsidDel="00303EF6">
          <w:delText xml:space="preserve">Figure </w:delText>
        </w:r>
        <w:r w:rsidR="005C35B2" w:rsidDel="00303EF6">
          <w:rPr>
            <w:noProof/>
          </w:rPr>
          <w:delText>19</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Quercus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w:t>
      </w:r>
      <w:r w:rsidR="001B57DC">
        <w:rPr>
          <w:rFonts w:cs="Times New Roman"/>
          <w:color w:val="000000"/>
          <w:szCs w:val="24"/>
          <w:shd w:val="clear" w:color="auto" w:fill="FFFFFF"/>
        </w:rPr>
        <w:lastRenderedPageBreak/>
        <w:t>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8A048A">
        <w:rPr>
          <w:rFonts w:cs="Times New Roman"/>
          <w:color w:val="000000"/>
          <w:szCs w:val="24"/>
          <w:shd w:val="clear" w:color="auto" w:fill="FFFFFF"/>
        </w:rPr>
        <w:t>In the period 1994-2000, t</w:t>
      </w:r>
      <w:r w:rsidR="004C3566">
        <w:rPr>
          <w:rFonts w:cs="Times New Roman"/>
          <w:color w:val="000000"/>
          <w:szCs w:val="24"/>
          <w:shd w:val="clear" w:color="auto" w:fill="FFFFFF"/>
        </w:rPr>
        <w:t xml:space="preserve">he </w:t>
      </w:r>
      <w:r w:rsidR="008A048A">
        <w:rPr>
          <w:rFonts w:cs="Times New Roman"/>
          <w:color w:val="000000"/>
          <w:szCs w:val="24"/>
          <w:shd w:val="clear" w:color="auto" w:fill="FFFFFF"/>
        </w:rPr>
        <w:t>WestNorthCentral</w:t>
      </w:r>
      <w:r w:rsidR="004C3566">
        <w:rPr>
          <w:rFonts w:cs="Times New Roman"/>
          <w:color w:val="000000"/>
          <w:szCs w:val="24"/>
          <w:shd w:val="clear" w:color="auto" w:fill="FFFFFF"/>
        </w:rPr>
        <w:t xml:space="preserve"> Region has the highest average pollen concentrations, in which the median pollen concentration is </w:t>
      </w:r>
      <w:r w:rsidR="008A048A">
        <w:rPr>
          <w:rFonts w:cs="Times New Roman"/>
          <w:color w:val="000000"/>
          <w:szCs w:val="24"/>
          <w:shd w:val="clear" w:color="auto" w:fill="FFFFFF"/>
        </w:rPr>
        <w:t>45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The </w:t>
      </w:r>
      <w:r w:rsidR="008A048A">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lowest average pollen concentrations, in which the median pollen concentration is </w:t>
      </w:r>
      <w:r w:rsidR="008A048A">
        <w:rPr>
          <w:rFonts w:cs="Times New Roman"/>
          <w:color w:val="000000"/>
          <w:szCs w:val="24"/>
          <w:shd w:val="clear" w:color="auto" w:fill="FFFFFF"/>
        </w:rPr>
        <w:t>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In the period 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r w:rsidR="008A048A">
        <w:rPr>
          <w:rFonts w:cs="Times New Roman"/>
          <w:color w:val="000000"/>
          <w:szCs w:val="24"/>
          <w:shd w:val="clear" w:color="auto" w:fill="FFFFFF"/>
        </w:rPr>
        <w:t>89</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 xml:space="preserve">the lowest average pollen concentrations are found in Southwest Region and Northwest Region, in which the median pollen concentration is </w:t>
      </w:r>
      <w:r w:rsidR="008A048A">
        <w:rPr>
          <w:rFonts w:cs="Times New Roman"/>
          <w:color w:val="000000"/>
          <w:szCs w:val="24"/>
          <w:shd w:val="clear" w:color="auto" w:fill="FFFFFF"/>
        </w:rPr>
        <w:t>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222E77" w:rsidRDefault="007D6C2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r w:rsidR="00EF1A81">
        <w:rPr>
          <w:rFonts w:cs="Times New Roman"/>
          <w:color w:val="000000"/>
          <w:szCs w:val="24"/>
          <w:shd w:val="clear" w:color="auto" w:fill="FFFFFF"/>
        </w:rPr>
        <w:t>concentrations</w:t>
      </w:r>
      <w:r>
        <w:rPr>
          <w:rFonts w:cs="Times New Roman"/>
          <w:color w:val="000000"/>
          <w:szCs w:val="24"/>
          <w:shd w:val="clear" w:color="auto" w:fill="FFFFFF"/>
        </w:rPr>
        <w:t xml:space="preserve">. </w:t>
      </w:r>
    </w:p>
    <w:p w:rsidR="00183344" w:rsidRPr="00087EDB" w:rsidRDefault="000228B5" w:rsidP="00DA001E">
      <w:pPr>
        <w:pStyle w:val="a9"/>
        <w:spacing w:before="96" w:after="120"/>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4pt;height:14.4pt" o:ole="">
            <v:imagedata r:id="rId119" o:title=""/>
          </v:shape>
          <o:OLEObject Type="Embed" ProgID="Equation.DSMT4" ShapeID="_x0000_i1080" DrawAspect="Content" ObjectID="_1459033513" r:id="rId120"/>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4pt;height:14.4pt" o:ole="">
            <v:imagedata r:id="rId121" o:title=""/>
          </v:shape>
          <o:OLEObject Type="Embed" ProgID="Equation.DSMT4" ShapeID="_x0000_i1081" DrawAspect="Content" ObjectID="_1459033514" r:id="rId122"/>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fldLock="1"/>
      </w:r>
      <w:r w:rsidR="00960E08">
        <w:instrText xml:space="preserve"> REF _Ref378852189 \h </w:instrText>
      </w:r>
      <w:r w:rsidR="00222E77">
        <w:fldChar w:fldCharType="separate"/>
      </w:r>
      <w:ins w:id="187"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188"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fldLock="1"/>
      </w:r>
      <w:r w:rsidR="00AA6330">
        <w:instrText xml:space="preserve"> REF _Ref378852189 \h </w:instrText>
      </w:r>
      <w:r w:rsidR="00222E77">
        <w:fldChar w:fldCharType="separate"/>
      </w:r>
      <w:ins w:id="189"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190"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fldLock="1"/>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91" w:author="kunmei" w:date="2014-03-19T16:16:00Z">
        <w:r w:rsidR="00303EF6" w:rsidRPr="000045CC">
          <w:t xml:space="preserve">Table </w:t>
        </w:r>
        <w:r w:rsidR="00303EF6">
          <w:rPr>
            <w:noProof/>
          </w:rPr>
          <w:t>2</w:t>
        </w:r>
      </w:ins>
      <w:del w:id="192" w:author="kunmei" w:date="2014-03-19T16:16:00Z">
        <w:r w:rsidR="005C35B2" w:rsidRPr="000045CC" w:rsidDel="00303EF6">
          <w:delText xml:space="preserve">Table </w:delText>
        </w:r>
        <w:r w:rsidR="005C35B2" w:rsidDel="00303EF6">
          <w:rPr>
            <w:noProof/>
          </w:rPr>
          <w:delText>2</w:delText>
        </w:r>
      </w:del>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1"/>
        <w:ind w:firstLine="630"/>
      </w:pPr>
      <w:bookmarkStart w:id="193" w:name="_Toc380964841"/>
      <w:r w:rsidRPr="004C7C64">
        <w:t xml:space="preserve">Pollen </w:t>
      </w:r>
      <w:r>
        <w:t>Trend</w:t>
      </w:r>
      <w:r w:rsidR="00AA6330">
        <w:t>s</w:t>
      </w:r>
      <w:bookmarkEnd w:id="193"/>
    </w:p>
    <w:p w:rsidR="008C5183" w:rsidRDefault="00CE4331" w:rsidP="008C5183">
      <w:pPr>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fldLock="1"/>
      </w:r>
      <w:r w:rsidR="009A45A0">
        <w:instrText xml:space="preserve"> REF _Ref378343937 \h  \* MERGEFORMAT </w:instrText>
      </w:r>
      <w:r w:rsidR="009A45A0">
        <w:fldChar w:fldCharType="separate"/>
      </w:r>
      <w:ins w:id="194" w:author="kunmei" w:date="2014-03-19T16:16:00Z">
        <w:r w:rsidR="00303EF6" w:rsidRPr="00303EF6">
          <w:rPr>
            <w:rFonts w:cs="Times New Roman"/>
            <w:color w:val="000000"/>
            <w:szCs w:val="24"/>
            <w:shd w:val="clear" w:color="auto" w:fill="FFFFFF"/>
            <w:rPrChange w:id="195" w:author="kunmei" w:date="2014-03-19T16:16:00Z">
              <w:rPr>
                <w:rFonts w:cs="Times New Roman"/>
                <w:szCs w:val="24"/>
              </w:rPr>
            </w:rPrChange>
          </w:rPr>
          <w:t>Table 4</w:t>
        </w:r>
      </w:ins>
      <w:del w:id="196" w:author="kunmei" w:date="2014-03-19T16:16:00Z">
        <w:r w:rsidR="005C35B2" w:rsidRPr="00453710" w:rsidDel="00303EF6">
          <w:rPr>
            <w:rFonts w:cs="Times New Roman"/>
            <w:color w:val="000000"/>
            <w:szCs w:val="24"/>
            <w:shd w:val="clear" w:color="auto" w:fill="FFFFFF"/>
          </w:rPr>
          <w:delText>Table 4</w:delText>
        </w:r>
      </w:del>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fldLock="1"/>
      </w:r>
      <w:r w:rsidR="009A45A0">
        <w:instrText xml:space="preserve"> REF _Ref378343939 \h  \* MERGEFORMAT </w:instrText>
      </w:r>
      <w:r w:rsidR="009A45A0">
        <w:fldChar w:fldCharType="separate"/>
      </w:r>
      <w:ins w:id="197" w:author="kunmei" w:date="2014-03-19T16:16:00Z">
        <w:r w:rsidR="00303EF6" w:rsidRPr="00303EF6">
          <w:rPr>
            <w:rFonts w:cs="Times New Roman"/>
            <w:color w:val="000000"/>
            <w:szCs w:val="24"/>
            <w:shd w:val="clear" w:color="auto" w:fill="FFFFFF"/>
            <w:rPrChange w:id="198" w:author="kunmei" w:date="2014-03-19T16:16:00Z">
              <w:rPr>
                <w:rFonts w:cs="Times New Roman"/>
                <w:szCs w:val="24"/>
              </w:rPr>
            </w:rPrChange>
          </w:rPr>
          <w:t>Table 5</w:t>
        </w:r>
      </w:ins>
      <w:del w:id="199" w:author="kunmei" w:date="2014-03-19T16:16:00Z">
        <w:r w:rsidR="005C35B2" w:rsidRPr="00453710" w:rsidDel="00303EF6">
          <w:rPr>
            <w:rFonts w:cs="Times New Roman"/>
            <w:color w:val="000000"/>
            <w:szCs w:val="24"/>
            <w:shd w:val="clear" w:color="auto" w:fill="FFFFFF"/>
          </w:rPr>
          <w:delText>Table 5</w:delText>
        </w:r>
      </w:del>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fldLock="1"/>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03EF6">
        <w:t xml:space="preserve">Figure </w:t>
      </w:r>
      <w:r w:rsidR="00303EF6">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r w:rsidR="00F95335">
        <w:rPr>
          <w:rFonts w:cs="Times New Roman"/>
          <w:szCs w:val="24"/>
        </w:rPr>
        <w:t>Westnorthcentral</w:t>
      </w:r>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have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xml:space="preserve">, while the concentration in South Region increased which has the value </w:t>
      </w:r>
      <w:r>
        <w:rPr>
          <w:rFonts w:cs="Times New Roman"/>
          <w:szCs w:val="24"/>
        </w:rPr>
        <w:lastRenderedPageBreak/>
        <w:t>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increased ,comparing to other species, only in Northwest and Southwest. For Ambrosia, the pollen concentration increased dramatically in South and West region with values 0.71(3.14 times higher)) and 0.65 (2.79 times higher).</w:t>
      </w:r>
    </w:p>
    <w:p w:rsidR="00185763" w:rsidRPr="008C5183" w:rsidRDefault="00185763">
      <w:pPr>
        <w:ind w:firstLine="420"/>
        <w:rPr>
          <w:rFonts w:cs="Times New Roman"/>
          <w:color w:val="000000"/>
          <w:szCs w:val="24"/>
          <w:shd w:val="clear" w:color="auto" w:fill="FFFFFF"/>
        </w:rPr>
      </w:pPr>
    </w:p>
    <w:p w:rsidR="00222E77" w:rsidRDefault="00222E77">
      <w:pPr>
        <w:spacing w:beforeLines="96" w:before="230" w:afterLines="120" w:after="288"/>
        <w:ind w:firstLine="720"/>
        <w:rPr>
          <w:rFonts w:cs="Times New Roman"/>
          <w:color w:val="000000"/>
          <w:szCs w:val="24"/>
          <w:shd w:val="clear" w:color="auto" w:fill="FFFFFF"/>
        </w:rPr>
      </w:pPr>
    </w:p>
    <w:p w:rsidR="00D324FF" w:rsidRDefault="00524BD0" w:rsidP="009568FF">
      <w:pPr>
        <w:pStyle w:val="21"/>
        <w:ind w:firstLine="630"/>
      </w:pPr>
      <w:bookmarkStart w:id="200" w:name="_Toc380964842"/>
      <w:r w:rsidRPr="00524BD0">
        <w:t>Exposures to Pollen</w:t>
      </w:r>
      <w:bookmarkEnd w:id="200"/>
    </w:p>
    <w:p w:rsidR="00135ACE" w:rsidRDefault="009A45A0" w:rsidP="00B874A0">
      <w:pPr>
        <w:ind w:firstLine="420"/>
        <w:rPr>
          <w:rFonts w:eastAsia="黑体"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CB7040">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t>we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fldLock="1"/>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01" w:author="kunmei" w:date="2014-03-19T16:16:00Z">
        <w:r w:rsidR="00303EF6" w:rsidRPr="00303EF6">
          <w:rPr>
            <w:rFonts w:eastAsia="黑体" w:cs="Times New Roman"/>
            <w:color w:val="000000"/>
            <w:szCs w:val="24"/>
            <w:shd w:val="clear" w:color="auto" w:fill="FFFFFF"/>
            <w:rPrChange w:id="202" w:author="kunmei" w:date="2014-03-19T16:16:00Z">
              <w:rPr>
                <w:szCs w:val="24"/>
              </w:rPr>
            </w:rPrChange>
          </w:rPr>
          <w:t>Figure 21</w:t>
        </w:r>
      </w:ins>
      <w:del w:id="203" w:author="kunmei" w:date="2014-03-19T16:16:00Z">
        <w:r w:rsidR="005C35B2" w:rsidRPr="00453710" w:rsidDel="00303EF6">
          <w:rPr>
            <w:rFonts w:eastAsia="黑体" w:cs="Times New Roman"/>
            <w:color w:val="000000"/>
            <w:szCs w:val="24"/>
            <w:shd w:val="clear" w:color="auto" w:fill="FFFFFF"/>
          </w:rPr>
          <w:delText>Figure 21</w:delText>
        </w:r>
      </w:del>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fldLock="1"/>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04" w:author="kunmei" w:date="2014-03-19T16:16:00Z">
        <w:r w:rsidR="00303EF6" w:rsidRPr="00303EF6">
          <w:rPr>
            <w:rFonts w:eastAsia="黑体" w:cs="Times New Roman"/>
            <w:color w:val="000000"/>
            <w:szCs w:val="24"/>
            <w:shd w:val="clear" w:color="auto" w:fill="FFFFFF"/>
            <w:rPrChange w:id="205" w:author="kunmei" w:date="2014-03-19T16:16:00Z">
              <w:rPr>
                <w:szCs w:val="24"/>
              </w:rPr>
            </w:rPrChange>
          </w:rPr>
          <w:t>Figure 25</w:t>
        </w:r>
      </w:ins>
      <w:del w:id="206" w:author="kunmei" w:date="2014-03-19T16:16:00Z">
        <w:r w:rsidR="005C35B2" w:rsidRPr="00453710" w:rsidDel="00303EF6">
          <w:rPr>
            <w:rFonts w:eastAsia="黑体" w:cs="Times New Roman"/>
            <w:color w:val="000000"/>
            <w:szCs w:val="24"/>
            <w:shd w:val="clear" w:color="auto" w:fill="FFFFFF"/>
          </w:rPr>
          <w:delText>Figure 25</w:delText>
        </w:r>
      </w:del>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07" w:author="kunmei" w:date="2014-03-19T16:16:00Z">
        <w:r w:rsidR="00303EF6" w:rsidRPr="00303EF6">
          <w:rPr>
            <w:rFonts w:eastAsia="黑体" w:cs="Times New Roman"/>
            <w:color w:val="000000"/>
            <w:szCs w:val="24"/>
            <w:shd w:val="clear" w:color="auto" w:fill="FFFFFF"/>
            <w:rPrChange w:id="208" w:author="kunmei" w:date="2014-03-19T16:16:00Z">
              <w:rPr/>
            </w:rPrChange>
          </w:rPr>
          <w:t>Table 6</w:t>
        </w:r>
      </w:ins>
      <w:del w:id="209" w:author="kunmei" w:date="2014-03-19T16:16:00Z">
        <w:r w:rsidR="005C35B2" w:rsidRPr="00453710" w:rsidDel="00303EF6">
          <w:rPr>
            <w:rFonts w:eastAsia="黑体" w:cs="Times New Roman"/>
            <w:color w:val="000000"/>
            <w:szCs w:val="24"/>
            <w:shd w:val="clear" w:color="auto" w:fill="FFFFFF"/>
          </w:rPr>
          <w:delText>Table 6</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0" w:author="kunmei" w:date="2014-03-19T16:16:00Z">
        <w:r w:rsidR="00303EF6" w:rsidRPr="00303EF6">
          <w:rPr>
            <w:rFonts w:eastAsia="黑体" w:cs="Times New Roman"/>
            <w:color w:val="000000"/>
            <w:szCs w:val="24"/>
            <w:shd w:val="clear" w:color="auto" w:fill="FFFFFF"/>
            <w:rPrChange w:id="211" w:author="kunmei" w:date="2014-03-19T16:16:00Z">
              <w:rPr/>
            </w:rPrChange>
          </w:rPr>
          <w:t>Table 7</w:t>
        </w:r>
      </w:ins>
      <w:del w:id="212" w:author="kunmei" w:date="2014-03-19T16:16:00Z">
        <w:r w:rsidR="005C35B2" w:rsidRPr="00453710" w:rsidDel="00303EF6">
          <w:rPr>
            <w:rFonts w:eastAsia="黑体" w:cs="Times New Roman"/>
            <w:color w:val="000000"/>
            <w:szCs w:val="24"/>
            <w:shd w:val="clear" w:color="auto" w:fill="FFFFFF"/>
          </w:rPr>
          <w:delText>Table 7</w:delText>
        </w:r>
      </w:del>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3" w:author="kunmei" w:date="2014-03-19T16:16:00Z">
        <w:r w:rsidR="00303EF6" w:rsidRPr="00303EF6">
          <w:rPr>
            <w:rFonts w:eastAsia="黑体" w:cs="Times New Roman"/>
            <w:color w:val="000000"/>
            <w:szCs w:val="24"/>
            <w:shd w:val="clear" w:color="auto" w:fill="FFFFFF"/>
            <w:rPrChange w:id="214" w:author="kunmei" w:date="2014-03-19T16:16:00Z">
              <w:rPr>
                <w:rFonts w:eastAsiaTheme="majorEastAsia" w:cs="Times New Roman"/>
                <w:bCs/>
                <w:color w:val="000000"/>
                <w:szCs w:val="24"/>
              </w:rPr>
            </w:rPrChange>
          </w:rPr>
          <w:t>Table 8</w:t>
        </w:r>
      </w:ins>
      <w:del w:id="215" w:author="kunmei" w:date="2014-03-19T16:16:00Z">
        <w:r w:rsidR="005C35B2" w:rsidRPr="00453710" w:rsidDel="00303EF6">
          <w:rPr>
            <w:rFonts w:eastAsia="黑体" w:cs="Times New Roman"/>
            <w:color w:val="000000"/>
            <w:szCs w:val="24"/>
            <w:shd w:val="clear" w:color="auto" w:fill="FFFFFF"/>
          </w:rPr>
          <w:delText>Table 8</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6" w:author="kunmei" w:date="2014-03-19T16:16:00Z">
        <w:r w:rsidR="00303EF6" w:rsidRPr="00303EF6">
          <w:rPr>
            <w:rFonts w:eastAsia="黑体" w:cs="Times New Roman"/>
            <w:color w:val="000000"/>
            <w:szCs w:val="24"/>
            <w:shd w:val="clear" w:color="auto" w:fill="FFFFFF"/>
            <w:rPrChange w:id="217" w:author="kunmei" w:date="2014-03-19T16:16:00Z">
              <w:rPr>
                <w:rFonts w:eastAsiaTheme="majorEastAsia" w:cs="Times New Roman"/>
                <w:bCs/>
                <w:color w:val="000000"/>
                <w:szCs w:val="24"/>
              </w:rPr>
            </w:rPrChange>
          </w:rPr>
          <w:t>Table 9</w:t>
        </w:r>
      </w:ins>
      <w:del w:id="218" w:author="kunmei" w:date="2014-03-19T16:16:00Z">
        <w:r w:rsidR="005C35B2" w:rsidRPr="00453710" w:rsidDel="00303EF6">
          <w:rPr>
            <w:rFonts w:eastAsia="黑体" w:cs="Times New Roman"/>
            <w:color w:val="000000"/>
            <w:szCs w:val="24"/>
            <w:shd w:val="clear" w:color="auto" w:fill="FFFFFF"/>
          </w:rPr>
          <w:delText>Table 9</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_Ref375150270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19" w:author="kunmei" w:date="2014-03-19T16:16:00Z">
        <w:r w:rsidR="00303EF6" w:rsidRPr="007D3D22">
          <w:rPr>
            <w:szCs w:val="24"/>
          </w:rPr>
          <w:t xml:space="preserve">Figure </w:t>
        </w:r>
        <w:r w:rsidR="00303EF6">
          <w:rPr>
            <w:noProof/>
            <w:szCs w:val="24"/>
          </w:rPr>
          <w:t>21</w:t>
        </w:r>
      </w:ins>
      <w:del w:id="220" w:author="kunmei" w:date="2014-03-19T16:16:00Z">
        <w:r w:rsidR="005C35B2" w:rsidRPr="007D3D22" w:rsidDel="00303EF6">
          <w:rPr>
            <w:szCs w:val="24"/>
          </w:rPr>
          <w:delText xml:space="preserve">Figure </w:delText>
        </w:r>
        <w:r w:rsidR="005C35B2" w:rsidDel="00303EF6">
          <w:rPr>
            <w:noProof/>
            <w:szCs w:val="24"/>
          </w:rPr>
          <w:delText>21</w:delText>
        </w:r>
      </w:del>
      <w:r>
        <w:rPr>
          <w:rFonts w:cs="Times New Roman"/>
          <w:color w:val="000000"/>
          <w:szCs w:val="24"/>
          <w:shd w:val="clear" w:color="auto" w:fill="FFFFFF"/>
        </w:rPr>
        <w:fldChar w:fldCharType="end"/>
      </w:r>
      <w:r w:rsidR="004A432D">
        <w:rPr>
          <w:rFonts w:cs="Times New Roman"/>
          <w:color w:val="000000"/>
          <w:szCs w:val="24"/>
          <w:shd w:val="clear" w:color="auto" w:fill="FFFFFF"/>
        </w:rPr>
        <w:t xml:space="preserve"> </w:t>
      </w:r>
      <w:r w:rsidR="00CB7040">
        <w:rPr>
          <w:rFonts w:cs="Times New Roman"/>
          <w:color w:val="000000"/>
          <w:szCs w:val="24"/>
          <w:shd w:val="clear" w:color="auto" w:fill="FFFFFF"/>
        </w:rPr>
        <w:t xml:space="preserve">shows </w:t>
      </w:r>
      <w:r w:rsidR="00BE30B3">
        <w:rPr>
          <w:szCs w:val="24"/>
        </w:rPr>
        <w:t>the s</w:t>
      </w:r>
      <w:r w:rsidR="00BE30B3" w:rsidRPr="007D3D22">
        <w:rPr>
          <w:szCs w:val="24"/>
        </w:rPr>
        <w:t xml:space="preserve">imulated cumulative probability distribution of daily </w:t>
      </w:r>
      <w:r w:rsidR="00BE30B3">
        <w:rPr>
          <w:szCs w:val="24"/>
        </w:rPr>
        <w:t>individual intake</w:t>
      </w:r>
      <w:r w:rsidR="00BE30B3" w:rsidRPr="007D3D22">
        <w:rPr>
          <w:szCs w:val="24"/>
        </w:rPr>
        <w:t xml:space="preserve"> </w:t>
      </w:r>
      <w:r w:rsidR="00BE30B3">
        <w:rPr>
          <w:szCs w:val="24"/>
        </w:rPr>
        <w:t>via inhalation of</w:t>
      </w:r>
      <w:r w:rsidR="00BE30B3" w:rsidRPr="007D3D22">
        <w:rPr>
          <w:szCs w:val="24"/>
        </w:rPr>
        <w:t xml:space="preserve"> Ambrosia pollen in </w:t>
      </w:r>
      <w:r w:rsidR="00BE30B3">
        <w:rPr>
          <w:szCs w:val="24"/>
        </w:rPr>
        <w:t>the nine</w:t>
      </w:r>
      <w:r w:rsidR="00BE30B3" w:rsidRPr="007D3D22">
        <w:rPr>
          <w:szCs w:val="24"/>
        </w:rPr>
        <w:t xml:space="preserve"> climate </w:t>
      </w:r>
      <w:r w:rsidR="00BE30B3">
        <w:rPr>
          <w:szCs w:val="24"/>
        </w:rPr>
        <w:t>region</w:t>
      </w:r>
      <w:r w:rsidR="00BE30B3" w:rsidRPr="007D3D22">
        <w:rPr>
          <w:szCs w:val="24"/>
        </w:rPr>
        <w:t>s</w:t>
      </w:r>
      <w:r w:rsidR="00BE30B3">
        <w:rPr>
          <w:szCs w:val="24"/>
        </w:rPr>
        <w:t xml:space="preserve"> in CONUS in 1994-2000 (top) and 2003-2010 (bottom)</w:t>
      </w:r>
      <w:r w:rsidR="00CB7040">
        <w:rPr>
          <w:rFonts w:cs="Times New Roman"/>
          <w:color w:val="000000"/>
          <w:szCs w:val="24"/>
          <w:shd w:val="clear" w:color="auto" w:fill="FFFFFF"/>
        </w:rPr>
        <w:t xml:space="preserve">. In the period 1994-2000, figure shows that the Southwest Region has the highest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 xml:space="preserve">via </w:t>
      </w:r>
      <w:r w:rsidR="00BE30B3">
        <w:rPr>
          <w:szCs w:val="24"/>
        </w:rPr>
        <w:lastRenderedPageBreak/>
        <w:t>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BE30B3">
        <w:rPr>
          <w:rFonts w:cs="Times New Roman"/>
          <w:color w:val="000000"/>
          <w:szCs w:val="24"/>
          <w:shd w:val="clear" w:color="auto" w:fill="FFFFFF"/>
        </w:rPr>
        <w:t>68</w:t>
      </w:r>
      <w:r w:rsidR="00CB7040">
        <w:rPr>
          <w:rFonts w:cs="Times New Roman"/>
          <w:color w:val="000000"/>
          <w:szCs w:val="24"/>
          <w:shd w:val="clear" w:color="auto" w:fill="FFFFFF"/>
        </w:rPr>
        <w:t xml:space="preserve"> pollen grains/day. The West Region has 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BE30B3">
        <w:rPr>
          <w:rFonts w:cs="Times New Roman"/>
          <w:color w:val="000000"/>
          <w:szCs w:val="24"/>
          <w:shd w:val="clear" w:color="auto" w:fill="FFFFFF"/>
        </w:rPr>
        <w:t>14</w:t>
      </w:r>
      <w:r w:rsidR="00CB7040">
        <w:rPr>
          <w:rFonts w:cs="Times New Roman"/>
          <w:color w:val="000000"/>
          <w:szCs w:val="24"/>
          <w:shd w:val="clear" w:color="auto" w:fill="FFFFFF"/>
        </w:rPr>
        <w:t xml:space="preserve"> pollen grains/day. In the period 2003-2010,</w:t>
      </w:r>
      <w:r w:rsidR="00CB7040" w:rsidRPr="00D90CA2">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highest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w:t>
      </w:r>
      <w:r w:rsidR="00BE30B3">
        <w:rPr>
          <w:rFonts w:cs="Times New Roman"/>
          <w:color w:val="000000"/>
          <w:szCs w:val="24"/>
          <w:shd w:val="clear" w:color="auto" w:fill="FFFFFF"/>
        </w:rPr>
        <w:t>Northwest</w:t>
      </w:r>
      <w:r w:rsidR="00CB7040">
        <w:rPr>
          <w:rFonts w:cs="Times New Roman"/>
          <w:color w:val="000000"/>
          <w:szCs w:val="24"/>
          <w:shd w:val="clear" w:color="auto" w:fill="FFFFFF"/>
        </w:rPr>
        <w:t xml:space="preserve"> Region,</w:t>
      </w:r>
      <w:r w:rsidR="00CB7040" w:rsidRPr="00CD6252">
        <w:rPr>
          <w:rFonts w:cs="Times New Roman"/>
          <w:color w:val="000000"/>
          <w:szCs w:val="24"/>
          <w:shd w:val="clear" w:color="auto" w:fill="FFFFFF"/>
        </w:rPr>
        <w:t xml:space="preserve"> </w:t>
      </w:r>
      <w:r w:rsidR="00CB7040">
        <w:rPr>
          <w:rFonts w:cs="Times New Roman"/>
          <w:color w:val="000000"/>
          <w:szCs w:val="24"/>
          <w:shd w:val="clear" w:color="auto" w:fill="FFFFFF"/>
        </w:rPr>
        <w:t xml:space="preserve">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843652">
        <w:rPr>
          <w:rFonts w:cs="Times New Roman"/>
          <w:color w:val="000000"/>
          <w:szCs w:val="24"/>
          <w:shd w:val="clear" w:color="auto" w:fill="FFFFFF"/>
        </w:rPr>
        <w:t>17</w:t>
      </w:r>
      <w:r w:rsidR="00CB7040">
        <w:rPr>
          <w:rFonts w:cs="Times New Roman"/>
          <w:color w:val="000000"/>
          <w:szCs w:val="24"/>
          <w:shd w:val="clear" w:color="auto" w:fill="FFFFFF"/>
        </w:rPr>
        <w:t xml:space="preserve"> pollen grains/day.</w:t>
      </w:r>
      <w:r w:rsidR="00CB7040" w:rsidRPr="00FC08A3">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EastNorthCentral Region,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F81BA6">
        <w:rPr>
          <w:rFonts w:cs="Times New Roman"/>
          <w:color w:val="000000"/>
          <w:szCs w:val="24"/>
          <w:shd w:val="clear" w:color="auto" w:fill="FFFFFF"/>
        </w:rPr>
        <w:t xml:space="preserve"> </w:t>
      </w:r>
      <w:r w:rsidR="00CB7040">
        <w:rPr>
          <w:rFonts w:cs="Times New Roman"/>
          <w:color w:val="000000"/>
          <w:szCs w:val="24"/>
          <w:shd w:val="clear" w:color="auto" w:fill="FFFFFF"/>
        </w:rPr>
        <w:t xml:space="preserve">is </w:t>
      </w:r>
      <w:r w:rsidR="00843652">
        <w:rPr>
          <w:rFonts w:cs="Times New Roman"/>
          <w:color w:val="000000"/>
          <w:szCs w:val="24"/>
          <w:shd w:val="clear" w:color="auto" w:fill="FFFFFF"/>
        </w:rPr>
        <w:t>7</w:t>
      </w:r>
      <w:r w:rsidR="00CB7040">
        <w:rPr>
          <w:rFonts w:cs="Times New Roman"/>
          <w:color w:val="000000"/>
          <w:szCs w:val="24"/>
          <w:shd w:val="clear" w:color="auto" w:fill="FFFFFF"/>
        </w:rPr>
        <w:t xml:space="preserve"> pollen grains/day. </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_Ref380952582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1" w:author="kunmei" w:date="2014-03-19T16:16:00Z">
        <w:r w:rsidR="00303EF6" w:rsidRPr="007D3D22">
          <w:rPr>
            <w:szCs w:val="24"/>
          </w:rPr>
          <w:t xml:space="preserve">Figure </w:t>
        </w:r>
        <w:r w:rsidR="00303EF6">
          <w:rPr>
            <w:noProof/>
            <w:szCs w:val="24"/>
          </w:rPr>
          <w:t>22</w:t>
        </w:r>
      </w:ins>
      <w:del w:id="222" w:author="kunmei" w:date="2014-03-19T16:16:00Z">
        <w:r w:rsidR="005C35B2" w:rsidRPr="007D3D22" w:rsidDel="00303EF6">
          <w:rPr>
            <w:szCs w:val="24"/>
          </w:rPr>
          <w:delText xml:space="preserve">Figure </w:delText>
        </w:r>
        <w:r w:rsidR="005C35B2" w:rsidDel="00303EF6">
          <w:rPr>
            <w:noProof/>
            <w:szCs w:val="24"/>
          </w:rPr>
          <w:delText>22</w:delText>
        </w:r>
      </w:del>
      <w:r>
        <w:rPr>
          <w:rFonts w:cs="Times New Roman"/>
          <w:color w:val="000000"/>
          <w:szCs w:val="24"/>
          <w:shd w:val="clear" w:color="auto" w:fill="FFFFFF"/>
        </w:rPr>
        <w:fldChar w:fldCharType="end"/>
      </w:r>
      <w:r w:rsidR="00843652">
        <w:rPr>
          <w:rFonts w:cs="Times New Roman"/>
          <w:color w:val="000000"/>
          <w:szCs w:val="24"/>
          <w:shd w:val="clear" w:color="auto" w:fill="FFFFFF"/>
        </w:rPr>
        <w:t xml:space="preserve"> shows </w:t>
      </w:r>
      <w:r w:rsidR="00843652">
        <w:rPr>
          <w:szCs w:val="24"/>
        </w:rPr>
        <w:t>the s</w:t>
      </w:r>
      <w:r w:rsidR="00843652" w:rsidRPr="007D3D22">
        <w:rPr>
          <w:szCs w:val="24"/>
        </w:rPr>
        <w:t xml:space="preserve">imulated cumulative probability distribution of daily </w:t>
      </w:r>
      <w:r w:rsidR="00843652">
        <w:rPr>
          <w:szCs w:val="24"/>
        </w:rPr>
        <w:t>individual intake</w:t>
      </w:r>
      <w:r w:rsidR="00843652" w:rsidRPr="007D3D22">
        <w:rPr>
          <w:szCs w:val="24"/>
        </w:rPr>
        <w:t xml:space="preserve"> </w:t>
      </w:r>
      <w:r w:rsidR="00843652">
        <w:rPr>
          <w:szCs w:val="24"/>
        </w:rPr>
        <w:t>via inhalation of</w:t>
      </w:r>
      <w:r w:rsidR="00843652" w:rsidRPr="007D3D22">
        <w:rPr>
          <w:szCs w:val="24"/>
        </w:rPr>
        <w:t xml:space="preserve"> </w:t>
      </w:r>
      <w:r w:rsidR="00843652">
        <w:rPr>
          <w:szCs w:val="24"/>
        </w:rPr>
        <w:t>Artemisia</w:t>
      </w:r>
      <w:r w:rsidR="00843652" w:rsidRPr="007D3D22">
        <w:rPr>
          <w:szCs w:val="24"/>
        </w:rPr>
        <w:t xml:space="preserve"> pollen in </w:t>
      </w:r>
      <w:r w:rsidR="00843652">
        <w:rPr>
          <w:szCs w:val="24"/>
        </w:rPr>
        <w:t>the nine</w:t>
      </w:r>
      <w:r w:rsidR="00843652" w:rsidRPr="007D3D22">
        <w:rPr>
          <w:szCs w:val="24"/>
        </w:rPr>
        <w:t xml:space="preserve"> climate </w:t>
      </w:r>
      <w:r w:rsidR="00843652">
        <w:rPr>
          <w:szCs w:val="24"/>
        </w:rPr>
        <w:t>region</w:t>
      </w:r>
      <w:r w:rsidR="00843652" w:rsidRPr="007D3D22">
        <w:rPr>
          <w:szCs w:val="24"/>
        </w:rPr>
        <w:t>s</w:t>
      </w:r>
      <w:r w:rsidR="00843652">
        <w:rPr>
          <w:szCs w:val="24"/>
        </w:rPr>
        <w:t xml:space="preserve"> in CONUS in 1994-2000 (top) and 2003-2010 (bottom)</w:t>
      </w:r>
      <w:r w:rsidR="00843652">
        <w:rPr>
          <w:rFonts w:cs="Times New Roman"/>
          <w:color w:val="000000"/>
          <w:szCs w:val="24"/>
          <w:shd w:val="clear" w:color="auto" w:fill="FFFFFF"/>
        </w:rPr>
        <w:t xml:space="preserve">. In the period 1994-2000, figure shows that the EastNorthCentral Region has the highest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40 pollen grains/day. The West Region has 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15 pollen grains/day. In the period 2003-2010,</w:t>
      </w:r>
      <w:r w:rsidR="00843652" w:rsidRPr="00D90CA2">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highest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EastNorthCentral</w:t>
      </w:r>
      <w:r w:rsidR="00843652">
        <w:rPr>
          <w:rFonts w:cs="Times New Roman"/>
          <w:color w:val="000000"/>
          <w:szCs w:val="24"/>
          <w:shd w:val="clear" w:color="auto" w:fill="FFFFFF"/>
        </w:rPr>
        <w:t xml:space="preserve"> Region,</w:t>
      </w:r>
      <w:r w:rsidR="00843652" w:rsidRPr="00CD6252">
        <w:rPr>
          <w:rFonts w:cs="Times New Roman"/>
          <w:color w:val="000000"/>
          <w:szCs w:val="24"/>
          <w:shd w:val="clear" w:color="auto" w:fill="FFFFFF"/>
        </w:rPr>
        <w:t xml:space="preserve"> </w:t>
      </w:r>
      <w:r w:rsidR="00843652">
        <w:rPr>
          <w:rFonts w:cs="Times New Roman"/>
          <w:color w:val="000000"/>
          <w:szCs w:val="24"/>
          <w:shd w:val="clear" w:color="auto" w:fill="FFFFFF"/>
        </w:rPr>
        <w:t xml:space="preserve">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17 pollen grains/day.</w:t>
      </w:r>
      <w:r w:rsidR="00843652" w:rsidRPr="00FC08A3">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Southwest</w:t>
      </w:r>
      <w:r w:rsidR="00843652">
        <w:rPr>
          <w:rFonts w:cs="Times New Roman"/>
          <w:color w:val="000000"/>
          <w:szCs w:val="24"/>
          <w:shd w:val="clear" w:color="auto" w:fill="FFFFFF"/>
        </w:rPr>
        <w:t xml:space="preserve"> Region,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r w:rsidR="007618FA">
        <w:rPr>
          <w:rFonts w:cs="Times New Roman"/>
          <w:color w:val="000000"/>
          <w:szCs w:val="24"/>
          <w:shd w:val="clear" w:color="auto" w:fill="FFFFFF"/>
        </w:rPr>
        <w:t>3</w:t>
      </w:r>
      <w:r w:rsidR="00843652">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_Ref380952592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3" w:author="kunmei" w:date="2014-03-19T16:16:00Z">
        <w:r w:rsidR="00303EF6" w:rsidRPr="007D3D22">
          <w:rPr>
            <w:szCs w:val="24"/>
          </w:rPr>
          <w:t xml:space="preserve">Figure </w:t>
        </w:r>
        <w:r w:rsidR="00303EF6">
          <w:rPr>
            <w:noProof/>
            <w:szCs w:val="24"/>
          </w:rPr>
          <w:t>23</w:t>
        </w:r>
      </w:ins>
      <w:del w:id="224" w:author="kunmei" w:date="2014-03-19T16:16:00Z">
        <w:r w:rsidR="005C35B2" w:rsidRPr="007D3D22" w:rsidDel="00303EF6">
          <w:rPr>
            <w:szCs w:val="24"/>
          </w:rPr>
          <w:delText xml:space="preserve">Figure </w:delText>
        </w:r>
        <w:r w:rsidR="005C35B2" w:rsidDel="00303EF6">
          <w:rPr>
            <w:noProof/>
            <w:szCs w:val="24"/>
          </w:rPr>
          <w:delText>23</w:delText>
        </w:r>
      </w:del>
      <w:r>
        <w:rPr>
          <w:rFonts w:cs="Times New Roman"/>
          <w:color w:val="000000"/>
          <w:szCs w:val="24"/>
          <w:shd w:val="clear" w:color="auto" w:fill="FFFFFF"/>
        </w:rPr>
        <w:fldChar w:fldCharType="end"/>
      </w:r>
      <w:r w:rsidR="007D1F2D">
        <w:rPr>
          <w:rFonts w:cs="Times New Roman"/>
          <w:color w:val="000000"/>
          <w:szCs w:val="24"/>
          <w:shd w:val="clear" w:color="auto" w:fill="FFFFFF"/>
        </w:rPr>
        <w:t xml:space="preserve"> shows </w:t>
      </w:r>
      <w:r w:rsidR="007D1F2D">
        <w:rPr>
          <w:szCs w:val="24"/>
        </w:rPr>
        <w:t>the s</w:t>
      </w:r>
      <w:r w:rsidR="007D1F2D" w:rsidRPr="007D3D22">
        <w:rPr>
          <w:szCs w:val="24"/>
        </w:rPr>
        <w:t xml:space="preserve">imulated cumulative probability distribution of daily </w:t>
      </w:r>
      <w:r w:rsidR="007D1F2D">
        <w:rPr>
          <w:szCs w:val="24"/>
        </w:rPr>
        <w:t>individual intake</w:t>
      </w:r>
      <w:r w:rsidR="007D1F2D" w:rsidRPr="007D3D22">
        <w:rPr>
          <w:szCs w:val="24"/>
        </w:rPr>
        <w:t xml:space="preserve"> </w:t>
      </w:r>
      <w:r w:rsidR="007D1F2D">
        <w:rPr>
          <w:szCs w:val="24"/>
        </w:rPr>
        <w:t>via inhalation of</w:t>
      </w:r>
      <w:r w:rsidR="007D1F2D" w:rsidRPr="007D3D22">
        <w:rPr>
          <w:szCs w:val="24"/>
        </w:rPr>
        <w:t xml:space="preserve"> </w:t>
      </w:r>
      <w:r w:rsidR="0027248A">
        <w:rPr>
          <w:szCs w:val="24"/>
        </w:rPr>
        <w:t>Betula</w:t>
      </w:r>
      <w:r w:rsidR="007D1F2D" w:rsidRPr="007D3D22">
        <w:rPr>
          <w:szCs w:val="24"/>
        </w:rPr>
        <w:t xml:space="preserve"> pollen in </w:t>
      </w:r>
      <w:r w:rsidR="007D1F2D">
        <w:rPr>
          <w:szCs w:val="24"/>
        </w:rPr>
        <w:t>the nine</w:t>
      </w:r>
      <w:r w:rsidR="007D1F2D" w:rsidRPr="007D3D22">
        <w:rPr>
          <w:szCs w:val="24"/>
        </w:rPr>
        <w:t xml:space="preserve"> climate </w:t>
      </w:r>
      <w:r w:rsidR="007D1F2D">
        <w:rPr>
          <w:szCs w:val="24"/>
        </w:rPr>
        <w:t>region</w:t>
      </w:r>
      <w:r w:rsidR="007D1F2D" w:rsidRPr="007D3D22">
        <w:rPr>
          <w:szCs w:val="24"/>
        </w:rPr>
        <w:t>s</w:t>
      </w:r>
      <w:r w:rsidR="007D1F2D">
        <w:rPr>
          <w:szCs w:val="24"/>
        </w:rPr>
        <w:t xml:space="preserve"> in CONUS in 1994-2000 (top) and 2003-2010 (bottom)</w:t>
      </w:r>
      <w:r w:rsidR="007D1F2D">
        <w:rPr>
          <w:rFonts w:cs="Times New Roman"/>
          <w:color w:val="000000"/>
          <w:szCs w:val="24"/>
          <w:shd w:val="clear" w:color="auto" w:fill="FFFFFF"/>
        </w:rPr>
        <w:t xml:space="preserve">. In the period 1994-2000, figure shows that the </w:t>
      </w:r>
      <w:r w:rsidR="000F4FBD">
        <w:rPr>
          <w:rFonts w:cs="Times New Roman"/>
          <w:color w:val="000000"/>
          <w:szCs w:val="24"/>
          <w:shd w:val="clear" w:color="auto" w:fill="FFFFFF"/>
        </w:rPr>
        <w:t>WestNorthCentral</w:t>
      </w:r>
      <w:r w:rsidR="007D1F2D">
        <w:rPr>
          <w:rFonts w:cs="Times New Roman"/>
          <w:color w:val="000000"/>
          <w:szCs w:val="24"/>
          <w:shd w:val="clear" w:color="auto" w:fill="FFFFFF"/>
        </w:rPr>
        <w:t xml:space="preserve"> Region has the highest average </w:t>
      </w:r>
      <w:r w:rsidR="007D1F2D" w:rsidRPr="007D3D22">
        <w:rPr>
          <w:szCs w:val="24"/>
        </w:rPr>
        <w:t xml:space="preserve">daily </w:t>
      </w:r>
      <w:r w:rsidR="007D1F2D">
        <w:rPr>
          <w:szCs w:val="24"/>
        </w:rPr>
        <w:t xml:space="preserve">individual </w:t>
      </w:r>
      <w:r w:rsidR="007D1F2D">
        <w:rPr>
          <w:szCs w:val="24"/>
        </w:rPr>
        <w:lastRenderedPageBreak/>
        <w:t>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0F4FBD">
        <w:rPr>
          <w:rFonts w:cs="Times New Roman"/>
          <w:color w:val="000000"/>
          <w:szCs w:val="24"/>
          <w:shd w:val="clear" w:color="auto" w:fill="FFFFFF"/>
        </w:rPr>
        <w:t>149</w:t>
      </w:r>
      <w:r w:rsidR="007D1F2D">
        <w:rPr>
          <w:rFonts w:cs="Times New Roman"/>
          <w:color w:val="000000"/>
          <w:szCs w:val="24"/>
          <w:shd w:val="clear" w:color="auto" w:fill="FFFFFF"/>
        </w:rPr>
        <w:t xml:space="preserve"> pollen grains/day. The West Region has 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0F4FBD">
        <w:rPr>
          <w:rFonts w:cs="Times New Roman"/>
          <w:color w:val="000000"/>
          <w:szCs w:val="24"/>
          <w:shd w:val="clear" w:color="auto" w:fill="FFFFFF"/>
        </w:rPr>
        <w:t>9</w:t>
      </w:r>
      <w:r w:rsidR="007D1F2D">
        <w:rPr>
          <w:rFonts w:cs="Times New Roman"/>
          <w:color w:val="000000"/>
          <w:szCs w:val="24"/>
          <w:shd w:val="clear" w:color="auto" w:fill="FFFFFF"/>
        </w:rPr>
        <w:t xml:space="preserve"> pollen grains/day. In the period 2003-2010,</w:t>
      </w:r>
      <w:r w:rsidR="007D1F2D" w:rsidRPr="00D90CA2">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highest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t>
      </w:r>
      <w:r w:rsidR="00150FCC" w:rsidRPr="00150FCC">
        <w:rPr>
          <w:rFonts w:cs="Times New Roman"/>
          <w:color w:val="000000"/>
          <w:szCs w:val="24"/>
          <w:shd w:val="clear" w:color="auto" w:fill="FFFFFF"/>
        </w:rPr>
        <w:t xml:space="preserve"> </w:t>
      </w:r>
      <w:r w:rsidR="007D1F2D">
        <w:rPr>
          <w:rFonts w:cs="Times New Roman"/>
          <w:color w:val="000000"/>
          <w:szCs w:val="24"/>
          <w:shd w:val="clear" w:color="auto" w:fill="FFFFFF"/>
        </w:rPr>
        <w:t>Region,</w:t>
      </w:r>
      <w:r w:rsidR="007D1F2D" w:rsidRPr="00CD6252">
        <w:rPr>
          <w:rFonts w:cs="Times New Roman"/>
          <w:color w:val="000000"/>
          <w:szCs w:val="24"/>
          <w:shd w:val="clear" w:color="auto" w:fill="FFFFFF"/>
        </w:rPr>
        <w:t xml:space="preserve"> </w:t>
      </w:r>
      <w:r w:rsidR="007D1F2D">
        <w:rPr>
          <w:rFonts w:cs="Times New Roman"/>
          <w:color w:val="000000"/>
          <w:szCs w:val="24"/>
          <w:shd w:val="clear" w:color="auto" w:fill="FFFFFF"/>
        </w:rPr>
        <w:t xml:space="preserve">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109</w:t>
      </w:r>
      <w:r w:rsidR="007D1F2D">
        <w:rPr>
          <w:rFonts w:cs="Times New Roman"/>
          <w:color w:val="000000"/>
          <w:szCs w:val="24"/>
          <w:shd w:val="clear" w:color="auto" w:fill="FFFFFF"/>
        </w:rPr>
        <w:t xml:space="preserve"> pollen grains/day.</w:t>
      </w:r>
      <w:r w:rsidR="007D1F2D" w:rsidRPr="00FC08A3">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Southwest</w:t>
      </w:r>
      <w:r w:rsidR="007D1F2D">
        <w:rPr>
          <w:rFonts w:cs="Times New Roman"/>
          <w:color w:val="000000"/>
          <w:szCs w:val="24"/>
          <w:shd w:val="clear" w:color="auto" w:fill="FFFFFF"/>
        </w:rPr>
        <w:t xml:space="preserve"> Region,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8</w:t>
      </w:r>
      <w:r w:rsidR="007D1F2D">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_Ref380952600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5" w:author="kunmei" w:date="2014-03-19T16:16:00Z">
        <w:r w:rsidR="00303EF6" w:rsidRPr="007D3D22">
          <w:rPr>
            <w:szCs w:val="24"/>
          </w:rPr>
          <w:t xml:space="preserve">Figure </w:t>
        </w:r>
        <w:r w:rsidR="00303EF6">
          <w:rPr>
            <w:noProof/>
            <w:szCs w:val="24"/>
          </w:rPr>
          <w:t>24</w:t>
        </w:r>
      </w:ins>
      <w:del w:id="226" w:author="kunmei" w:date="2014-03-19T16:16:00Z">
        <w:r w:rsidR="005C35B2" w:rsidRPr="007D3D22" w:rsidDel="00303EF6">
          <w:rPr>
            <w:szCs w:val="24"/>
          </w:rPr>
          <w:delText xml:space="preserve">Figure </w:delText>
        </w:r>
        <w:r w:rsidR="005C35B2" w:rsidDel="00303EF6">
          <w:rPr>
            <w:noProof/>
            <w:szCs w:val="24"/>
          </w:rPr>
          <w:delText>24</w:delText>
        </w:r>
      </w:del>
      <w:r>
        <w:rPr>
          <w:rFonts w:cs="Times New Roman"/>
          <w:color w:val="000000"/>
          <w:szCs w:val="24"/>
          <w:shd w:val="clear" w:color="auto" w:fill="FFFFFF"/>
        </w:rPr>
        <w:fldChar w:fldCharType="end"/>
      </w:r>
      <w:r w:rsidR="005A5501">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Gramineae</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figure shows that the </w:t>
      </w:r>
      <w:r w:rsidR="0080005C">
        <w:rPr>
          <w:rFonts w:cs="Times New Roman"/>
          <w:color w:val="000000"/>
          <w:szCs w:val="24"/>
          <w:shd w:val="clear" w:color="auto" w:fill="FFFFFF"/>
        </w:rPr>
        <w:t>Nor</w:t>
      </w:r>
      <w:r w:rsidR="00653A4C">
        <w:rPr>
          <w:rFonts w:cs="Times New Roman"/>
          <w:color w:val="000000"/>
          <w:szCs w:val="24"/>
          <w:shd w:val="clear" w:color="auto" w:fill="FFFFFF"/>
        </w:rPr>
        <w:t xml:space="preserve">thwest Region has the highest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2</w:t>
      </w:r>
      <w:r w:rsidR="00653A4C">
        <w:rPr>
          <w:rFonts w:cs="Times New Roman"/>
          <w:color w:val="000000"/>
          <w:szCs w:val="24"/>
          <w:shd w:val="clear" w:color="auto" w:fill="FFFFFF"/>
        </w:rPr>
        <w:t xml:space="preserve">5 pollen grains/day. The </w:t>
      </w:r>
      <w:r w:rsidR="0080005C">
        <w:rPr>
          <w:rFonts w:cs="Times New Roman"/>
          <w:color w:val="000000"/>
          <w:szCs w:val="24"/>
          <w:shd w:val="clear" w:color="auto" w:fill="FFFFFF"/>
        </w:rPr>
        <w:t>Central and EastNorthCentral</w:t>
      </w:r>
      <w:r w:rsidR="00653A4C">
        <w:rPr>
          <w:rFonts w:cs="Times New Roman"/>
          <w:color w:val="000000"/>
          <w:szCs w:val="24"/>
          <w:shd w:val="clear" w:color="auto" w:fill="FFFFFF"/>
        </w:rPr>
        <w:t xml:space="preserve"> Region ha</w:t>
      </w:r>
      <w:r w:rsidR="003A6FDA">
        <w:rPr>
          <w:rFonts w:cs="Times New Roman"/>
          <w:color w:val="000000"/>
          <w:szCs w:val="24"/>
          <w:shd w:val="clear" w:color="auto" w:fill="FFFFFF"/>
        </w:rPr>
        <w:t>ve</w:t>
      </w:r>
      <w:r w:rsidR="00653A4C">
        <w:rPr>
          <w:rFonts w:cs="Times New Roman"/>
          <w:color w:val="000000"/>
          <w:szCs w:val="24"/>
          <w:shd w:val="clear" w:color="auto" w:fill="FFFFFF"/>
        </w:rPr>
        <w:t xml:space="preserve"> 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11</w:t>
      </w:r>
      <w:r w:rsidR="00653A4C">
        <w:rPr>
          <w:rFonts w:cs="Times New Roman"/>
          <w:color w:val="000000"/>
          <w:szCs w:val="24"/>
          <w:shd w:val="clear" w:color="auto" w:fill="FFFFFF"/>
        </w:rPr>
        <w:t xml:space="preserve"> pollen grains/day.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pollen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in which the m</w:t>
      </w:r>
      <w:r w:rsidR="007B4302">
        <w:rPr>
          <w:rFonts w:cs="Times New Roman"/>
          <w:color w:val="000000"/>
          <w:szCs w:val="24"/>
          <w:shd w:val="clear" w:color="auto" w:fill="FFFFFF"/>
        </w:rPr>
        <w:t xml:space="preserve">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7B4302">
        <w:rPr>
          <w:rFonts w:cs="Times New Roman"/>
          <w:color w:val="000000"/>
          <w:szCs w:val="24"/>
          <w:shd w:val="clear" w:color="auto" w:fill="FFFFFF"/>
        </w:rPr>
        <w:t xml:space="preserve"> is 33</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w:t>
      </w:r>
      <w:r w:rsidR="007B4302">
        <w:rPr>
          <w:rFonts w:cs="Times New Roman"/>
          <w:color w:val="000000"/>
          <w:szCs w:val="24"/>
          <w:shd w:val="clear" w:color="auto" w:fill="FFFFFF"/>
        </w:rPr>
        <w:t>Southeast</w:t>
      </w:r>
      <w:r w:rsidR="00653A4C">
        <w:rPr>
          <w:rFonts w:cs="Times New Roman"/>
          <w:color w:val="000000"/>
          <w:szCs w:val="24"/>
          <w:shd w:val="clear" w:color="auto" w:fill="FFFFFF"/>
        </w:rPr>
        <w:t xml:space="preserve"> Region and EastNorthCentral Region,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3A6FDA">
        <w:rPr>
          <w:rFonts w:cs="Times New Roman"/>
          <w:color w:val="000000"/>
          <w:szCs w:val="24"/>
          <w:shd w:val="clear" w:color="auto" w:fill="FFFFFF"/>
        </w:rPr>
        <w:t xml:space="preserve"> </w:t>
      </w:r>
      <w:r w:rsidR="00653A4C">
        <w:rPr>
          <w:rFonts w:cs="Times New Roman"/>
          <w:color w:val="000000"/>
          <w:szCs w:val="24"/>
          <w:shd w:val="clear" w:color="auto" w:fill="FFFFFF"/>
        </w:rPr>
        <w:t xml:space="preserve">is </w:t>
      </w:r>
      <w:r w:rsidR="007B4302">
        <w:rPr>
          <w:rFonts w:cs="Times New Roman"/>
          <w:color w:val="000000"/>
          <w:szCs w:val="24"/>
          <w:shd w:val="clear" w:color="auto" w:fill="FFFFFF"/>
        </w:rPr>
        <w:t>10</w:t>
      </w:r>
      <w:r w:rsidR="00653A4C">
        <w:rPr>
          <w:rFonts w:cs="Times New Roman"/>
          <w:color w:val="000000"/>
          <w:szCs w:val="24"/>
          <w:shd w:val="clear" w:color="auto" w:fill="FFFFFF"/>
        </w:rPr>
        <w:t xml:space="preserve"> pollen grains/day. </w:t>
      </w:r>
    </w:p>
    <w:p w:rsidR="00653A4C" w:rsidRPr="00653A4C" w:rsidRDefault="00202E62" w:rsidP="0076118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_Ref375150284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7" w:author="kunmei" w:date="2014-03-19T16:16:00Z">
        <w:r w:rsidR="00303EF6" w:rsidRPr="00111980">
          <w:rPr>
            <w:szCs w:val="24"/>
          </w:rPr>
          <w:t xml:space="preserve">Figure </w:t>
        </w:r>
        <w:r w:rsidR="00303EF6">
          <w:rPr>
            <w:noProof/>
            <w:szCs w:val="24"/>
          </w:rPr>
          <w:t>25</w:t>
        </w:r>
      </w:ins>
      <w:del w:id="228" w:author="kunmei" w:date="2014-03-19T16:16:00Z">
        <w:r w:rsidR="005C35B2" w:rsidRPr="00111980" w:rsidDel="00303EF6">
          <w:rPr>
            <w:szCs w:val="24"/>
          </w:rPr>
          <w:delText xml:space="preserve">Figure </w:delText>
        </w:r>
        <w:r w:rsidR="005C35B2" w:rsidDel="00303EF6">
          <w:rPr>
            <w:noProof/>
            <w:szCs w:val="24"/>
          </w:rPr>
          <w:delText>25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Quercus</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In the period 1994-2000, figure </w:t>
      </w:r>
      <w:r w:rsidR="00653A4C">
        <w:rPr>
          <w:rFonts w:cs="Times New Roman"/>
          <w:color w:val="000000"/>
          <w:szCs w:val="24"/>
          <w:shd w:val="clear" w:color="auto" w:fill="FFFFFF"/>
        </w:rPr>
        <w:lastRenderedPageBreak/>
        <w:t>shows that the South</w:t>
      </w:r>
      <w:r w:rsidR="00701243">
        <w:rPr>
          <w:rFonts w:cs="Times New Roman"/>
          <w:color w:val="000000"/>
          <w:szCs w:val="24"/>
          <w:shd w:val="clear" w:color="auto" w:fill="FFFFFF"/>
        </w:rPr>
        <w:t>east</w:t>
      </w:r>
      <w:r w:rsidR="00653A4C">
        <w:rPr>
          <w:rFonts w:cs="Times New Roman"/>
          <w:color w:val="000000"/>
          <w:szCs w:val="24"/>
          <w:shd w:val="clear" w:color="auto" w:fill="FFFFFF"/>
        </w:rPr>
        <w:t xml:space="preserve"> Region has the highest average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in which the median </w:t>
      </w:r>
      <w:r w:rsidR="00051BD6">
        <w:rPr>
          <w:rFonts w:cs="Times New Roman"/>
          <w:color w:val="000000"/>
          <w:szCs w:val="24"/>
          <w:shd w:val="clear" w:color="auto" w:fill="FFFFFF"/>
        </w:rPr>
        <w:t xml:space="preserve">of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is </w:t>
      </w:r>
      <w:r w:rsidR="00701243">
        <w:rPr>
          <w:rFonts w:cs="Times New Roman"/>
          <w:color w:val="000000"/>
          <w:szCs w:val="24"/>
          <w:shd w:val="clear" w:color="auto" w:fill="FFFFFF"/>
        </w:rPr>
        <w:t>129</w:t>
      </w:r>
      <w:r w:rsidR="00653A4C">
        <w:rPr>
          <w:rFonts w:cs="Times New Roman"/>
          <w:color w:val="000000"/>
          <w:szCs w:val="24"/>
          <w:shd w:val="clear" w:color="auto" w:fill="FFFFFF"/>
        </w:rPr>
        <w:t xml:space="preserve"> pollen grains/day. The </w:t>
      </w:r>
      <w:r w:rsidR="00051BD6">
        <w:rPr>
          <w:rFonts w:cs="Times New Roman"/>
          <w:color w:val="000000"/>
          <w:szCs w:val="24"/>
          <w:shd w:val="clear" w:color="auto" w:fill="FFFFFF"/>
        </w:rPr>
        <w:t>Northwest</w:t>
      </w:r>
      <w:r w:rsidR="00653A4C">
        <w:rPr>
          <w:rFonts w:cs="Times New Roman"/>
          <w:color w:val="000000"/>
          <w:szCs w:val="24"/>
          <w:shd w:val="clear" w:color="auto" w:fill="FFFFFF"/>
        </w:rPr>
        <w:t xml:space="preserve"> Region has the lowest average pollen concentrations, in which the median pollen concentration is </w:t>
      </w:r>
      <w:r w:rsidR="00051BD6">
        <w:rPr>
          <w:rFonts w:cs="Times New Roman"/>
          <w:color w:val="000000"/>
          <w:szCs w:val="24"/>
          <w:shd w:val="clear" w:color="auto" w:fill="FFFFFF"/>
        </w:rPr>
        <w:t>21</w:t>
      </w:r>
      <w:r w:rsidR="00653A4C">
        <w:rPr>
          <w:rFonts w:cs="Times New Roman"/>
          <w:color w:val="000000"/>
          <w:szCs w:val="24"/>
          <w:shd w:val="clear" w:color="auto" w:fill="FFFFFF"/>
        </w:rPr>
        <w:t xml:space="preserve"> pollen grains/day.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 xml:space="preserve">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292</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lowest average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w:t>
      </w:r>
      <w:r w:rsidR="008338BC">
        <w:rPr>
          <w:rFonts w:cs="Times New Roman"/>
          <w:color w:val="000000"/>
          <w:szCs w:val="24"/>
          <w:shd w:val="clear" w:color="auto" w:fill="FFFFFF"/>
        </w:rPr>
        <w:t>Southwest</w:t>
      </w:r>
      <w:r w:rsidR="00653A4C">
        <w:rPr>
          <w:rFonts w:cs="Times New Roman"/>
          <w:color w:val="000000"/>
          <w:szCs w:val="24"/>
          <w:shd w:val="clear" w:color="auto" w:fill="FFFFFF"/>
        </w:rPr>
        <w:t xml:space="preserve"> Region, 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1</w:t>
      </w:r>
      <w:r w:rsidR="00653A4C">
        <w:rPr>
          <w:rFonts w:cs="Times New Roman"/>
          <w:color w:val="000000"/>
          <w:szCs w:val="24"/>
          <w:shd w:val="clear" w:color="auto" w:fill="FFFFFF"/>
        </w:rPr>
        <w:t xml:space="preserve">3 pollen grains/day. </w:t>
      </w:r>
    </w:p>
    <w:p w:rsidR="00CE2E6D" w:rsidRPr="00CB7040" w:rsidRDefault="004E7EA9" w:rsidP="00CB7040">
      <w:pPr>
        <w:pStyle w:val="a9"/>
        <w:spacing w:before="100" w:beforeAutospacing="1" w:after="100" w:afterAutospacing="1"/>
        <w:ind w:firstLine="420"/>
        <w:rPr>
          <w:rFonts w:eastAsiaTheme="minorEastAsia" w:cstheme="minorBidi"/>
          <w:szCs w:val="24"/>
        </w:rPr>
      </w:pPr>
      <w:r w:rsidRPr="00CB7040">
        <w:rPr>
          <w:rFonts w:eastAsiaTheme="minorEastAsia" w:cstheme="minorBidi"/>
          <w:szCs w:val="24"/>
        </w:rPr>
        <w:t xml:space="preserve">In </w:t>
      </w:r>
      <w:r w:rsidR="00AE460E" w:rsidRPr="00CB7040">
        <w:rPr>
          <w:rFonts w:eastAsiaTheme="minorEastAsia" w:cstheme="minorBidi"/>
          <w:szCs w:val="24"/>
        </w:rPr>
        <w:t xml:space="preserve">the period of </w:t>
      </w:r>
      <w:r w:rsidRPr="00CB7040">
        <w:rPr>
          <w:rFonts w:eastAsiaTheme="minorEastAsia" w:cstheme="minorBidi"/>
          <w:szCs w:val="24"/>
        </w:rPr>
        <w:t>1994-</w:t>
      </w:r>
      <w:r w:rsidR="002C5D9C" w:rsidRPr="00CB7040">
        <w:rPr>
          <w:rFonts w:eastAsiaTheme="minorEastAsia" w:cstheme="minorBidi"/>
          <w:szCs w:val="24"/>
        </w:rPr>
        <w:t xml:space="preserve">2000 </w:t>
      </w:r>
      <w:r w:rsidR="00E639F8" w:rsidRPr="00CB7040">
        <w:rPr>
          <w:rFonts w:eastAsiaTheme="minorEastAsia" w:cstheme="minorBidi"/>
          <w:szCs w:val="24"/>
        </w:rPr>
        <w:t xml:space="preserve">daily </w:t>
      </w:r>
      <w:r w:rsidRPr="00CB7040">
        <w:rPr>
          <w:rFonts w:eastAsiaTheme="minorEastAsia" w:cstheme="minorBidi"/>
          <w:szCs w:val="24"/>
        </w:rPr>
        <w:t xml:space="preserve">mean </w:t>
      </w:r>
      <w:r w:rsidR="000A4572" w:rsidRPr="00CB7040">
        <w:rPr>
          <w:rFonts w:eastAsiaTheme="minorEastAsia" w:cstheme="minorBidi"/>
          <w:szCs w:val="24"/>
        </w:rPr>
        <w:t xml:space="preserve">inhalation </w:t>
      </w:r>
      <w:r w:rsidR="00135ACE" w:rsidRPr="00CB7040">
        <w:rPr>
          <w:rFonts w:eastAsiaTheme="minorEastAsia" w:cstheme="minorBidi"/>
          <w:szCs w:val="24"/>
        </w:rPr>
        <w:t>intakes</w:t>
      </w:r>
      <w:r w:rsidR="000321FE" w:rsidRPr="00CB7040">
        <w:rPr>
          <w:rFonts w:eastAsiaTheme="minorEastAsia" w:cstheme="minorBidi"/>
          <w:szCs w:val="24"/>
        </w:rPr>
        <w:t xml:space="preserve"> </w:t>
      </w:r>
      <w:r w:rsidR="00E639F8" w:rsidRPr="00CB7040">
        <w:rPr>
          <w:rFonts w:eastAsiaTheme="minorEastAsia" w:cstheme="minorBidi"/>
          <w:szCs w:val="24"/>
        </w:rPr>
        <w:t xml:space="preserve">of </w:t>
      </w:r>
      <w:r w:rsidR="005374F9" w:rsidRPr="00CB7040">
        <w:rPr>
          <w:rFonts w:eastAsiaTheme="minorEastAsia" w:cstheme="minorBidi"/>
          <w:szCs w:val="24"/>
        </w:rPr>
        <w:t>Betula</w:t>
      </w:r>
      <w:r w:rsidR="00E639F8" w:rsidRPr="00CB7040">
        <w:rPr>
          <w:rFonts w:eastAsiaTheme="minorEastAsia" w:cstheme="minorBidi"/>
          <w:szCs w:val="24"/>
        </w:rPr>
        <w:t xml:space="preserve"> pollen</w:t>
      </w:r>
      <w:r w:rsidR="00B37CAA" w:rsidRPr="00CB7040">
        <w:rPr>
          <w:rFonts w:eastAsiaTheme="minorEastAsia" w:cstheme="minorBidi"/>
          <w:szCs w:val="24"/>
        </w:rPr>
        <w:t xml:space="preserve"> are</w:t>
      </w:r>
      <w:r w:rsidR="000321FE" w:rsidRPr="00CB7040">
        <w:rPr>
          <w:rFonts w:eastAsiaTheme="minorEastAsia" w:cstheme="minorBidi"/>
          <w:szCs w:val="24"/>
        </w:rPr>
        <w:t xml:space="preserve"> relatively </w:t>
      </w:r>
      <w:r w:rsidR="005374F9" w:rsidRPr="00CB7040">
        <w:rPr>
          <w:rFonts w:eastAsiaTheme="minorEastAsia" w:cstheme="minorBidi"/>
          <w:szCs w:val="24"/>
        </w:rPr>
        <w:t>low</w:t>
      </w:r>
      <w:r w:rsidR="00F95335" w:rsidRPr="00CB7040">
        <w:rPr>
          <w:rFonts w:eastAsiaTheme="minorEastAsia" w:cstheme="minorBidi"/>
          <w:szCs w:val="24"/>
        </w:rPr>
        <w:t xml:space="preserve"> comparing to other species in the same region</w:t>
      </w:r>
      <w:r w:rsidR="005374F9" w:rsidRPr="00CB7040">
        <w:rPr>
          <w:rFonts w:eastAsiaTheme="minorEastAsia" w:cstheme="minorBidi"/>
          <w:szCs w:val="24"/>
        </w:rPr>
        <w:t>, from</w:t>
      </w:r>
      <w:r w:rsidR="000321FE" w:rsidRPr="00CB7040">
        <w:rPr>
          <w:rFonts w:eastAsiaTheme="minorEastAsia" w:cstheme="minorBidi"/>
          <w:szCs w:val="24"/>
        </w:rPr>
        <w:t xml:space="preserve"> </w:t>
      </w:r>
      <w:r w:rsidR="00016264" w:rsidRPr="00CB7040">
        <w:rPr>
          <w:rFonts w:eastAsiaTheme="minorEastAsia" w:cstheme="minorBidi"/>
          <w:szCs w:val="24"/>
        </w:rPr>
        <w:t xml:space="preserve">100 </w:t>
      </w:r>
      <w:r w:rsidR="005056FB" w:rsidRPr="00CB7040">
        <w:rPr>
          <w:rFonts w:eastAsiaTheme="minorEastAsia" w:cstheme="minorBidi"/>
          <w:szCs w:val="24"/>
        </w:rPr>
        <w:t>pollen grains</w:t>
      </w:r>
      <w:r w:rsidR="00447FDA" w:rsidRPr="00CB7040">
        <w:rPr>
          <w:rFonts w:eastAsiaTheme="minorEastAsia" w:cstheme="minorBidi"/>
          <w:szCs w:val="24"/>
        </w:rPr>
        <w:t>/day</w:t>
      </w:r>
      <w:r w:rsidR="000321FE" w:rsidRPr="00CB7040">
        <w:rPr>
          <w:rFonts w:eastAsiaTheme="minorEastAsia" w:cstheme="minorBidi"/>
          <w:szCs w:val="24"/>
        </w:rPr>
        <w:t xml:space="preserve"> in </w:t>
      </w:r>
      <w:r w:rsidR="00911FB0" w:rsidRPr="00CB7040">
        <w:rPr>
          <w:rFonts w:eastAsiaTheme="minorEastAsia" w:cstheme="minorBidi"/>
          <w:szCs w:val="24"/>
        </w:rPr>
        <w:t>the C</w:t>
      </w:r>
      <w:r w:rsidR="0063725A" w:rsidRPr="00CB7040">
        <w:rPr>
          <w:rFonts w:eastAsiaTheme="minorEastAsia" w:cstheme="minorBidi"/>
          <w:szCs w:val="24"/>
        </w:rPr>
        <w:t>entral</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63725A" w:rsidRPr="00CB7040">
        <w:rPr>
          <w:rFonts w:eastAsiaTheme="minorEastAsia" w:cstheme="minorBidi"/>
          <w:szCs w:val="24"/>
        </w:rPr>
        <w:t xml:space="preserve"> </w:t>
      </w:r>
      <w:r w:rsidR="000321FE" w:rsidRPr="00CB7040">
        <w:rPr>
          <w:rFonts w:eastAsiaTheme="minorEastAsia" w:cstheme="minorBidi"/>
          <w:szCs w:val="24"/>
        </w:rPr>
        <w:t xml:space="preserve">to </w:t>
      </w:r>
      <w:r w:rsidR="00016264" w:rsidRPr="00CB7040">
        <w:rPr>
          <w:rFonts w:eastAsiaTheme="minorEastAsia" w:cstheme="minorBidi"/>
          <w:szCs w:val="24"/>
        </w:rPr>
        <w:t xml:space="preserve">206 </w:t>
      </w:r>
      <w:r w:rsidR="005056FB" w:rsidRPr="00CB7040">
        <w:rPr>
          <w:rFonts w:eastAsiaTheme="minorEastAsia" w:cstheme="minorBidi"/>
          <w:szCs w:val="24"/>
        </w:rPr>
        <w:t>pollen grains</w:t>
      </w:r>
      <w:r w:rsidR="000321FE" w:rsidRPr="00CB7040">
        <w:rPr>
          <w:rFonts w:eastAsiaTheme="minorEastAsia" w:cstheme="minorBidi"/>
          <w:szCs w:val="24"/>
        </w:rPr>
        <w:t>/day in</w:t>
      </w:r>
      <w:r w:rsidR="005374F9" w:rsidRPr="00CB7040">
        <w:rPr>
          <w:rFonts w:eastAsiaTheme="minorEastAsia" w:cstheme="minorBidi"/>
          <w:szCs w:val="24"/>
        </w:rPr>
        <w:t xml:space="preserve"> </w:t>
      </w:r>
      <w:r w:rsidR="00911FB0" w:rsidRPr="00CB7040">
        <w:rPr>
          <w:rFonts w:eastAsiaTheme="minorEastAsia" w:cstheme="minorBidi"/>
          <w:szCs w:val="24"/>
        </w:rPr>
        <w:t xml:space="preserve">the </w:t>
      </w:r>
      <w:r w:rsidR="005374F9" w:rsidRPr="00CB7040">
        <w:rPr>
          <w:rFonts w:eastAsiaTheme="minorEastAsia" w:cstheme="minorBidi"/>
          <w:szCs w:val="24"/>
        </w:rPr>
        <w:t>North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 xml:space="preserve">inhalation </w:t>
      </w:r>
      <w:r w:rsidR="00016264" w:rsidRPr="00CB7040">
        <w:rPr>
          <w:rFonts w:eastAsiaTheme="minorEastAsia" w:cstheme="minorBidi"/>
          <w:szCs w:val="24"/>
        </w:rPr>
        <w:t xml:space="preserve">intakes </w:t>
      </w:r>
      <w:r w:rsidR="00E639F8" w:rsidRPr="00CB7040">
        <w:rPr>
          <w:rFonts w:eastAsiaTheme="minorEastAsia" w:cstheme="minorBidi"/>
          <w:szCs w:val="24"/>
        </w:rPr>
        <w:t xml:space="preserve">of </w:t>
      </w:r>
      <w:r w:rsidR="00016264" w:rsidRPr="00CB7040">
        <w:rPr>
          <w:rFonts w:eastAsiaTheme="minorEastAsia" w:cstheme="minorBidi"/>
          <w:szCs w:val="24"/>
        </w:rPr>
        <w:t>Ambrosia are</w:t>
      </w:r>
      <w:r w:rsidR="005374F9" w:rsidRPr="00CB7040">
        <w:rPr>
          <w:rFonts w:eastAsiaTheme="minorEastAsia" w:cstheme="minorBidi"/>
          <w:szCs w:val="24"/>
        </w:rPr>
        <w:t xml:space="preserve"> slightly higher, from </w:t>
      </w:r>
      <w:r w:rsidR="00016264" w:rsidRPr="00CB7040">
        <w:rPr>
          <w:rFonts w:eastAsiaTheme="minorEastAsia" w:cstheme="minorBidi"/>
          <w:szCs w:val="24"/>
        </w:rPr>
        <w:t>86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 xml:space="preserve">Northwest </w:t>
      </w:r>
      <w:r w:rsidR="0040076C" w:rsidRPr="00CB7040">
        <w:rPr>
          <w:rFonts w:eastAsiaTheme="minorEastAsia" w:cstheme="minorBidi"/>
          <w:szCs w:val="24"/>
        </w:rPr>
        <w:t>Region</w:t>
      </w:r>
      <w:r w:rsidR="003B33D0" w:rsidRPr="00CB7040">
        <w:rPr>
          <w:rFonts w:eastAsiaTheme="minorEastAsia" w:cstheme="minorBidi"/>
          <w:szCs w:val="24"/>
        </w:rPr>
        <w:t xml:space="preserve"> </w:t>
      </w:r>
      <w:r w:rsidR="005374F9" w:rsidRPr="00CB7040">
        <w:rPr>
          <w:rFonts w:eastAsiaTheme="minorEastAsia" w:cstheme="minorBidi"/>
          <w:szCs w:val="24"/>
        </w:rPr>
        <w:t xml:space="preserve">to </w:t>
      </w:r>
      <w:r w:rsidR="00016264" w:rsidRPr="00CB7040">
        <w:rPr>
          <w:rFonts w:eastAsiaTheme="minorEastAsia" w:cstheme="minorBidi"/>
          <w:szCs w:val="24"/>
        </w:rPr>
        <w:t>664</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East</w:t>
      </w:r>
      <w:r w:rsidR="00911FB0" w:rsidRPr="00CB7040">
        <w:rPr>
          <w:rFonts w:eastAsiaTheme="minorEastAsia" w:cstheme="minorBidi"/>
          <w:szCs w:val="24"/>
        </w:rPr>
        <w:t xml:space="preserve"> North Central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w:t>
      </w:r>
      <w:r w:rsidR="00E639F8" w:rsidRPr="00CB7040">
        <w:rPr>
          <w:rFonts w:eastAsiaTheme="minorEastAsia" w:cstheme="minorBidi"/>
          <w:szCs w:val="24"/>
        </w:rPr>
        <w:t xml:space="preserve"> </w:t>
      </w:r>
      <w:r w:rsidR="005374F9" w:rsidRPr="00CB7040">
        <w:rPr>
          <w:rFonts w:eastAsiaTheme="minorEastAsia" w:cstheme="minorBidi"/>
          <w:szCs w:val="24"/>
        </w:rPr>
        <w:t xml:space="preserve">Artemisia </w:t>
      </w:r>
      <w:r w:rsidR="00016264" w:rsidRPr="00CB7040">
        <w:rPr>
          <w:rFonts w:eastAsiaTheme="minorEastAsia" w:cstheme="minorBidi"/>
          <w:szCs w:val="24"/>
        </w:rPr>
        <w:t>are the lowest</w:t>
      </w:r>
      <w:r w:rsidR="005374F9" w:rsidRPr="00CB7040">
        <w:rPr>
          <w:rFonts w:eastAsiaTheme="minorEastAsia" w:cstheme="minorBidi"/>
          <w:szCs w:val="24"/>
        </w:rPr>
        <w:t xml:space="preserve">, from </w:t>
      </w:r>
      <w:r w:rsidR="00016264" w:rsidRPr="00CB7040">
        <w:rPr>
          <w:rFonts w:eastAsiaTheme="minorEastAsia" w:cstheme="minorBidi"/>
          <w:szCs w:val="24"/>
        </w:rPr>
        <w:t>30</w:t>
      </w:r>
      <w:r w:rsidR="00157B3C"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157B3C" w:rsidRPr="00CB7040">
        <w:rPr>
          <w:rFonts w:eastAsiaTheme="minorEastAsia" w:cstheme="minorBidi"/>
          <w:szCs w:val="24"/>
        </w:rPr>
        <w:t xml:space="preserve"> in </w:t>
      </w:r>
      <w:r w:rsidR="00911FB0" w:rsidRPr="00CB7040">
        <w:rPr>
          <w:rFonts w:eastAsiaTheme="minorEastAsia" w:cstheme="minorBidi"/>
          <w:szCs w:val="24"/>
        </w:rPr>
        <w:t xml:space="preserve">the </w:t>
      </w:r>
      <w:r w:rsidR="00157B3C" w:rsidRPr="00CB7040">
        <w:rPr>
          <w:rFonts w:eastAsiaTheme="minorEastAsia" w:cstheme="minorBidi"/>
          <w:szCs w:val="24"/>
        </w:rPr>
        <w:t>South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157B3C" w:rsidRPr="00CB7040">
        <w:rPr>
          <w:rFonts w:eastAsiaTheme="minorEastAsia" w:cstheme="minorBidi"/>
          <w:szCs w:val="24"/>
        </w:rPr>
        <w:t xml:space="preserve"> to 14</w:t>
      </w:r>
      <w:r w:rsidR="00016264" w:rsidRPr="00CB7040">
        <w:rPr>
          <w:rFonts w:eastAsiaTheme="minorEastAsia" w:cstheme="minorBidi"/>
          <w:szCs w:val="24"/>
        </w:rPr>
        <w:t>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South</w:t>
      </w:r>
      <w:r w:rsidR="005374F9"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 </w:t>
      </w:r>
      <w:r w:rsidR="0033510C" w:rsidRPr="00CB7040">
        <w:rPr>
          <w:rFonts w:eastAsiaTheme="minorEastAsia" w:cstheme="minorBidi"/>
          <w:szCs w:val="24"/>
        </w:rPr>
        <w:t>Gramineae</w:t>
      </w:r>
      <w:r w:rsidR="00E639F8" w:rsidRPr="00CB7040">
        <w:rPr>
          <w:rFonts w:eastAsiaTheme="minorEastAsia" w:cstheme="minorBidi"/>
          <w:szCs w:val="24"/>
        </w:rPr>
        <w:t xml:space="preserve"> </w:t>
      </w:r>
      <w:r w:rsidR="005374F9" w:rsidRPr="00CB7040">
        <w:rPr>
          <w:rFonts w:eastAsiaTheme="minorEastAsia" w:cstheme="minorBidi"/>
          <w:szCs w:val="24"/>
        </w:rPr>
        <w:t xml:space="preserve">are generally </w:t>
      </w:r>
      <w:r w:rsidR="00B37CAA" w:rsidRPr="00CB7040">
        <w:rPr>
          <w:rFonts w:eastAsiaTheme="minorEastAsia" w:cstheme="minorBidi"/>
          <w:szCs w:val="24"/>
        </w:rPr>
        <w:t xml:space="preserve">low, ranging from </w:t>
      </w:r>
      <w:r w:rsidR="00016264" w:rsidRPr="00CB7040">
        <w:rPr>
          <w:rFonts w:eastAsiaTheme="minorEastAsia" w:cstheme="minorBidi"/>
          <w:szCs w:val="24"/>
        </w:rPr>
        <w:t>3</w:t>
      </w:r>
      <w:r w:rsidR="00B37CAA" w:rsidRPr="00CB7040">
        <w:rPr>
          <w:rFonts w:eastAsiaTheme="minorEastAsia" w:cstheme="minorBidi"/>
          <w:szCs w:val="24"/>
        </w:rPr>
        <w:t xml:space="preserve">1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Southwest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 xml:space="preserve"> to </w:t>
      </w:r>
      <w:r w:rsidR="00016264" w:rsidRPr="00CB7040">
        <w:rPr>
          <w:rFonts w:eastAsiaTheme="minorEastAsia" w:cstheme="minorBidi"/>
          <w:szCs w:val="24"/>
        </w:rPr>
        <w:t>196</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West</w:t>
      </w:r>
      <w:r w:rsidR="007606BB" w:rsidRPr="00CB7040">
        <w:rPr>
          <w:rFonts w:eastAsiaTheme="minorEastAsia" w:cstheme="minorBidi"/>
          <w:szCs w:val="24"/>
        </w:rPr>
        <w:t xml:space="preserve"> </w:t>
      </w:r>
      <w:r w:rsidR="00F4730F" w:rsidRPr="00CB7040">
        <w:rPr>
          <w:rFonts w:eastAsiaTheme="minorEastAsia" w:cstheme="minorBidi"/>
          <w:szCs w:val="24"/>
        </w:rPr>
        <w:t xml:space="preserve">North Central </w:t>
      </w:r>
      <w:r w:rsidR="0040076C" w:rsidRPr="00CB7040">
        <w:rPr>
          <w:rFonts w:eastAsiaTheme="minorEastAsia" w:cstheme="minorBidi"/>
          <w:szCs w:val="24"/>
        </w:rPr>
        <w:t>Region</w:t>
      </w:r>
      <w:r w:rsidR="007606BB" w:rsidRPr="00CB7040">
        <w:rPr>
          <w:rFonts w:eastAsiaTheme="minorEastAsia" w:cstheme="minorBidi"/>
          <w:szCs w:val="24"/>
        </w:rPr>
        <w:t xml:space="preserve">. </w:t>
      </w:r>
      <w:r w:rsidR="00B37CAA" w:rsidRPr="00CB7040">
        <w:rPr>
          <w:rFonts w:eastAsiaTheme="minorEastAsia" w:cstheme="minorBidi"/>
          <w:szCs w:val="24"/>
        </w:rPr>
        <w:t xml:space="preserve">For </w:t>
      </w:r>
      <w:r w:rsidR="00F4730F" w:rsidRPr="00CB7040">
        <w:rPr>
          <w:rFonts w:eastAsiaTheme="minorEastAsia" w:cstheme="minorBidi"/>
          <w:szCs w:val="24"/>
        </w:rPr>
        <w:t>Quercus</w:t>
      </w:r>
      <w:r w:rsidR="00B37CAA" w:rsidRPr="00CB7040">
        <w:rPr>
          <w:rFonts w:eastAsiaTheme="minorEastAsia" w:cstheme="minorBidi"/>
          <w:szCs w:val="24"/>
        </w:rPr>
        <w:t xml:space="preserve">, the daily </w:t>
      </w:r>
      <w:r w:rsidR="00502D91" w:rsidRPr="00CB7040">
        <w:rPr>
          <w:rFonts w:eastAsiaTheme="minorEastAsia" w:cstheme="minorBidi"/>
          <w:szCs w:val="24"/>
        </w:rPr>
        <w:t>inhalation intake</w:t>
      </w:r>
      <w:r w:rsidR="00F4730F" w:rsidRPr="00CB7040">
        <w:rPr>
          <w:rFonts w:eastAsiaTheme="minorEastAsia" w:cstheme="minorBidi"/>
          <w:szCs w:val="24"/>
        </w:rPr>
        <w:t>s</w:t>
      </w:r>
      <w:r w:rsidR="00502D91" w:rsidRPr="00CB7040">
        <w:rPr>
          <w:rFonts w:eastAsiaTheme="minorEastAsia" w:cstheme="minorBidi"/>
          <w:szCs w:val="24"/>
        </w:rPr>
        <w:t xml:space="preserve"> range</w:t>
      </w:r>
      <w:r w:rsidR="00B37CAA" w:rsidRPr="00CB7040">
        <w:rPr>
          <w:rFonts w:eastAsiaTheme="minorEastAsia" w:cstheme="minorBidi"/>
          <w:szCs w:val="24"/>
        </w:rPr>
        <w:t xml:space="preserve"> </w:t>
      </w:r>
      <w:r w:rsidR="007606BB" w:rsidRPr="00CB7040">
        <w:rPr>
          <w:rFonts w:eastAsiaTheme="minorEastAsia" w:cstheme="minorBidi"/>
          <w:szCs w:val="24"/>
        </w:rPr>
        <w:t xml:space="preserve">widely, </w:t>
      </w:r>
      <w:r w:rsidR="00B37CAA" w:rsidRPr="00CB7040">
        <w:rPr>
          <w:rFonts w:eastAsiaTheme="minorEastAsia" w:cstheme="minorBidi"/>
          <w:szCs w:val="24"/>
        </w:rPr>
        <w:t xml:space="preserve">from </w:t>
      </w:r>
      <w:r w:rsidR="007606BB" w:rsidRPr="00CB7040">
        <w:rPr>
          <w:rFonts w:eastAsiaTheme="minorEastAsia" w:cstheme="minorBidi"/>
          <w:szCs w:val="24"/>
        </w:rPr>
        <w:t>61</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816A0A" w:rsidRPr="00CB7040">
        <w:rPr>
          <w:rFonts w:eastAsiaTheme="minorEastAsia" w:cstheme="minorBidi"/>
          <w:szCs w:val="24"/>
        </w:rPr>
        <w:t>Northeast</w:t>
      </w:r>
      <w:r w:rsidR="00B37CAA" w:rsidRPr="00CB7040">
        <w:rPr>
          <w:rFonts w:eastAsiaTheme="minorEastAsia" w:cstheme="minorBidi"/>
          <w:szCs w:val="24"/>
        </w:rPr>
        <w:t xml:space="preserve"> to </w:t>
      </w:r>
      <w:r w:rsidR="007606BB" w:rsidRPr="00CB7040">
        <w:rPr>
          <w:rFonts w:eastAsiaTheme="minorEastAsia" w:cstheme="minorBidi"/>
          <w:szCs w:val="24"/>
        </w:rPr>
        <w:t>801</w:t>
      </w:r>
      <w:r w:rsidR="00AF504B" w:rsidRPr="00CB7040">
        <w:rPr>
          <w:rFonts w:eastAsiaTheme="minorEastAsia" w:cstheme="minorBidi"/>
          <w:szCs w:val="24"/>
        </w:rPr>
        <w:t xml:space="preserve"> </w:t>
      </w:r>
      <w:r w:rsidR="005056FB" w:rsidRPr="00CB7040">
        <w:rPr>
          <w:rFonts w:eastAsiaTheme="minorEastAsia" w:cstheme="minorBidi"/>
          <w:szCs w:val="24"/>
        </w:rPr>
        <w:t>pollen grains</w:t>
      </w:r>
      <w:r w:rsidR="00AF504B"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w:t>
      </w:r>
      <w:r w:rsidR="00FC0227" w:rsidRPr="00CB7040" w:rsidDel="00FC0227">
        <w:rPr>
          <w:rFonts w:eastAsiaTheme="minorEastAsia" w:cstheme="minorBidi"/>
          <w:szCs w:val="24"/>
        </w:rPr>
        <w:t xml:space="preserve"> </w:t>
      </w:r>
      <w:r w:rsidR="006B4CBE" w:rsidRPr="00CB7040">
        <w:rPr>
          <w:rFonts w:eastAsiaTheme="minorEastAsia" w:cstheme="minorBidi" w:hint="eastAsia"/>
          <w:szCs w:val="24"/>
        </w:rPr>
        <w:t>In general</w:t>
      </w:r>
      <w:r w:rsidR="00A57619" w:rsidRPr="00CB7040">
        <w:rPr>
          <w:rFonts w:eastAsiaTheme="minorEastAsia" w:cstheme="minorBidi"/>
          <w:szCs w:val="24"/>
        </w:rPr>
        <w:t>, 2003</w:t>
      </w:r>
      <w:r w:rsidR="00135ACE" w:rsidRPr="00CB7040">
        <w:rPr>
          <w:rFonts w:eastAsiaTheme="minorEastAsia" w:cstheme="minorBidi"/>
          <w:szCs w:val="24"/>
        </w:rPr>
        <w:t xml:space="preserve">-2010 </w:t>
      </w:r>
      <w:r w:rsidR="00387215" w:rsidRPr="00CB7040">
        <w:rPr>
          <w:rFonts w:eastAsiaTheme="minorEastAsia" w:cstheme="minorBidi" w:hint="eastAsia"/>
          <w:szCs w:val="24"/>
        </w:rPr>
        <w:t xml:space="preserve">national-wide </w:t>
      </w:r>
      <w:r w:rsidR="00135ACE" w:rsidRPr="00CB7040">
        <w:rPr>
          <w:rFonts w:eastAsiaTheme="minorEastAsia" w:cstheme="minorBidi"/>
          <w:szCs w:val="24"/>
        </w:rPr>
        <w:t>d</w:t>
      </w:r>
      <w:r w:rsidR="00CE2E6D" w:rsidRPr="00CB7040">
        <w:rPr>
          <w:rFonts w:eastAsiaTheme="minorEastAsia" w:cstheme="minorBidi"/>
          <w:szCs w:val="24"/>
        </w:rPr>
        <w:t xml:space="preserve">aily mean inhalation </w:t>
      </w:r>
      <w:r w:rsidR="00135ACE" w:rsidRPr="00CB7040">
        <w:rPr>
          <w:rFonts w:eastAsiaTheme="minorEastAsia" w:cstheme="minorBidi"/>
          <w:szCs w:val="24"/>
        </w:rPr>
        <w:t xml:space="preserve">intakes </w:t>
      </w:r>
      <w:r w:rsidR="00AF504B" w:rsidRPr="00CB7040">
        <w:rPr>
          <w:rFonts w:eastAsiaTheme="minorEastAsia" w:cstheme="minorBidi"/>
          <w:szCs w:val="24"/>
        </w:rPr>
        <w:t xml:space="preserve">were higher </w:t>
      </w:r>
      <w:r w:rsidR="00135ACE" w:rsidRPr="00CB7040">
        <w:rPr>
          <w:rFonts w:eastAsiaTheme="minorEastAsia" w:cstheme="minorBidi"/>
          <w:szCs w:val="24"/>
        </w:rPr>
        <w:t xml:space="preserve">than those </w:t>
      </w:r>
      <w:r w:rsidR="00AF504B" w:rsidRPr="00CB7040">
        <w:rPr>
          <w:rFonts w:eastAsiaTheme="minorEastAsia" w:cstheme="minorBidi"/>
          <w:szCs w:val="24"/>
        </w:rPr>
        <w:t xml:space="preserve">of </w:t>
      </w:r>
      <w:r w:rsidR="00135ACE" w:rsidRPr="00CB7040">
        <w:rPr>
          <w:rFonts w:eastAsiaTheme="minorEastAsia" w:cstheme="minorBidi"/>
          <w:szCs w:val="24"/>
        </w:rPr>
        <w:t xml:space="preserve">1994-2000, </w:t>
      </w:r>
      <w:r w:rsidR="00AF504B" w:rsidRPr="00CB7040">
        <w:rPr>
          <w:rFonts w:eastAsiaTheme="minorEastAsia" w:cstheme="minorBidi"/>
          <w:szCs w:val="24"/>
        </w:rPr>
        <w:t xml:space="preserve">with </w:t>
      </w:r>
      <w:r w:rsidR="00135ACE" w:rsidRPr="00CB7040">
        <w:rPr>
          <w:rFonts w:eastAsiaTheme="minorEastAsia" w:cstheme="minorBidi"/>
          <w:szCs w:val="24"/>
        </w:rPr>
        <w:t xml:space="preserve">one exception </w:t>
      </w:r>
      <w:r w:rsidR="00AF504B" w:rsidRPr="00CB7040">
        <w:rPr>
          <w:rFonts w:eastAsiaTheme="minorEastAsia" w:cstheme="minorBidi"/>
          <w:szCs w:val="24"/>
        </w:rPr>
        <w:t>being</w:t>
      </w:r>
      <w:r w:rsidR="00135ACE" w:rsidRPr="00CB7040">
        <w:rPr>
          <w:rFonts w:eastAsiaTheme="minorEastAsia" w:cstheme="minorBidi"/>
          <w:szCs w:val="24"/>
        </w:rPr>
        <w:t xml:space="preserve"> Ambrosia, which </w:t>
      </w:r>
      <w:r w:rsidR="00AF504B" w:rsidRPr="00CB7040">
        <w:rPr>
          <w:rFonts w:eastAsiaTheme="minorEastAsia" w:cstheme="minorBidi"/>
          <w:szCs w:val="24"/>
        </w:rPr>
        <w:t>had lower nation-</w:t>
      </w:r>
      <w:r w:rsidR="00135ACE" w:rsidRPr="00CB7040">
        <w:rPr>
          <w:rFonts w:eastAsiaTheme="minorEastAsia" w:cstheme="minorBidi"/>
          <w:szCs w:val="24"/>
        </w:rPr>
        <w:t>wide average inhalation intakes</w:t>
      </w:r>
      <w:r w:rsidR="00AF504B" w:rsidRPr="00CB7040">
        <w:rPr>
          <w:rFonts w:eastAsiaTheme="minorEastAsia" w:cstheme="minorBidi"/>
          <w:szCs w:val="24"/>
        </w:rPr>
        <w:t>.</w:t>
      </w:r>
    </w:p>
    <w:p w:rsidR="00F95335" w:rsidRPr="00CB7040" w:rsidRDefault="00440686" w:rsidP="00CB7040">
      <w:pPr>
        <w:spacing w:before="96" w:after="120"/>
        <w:ind w:firstLine="420"/>
        <w:rPr>
          <w:szCs w:val="24"/>
        </w:rPr>
      </w:pPr>
      <w:r w:rsidRPr="00CB7040">
        <w:rPr>
          <w:szCs w:val="24"/>
        </w:rPr>
        <w:lastRenderedPageBreak/>
        <w:fldChar w:fldCharType="begin" w:fldLock="1"/>
      </w:r>
      <w:r w:rsidRPr="00CB7040">
        <w:rPr>
          <w:szCs w:val="24"/>
        </w:rPr>
        <w:instrText xml:space="preserve"> REF _Ref379484475 \h </w:instrText>
      </w:r>
      <w:r w:rsidR="00CB7040">
        <w:rPr>
          <w:szCs w:val="24"/>
        </w:rPr>
        <w:instrText xml:space="preserve"> \* MERGEFORMAT </w:instrText>
      </w:r>
      <w:r w:rsidRPr="00CB7040">
        <w:rPr>
          <w:szCs w:val="24"/>
        </w:rPr>
      </w:r>
      <w:r w:rsidRPr="00CB7040">
        <w:rPr>
          <w:szCs w:val="24"/>
        </w:rPr>
        <w:fldChar w:fldCharType="separate"/>
      </w:r>
      <w:ins w:id="229" w:author="kunmei" w:date="2014-03-19T16:16:00Z">
        <w:r w:rsidR="00303EF6" w:rsidRPr="00303EF6">
          <w:rPr>
            <w:szCs w:val="24"/>
          </w:rPr>
          <w:t xml:space="preserve">Figure </w:t>
        </w:r>
        <w:r w:rsidR="00303EF6" w:rsidRPr="00303EF6">
          <w:rPr>
            <w:szCs w:val="24"/>
            <w:rPrChange w:id="230" w:author="kunmei" w:date="2014-03-19T16:16:00Z">
              <w:rPr>
                <w:noProof/>
              </w:rPr>
            </w:rPrChange>
          </w:rPr>
          <w:t>26</w:t>
        </w:r>
      </w:ins>
      <w:del w:id="231" w:author="kunmei" w:date="2014-03-19T16:16:00Z">
        <w:r w:rsidR="005C35B2" w:rsidRPr="002D6AA9" w:rsidDel="00303EF6">
          <w:rPr>
            <w:szCs w:val="24"/>
          </w:rPr>
          <w:delText>Figure 26</w:delText>
        </w:r>
      </w:del>
      <w:r w:rsidRPr="00CB7040">
        <w:rPr>
          <w:szCs w:val="24"/>
        </w:rPr>
        <w:fldChar w:fldCharType="end"/>
      </w:r>
      <w:r w:rsidRPr="00CB7040">
        <w:rPr>
          <w:rFonts w:hint="eastAsia"/>
          <w:szCs w:val="24"/>
        </w:rPr>
        <w:t xml:space="preserve"> </w:t>
      </w:r>
      <w:r w:rsidR="00731D2C" w:rsidRPr="00CB7040">
        <w:rPr>
          <w:szCs w:val="24"/>
        </w:rPr>
        <w:t>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CB7040" w:rsidRDefault="00806F00" w:rsidP="00CB7040">
      <w:pPr>
        <w:spacing w:before="96" w:after="120"/>
        <w:ind w:firstLine="420"/>
        <w:rPr>
          <w:szCs w:val="24"/>
        </w:rPr>
      </w:pPr>
      <w:r w:rsidRPr="00CB7040">
        <w:rPr>
          <w:szCs w:val="24"/>
        </w:rPr>
        <w:t>T</w:t>
      </w:r>
      <w:r w:rsidR="00ED1E96" w:rsidRPr="00CB7040">
        <w:rPr>
          <w:szCs w:val="24"/>
        </w:rPr>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CB7040">
        <w:rPr>
          <w:szCs w:val="24"/>
        </w:rPr>
        <w:t xml:space="preserve">The mean </w:t>
      </w:r>
      <w:r w:rsidR="00ED1E96" w:rsidRPr="00CB7040">
        <w:rPr>
          <w:szCs w:val="24"/>
        </w:rPr>
        <w:t xml:space="preserve">individual </w:t>
      </w:r>
      <w:r w:rsidR="0094115F" w:rsidRPr="00CB7040">
        <w:rPr>
          <w:szCs w:val="24"/>
        </w:rPr>
        <w:t xml:space="preserve">daily inhalation </w:t>
      </w:r>
      <w:r w:rsidR="00ED1E96" w:rsidRPr="00CB7040">
        <w:rPr>
          <w:szCs w:val="24"/>
        </w:rPr>
        <w:t>intakes</w:t>
      </w:r>
      <w:r w:rsidR="0094115F" w:rsidRPr="00CB7040">
        <w:rPr>
          <w:szCs w:val="24"/>
        </w:rPr>
        <w:t xml:space="preserve"> of Quercus</w:t>
      </w:r>
      <w:r w:rsidR="00ED1E96" w:rsidRPr="00CB7040">
        <w:rPr>
          <w:szCs w:val="24"/>
        </w:rPr>
        <w:t xml:space="preserve"> pollen</w:t>
      </w:r>
      <w:r w:rsidR="0094115F" w:rsidRPr="00CB7040">
        <w:rPr>
          <w:szCs w:val="24"/>
        </w:rPr>
        <w:t xml:space="preserve"> increased significantly almost all climate region</w:t>
      </w:r>
      <w:r w:rsidR="00ED1E96" w:rsidRPr="00CB7040">
        <w:rPr>
          <w:szCs w:val="24"/>
        </w:rPr>
        <w:t>s</w:t>
      </w:r>
      <w:r w:rsidR="007C7B2F">
        <w:rPr>
          <w:szCs w:val="24"/>
        </w:rPr>
        <w:t xml:space="preserve"> except WestNorthC</w:t>
      </w:r>
      <w:r w:rsidR="0094115F" w:rsidRPr="00CB7040">
        <w:rPr>
          <w:szCs w:val="24"/>
        </w:rPr>
        <w:t>entral Region.</w:t>
      </w:r>
      <w:r w:rsidR="007C7B2F">
        <w:rPr>
          <w:szCs w:val="24"/>
        </w:rPr>
        <w:t xml:space="preserve"> </w:t>
      </w:r>
      <w:r w:rsidR="0094115F" w:rsidRPr="00CB7040">
        <w:rPr>
          <w:szCs w:val="24"/>
        </w:rPr>
        <w:t xml:space="preserve">The </w:t>
      </w:r>
      <w:r w:rsidR="00ED1E96" w:rsidRPr="00CB7040">
        <w:rPr>
          <w:szCs w:val="24"/>
        </w:rPr>
        <w:t xml:space="preserve">other seven climate </w:t>
      </w:r>
      <w:r w:rsidR="00FF2FCA" w:rsidRPr="00CB7040">
        <w:rPr>
          <w:szCs w:val="24"/>
        </w:rPr>
        <w:t>Regions (</w:t>
      </w:r>
      <w:r w:rsidR="00ED1E96" w:rsidRPr="00CB7040">
        <w:rPr>
          <w:szCs w:val="24"/>
        </w:rPr>
        <w:t xml:space="preserve">no data in southwest) all suffer great increasing of mean individual daily inhalation intakes of Quercus </w:t>
      </w:r>
      <w:r w:rsidR="000221D9" w:rsidRPr="00CB7040">
        <w:rPr>
          <w:szCs w:val="24"/>
        </w:rPr>
        <w:t>pollen, having</w:t>
      </w:r>
      <w:r w:rsidR="00187ECA" w:rsidRPr="00CB7040">
        <w:rPr>
          <w:szCs w:val="24"/>
        </w:rPr>
        <w:t xml:space="preserve"> </w:t>
      </w:r>
      <w:r w:rsidR="000221D9" w:rsidRPr="00CB7040">
        <w:rPr>
          <w:szCs w:val="24"/>
        </w:rPr>
        <w:t>value</w:t>
      </w:r>
      <w:r w:rsidR="00187ECA" w:rsidRPr="00CB7040">
        <w:rPr>
          <w:szCs w:val="24"/>
        </w:rPr>
        <w:t>s</w:t>
      </w:r>
      <w:r w:rsidR="000221D9" w:rsidRPr="00CB7040">
        <w:rPr>
          <w:szCs w:val="24"/>
        </w:rPr>
        <w:t xml:space="preserve"> ranging from 0.5(</w:t>
      </w:r>
      <w:r w:rsidR="00187ECA" w:rsidRPr="00CB7040">
        <w:rPr>
          <w:szCs w:val="24"/>
        </w:rPr>
        <w:t>the mean individual daily intakes in 2003 -2010 being 2.23 times higher than the 1994-2003 year</w:t>
      </w:r>
      <w:r w:rsidR="000221D9" w:rsidRPr="00CB7040">
        <w:rPr>
          <w:szCs w:val="24"/>
        </w:rPr>
        <w:t>) to 0.74(3.42 times higher)</w:t>
      </w:r>
      <w:r w:rsidR="00ED1E96" w:rsidRPr="00CB7040">
        <w:rPr>
          <w:szCs w:val="24"/>
        </w:rPr>
        <w:t xml:space="preserve">. </w:t>
      </w:r>
      <w:r w:rsidR="0094115F" w:rsidRPr="00CB7040">
        <w:rPr>
          <w:szCs w:val="24"/>
        </w:rPr>
        <w:t>Gramineae show a similar situation</w:t>
      </w:r>
      <w:r w:rsidR="00284F0A" w:rsidRPr="00CB7040">
        <w:rPr>
          <w:szCs w:val="24"/>
        </w:rPr>
        <w:t xml:space="preserve"> w</w:t>
      </w:r>
      <w:r w:rsidR="000221D9" w:rsidRPr="00CB7040">
        <w:rPr>
          <w:szCs w:val="24"/>
        </w:rPr>
        <w:t xml:space="preserve">ith inhalation intakes increasing in Central, </w:t>
      </w:r>
      <w:r w:rsidR="00B73412" w:rsidRPr="00CB7040">
        <w:rPr>
          <w:szCs w:val="24"/>
        </w:rPr>
        <w:t>East</w:t>
      </w:r>
      <w:r w:rsidR="00A92003">
        <w:rPr>
          <w:szCs w:val="24"/>
        </w:rPr>
        <w:t>N</w:t>
      </w:r>
      <w:r w:rsidR="00B73412" w:rsidRPr="00CB7040">
        <w:rPr>
          <w:szCs w:val="24"/>
        </w:rPr>
        <w:t>orth</w:t>
      </w:r>
      <w:r w:rsidR="00A92003">
        <w:rPr>
          <w:szCs w:val="24"/>
        </w:rPr>
        <w:t>C</w:t>
      </w:r>
      <w:r w:rsidR="00B73412" w:rsidRPr="00CB7040">
        <w:rPr>
          <w:szCs w:val="24"/>
        </w:rPr>
        <w:t>entral, N</w:t>
      </w:r>
      <w:r w:rsidR="000221D9" w:rsidRPr="00CB7040">
        <w:rPr>
          <w:szCs w:val="24"/>
        </w:rPr>
        <w:t xml:space="preserve">ortheast, </w:t>
      </w:r>
      <w:r w:rsidR="00B73412" w:rsidRPr="00CB7040">
        <w:rPr>
          <w:szCs w:val="24"/>
        </w:rPr>
        <w:t>N</w:t>
      </w:r>
      <w:r w:rsidR="000221D9" w:rsidRPr="00CB7040">
        <w:rPr>
          <w:szCs w:val="24"/>
        </w:rPr>
        <w:t>orthwest</w:t>
      </w:r>
      <w:r w:rsidR="00B73412" w:rsidRPr="00CB7040">
        <w:rPr>
          <w:szCs w:val="24"/>
        </w:rPr>
        <w:t>,</w:t>
      </w:r>
      <w:r w:rsidR="000221D9" w:rsidRPr="00CB7040">
        <w:rPr>
          <w:szCs w:val="24"/>
        </w:rPr>
        <w:t xml:space="preserve"> </w:t>
      </w:r>
      <w:r w:rsidR="00B73412" w:rsidRPr="00CB7040">
        <w:rPr>
          <w:szCs w:val="24"/>
        </w:rPr>
        <w:t>South and S</w:t>
      </w:r>
      <w:r w:rsidR="000221D9" w:rsidRPr="00CB7040">
        <w:rPr>
          <w:szCs w:val="24"/>
        </w:rPr>
        <w:t>outhwest</w:t>
      </w:r>
      <w:r w:rsidR="00B73412" w:rsidRPr="00CB7040">
        <w:rPr>
          <w:szCs w:val="24"/>
        </w:rPr>
        <w:t xml:space="preserve"> Regions</w:t>
      </w:r>
      <w:r w:rsidR="000221D9" w:rsidRPr="00CB7040">
        <w:rPr>
          <w:szCs w:val="24"/>
        </w:rPr>
        <w:t xml:space="preserve">. Inhalation intakes in South </w:t>
      </w:r>
      <w:r w:rsidR="00F35834" w:rsidRPr="00CB7040">
        <w:rPr>
          <w:szCs w:val="24"/>
        </w:rPr>
        <w:t xml:space="preserve">Region </w:t>
      </w:r>
      <w:r w:rsidR="000221D9" w:rsidRPr="00CB7040">
        <w:rPr>
          <w:szCs w:val="24"/>
        </w:rPr>
        <w:t>show a dramatically increasing with</w:t>
      </w:r>
      <w:r w:rsidR="00187ECA" w:rsidRPr="00CB7040">
        <w:rPr>
          <w:szCs w:val="24"/>
        </w:rPr>
        <w:t xml:space="preserve"> the mean individual daily intakes in 2003 -2010 being 6.32 times higher than the 1994-2003 year</w:t>
      </w:r>
      <w:r w:rsidR="000221D9" w:rsidRPr="00CB7040">
        <w:rPr>
          <w:szCs w:val="24"/>
        </w:rPr>
        <w:t xml:space="preserve"> </w:t>
      </w:r>
      <w:r w:rsidR="0094115F" w:rsidRPr="00CB7040">
        <w:rPr>
          <w:szCs w:val="24"/>
        </w:rPr>
        <w:t xml:space="preserve">.The </w:t>
      </w:r>
      <w:r w:rsidR="00B73412" w:rsidRPr="00CB7040">
        <w:rPr>
          <w:szCs w:val="24"/>
        </w:rPr>
        <w:t xml:space="preserve">mean individual inhalation intakes of pollen of </w:t>
      </w:r>
      <w:r w:rsidR="0094115F" w:rsidRPr="00CB7040">
        <w:rPr>
          <w:szCs w:val="24"/>
        </w:rPr>
        <w:t>Betula</w:t>
      </w:r>
      <w:r w:rsidR="00B73412" w:rsidRPr="00CB7040">
        <w:rPr>
          <w:szCs w:val="24"/>
        </w:rPr>
        <w:t xml:space="preserve"> increased in Central ,Northeast, and Southeast Regions, while in </w:t>
      </w:r>
      <w:r w:rsidR="00DA48D1">
        <w:rPr>
          <w:szCs w:val="24"/>
        </w:rPr>
        <w:t>the same time the West and WestNorthC</w:t>
      </w:r>
      <w:r w:rsidR="00B73412" w:rsidRPr="00CB7040">
        <w:rPr>
          <w:szCs w:val="24"/>
        </w:rPr>
        <w:t>entral Regions show a negative trend. In</w:t>
      </w:r>
      <w:r w:rsidR="0094115F" w:rsidRPr="00CB7040">
        <w:rPr>
          <w:szCs w:val="24"/>
        </w:rPr>
        <w:t xml:space="preserve"> other regions, </w:t>
      </w:r>
      <w:r w:rsidR="00B73412" w:rsidRPr="00CB7040">
        <w:rPr>
          <w:szCs w:val="24"/>
        </w:rPr>
        <w:t>mean individual inhalation intakes of pollen of Betula</w:t>
      </w:r>
      <w:r w:rsidR="0094115F" w:rsidRPr="00CB7040">
        <w:rPr>
          <w:szCs w:val="24"/>
        </w:rPr>
        <w:t xml:space="preserve"> </w:t>
      </w:r>
      <w:r w:rsidR="00B73412" w:rsidRPr="00CB7040">
        <w:rPr>
          <w:szCs w:val="24"/>
        </w:rPr>
        <w:t>nearly remain the same. For Artemisia, mean individual inhalation intakes</w:t>
      </w:r>
      <w:r w:rsidR="0094115F" w:rsidRPr="00CB7040">
        <w:rPr>
          <w:szCs w:val="24"/>
        </w:rPr>
        <w:t xml:space="preserve"> </w:t>
      </w:r>
      <w:r w:rsidR="00B73412" w:rsidRPr="00CB7040">
        <w:rPr>
          <w:szCs w:val="24"/>
        </w:rPr>
        <w:t xml:space="preserve">decreased in Northeast, Southeast and West </w:t>
      </w:r>
      <w:r w:rsidR="00DA48D1" w:rsidRPr="00CB7040">
        <w:rPr>
          <w:szCs w:val="24"/>
        </w:rPr>
        <w:t>Regions, but</w:t>
      </w:r>
      <w:r w:rsidR="00B73412" w:rsidRPr="00CB7040">
        <w:rPr>
          <w:szCs w:val="24"/>
        </w:rPr>
        <w:t xml:space="preserve"> the Southwest shows a positive trend.</w:t>
      </w:r>
      <w:r w:rsidR="0094115F" w:rsidRPr="00CB7040">
        <w:rPr>
          <w:szCs w:val="24"/>
        </w:rPr>
        <w:t xml:space="preserve"> For Ambrosia, </w:t>
      </w:r>
      <w:r w:rsidR="00B73412" w:rsidRPr="00CB7040">
        <w:rPr>
          <w:szCs w:val="24"/>
        </w:rPr>
        <w:t xml:space="preserve">the mean </w:t>
      </w:r>
      <w:r w:rsidR="00B73412" w:rsidRPr="00CB7040">
        <w:rPr>
          <w:szCs w:val="24"/>
        </w:rPr>
        <w:lastRenderedPageBreak/>
        <w:t>individual inhalation intakes are increasing in south and west regions. In Southea</w:t>
      </w:r>
      <w:r w:rsidR="00B72C75">
        <w:rPr>
          <w:szCs w:val="24"/>
        </w:rPr>
        <w:t>st, Southwest and WestNorthC</w:t>
      </w:r>
      <w:r w:rsidR="00B73412" w:rsidRPr="00CB7040">
        <w:rPr>
          <w:szCs w:val="24"/>
        </w:rPr>
        <w:t>entral Regions, the trend is negative.</w:t>
      </w:r>
    </w:p>
    <w:p w:rsidR="00A57DFB" w:rsidRPr="00CB7040" w:rsidRDefault="00B37CAA" w:rsidP="00CB7040">
      <w:pPr>
        <w:pStyle w:val="a9"/>
        <w:spacing w:before="96" w:after="120"/>
        <w:ind w:firstLine="420"/>
        <w:rPr>
          <w:rFonts w:eastAsiaTheme="minorEastAsia" w:cstheme="minorBidi"/>
          <w:szCs w:val="24"/>
        </w:rPr>
      </w:pPr>
      <w:r w:rsidRPr="00CB7040">
        <w:rPr>
          <w:rFonts w:eastAsiaTheme="minorEastAsia" w:cstheme="minorBidi"/>
          <w:szCs w:val="24"/>
        </w:rPr>
        <w:t xml:space="preserve">In </w:t>
      </w:r>
      <w:r w:rsidR="005A09D8" w:rsidRPr="00CB7040">
        <w:rPr>
          <w:rFonts w:eastAsiaTheme="minorEastAsia" w:cstheme="minorBidi"/>
          <w:szCs w:val="24"/>
        </w:rPr>
        <w:t>general</w:t>
      </w:r>
      <w:r w:rsidRPr="00CB7040">
        <w:rPr>
          <w:rFonts w:eastAsiaTheme="minorEastAsia" w:cstheme="minorBidi"/>
          <w:szCs w:val="24"/>
        </w:rPr>
        <w:t>,</w:t>
      </w:r>
      <w:r w:rsidR="005A09D8" w:rsidRPr="00CB7040">
        <w:rPr>
          <w:rFonts w:eastAsiaTheme="minorEastAsia" w:cstheme="minorBidi"/>
          <w:szCs w:val="24"/>
        </w:rPr>
        <w:t xml:space="preserve"> </w:t>
      </w:r>
      <w:r w:rsidR="0095460C" w:rsidRPr="00CB7040">
        <w:rPr>
          <w:rFonts w:eastAsiaTheme="minorEastAsia" w:cstheme="minorBidi"/>
          <w:szCs w:val="24"/>
        </w:rPr>
        <w:t>populations</w:t>
      </w:r>
      <w:r w:rsidRPr="00CB7040">
        <w:rPr>
          <w:rFonts w:eastAsiaTheme="minorEastAsia" w:cstheme="minorBidi"/>
          <w:szCs w:val="24"/>
        </w:rPr>
        <w:t xml:space="preserve"> </w:t>
      </w:r>
      <w:r w:rsidR="00F35834" w:rsidRPr="00CB7040">
        <w:rPr>
          <w:rFonts w:eastAsiaTheme="minorEastAsia" w:cstheme="minorBidi"/>
          <w:szCs w:val="24"/>
        </w:rPr>
        <w:t>are suffering more inhalation intakes of Quercus and Gramineae Pollen</w:t>
      </w:r>
      <w:r w:rsidR="002A7B33" w:rsidRPr="00CB7040">
        <w:rPr>
          <w:rFonts w:eastAsiaTheme="minorEastAsia" w:cstheme="minorBidi"/>
          <w:szCs w:val="24"/>
        </w:rPr>
        <w:t xml:space="preserve"> in COUNS</w:t>
      </w:r>
      <w:r w:rsidR="00F35834" w:rsidRPr="00CB7040">
        <w:rPr>
          <w:rFonts w:eastAsiaTheme="minorEastAsia" w:cstheme="minorBidi"/>
          <w:szCs w:val="24"/>
        </w:rPr>
        <w:t>.</w:t>
      </w:r>
      <w:r w:rsidR="002A7B33" w:rsidRPr="00CB7040">
        <w:rPr>
          <w:rFonts w:eastAsiaTheme="minorEastAsia" w:cstheme="minorBidi"/>
          <w:szCs w:val="24"/>
        </w:rPr>
        <w:t xml:space="preserve"> However, population in Westnorthcentral region are suffering less inhalation intakes of almost all the airborne pollen of five species(no data of Artemisia)</w:t>
      </w:r>
    </w:p>
    <w:p w:rsidR="004C7C64" w:rsidRPr="004C7C64" w:rsidRDefault="004C7C64" w:rsidP="003C0FB8">
      <w:pPr>
        <w:pStyle w:val="21"/>
        <w:ind w:firstLine="630"/>
      </w:pPr>
      <w:bookmarkStart w:id="232" w:name="_Toc380964843"/>
      <w:r>
        <w:t>Sensitivity Analysis</w:t>
      </w:r>
      <w:bookmarkEnd w:id="232"/>
      <w:r w:rsidR="002702CC" w:rsidRPr="004C7C64">
        <w:t xml:space="preserve"> </w:t>
      </w:r>
    </w:p>
    <w:p w:rsidR="00087EDB" w:rsidRPr="00087EDB" w:rsidRDefault="00087EDB" w:rsidP="00533CA2">
      <w:pPr>
        <w:spacing w:beforeLines="96" w:before="230" w:afterLines="120" w:after="288"/>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fldLock="1"/>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ins w:id="233" w:author="kunmei" w:date="2014-03-19T16:16:00Z">
        <w:r w:rsidR="00303EF6" w:rsidRPr="005825F9">
          <w:rPr>
            <w:rFonts w:cs="Times New Roman"/>
            <w:szCs w:val="24"/>
          </w:rPr>
          <w:t xml:space="preserve">Figure </w:t>
        </w:r>
        <w:r w:rsidR="00303EF6">
          <w:rPr>
            <w:rFonts w:cs="Times New Roman"/>
            <w:noProof/>
            <w:szCs w:val="24"/>
          </w:rPr>
          <w:t>27</w:t>
        </w:r>
      </w:ins>
      <w:del w:id="234" w:author="kunmei" w:date="2014-03-19T16:16:00Z">
        <w:r w:rsidR="005C35B2" w:rsidRPr="005825F9" w:rsidDel="00303EF6">
          <w:rPr>
            <w:rFonts w:cs="Times New Roman"/>
            <w:szCs w:val="24"/>
          </w:rPr>
          <w:delText xml:space="preserve">Figure </w:delText>
        </w:r>
        <w:r w:rsidR="005C35B2" w:rsidDel="00303EF6">
          <w:rPr>
            <w:rFonts w:cs="Times New Roman"/>
            <w:noProof/>
            <w:szCs w:val="24"/>
          </w:rPr>
          <w:delText>27</w:delText>
        </w:r>
      </w:del>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 </w:t>
      </w:r>
      <w:r w:rsidRPr="00D07E54">
        <w:rPr>
          <w:rFonts w:cs="Times New Roman"/>
          <w:position w:val="-8"/>
          <w:szCs w:val="24"/>
          <w:shd w:val="clear" w:color="auto" w:fill="FFFFFF"/>
        </w:rPr>
        <w:object w:dxaOrig="620" w:dyaOrig="360">
          <v:shape id="_x0000_i1082" type="#_x0000_t75" style="width:30pt;height:18pt" o:ole="">
            <v:imagedata r:id="rId123" o:title=""/>
          </v:shape>
          <o:OLEObject Type="Embed" ProgID="Equation.DSMT4" ShapeID="_x0000_i1082" DrawAspect="Content" ObjectID="_1459033515" r:id="rId124"/>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w:t>
      </w:r>
      <w:r w:rsidR="00AF504B">
        <w:rPr>
          <w:rFonts w:cs="Times New Roman"/>
          <w:szCs w:val="24"/>
          <w:shd w:val="clear" w:color="auto" w:fill="FFFFFF"/>
        </w:rPr>
        <w:t xml:space="preserve">and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dermal loading rate (</w:t>
      </w:r>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ind w:firstLine="720"/>
        <w:rPr>
          <w:rFonts w:cs="Times New Roman"/>
          <w:szCs w:val="24"/>
          <w:shd w:val="clear" w:color="auto" w:fill="FFFFFF"/>
        </w:rPr>
      </w:pPr>
      <w:r w:rsidRPr="00CE4331">
        <w:rPr>
          <w:rFonts w:cs="Times New Roman"/>
          <w:szCs w:val="24"/>
          <w:shd w:val="clear" w:color="auto" w:fill="FFFFFF"/>
        </w:rPr>
        <w:lastRenderedPageBreak/>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8pt;height:17.4pt" o:ole="">
            <v:imagedata r:id="rId125" o:title=""/>
          </v:shape>
          <o:OLEObject Type="Embed" ProgID="Equation.DSMT4" ShapeID="_x0000_i1083" DrawAspect="Content" ObjectID="_1459033516" r:id="rId126"/>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r w:rsidRPr="00CE4331">
        <w:rPr>
          <w:rFonts w:cs="Times New Roman"/>
          <w:i/>
          <w:szCs w:val="24"/>
          <w:shd w:val="clear" w:color="auto" w:fill="FFFFFF"/>
        </w:rPr>
        <w:t>Ih</w:t>
      </w:r>
      <w:r w:rsidRPr="00CE4331">
        <w:rPr>
          <w:rFonts w:cs="Times New Roman"/>
          <w:i/>
          <w:szCs w:val="24"/>
          <w:shd w:val="clear" w:color="auto" w:fill="FFFFFF"/>
          <w:vertAlign w:val="subscript"/>
        </w:rPr>
        <w:t>f</w:t>
      </w:r>
      <w:r w:rsidRPr="00CE4331">
        <w:rPr>
          <w:rFonts w:cs="Times New Roman"/>
          <w:szCs w:val="24"/>
          <w:shd w:val="clear" w:color="auto" w:fill="FFFFFF"/>
        </w:rPr>
        <w:t>), for dermal contact routes.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Pr="00CE4331">
        <w:rPr>
          <w:rFonts w:cs="Times New Roman"/>
          <w:szCs w:val="24"/>
          <w:shd w:val="clear" w:color="auto" w:fill="FFFFFF"/>
        </w:rPr>
        <w:t xml:space="preserve">) for dermal contact routes.  </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r w:rsidRPr="00CE4331">
        <w:rPr>
          <w:rFonts w:eastAsiaTheme="majorEastAsia" w:cs="Times New Roman"/>
          <w:bCs/>
          <w:i/>
          <w:color w:val="000000"/>
          <w:szCs w:val="24"/>
          <w:shd w:val="clear" w:color="auto" w:fill="FFFFFF"/>
        </w:rPr>
        <w:t>, Ih</w:t>
      </w:r>
      <w:r w:rsidRPr="00CE4331">
        <w:rPr>
          <w:rFonts w:eastAsiaTheme="majorEastAsia" w:cs="Times New Roman"/>
          <w:bCs/>
          <w:i/>
          <w:color w:val="000000"/>
          <w:szCs w:val="24"/>
          <w:shd w:val="clear" w:color="auto" w:fill="FFFFFF"/>
          <w:vertAlign w:val="subscript"/>
        </w:rPr>
        <w:t>m</w:t>
      </w:r>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sensitive parameters:</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2pt;height:18pt" o:ole="">
            <v:imagedata r:id="rId127" o:title=""/>
          </v:shape>
          <o:OLEObject Type="Embed" ProgID="Equation.DSMT4" ShapeID="_x0000_i1084" DrawAspect="Content" ObjectID="_1459033517" r:id="rId128"/>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2pt;height:18pt" o:ole="">
            <v:imagedata r:id="rId127" o:title=""/>
          </v:shape>
          <o:OLEObject Type="Embed" ProgID="Equation.DSMT4" ShapeID="_x0000_i1085" DrawAspect="Content" ObjectID="_1459033518" r:id="rId129"/>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2pt;height:18pt" o:ole="">
            <v:imagedata r:id="rId127" o:title=""/>
          </v:shape>
          <o:OLEObject Type="Embed" ProgID="Equation.DSMT4" ShapeID="_x0000_i1086" DrawAspect="Content" ObjectID="_1459033519" r:id="rId130"/>
        </w:object>
      </w:r>
      <w:r w:rsidR="00895194">
        <w:rPr>
          <w:rFonts w:cs="Times New Roman"/>
          <w:szCs w:val="24"/>
          <w:shd w:val="clear" w:color="auto" w:fill="FFFFFF"/>
        </w:rPr>
        <w:t xml:space="preserve">=0.2334; </w:t>
      </w:r>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2pt;height:18pt" o:ole="">
            <v:imagedata r:id="rId127" o:title=""/>
          </v:shape>
          <o:OLEObject Type="Embed" ProgID="Equation.DSMT4" ShapeID="_x0000_i1087" DrawAspect="Content" ObjectID="_1459033520" r:id="rId131"/>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pt;height:18pt" o:ole="">
            <v:imagedata r:id="rId132" o:title=""/>
          </v:shape>
          <o:OLEObject Type="Embed" ProgID="Equation.DSMT4" ShapeID="_x0000_i1088" DrawAspect="Content" ObjectID="_1459033521" r:id="rId133"/>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pt;height:18pt" o:ole="">
            <v:imagedata r:id="rId134" o:title=""/>
          </v:shape>
          <o:OLEObject Type="Embed" ProgID="Equation.DSMT4" ShapeID="_x0000_i1089" DrawAspect="Content" ObjectID="_1459033522" r:id="rId135"/>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pt;height:18pt" o:ole="">
            <v:imagedata r:id="rId136" o:title=""/>
          </v:shape>
          <o:OLEObject Type="Embed" ProgID="Equation.DSMT4" ShapeID="_x0000_i1090" DrawAspect="Content" ObjectID="_1459033523" r:id="rId137"/>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r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r w:rsidRPr="00CE4331">
        <w:rPr>
          <w:rFonts w:cs="Times New Roman"/>
          <w:i/>
          <w:color w:val="000000"/>
          <w:szCs w:val="24"/>
          <w:shd w:val="clear" w:color="auto" w:fill="FFFFFF"/>
        </w:rPr>
        <w:t>Lr</w:t>
      </w:r>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lastRenderedPageBreak/>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r w:rsidRPr="00CE4331">
        <w:rPr>
          <w:rFonts w:cs="Times New Roman"/>
          <w:color w:val="000000"/>
          <w:szCs w:val="24"/>
          <w:shd w:val="clear" w:color="auto" w:fill="FFFFFF"/>
        </w:rPr>
        <w:t xml:space="preserve"> and </w:t>
      </w:r>
      <w:r w:rsidR="00681EA2"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0F4D76">
      <w:pPr>
        <w:pStyle w:val="1"/>
      </w:pPr>
      <w:bookmarkStart w:id="235" w:name="_Toc380964844"/>
      <w:commentRangeStart w:id="236"/>
      <w:r>
        <w:t>Future Works</w:t>
      </w:r>
      <w:r w:rsidRPr="004C7C64">
        <w:t xml:space="preserve"> </w:t>
      </w:r>
      <w:commentRangeEnd w:id="236"/>
      <w:r w:rsidR="00CD675D" w:rsidRPr="000F4D76">
        <w:commentReference w:id="236"/>
      </w:r>
      <w:bookmarkEnd w:id="235"/>
    </w:p>
    <w:p w:rsidR="007E287E" w:rsidRPr="007E287E" w:rsidRDefault="00E77941"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ind w:firstLine="720"/>
        <w:rPr>
          <w:rFonts w:cs="Times New Roman"/>
          <w:color w:val="000000"/>
          <w:szCs w:val="24"/>
          <w:shd w:val="clear" w:color="auto" w:fill="FFFFFF"/>
        </w:rPr>
      </w:pPr>
    </w:p>
    <w:p w:rsidR="001C5ED6" w:rsidRDefault="000E6E70" w:rsidP="009D0CDB">
      <w:pPr>
        <w:pStyle w:val="1"/>
      </w:pPr>
      <w:bookmarkStart w:id="237" w:name="_Toc380964845"/>
      <w:r>
        <w:t>Conclusion</w:t>
      </w:r>
      <w:r w:rsidR="00ED5088">
        <w:t>s</w:t>
      </w:r>
      <w:bookmarkEnd w:id="237"/>
    </w:p>
    <w:p w:rsidR="008C4BC2" w:rsidRDefault="00FB42BA" w:rsidP="008A352F">
      <w:pPr>
        <w:pStyle w:val="ad"/>
        <w:numPr>
          <w:ilvl w:val="0"/>
          <w:numId w:val="20"/>
        </w:numPr>
        <w:spacing w:before="96" w:after="120"/>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d"/>
        <w:numPr>
          <w:ilvl w:val="0"/>
          <w:numId w:val="20"/>
        </w:numPr>
        <w:spacing w:before="96" w:after="120"/>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238"/>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model</w:t>
      </w:r>
      <w:r w:rsidR="001056AE" w:rsidRPr="00B35929">
        <w:rPr>
          <w:rFonts w:cs="Times New Roman"/>
          <w:color w:val="000000"/>
          <w:szCs w:val="24"/>
          <w:shd w:val="clear" w:color="auto" w:fill="FFFFFF"/>
        </w:rPr>
        <w:t xml:space="preserve">  In general, populations in the Southwest R</w:t>
      </w:r>
      <w:commentRangeEnd w:id="238"/>
      <w:r w:rsidR="009B2E1A">
        <w:rPr>
          <w:rStyle w:val="af0"/>
        </w:rPr>
        <w:commentReference w:id="238"/>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d"/>
        <w:numPr>
          <w:ilvl w:val="0"/>
          <w:numId w:val="20"/>
        </w:numPr>
        <w:spacing w:before="96" w:after="120"/>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w:t>
      </w:r>
      <w:r w:rsidRPr="00F136B2">
        <w:rPr>
          <w:rFonts w:cs="Times New Roman"/>
          <w:kern w:val="0"/>
          <w:szCs w:val="24"/>
        </w:rPr>
        <w:lastRenderedPageBreak/>
        <w:t xml:space="preserve">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d"/>
        <w:numPr>
          <w:ilvl w:val="0"/>
          <w:numId w:val="20"/>
        </w:numPr>
        <w:spacing w:before="96" w:after="120"/>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E91895" w:rsidP="00E91895">
      <w:pPr>
        <w:spacing w:before="96" w:after="120"/>
        <w:jc w:val="left"/>
        <w:rPr>
          <w:rFonts w:cs="Calibri"/>
          <w:noProof/>
          <w:sz w:val="20"/>
        </w:rPr>
      </w:pPr>
    </w:p>
    <w:p w:rsidR="00E91895" w:rsidRDefault="00E91895" w:rsidP="000F4D76">
      <w:pPr>
        <w:pStyle w:val="1"/>
      </w:pPr>
      <w:bookmarkStart w:id="239" w:name="_Toc380964846"/>
      <w:r w:rsidRPr="000F4D76">
        <w:t>Figures</w:t>
      </w:r>
      <w:bookmarkEnd w:id="239"/>
    </w:p>
    <w:p w:rsidR="000962A8" w:rsidRDefault="000962A8" w:rsidP="000962A8">
      <w:pPr>
        <w:keepNext/>
      </w:pPr>
      <w:r>
        <w:rPr>
          <w:noProof/>
        </w:rPr>
        <w:drawing>
          <wp:inline distT="0" distB="0" distL="0" distR="0" wp14:anchorId="1BF73A61" wp14:editId="76874FAF">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4112008"/>
                    </a:xfrm>
                    <a:prstGeom prst="rect">
                      <a:avLst/>
                    </a:prstGeom>
                  </pic:spPr>
                </pic:pic>
              </a:graphicData>
            </a:graphic>
          </wp:inline>
        </w:drawing>
      </w:r>
    </w:p>
    <w:p w:rsidR="000962A8" w:rsidRDefault="000962A8" w:rsidP="000962A8">
      <w:pPr>
        <w:pStyle w:val="a9"/>
      </w:pPr>
      <w:bookmarkStart w:id="240" w:name="_Ref378775669"/>
      <w:bookmarkStart w:id="241" w:name="_Toc380874959"/>
      <w:r>
        <w:t xml:space="preserve">Figure </w:t>
      </w:r>
      <w:r w:rsidR="00222E77">
        <w:fldChar w:fldCharType="begin"/>
      </w:r>
      <w:r w:rsidR="0068144C">
        <w:instrText xml:space="preserve"> SEQ Figure \* ARABIC </w:instrText>
      </w:r>
      <w:r w:rsidR="00222E77">
        <w:fldChar w:fldCharType="separate"/>
      </w:r>
      <w:r w:rsidR="00DA4B6E">
        <w:rPr>
          <w:noProof/>
        </w:rPr>
        <w:t>1</w:t>
      </w:r>
      <w:r w:rsidR="00222E77">
        <w:rPr>
          <w:noProof/>
        </w:rPr>
        <w:fldChar w:fldCharType="end"/>
      </w:r>
      <w:bookmarkEnd w:id="240"/>
      <w:r w:rsidR="00C257F5">
        <w:rPr>
          <w:rFonts w:cs="Times New Roman"/>
          <w:szCs w:val="24"/>
        </w:rPr>
        <w:t>.</w:t>
      </w:r>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bookmarkEnd w:id="241"/>
    </w:p>
    <w:p w:rsidR="000962A8" w:rsidRDefault="000962A8" w:rsidP="000962A8">
      <w:pPr>
        <w:pStyle w:val="a9"/>
        <w:rPr>
          <w:rFonts w:cs="Times New Roman"/>
          <w:szCs w:val="24"/>
        </w:rPr>
      </w:pPr>
    </w:p>
    <w:p w:rsidR="000962A8" w:rsidRDefault="000962A8" w:rsidP="000962A8">
      <w:r>
        <w:lastRenderedPageBreak/>
        <w:br w:type="page"/>
      </w:r>
    </w:p>
    <w:p w:rsidR="000962A8" w:rsidRDefault="000962A8" w:rsidP="000962A8">
      <w:pPr>
        <w:keepNext/>
      </w:pPr>
      <w:r>
        <w:rPr>
          <w:noProof/>
        </w:rPr>
        <w:lastRenderedPageBreak/>
        <w:drawing>
          <wp:inline distT="0" distB="0" distL="0" distR="0" wp14:anchorId="4008F279" wp14:editId="324AD636">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9"/>
      </w:pPr>
      <w:bookmarkStart w:id="242" w:name="_Ref378775743"/>
      <w:bookmarkStart w:id="243" w:name="_Toc380874960"/>
      <w:r>
        <w:t xml:space="preserve">Figure </w:t>
      </w:r>
      <w:r w:rsidR="00222E77">
        <w:fldChar w:fldCharType="begin"/>
      </w:r>
      <w:r w:rsidR="0068144C">
        <w:instrText xml:space="preserve"> SEQ Figure \* ARABIC </w:instrText>
      </w:r>
      <w:r w:rsidR="00222E77">
        <w:fldChar w:fldCharType="separate"/>
      </w:r>
      <w:r w:rsidR="00DA4B6E">
        <w:rPr>
          <w:noProof/>
        </w:rPr>
        <w:t>2</w:t>
      </w:r>
      <w:r w:rsidR="00222E77">
        <w:rPr>
          <w:noProof/>
        </w:rPr>
        <w:fldChar w:fldCharType="end"/>
      </w:r>
      <w:bookmarkEnd w:id="242"/>
      <w:r w:rsidR="00C257F5">
        <w:rPr>
          <w:noProof/>
        </w:rPr>
        <w:t>.</w:t>
      </w:r>
      <w:r>
        <w:t xml:space="preserve"> </w:t>
      </w:r>
      <w:r>
        <w:rPr>
          <w:szCs w:val="24"/>
        </w:rPr>
        <w:t xml:space="preserve">Nine climate regions in the contiguous United States (CONUS).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bookmarkEnd w:id="243"/>
    </w:p>
    <w:p w:rsidR="000962A8" w:rsidRDefault="000962A8" w:rsidP="000962A8"/>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jc w:val="center"/>
            </w:pPr>
            <w:r>
              <w:rPr>
                <w:noProof/>
                <w:lang w:eastAsia="en-US"/>
              </w:rPr>
              <w:lastRenderedPageBreak/>
              <w:t xml:space="preserve"> (a)</w:t>
            </w:r>
            <w:r>
              <w:rPr>
                <w:noProof/>
                <w:lang w:eastAsia="en-US"/>
              </w:rPr>
              <w:br/>
            </w:r>
            <w:r>
              <w:rPr>
                <w:noProof/>
              </w:rPr>
              <w:drawing>
                <wp:inline distT="0" distB="0" distL="0" distR="0" wp14:anchorId="7C08AFAD" wp14:editId="74488CC9">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0"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(b)</w:t>
            </w:r>
            <w:r>
              <w:rPr>
                <w:noProof/>
                <w:lang w:eastAsia="en-US"/>
              </w:rPr>
              <w:br/>
            </w:r>
            <w:r>
              <w:rPr>
                <w:noProof/>
              </w:rPr>
              <w:drawing>
                <wp:inline distT="0" distB="0" distL="0" distR="0" wp14:anchorId="1E4DEE7D" wp14:editId="2EC2E171">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1"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jc w:val="center"/>
            </w:pPr>
            <w:r>
              <w:rPr>
                <w:noProof/>
                <w:lang w:eastAsia="en-US"/>
              </w:rPr>
              <w:t>(c)</w:t>
            </w:r>
            <w:r>
              <w:rPr>
                <w:noProof/>
                <w:lang w:eastAsia="en-US"/>
              </w:rPr>
              <w:br/>
            </w:r>
            <w:r>
              <w:rPr>
                <w:noProof/>
              </w:rPr>
              <w:drawing>
                <wp:inline distT="0" distB="0" distL="0" distR="0" wp14:anchorId="054F7017" wp14:editId="538BD322">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2"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(d)</w:t>
            </w:r>
            <w:r>
              <w:rPr>
                <w:noProof/>
                <w:lang w:eastAsia="en-US"/>
              </w:rPr>
              <w:br/>
            </w:r>
            <w:r>
              <w:rPr>
                <w:noProof/>
              </w:rPr>
              <w:drawing>
                <wp:inline distT="0" distB="0" distL="0" distR="0" wp14:anchorId="362FA2B5" wp14:editId="5C81CE0C">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3"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jc w:val="center"/>
            </w:pPr>
            <w:r>
              <w:rPr>
                <w:noProof/>
                <w:lang w:eastAsia="en-US"/>
              </w:rPr>
              <w:t>(e)</w:t>
            </w:r>
            <w:r>
              <w:rPr>
                <w:noProof/>
                <w:lang w:eastAsia="en-US"/>
              </w:rPr>
              <w:br/>
            </w:r>
            <w:r>
              <w:rPr>
                <w:noProof/>
              </w:rPr>
              <w:drawing>
                <wp:inline distT="0" distB="0" distL="0" distR="0" wp14:anchorId="7ACA8975" wp14:editId="47084B4F">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9"/>
      </w:pPr>
      <w:bookmarkStart w:id="244" w:name="_Ref378775754"/>
      <w:bookmarkStart w:id="245" w:name="_Toc380874961"/>
      <w:r>
        <w:t xml:space="preserve">Figure </w:t>
      </w:r>
      <w:r w:rsidR="00222E77">
        <w:fldChar w:fldCharType="begin"/>
      </w:r>
      <w:r w:rsidR="0068144C">
        <w:instrText xml:space="preserve"> SEQ Figure \* ARABIC </w:instrText>
      </w:r>
      <w:r w:rsidR="00222E77">
        <w:fldChar w:fldCharType="separate"/>
      </w:r>
      <w:r w:rsidR="00DA4B6E">
        <w:rPr>
          <w:noProof/>
        </w:rPr>
        <w:t>3</w:t>
      </w:r>
      <w:r w:rsidR="00222E77">
        <w:rPr>
          <w:noProof/>
        </w:rPr>
        <w:fldChar w:fldCharType="end"/>
      </w:r>
      <w:bookmarkEnd w:id="244"/>
      <w:r w:rsidR="00C257F5">
        <w:rPr>
          <w:noProof/>
        </w:rPr>
        <w:t>.</w:t>
      </w:r>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bookmarkEnd w:id="245"/>
      <w:r>
        <w:br w:type="page"/>
      </w:r>
    </w:p>
    <w:p w:rsidR="000962A8" w:rsidRDefault="000962A8" w:rsidP="000962A8">
      <w:pPr>
        <w:pStyle w:val="a9"/>
      </w:pPr>
    </w:p>
    <w:p w:rsidR="00634734" w:rsidRDefault="000962A8" w:rsidP="00634734">
      <w:pPr>
        <w:keepNext/>
        <w:jc w:val="center"/>
      </w:pPr>
      <w:r w:rsidRPr="00427AC5">
        <w:rPr>
          <w:noProof/>
        </w:rPr>
        <w:drawing>
          <wp:inline distT="0" distB="0" distL="0" distR="0" wp14:anchorId="243DEEA4" wp14:editId="76F8D45B">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5"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9"/>
        <w:jc w:val="left"/>
      </w:pPr>
      <w:bookmarkStart w:id="246" w:name="_Ref378851736"/>
      <w:bookmarkStart w:id="247" w:name="_Toc380874962"/>
      <w:r>
        <w:t xml:space="preserve">Figure </w:t>
      </w:r>
      <w:r w:rsidR="00222E77">
        <w:fldChar w:fldCharType="begin"/>
      </w:r>
      <w:r w:rsidR="0068144C">
        <w:instrText xml:space="preserve"> SEQ Figure \* ARABIC </w:instrText>
      </w:r>
      <w:r w:rsidR="00222E77">
        <w:fldChar w:fldCharType="separate"/>
      </w:r>
      <w:r w:rsidR="00DA4B6E">
        <w:rPr>
          <w:noProof/>
        </w:rPr>
        <w:t>4</w:t>
      </w:r>
      <w:r w:rsidR="00222E77">
        <w:rPr>
          <w:noProof/>
        </w:rPr>
        <w:fldChar w:fldCharType="end"/>
      </w:r>
      <w:bookmarkEnd w:id="246"/>
      <w:r w:rsidR="00C257F5">
        <w:rPr>
          <w:noProof/>
        </w:rPr>
        <w:t>.</w:t>
      </w:r>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bookmarkEnd w:id="247"/>
    </w:p>
    <w:p w:rsidR="000962A8" w:rsidRDefault="000962A8" w:rsidP="000962A8">
      <w:pPr>
        <w:jc w:val="center"/>
      </w:pPr>
      <w:r>
        <w:br w:type="page"/>
      </w:r>
      <w:r>
        <w:rPr>
          <w:rFonts w:cs="Times New Roman"/>
          <w:noProof/>
          <w:szCs w:val="24"/>
        </w:rPr>
        <w:lastRenderedPageBreak/>
        <w:drawing>
          <wp:inline distT="0" distB="0" distL="0" distR="0" wp14:anchorId="42F78B8A" wp14:editId="2DB0F6F0">
            <wp:extent cx="2926080" cy="2965711"/>
            <wp:effectExtent l="0" t="0" r="762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163" t="8065" r="51579" b="5107"/>
                    <a:stretch/>
                  </pic:blipFill>
                  <pic:spPr bwMode="auto">
                    <a:xfrm>
                      <a:off x="0" y="0"/>
                      <a:ext cx="2926080" cy="29657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78FE2BCD" wp14:editId="49E356C7">
            <wp:extent cx="2926080" cy="2980944"/>
            <wp:effectExtent l="0" t="0" r="762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56127" t="8124" r="1637" b="448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jc w:val="left"/>
        <w:rPr>
          <w:rFonts w:cs="Times New Roman"/>
          <w:szCs w:val="24"/>
        </w:rPr>
      </w:pPr>
      <w:bookmarkStart w:id="248" w:name="_Ref378759028"/>
      <w:bookmarkStart w:id="249" w:name="_Toc380874963"/>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5</w:t>
      </w:r>
      <w:r w:rsidR="00222E77" w:rsidRPr="00ED3099">
        <w:rPr>
          <w:rFonts w:cs="Times New Roman"/>
          <w:szCs w:val="24"/>
        </w:rPr>
        <w:fldChar w:fldCharType="end"/>
      </w:r>
      <w:bookmarkEnd w:id="248"/>
      <w:r>
        <w:rPr>
          <w:rFonts w:cs="Times New Roman"/>
          <w:szCs w:val="24"/>
        </w:rPr>
        <w:t>.</w:t>
      </w:r>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bookmarkEnd w:id="249"/>
      <w:r w:rsidRPr="00ED3099">
        <w:rPr>
          <w:rFonts w:cs="Times New Roman"/>
          <w:szCs w:val="24"/>
        </w:rPr>
        <w:t xml:space="preserve"> </w:t>
      </w:r>
    </w:p>
    <w:p w:rsidR="000962A8" w:rsidRDefault="000962A8" w:rsidP="000962A8">
      <w:pPr>
        <w:jc w:val="left"/>
        <w:rPr>
          <w:rFonts w:cs="Times New Roman"/>
          <w:szCs w:val="24"/>
        </w:rPr>
      </w:pPr>
      <w:r>
        <w:rPr>
          <w:rFonts w:cs="Times New Roman"/>
          <w:szCs w:val="24"/>
        </w:rPr>
        <w:br w:type="page"/>
      </w:r>
    </w:p>
    <w:p w:rsidR="000962A8" w:rsidRDefault="000962A8" w:rsidP="000962A8">
      <w:pPr>
        <w:keepNext/>
        <w:jc w:val="center"/>
      </w:pPr>
      <w:r>
        <w:rPr>
          <w:noProof/>
        </w:rPr>
        <w:lastRenderedPageBreak/>
        <w:drawing>
          <wp:inline distT="0" distB="0" distL="0" distR="0" wp14:anchorId="25163FE5" wp14:editId="619E0BEE">
            <wp:extent cx="2926080" cy="3008376"/>
            <wp:effectExtent l="0" t="0" r="762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385" t="5685" r="50151" b="7900"/>
                    <a:stretch/>
                  </pic:blipFill>
                  <pic:spPr bwMode="auto">
                    <a:xfrm>
                      <a:off x="0" y="0"/>
                      <a:ext cx="2926080" cy="3008376"/>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073C9E34" wp14:editId="3B8DE438">
            <wp:extent cx="2926080" cy="2980944"/>
            <wp:effectExtent l="0" t="0" r="762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2083" t="6641" r="6258" b="726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250" w:name="_Ref378759056"/>
      <w:bookmarkStart w:id="251" w:name="_Toc380874964"/>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6</w:t>
      </w:r>
      <w:r w:rsidR="00222E77" w:rsidRPr="00ED3099">
        <w:rPr>
          <w:rFonts w:cs="Times New Roman"/>
          <w:szCs w:val="24"/>
        </w:rPr>
        <w:fldChar w:fldCharType="end"/>
      </w:r>
      <w:bookmarkEnd w:id="250"/>
      <w:r>
        <w:rPr>
          <w:rFonts w:cs="Times New Roman"/>
          <w:szCs w:val="24"/>
        </w:rPr>
        <w:t>.</w:t>
      </w:r>
      <w:r w:rsidRPr="00ED3099">
        <w:rPr>
          <w:rFonts w:cs="Times New Roman"/>
          <w:szCs w:val="24"/>
        </w:rPr>
        <w:t xml:space="preserve"> 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bookmarkEnd w:id="251"/>
      <w:r>
        <w:object w:dxaOrig="8158" w:dyaOrig="7031">
          <v:shape id="_x0000_i1091" type="#_x0000_t75" style="width:406.8pt;height:348.6pt" o:ole="">
            <v:imagedata r:id="rId148" o:title=""/>
          </v:shape>
          <o:OLEObject Type="Embed" ProgID="Visio.Drawing.11" ShapeID="_x0000_i1091" DrawAspect="Content" ObjectID="_1459033524" r:id="rId149"/>
        </w:object>
      </w:r>
    </w:p>
    <w:p w:rsidR="000962A8" w:rsidRDefault="000962A8" w:rsidP="000962A8">
      <w:pPr>
        <w:pStyle w:val="a9"/>
        <w:rPr>
          <w:szCs w:val="24"/>
        </w:rPr>
      </w:pPr>
      <w:bookmarkStart w:id="252" w:name="_Ref378343059"/>
      <w:bookmarkStart w:id="253" w:name="_Toc380874965"/>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A4B6E">
        <w:rPr>
          <w:noProof/>
          <w:szCs w:val="24"/>
        </w:rPr>
        <w:t>7</w:t>
      </w:r>
      <w:r w:rsidR="00222E77" w:rsidRPr="00111980">
        <w:rPr>
          <w:szCs w:val="24"/>
        </w:rPr>
        <w:fldChar w:fldCharType="end"/>
      </w:r>
      <w:bookmarkEnd w:id="252"/>
      <w:r>
        <w:rPr>
          <w:szCs w:val="24"/>
        </w:rPr>
        <w:t>.</w:t>
      </w:r>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bookmarkEnd w:id="253"/>
    </w:p>
    <w:p w:rsidR="000962A8" w:rsidRDefault="000962A8" w:rsidP="000962A8">
      <w:pPr>
        <w:jc w:val="left"/>
        <w:rPr>
          <w:rFonts w:eastAsia="黑体" w:cs="Times New Roman"/>
          <w:szCs w:val="24"/>
        </w:rPr>
      </w:pPr>
      <w:r>
        <w:rPr>
          <w:rFonts w:cs="Times New Roman"/>
          <w:szCs w:val="24"/>
        </w:rPr>
        <w:br w:type="page"/>
      </w:r>
    </w:p>
    <w:p w:rsidR="000962A8" w:rsidRDefault="000962A8" w:rsidP="000962A8">
      <w:pPr>
        <w:jc w:val="left"/>
      </w:pPr>
    </w:p>
    <w:p w:rsidR="000962A8" w:rsidRDefault="000962A8" w:rsidP="000962A8">
      <w:pPr>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2pt;height:200.4pt" o:ole="">
            <v:imagedata r:id="rId150" o:title=""/>
          </v:shape>
          <o:OLEObject Type="Embed" ProgID="Visio.Drawing.11" ShapeID="_x0000_i1092" DrawAspect="Content" ObjectID="_1459033525" r:id="rId151"/>
        </w:object>
      </w:r>
    </w:p>
    <w:p w:rsidR="000962A8" w:rsidRPr="005E1A97" w:rsidRDefault="000962A8" w:rsidP="000962A8">
      <w:pPr>
        <w:adjustRightInd w:val="0"/>
        <w:mirrorIndents/>
        <w:jc w:val="left"/>
        <w:rPr>
          <w:rFonts w:cs="Times New Roman"/>
          <w:color w:val="000000"/>
          <w:szCs w:val="24"/>
        </w:rPr>
      </w:pPr>
      <w:bookmarkStart w:id="254" w:name="_Ref378775978"/>
      <w:bookmarkStart w:id="255" w:name="_Toc380874966"/>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A4B6E">
        <w:rPr>
          <w:rFonts w:cs="Times New Roman"/>
          <w:noProof/>
          <w:color w:val="000000"/>
          <w:szCs w:val="24"/>
        </w:rPr>
        <w:t>8</w:t>
      </w:r>
      <w:r w:rsidR="00222E77" w:rsidRPr="00CB3CE1">
        <w:rPr>
          <w:rFonts w:cs="Times New Roman"/>
          <w:color w:val="000000"/>
          <w:szCs w:val="24"/>
        </w:rPr>
        <w:fldChar w:fldCharType="end"/>
      </w:r>
      <w:bookmarkEnd w:id="254"/>
      <w:r>
        <w:rPr>
          <w:rFonts w:cs="Times New Roman"/>
          <w:color w:val="000000"/>
          <w:szCs w:val="24"/>
        </w:rPr>
        <w:t>.</w:t>
      </w:r>
      <w:r w:rsidRPr="00CB3CE1">
        <w:rPr>
          <w:rFonts w:cs="Times New Roman"/>
          <w:color w:val="000000"/>
          <w:szCs w:val="24"/>
        </w:rPr>
        <w:t xml:space="preserve"> </w:t>
      </w:r>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bookmarkEnd w:id="255"/>
    </w:p>
    <w:p w:rsidR="000962A8" w:rsidRPr="002A4994" w:rsidRDefault="000962A8" w:rsidP="000962A8">
      <w:pPr>
        <w:pStyle w:val="a9"/>
        <w:rPr>
          <w:szCs w:val="24"/>
        </w:rPr>
      </w:pPr>
    </w:p>
    <w:p w:rsidR="009C0E09" w:rsidRDefault="009C0E09" w:rsidP="000962A8">
      <w:pPr>
        <w:jc w:val="left"/>
        <w:rPr>
          <w:rFonts w:eastAsia="黑体" w:cs="Times New Roman"/>
          <w:szCs w:val="24"/>
        </w:rPr>
      </w:pPr>
      <w:r>
        <w:rPr>
          <w:rFonts w:eastAsia="黑体" w:cs="Times New Roman"/>
          <w:szCs w:val="24"/>
        </w:rPr>
        <w:br w:type="page"/>
      </w:r>
    </w:p>
    <w:p w:rsidR="000962A8" w:rsidRPr="00ED3099" w:rsidRDefault="000962A8" w:rsidP="000962A8">
      <w:pPr>
        <w:jc w:val="left"/>
        <w:rPr>
          <w:rFonts w:eastAsia="黑体" w:cs="Times New Roman"/>
          <w:szCs w:val="24"/>
        </w:rPr>
      </w:pPr>
    </w:p>
    <w:p w:rsidR="000962A8" w:rsidRDefault="000962A8" w:rsidP="000962A8">
      <w:pPr>
        <w:jc w:val="left"/>
      </w:pPr>
    </w:p>
    <w:p w:rsidR="000962A8" w:rsidRDefault="000962A8" w:rsidP="000962A8">
      <w:pPr>
        <w:pStyle w:val="a9"/>
        <w:rPr>
          <w:rFonts w:cs="Times New Roman"/>
          <w:szCs w:val="24"/>
        </w:rPr>
      </w:pPr>
    </w:p>
    <w:p w:rsidR="000962A8" w:rsidRDefault="000962A8" w:rsidP="000962A8">
      <w:pPr>
        <w:keepNext/>
      </w:pPr>
      <w:r>
        <w:rPr>
          <w:noProof/>
        </w:rPr>
        <w:drawing>
          <wp:inline distT="0" distB="0" distL="0" distR="0" wp14:anchorId="4D78FC14" wp14:editId="356B6CE6">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274310" cy="3234788"/>
                    </a:xfrm>
                    <a:prstGeom prst="rect">
                      <a:avLst/>
                    </a:prstGeom>
                  </pic:spPr>
                </pic:pic>
              </a:graphicData>
            </a:graphic>
          </wp:inline>
        </w:drawing>
      </w:r>
    </w:p>
    <w:p w:rsidR="000962A8" w:rsidRDefault="000962A8" w:rsidP="000962A8">
      <w:pPr>
        <w:pStyle w:val="a9"/>
        <w:jc w:val="left"/>
        <w:rPr>
          <w:szCs w:val="24"/>
        </w:rPr>
      </w:pPr>
      <w:bookmarkStart w:id="256" w:name="_Ref375235884"/>
      <w:bookmarkStart w:id="257" w:name="_Toc380874967"/>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A4B6E">
        <w:rPr>
          <w:noProof/>
          <w:szCs w:val="24"/>
        </w:rPr>
        <w:t>9</w:t>
      </w:r>
      <w:r w:rsidR="00222E77" w:rsidRPr="00E10779">
        <w:rPr>
          <w:szCs w:val="24"/>
        </w:rPr>
        <w:fldChar w:fldCharType="end"/>
      </w:r>
      <w:bookmarkEnd w:id="256"/>
      <w:r>
        <w:rPr>
          <w:szCs w:val="24"/>
        </w:rPr>
        <w:t>.</w:t>
      </w:r>
      <w:r w:rsidRPr="00E10779">
        <w:rPr>
          <w:szCs w:val="24"/>
        </w:rPr>
        <w:t xml:space="preserve"> </w:t>
      </w:r>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 xml:space="preserve">analysis.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bookmarkEnd w:id="257"/>
    </w:p>
    <w:p w:rsidR="000962A8" w:rsidRDefault="000962A8" w:rsidP="000962A8"/>
    <w:p w:rsidR="000962A8" w:rsidRDefault="000962A8" w:rsidP="000962A8">
      <w:pPr>
        <w:keepNext/>
      </w:pPr>
      <w:r>
        <w:rPr>
          <w:noProof/>
        </w:rPr>
        <w:lastRenderedPageBreak/>
        <w:drawing>
          <wp:inline distT="0" distB="0" distL="0" distR="0" wp14:anchorId="753D8107" wp14:editId="538BE2B3">
            <wp:extent cx="4114800" cy="3084186"/>
            <wp:effectExtent l="0" t="0" r="0" b="254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4800" cy="3084186"/>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3884E24A" wp14:editId="5CEA14FC">
            <wp:extent cx="4114800" cy="3081528"/>
            <wp:effectExtent l="0" t="0" r="0" b="508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jc w:val="left"/>
        <w:rPr>
          <w:rFonts w:cs="Times New Roman"/>
          <w:szCs w:val="24"/>
        </w:rPr>
      </w:pPr>
      <w:bookmarkStart w:id="258" w:name="_Ref374526417"/>
      <w:bookmarkStart w:id="259" w:name="_Toc380874968"/>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10</w:t>
      </w:r>
      <w:r w:rsidR="00222E77" w:rsidRPr="00ED3099">
        <w:rPr>
          <w:rFonts w:cs="Times New Roman"/>
          <w:noProof/>
          <w:szCs w:val="24"/>
        </w:rPr>
        <w:fldChar w:fldCharType="end"/>
      </w:r>
      <w:bookmarkStart w:id="260" w:name="OLE_LINK5"/>
      <w:bookmarkStart w:id="261" w:name="OLE_LINK6"/>
      <w:bookmarkEnd w:id="258"/>
      <w:r>
        <w:rPr>
          <w:rFonts w:cs="Times New Roman"/>
          <w:noProof/>
          <w:szCs w:val="24"/>
        </w:rPr>
        <w:t>.</w:t>
      </w:r>
      <w:r w:rsidRPr="00ED3099">
        <w:rPr>
          <w:rFonts w:cs="Times New Roman"/>
          <w:szCs w:val="24"/>
        </w:rPr>
        <w:t xml:space="preserve"> Time series of observed daily pollen concentration of</w:t>
      </w:r>
      <w:bookmarkEnd w:id="260"/>
      <w:bookmarkEnd w:id="261"/>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Leonard, Bielory</w:t>
      </w:r>
      <w:r w:rsidR="00C257F5">
        <w:rPr>
          <w:rFonts w:cs="Times New Roman"/>
          <w:szCs w:val="24"/>
        </w:rPr>
        <w:t>.</w:t>
      </w:r>
      <w:bookmarkEnd w:id="259"/>
      <w:r w:rsidR="00C257F5">
        <w:rPr>
          <w:rFonts w:cs="Times New Roman"/>
          <w:szCs w:val="24"/>
        </w:rPr>
        <w:t xml:space="preserve"> </w:t>
      </w:r>
    </w:p>
    <w:p w:rsidR="000962A8" w:rsidRPr="00ED3099" w:rsidRDefault="000962A8" w:rsidP="000962A8">
      <w:pPr>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1B33FB2A" wp14:editId="34373826">
            <wp:extent cx="4114800" cy="3081528"/>
            <wp:effectExtent l="0" t="0" r="0" b="508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571E4FE" wp14:editId="3D6AC049">
            <wp:extent cx="4114800" cy="3081528"/>
            <wp:effectExtent l="0" t="0" r="0" b="508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Pr="00ED3099" w:rsidRDefault="000962A8" w:rsidP="000962A8">
      <w:pPr>
        <w:jc w:val="left"/>
        <w:rPr>
          <w:rFonts w:eastAsia="黑体" w:cs="Times New Roman"/>
          <w:szCs w:val="24"/>
        </w:rPr>
      </w:pPr>
      <w:bookmarkStart w:id="262" w:name="_Ref374526485"/>
      <w:bookmarkStart w:id="263" w:name="_Toc380874969"/>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11</w:t>
      </w:r>
      <w:r w:rsidR="00222E77" w:rsidRPr="00ED3099">
        <w:rPr>
          <w:rFonts w:cs="Times New Roman"/>
          <w:noProof/>
          <w:szCs w:val="24"/>
        </w:rPr>
        <w:fldChar w:fldCharType="end"/>
      </w:r>
      <w:bookmarkEnd w:id="262"/>
      <w:r w:rsidRPr="00ED3099">
        <w:rPr>
          <w:rFonts w:cs="Times New Roman"/>
          <w:szCs w:val="24"/>
        </w:rPr>
        <w:t xml:space="preserve">  Time series of observed daily pollen concentration of Artemisia in Cherry Hill, NJ (top) and Newark,NJ (Bottom) monitor stations which are located in the Northeast Climate Regions. The pollen data are </w:t>
      </w:r>
      <w:r>
        <w:rPr>
          <w:rFonts w:cs="Times New Roman"/>
          <w:szCs w:val="24"/>
        </w:rPr>
        <w:t>from Dr. Leonard, Bielory</w:t>
      </w:r>
      <w:r w:rsidR="00C257F5">
        <w:rPr>
          <w:rFonts w:cs="Times New Roman"/>
          <w:szCs w:val="24"/>
        </w:rPr>
        <w:t>.</w:t>
      </w:r>
      <w:bookmarkEnd w:id="263"/>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435F8C75" wp14:editId="439C3979">
            <wp:extent cx="4114800" cy="3081528"/>
            <wp:effectExtent l="0" t="0" r="0" b="508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pStyle w:val="a9"/>
        <w:keepNext/>
      </w:pPr>
      <w:r>
        <w:rPr>
          <w:rFonts w:hint="eastAsia"/>
          <w:noProof/>
        </w:rPr>
        <w:drawing>
          <wp:inline distT="0" distB="0" distL="0" distR="0" wp14:anchorId="5B55B00C" wp14:editId="014F9514">
            <wp:extent cx="4114800" cy="3090672"/>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264" w:name="_Ref374526676"/>
      <w:bookmarkStart w:id="265" w:name="_Toc380874970"/>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12</w:t>
      </w:r>
      <w:r w:rsidR="00222E77" w:rsidRPr="00ED3099">
        <w:rPr>
          <w:rFonts w:cs="Times New Roman"/>
          <w:noProof/>
          <w:szCs w:val="24"/>
        </w:rPr>
        <w:fldChar w:fldCharType="end"/>
      </w:r>
      <w:bookmarkEnd w:id="264"/>
      <w:r>
        <w:rPr>
          <w:rFonts w:cs="Times New Roman"/>
          <w:szCs w:val="24"/>
        </w:rPr>
        <w:t>.</w:t>
      </w:r>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Dr. Leonard, Bielory</w:t>
      </w:r>
      <w:r w:rsidR="00675C82">
        <w:rPr>
          <w:rFonts w:cs="Times New Roman"/>
          <w:szCs w:val="24"/>
        </w:rPr>
        <w:t>.</w:t>
      </w:r>
      <w:bookmarkEnd w:id="265"/>
    </w:p>
    <w:p w:rsidR="000962A8" w:rsidRPr="00ED3099" w:rsidRDefault="000962A8" w:rsidP="000962A8">
      <w:pPr>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6516D623" wp14:editId="3821ED8F">
            <wp:extent cx="4114800" cy="3081528"/>
            <wp:effectExtent l="0" t="0" r="0" b="508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08A35B06" wp14:editId="7DE7A102">
            <wp:extent cx="4114800" cy="3090672"/>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266" w:name="_Ref374526681"/>
      <w:bookmarkStart w:id="267" w:name="_Toc380874971"/>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A4B6E">
        <w:rPr>
          <w:rFonts w:cs="Times New Roman"/>
          <w:noProof/>
          <w:szCs w:val="24"/>
        </w:rPr>
        <w:t>13</w:t>
      </w:r>
      <w:r w:rsidR="00222E77" w:rsidRPr="00CE4331">
        <w:rPr>
          <w:rFonts w:cs="Times New Roman"/>
          <w:noProof/>
          <w:szCs w:val="24"/>
        </w:rPr>
        <w:fldChar w:fldCharType="end"/>
      </w:r>
      <w:bookmarkEnd w:id="266"/>
      <w:r>
        <w:rPr>
          <w:rFonts w:cs="Times New Roman"/>
          <w:noProof/>
          <w:szCs w:val="24"/>
        </w:rPr>
        <w:t>.</w:t>
      </w:r>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from Dr. Leonard, Bielory</w:t>
      </w:r>
      <w:r w:rsidR="00675C82">
        <w:rPr>
          <w:rFonts w:cs="Times New Roman"/>
          <w:szCs w:val="24"/>
        </w:rPr>
        <w:t>.</w:t>
      </w:r>
      <w:bookmarkEnd w:id="267"/>
    </w:p>
    <w:p w:rsidR="000962A8" w:rsidRPr="00ED3099" w:rsidRDefault="000962A8" w:rsidP="000962A8">
      <w:pPr>
        <w:jc w:val="left"/>
        <w:rPr>
          <w:rFonts w:eastAsia="黑体" w:cs="Times New Roman"/>
          <w:szCs w:val="24"/>
        </w:rPr>
      </w:pPr>
    </w:p>
    <w:p w:rsidR="000962A8" w:rsidRDefault="000962A8" w:rsidP="000962A8">
      <w:pPr>
        <w:keepNext/>
      </w:pPr>
      <w:r>
        <w:rPr>
          <w:noProof/>
        </w:rPr>
        <w:lastRenderedPageBreak/>
        <w:drawing>
          <wp:inline distT="0" distB="0" distL="0" distR="0" wp14:anchorId="3A18D3E5" wp14:editId="6585CFEE">
            <wp:extent cx="4114800" cy="3081528"/>
            <wp:effectExtent l="0" t="0" r="0" b="508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r>
        <w:rPr>
          <w:noProof/>
        </w:rPr>
        <w:drawing>
          <wp:inline distT="0" distB="0" distL="0" distR="0" wp14:anchorId="5986D233" wp14:editId="243AC838">
            <wp:extent cx="4114800" cy="3090672"/>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rPr>
          <w:rFonts w:cs="Times New Roman"/>
          <w:szCs w:val="24"/>
        </w:rPr>
      </w:pPr>
      <w:bookmarkStart w:id="268" w:name="_Ref374526692"/>
      <w:bookmarkStart w:id="269" w:name="_Toc380874972"/>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A4B6E">
        <w:rPr>
          <w:rFonts w:cs="Times New Roman"/>
          <w:noProof/>
          <w:szCs w:val="24"/>
        </w:rPr>
        <w:t>14</w:t>
      </w:r>
      <w:r w:rsidR="00222E77" w:rsidRPr="00CE4331">
        <w:rPr>
          <w:rFonts w:cs="Times New Roman"/>
          <w:szCs w:val="24"/>
        </w:rPr>
        <w:fldChar w:fldCharType="end"/>
      </w:r>
      <w:bookmarkEnd w:id="268"/>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Dr. Leonard, Bielory</w:t>
      </w:r>
      <w:r w:rsidR="00675C82">
        <w:rPr>
          <w:rFonts w:cs="Times New Roman"/>
          <w:szCs w:val="24"/>
        </w:rPr>
        <w:t>.</w:t>
      </w:r>
      <w:bookmarkEnd w:id="269"/>
    </w:p>
    <w:p w:rsidR="000962A8" w:rsidRDefault="000962A8" w:rsidP="000962A8">
      <w:r>
        <w:br w:type="page"/>
      </w:r>
    </w:p>
    <w:p w:rsidR="000962A8" w:rsidRPr="00B75677" w:rsidRDefault="00873A60" w:rsidP="000962A8">
      <w:r>
        <w:rPr>
          <w:noProof/>
        </w:rPr>
        <w:lastRenderedPageBreak/>
        <w:drawing>
          <wp:inline distT="0" distB="0" distL="0" distR="0" wp14:anchorId="7E1FD013" wp14:editId="257E70E6">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20640" cy="7071360"/>
                    </a:xfrm>
                    <a:prstGeom prst="rect">
                      <a:avLst/>
                    </a:prstGeom>
                  </pic:spPr>
                </pic:pic>
              </a:graphicData>
            </a:graphic>
          </wp:inline>
        </w:drawing>
      </w:r>
      <w:r w:rsidR="000962A8" w:rsidRPr="00BB38FF">
        <w:t xml:space="preserve"> </w:t>
      </w:r>
    </w:p>
    <w:p w:rsidR="000962A8" w:rsidRDefault="000962A8" w:rsidP="00453710">
      <w:pPr>
        <w:pStyle w:val="a9"/>
        <w:jc w:val="left"/>
      </w:pPr>
      <w:bookmarkStart w:id="270" w:name="_Ref374890154"/>
      <w:bookmarkStart w:id="271" w:name="_Toc380874973"/>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15</w:t>
      </w:r>
      <w:r w:rsidR="00222E77">
        <w:rPr>
          <w:szCs w:val="24"/>
        </w:rPr>
        <w:fldChar w:fldCharType="end"/>
      </w:r>
      <w:bookmarkEnd w:id="270"/>
      <w:r>
        <w:rPr>
          <w:szCs w:val="24"/>
        </w:rPr>
        <w:t>.</w:t>
      </w:r>
      <w:r>
        <w:rPr>
          <w:rFonts w:hint="eastAsia"/>
          <w:szCs w:val="24"/>
        </w:rPr>
        <w:t xml:space="preserve"> </w:t>
      </w:r>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w:t>
      </w:r>
      <w:r w:rsidR="00873A60">
        <w:rPr>
          <w:szCs w:val="24"/>
        </w:rPr>
        <w:t>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bookmarkEnd w:id="271"/>
    </w:p>
    <w:p w:rsidR="000962A8" w:rsidRDefault="000962A8" w:rsidP="000962A8">
      <w:pPr>
        <w:jc w:val="left"/>
      </w:pPr>
      <w:r>
        <w:br w:type="page"/>
      </w:r>
    </w:p>
    <w:p w:rsidR="000962A8" w:rsidRDefault="000962A8" w:rsidP="000962A8">
      <w:r w:rsidRPr="00DF4B95">
        <w:rPr>
          <w:noProof/>
        </w:rPr>
        <w:lastRenderedPageBreak/>
        <w:t xml:space="preserve"> </w:t>
      </w:r>
      <w:r w:rsidR="00873A60">
        <w:rPr>
          <w:noProof/>
        </w:rPr>
        <w:drawing>
          <wp:inline distT="0" distB="0" distL="0" distR="0" wp14:anchorId="24191CA4" wp14:editId="726C8ED9">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20640" cy="7033260"/>
                    </a:xfrm>
                    <a:prstGeom prst="rect">
                      <a:avLst/>
                    </a:prstGeom>
                  </pic:spPr>
                </pic:pic>
              </a:graphicData>
            </a:graphic>
          </wp:inline>
        </w:drawing>
      </w:r>
    </w:p>
    <w:p w:rsidR="000962A8" w:rsidRDefault="000962A8" w:rsidP="00453710">
      <w:pPr>
        <w:pStyle w:val="a9"/>
        <w:jc w:val="left"/>
        <w:rPr>
          <w:szCs w:val="24"/>
        </w:rPr>
      </w:pPr>
      <w:bookmarkStart w:id="272" w:name="_Ref380941033"/>
      <w:bookmarkStart w:id="273" w:name="_Toc380874974"/>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16</w:t>
      </w:r>
      <w:r w:rsidR="00222E77">
        <w:rPr>
          <w:szCs w:val="24"/>
        </w:rPr>
        <w:fldChar w:fldCharType="end"/>
      </w:r>
      <w:bookmarkEnd w:id="272"/>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bookmarkEnd w:id="273"/>
      <w:r w:rsidRPr="00E339EF">
        <w:rPr>
          <w:szCs w:val="24"/>
        </w:rPr>
        <w:t xml:space="preserve"> </w:t>
      </w:r>
    </w:p>
    <w:p w:rsidR="000962A8" w:rsidRDefault="000962A8" w:rsidP="000962A8">
      <w:pPr>
        <w:jc w:val="left"/>
      </w:pPr>
      <w:r>
        <w:br w:type="page"/>
      </w:r>
    </w:p>
    <w:p w:rsidR="000962A8" w:rsidRDefault="000962A8" w:rsidP="000962A8">
      <w:r w:rsidRPr="002C1F47">
        <w:rPr>
          <w:noProof/>
        </w:rPr>
        <w:lastRenderedPageBreak/>
        <w:t xml:space="preserve"> </w:t>
      </w:r>
      <w:r w:rsidR="00873A60">
        <w:rPr>
          <w:noProof/>
        </w:rPr>
        <w:drawing>
          <wp:inline distT="0" distB="0" distL="0" distR="0" wp14:anchorId="60E6B760" wp14:editId="0E15D3D1">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9"/>
        <w:jc w:val="left"/>
      </w:pPr>
      <w:bookmarkStart w:id="274" w:name="_Ref380941632"/>
      <w:bookmarkStart w:id="275" w:name="_Toc380874975"/>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17</w:t>
      </w:r>
      <w:r w:rsidR="00222E77">
        <w:rPr>
          <w:szCs w:val="24"/>
        </w:rPr>
        <w:fldChar w:fldCharType="end"/>
      </w:r>
      <w:bookmarkEnd w:id="274"/>
      <w:r>
        <w:rPr>
          <w:szCs w:val="24"/>
        </w:rPr>
        <w:t>.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5"/>
    </w:p>
    <w:p w:rsidR="000962A8" w:rsidRDefault="000962A8" w:rsidP="000962A8">
      <w:pPr>
        <w:jc w:val="left"/>
      </w:pPr>
      <w:r>
        <w:br w:type="page"/>
      </w:r>
    </w:p>
    <w:p w:rsidR="000962A8" w:rsidRDefault="000962A8" w:rsidP="000962A8">
      <w:r>
        <w:rPr>
          <w:noProof/>
        </w:rPr>
        <w:lastRenderedPageBreak/>
        <w:drawing>
          <wp:inline distT="0" distB="0" distL="0" distR="0" wp14:anchorId="766BA8A7" wp14:editId="1B32038F">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71360"/>
                    </a:xfrm>
                    <a:prstGeom prst="rect">
                      <a:avLst/>
                    </a:prstGeom>
                  </pic:spPr>
                </pic:pic>
              </a:graphicData>
            </a:graphic>
          </wp:inline>
        </w:drawing>
      </w:r>
    </w:p>
    <w:p w:rsidR="000962A8" w:rsidRPr="008A695D" w:rsidRDefault="000962A8" w:rsidP="00453710">
      <w:pPr>
        <w:pStyle w:val="a9"/>
      </w:pPr>
      <w:bookmarkStart w:id="276" w:name="_Ref380942113"/>
      <w:bookmarkStart w:id="277" w:name="_Toc380874976"/>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18</w:t>
      </w:r>
      <w:r w:rsidR="00222E77">
        <w:rPr>
          <w:szCs w:val="24"/>
        </w:rPr>
        <w:fldChar w:fldCharType="end"/>
      </w:r>
      <w:bookmarkEnd w:id="276"/>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7"/>
    </w:p>
    <w:p w:rsidR="000962A8" w:rsidRDefault="000962A8" w:rsidP="000962A8">
      <w:pPr>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0D05BB36" wp14:editId="2FEBC901">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71360"/>
                    </a:xfrm>
                    <a:prstGeom prst="rect">
                      <a:avLst/>
                    </a:prstGeom>
                  </pic:spPr>
                </pic:pic>
              </a:graphicData>
            </a:graphic>
          </wp:inline>
        </w:drawing>
      </w:r>
    </w:p>
    <w:p w:rsidR="000962A8" w:rsidRDefault="000962A8" w:rsidP="000962A8">
      <w:pPr>
        <w:pStyle w:val="a9"/>
      </w:pPr>
      <w:bookmarkStart w:id="278" w:name="_Ref374890171"/>
      <w:bookmarkStart w:id="279" w:name="_Toc380874977"/>
      <w:r w:rsidRPr="0046460C">
        <w:t xml:space="preserve">Figure </w:t>
      </w:r>
      <w:r w:rsidR="00222E77">
        <w:fldChar w:fldCharType="begin"/>
      </w:r>
      <w:r w:rsidR="0068144C">
        <w:instrText xml:space="preserve"> SEQ Figure \* ARABIC </w:instrText>
      </w:r>
      <w:r w:rsidR="00222E77">
        <w:fldChar w:fldCharType="separate"/>
      </w:r>
      <w:r w:rsidR="00DA4B6E">
        <w:rPr>
          <w:noProof/>
        </w:rPr>
        <w:t>19</w:t>
      </w:r>
      <w:r w:rsidR="00222E77">
        <w:rPr>
          <w:noProof/>
        </w:rPr>
        <w:fldChar w:fldCharType="end"/>
      </w:r>
      <w:bookmarkEnd w:id="278"/>
      <w:r>
        <w:t>.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9"/>
    </w:p>
    <w:p w:rsidR="000962A8" w:rsidRDefault="000962A8" w:rsidP="000962A8">
      <w:pPr>
        <w:jc w:val="left"/>
        <w:rPr>
          <w:szCs w:val="24"/>
        </w:rPr>
      </w:pPr>
      <w:r>
        <w:rPr>
          <w:szCs w:val="24"/>
        </w:rPr>
        <w:br w:type="page"/>
      </w:r>
    </w:p>
    <w:p w:rsidR="00326619" w:rsidRDefault="00533CA2" w:rsidP="00B874A0">
      <w:pPr>
        <w:keepNext/>
        <w:jc w:val="left"/>
      </w:pPr>
      <w:r>
        <w:rPr>
          <w:noProof/>
        </w:rPr>
        <w:lastRenderedPageBreak/>
        <w:drawing>
          <wp:inline distT="0" distB="0" distL="0" distR="0" wp14:anchorId="038B02A9" wp14:editId="06F1B1F7">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038144"/>
                    </a:xfrm>
                    <a:prstGeom prst="rect">
                      <a:avLst/>
                    </a:prstGeom>
                  </pic:spPr>
                </pic:pic>
              </a:graphicData>
            </a:graphic>
          </wp:inline>
        </w:drawing>
      </w:r>
    </w:p>
    <w:p w:rsidR="00326619" w:rsidRDefault="00326619" w:rsidP="00B874A0">
      <w:pPr>
        <w:pStyle w:val="a9"/>
        <w:jc w:val="left"/>
        <w:rPr>
          <w:rFonts w:asciiTheme="majorHAnsi" w:hAnsiTheme="majorHAnsi"/>
          <w:szCs w:val="24"/>
        </w:rPr>
      </w:pPr>
      <w:bookmarkStart w:id="280" w:name="_Ref379473210"/>
      <w:bookmarkStart w:id="281" w:name="_Toc380874978"/>
      <w:r>
        <w:t xml:space="preserve">Figure </w:t>
      </w:r>
      <w:r w:rsidR="00BB1246">
        <w:fldChar w:fldCharType="begin"/>
      </w:r>
      <w:r w:rsidR="00BB1246">
        <w:instrText xml:space="preserve"> SEQ Figure \* ARABIC </w:instrText>
      </w:r>
      <w:r w:rsidR="00BB1246">
        <w:fldChar w:fldCharType="separate"/>
      </w:r>
      <w:r w:rsidR="00DA4B6E">
        <w:rPr>
          <w:noProof/>
        </w:rPr>
        <w:t>20</w:t>
      </w:r>
      <w:r w:rsidR="00BB1246">
        <w:rPr>
          <w:noProof/>
        </w:rPr>
        <w:fldChar w:fldCharType="end"/>
      </w:r>
      <w:bookmarkEnd w:id="280"/>
      <w:r>
        <w:t xml:space="preserve"> </w:t>
      </w:r>
      <w:r w:rsidRPr="00533CA2">
        <w:t>The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bookmarkEnd w:id="281"/>
    </w:p>
    <w:p w:rsidR="000962A8" w:rsidRDefault="004A432D" w:rsidP="000962A8">
      <w:r>
        <w:rPr>
          <w:noProof/>
        </w:rPr>
        <w:lastRenderedPageBreak/>
        <w:drawing>
          <wp:inline distT="0" distB="0" distL="0" distR="0" wp14:anchorId="0144F66C" wp14:editId="4DAE4EB9">
            <wp:extent cx="5274310" cy="6862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862597"/>
                    </a:xfrm>
                    <a:prstGeom prst="rect">
                      <a:avLst/>
                    </a:prstGeom>
                  </pic:spPr>
                </pic:pic>
              </a:graphicData>
            </a:graphic>
          </wp:inline>
        </w:drawing>
      </w:r>
    </w:p>
    <w:p w:rsidR="000962A8" w:rsidRPr="00482265" w:rsidRDefault="000962A8" w:rsidP="00482265">
      <w:pPr>
        <w:pStyle w:val="a9"/>
        <w:rPr>
          <w:szCs w:val="24"/>
        </w:rPr>
      </w:pPr>
      <w:bookmarkStart w:id="282" w:name="_Ref375150270"/>
      <w:bookmarkStart w:id="283" w:name="_Toc380874979"/>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21</w:t>
      </w:r>
      <w:r w:rsidR="00222E77" w:rsidRPr="007D3D22">
        <w:rPr>
          <w:szCs w:val="24"/>
        </w:rPr>
        <w:fldChar w:fldCharType="end"/>
      </w:r>
      <w:bookmarkEnd w:id="282"/>
      <w:r>
        <w:rPr>
          <w:szCs w:val="24"/>
        </w:rPr>
        <w:t>.</w:t>
      </w:r>
      <w:r w:rsidRPr="007D3D22">
        <w:rPr>
          <w:szCs w:val="24"/>
        </w:rPr>
        <w:t xml:space="preserve"> </w:t>
      </w:r>
      <w:bookmarkStart w:id="284" w:name="OLE_LINK7"/>
      <w:bookmarkStart w:id="285" w:name="OLE_LINK8"/>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3"/>
      <w:bookmarkEnd w:id="284"/>
      <w:bookmarkEnd w:id="285"/>
    </w:p>
    <w:p w:rsidR="000962A8" w:rsidRDefault="000962A8" w:rsidP="000962A8">
      <w:pPr>
        <w:jc w:val="left"/>
      </w:pPr>
      <w:r>
        <w:br w:type="page"/>
      </w:r>
    </w:p>
    <w:p w:rsidR="000962A8" w:rsidRDefault="004A432D" w:rsidP="000962A8">
      <w:r>
        <w:rPr>
          <w:noProof/>
        </w:rPr>
        <w:lastRenderedPageBreak/>
        <w:drawing>
          <wp:inline distT="0" distB="0" distL="0" distR="0" wp14:anchorId="330EDF9B" wp14:editId="5CA51ECA">
            <wp:extent cx="5257800" cy="697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57800" cy="6972300"/>
                    </a:xfrm>
                    <a:prstGeom prst="rect">
                      <a:avLst/>
                    </a:prstGeom>
                  </pic:spPr>
                </pic:pic>
              </a:graphicData>
            </a:graphic>
          </wp:inline>
        </w:drawing>
      </w:r>
    </w:p>
    <w:p w:rsidR="000962A8" w:rsidRDefault="000962A8" w:rsidP="00453710">
      <w:pPr>
        <w:pStyle w:val="a9"/>
      </w:pPr>
      <w:bookmarkStart w:id="286" w:name="_Ref380952582"/>
      <w:bookmarkStart w:id="287" w:name="_Toc380874980"/>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22</w:t>
      </w:r>
      <w:r w:rsidR="00222E77" w:rsidRPr="007D3D22">
        <w:rPr>
          <w:szCs w:val="24"/>
        </w:rPr>
        <w:fldChar w:fldCharType="end"/>
      </w:r>
      <w:bookmarkEnd w:id="286"/>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7"/>
      <w:r>
        <w:br w:type="page"/>
      </w:r>
    </w:p>
    <w:p w:rsidR="000962A8" w:rsidRDefault="004A432D" w:rsidP="000962A8">
      <w:r>
        <w:rPr>
          <w:noProof/>
        </w:rPr>
        <w:lastRenderedPageBreak/>
        <w:drawing>
          <wp:inline distT="0" distB="0" distL="0" distR="0" wp14:anchorId="6B57BC43" wp14:editId="1FDE4589">
            <wp:extent cx="5274310" cy="6976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6976681"/>
                    </a:xfrm>
                    <a:prstGeom prst="rect">
                      <a:avLst/>
                    </a:prstGeom>
                  </pic:spPr>
                </pic:pic>
              </a:graphicData>
            </a:graphic>
          </wp:inline>
        </w:drawing>
      </w:r>
    </w:p>
    <w:p w:rsidR="000962A8" w:rsidRPr="00175510" w:rsidRDefault="000962A8" w:rsidP="00175510">
      <w:pPr>
        <w:pStyle w:val="a9"/>
        <w:rPr>
          <w:szCs w:val="24"/>
        </w:rPr>
      </w:pPr>
      <w:bookmarkStart w:id="288" w:name="_Ref380952592"/>
      <w:bookmarkStart w:id="289" w:name="_Toc380874981"/>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23</w:t>
      </w:r>
      <w:r w:rsidR="00222E77" w:rsidRPr="007D3D22">
        <w:rPr>
          <w:szCs w:val="24"/>
        </w:rPr>
        <w:fldChar w:fldCharType="end"/>
      </w:r>
      <w:bookmarkEnd w:id="288"/>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9"/>
    </w:p>
    <w:p w:rsidR="000962A8" w:rsidRDefault="00175510" w:rsidP="000962A8">
      <w:r>
        <w:rPr>
          <w:noProof/>
        </w:rPr>
        <w:lastRenderedPageBreak/>
        <w:drawing>
          <wp:inline distT="0" distB="0" distL="0" distR="0" wp14:anchorId="2D1E6187" wp14:editId="019039D6">
            <wp:extent cx="5273040" cy="685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6859652"/>
                    </a:xfrm>
                    <a:prstGeom prst="rect">
                      <a:avLst/>
                    </a:prstGeom>
                  </pic:spPr>
                </pic:pic>
              </a:graphicData>
            </a:graphic>
          </wp:inline>
        </w:drawing>
      </w:r>
    </w:p>
    <w:p w:rsidR="000962A8" w:rsidRPr="00175510" w:rsidRDefault="000962A8" w:rsidP="000962A8">
      <w:pPr>
        <w:pStyle w:val="a9"/>
        <w:rPr>
          <w:szCs w:val="24"/>
        </w:rPr>
      </w:pPr>
      <w:bookmarkStart w:id="290" w:name="_Ref380952600"/>
      <w:bookmarkStart w:id="291" w:name="_Toc380874982"/>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24</w:t>
      </w:r>
      <w:r w:rsidR="00222E77" w:rsidRPr="007D3D22">
        <w:rPr>
          <w:szCs w:val="24"/>
        </w:rPr>
        <w:fldChar w:fldCharType="end"/>
      </w:r>
      <w:bookmarkEnd w:id="290"/>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91"/>
    </w:p>
    <w:p w:rsidR="000962A8" w:rsidRDefault="000962A8" w:rsidP="000962A8">
      <w:pPr>
        <w:jc w:val="left"/>
      </w:pPr>
      <w:r>
        <w:br w:type="page"/>
      </w:r>
    </w:p>
    <w:p w:rsidR="000962A8" w:rsidRDefault="00175510" w:rsidP="000962A8">
      <w:r>
        <w:rPr>
          <w:noProof/>
        </w:rPr>
        <w:lastRenderedPageBreak/>
        <w:drawing>
          <wp:inline distT="0" distB="0" distL="0" distR="0" wp14:anchorId="1507664A" wp14:editId="57EBEA6B">
            <wp:extent cx="5257800" cy="690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57800" cy="6903720"/>
                    </a:xfrm>
                    <a:prstGeom prst="rect">
                      <a:avLst/>
                    </a:prstGeom>
                  </pic:spPr>
                </pic:pic>
              </a:graphicData>
            </a:graphic>
          </wp:inline>
        </w:drawing>
      </w:r>
    </w:p>
    <w:p w:rsidR="000962A8" w:rsidRDefault="000962A8" w:rsidP="000962A8">
      <w:pPr>
        <w:pStyle w:val="a9"/>
        <w:rPr>
          <w:szCs w:val="24"/>
        </w:rPr>
      </w:pPr>
      <w:bookmarkStart w:id="292" w:name="_Ref375150284"/>
      <w:bookmarkStart w:id="293" w:name="_Toc380874983"/>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DA4B6E">
        <w:rPr>
          <w:noProof/>
          <w:szCs w:val="24"/>
        </w:rPr>
        <w:t>25</w:t>
      </w:r>
      <w:r w:rsidR="00222E77" w:rsidRPr="00111980">
        <w:rPr>
          <w:szCs w:val="24"/>
        </w:rPr>
        <w:fldChar w:fldCharType="end"/>
      </w:r>
      <w:bookmarkEnd w:id="292"/>
      <w:r>
        <w:rPr>
          <w:szCs w:val="24"/>
        </w:rPr>
        <w:t>.</w:t>
      </w:r>
      <w:r w:rsidRPr="00111980">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93"/>
    </w:p>
    <w:p w:rsidR="000962A8" w:rsidRDefault="000962A8" w:rsidP="000962A8">
      <w:r>
        <w:br w:type="page"/>
      </w:r>
    </w:p>
    <w:p w:rsidR="00D6717D" w:rsidRDefault="00423BEA" w:rsidP="00B874A0">
      <w:pPr>
        <w:keepNext/>
      </w:pPr>
      <w:r>
        <w:rPr>
          <w:noProof/>
        </w:rPr>
        <w:lastRenderedPageBreak/>
        <w:drawing>
          <wp:inline distT="0" distB="0" distL="0" distR="0" wp14:anchorId="108CDF6E" wp14:editId="076444F3">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038144"/>
                    </a:xfrm>
                    <a:prstGeom prst="rect">
                      <a:avLst/>
                    </a:prstGeom>
                  </pic:spPr>
                </pic:pic>
              </a:graphicData>
            </a:graphic>
          </wp:inline>
        </w:drawing>
      </w:r>
    </w:p>
    <w:p w:rsidR="00D6717D" w:rsidRDefault="00D6717D" w:rsidP="00B874A0">
      <w:pPr>
        <w:pStyle w:val="a9"/>
      </w:pPr>
      <w:bookmarkStart w:id="294" w:name="_Ref379484475"/>
      <w:bookmarkStart w:id="295" w:name="_Toc380874984"/>
      <w:r>
        <w:t xml:space="preserve">Figure </w:t>
      </w:r>
      <w:r w:rsidR="00BB1246">
        <w:fldChar w:fldCharType="begin"/>
      </w:r>
      <w:r w:rsidR="00BB1246">
        <w:instrText xml:space="preserve"> SEQ Figure \* ARABIC </w:instrText>
      </w:r>
      <w:r w:rsidR="00BB1246">
        <w:fldChar w:fldCharType="separate"/>
      </w:r>
      <w:r w:rsidR="00DA4B6E">
        <w:rPr>
          <w:noProof/>
        </w:rPr>
        <w:t>26</w:t>
      </w:r>
      <w:r w:rsidR="00BB1246">
        <w:rPr>
          <w:noProof/>
        </w:rPr>
        <w:fldChar w:fldCharType="end"/>
      </w:r>
      <w:bookmarkEnd w:id="294"/>
      <w:r>
        <w:t xml:space="preserve"> </w:t>
      </w:r>
      <w:r>
        <w:rPr>
          <w:rFonts w:cs="Times New Roman"/>
          <w:szCs w:val="24"/>
        </w:rPr>
        <w:t>The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bookmarkEnd w:id="295"/>
    </w:p>
    <w:p w:rsidR="00D6717D" w:rsidRDefault="00D6717D" w:rsidP="000962A8"/>
    <w:p w:rsidR="00D6717D" w:rsidRDefault="00D6717D">
      <w:pPr>
        <w:jc w:val="left"/>
      </w:pPr>
      <w:r>
        <w:br w:type="page"/>
      </w:r>
    </w:p>
    <w:p w:rsidR="00D6717D" w:rsidRDefault="00D6717D" w:rsidP="000962A8"/>
    <w:p w:rsidR="000962A8" w:rsidRDefault="000962A8" w:rsidP="000962A8">
      <w:pPr>
        <w:pStyle w:val="a9"/>
        <w:rPr>
          <w:rFonts w:cs="Times New Roman"/>
          <w:szCs w:val="24"/>
        </w:rPr>
      </w:pPr>
      <w:r>
        <w:rPr>
          <w:noProof/>
        </w:rPr>
        <w:drawing>
          <wp:inline distT="0" distB="0" distL="0" distR="0" wp14:anchorId="2CB5C46B" wp14:editId="543D01CE">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296" w:name="_Ref375003231"/>
    </w:p>
    <w:p w:rsidR="005C1D6D" w:rsidRDefault="000962A8" w:rsidP="000962A8">
      <w:pPr>
        <w:rPr>
          <w:rFonts w:cs="Times New Roman"/>
          <w:szCs w:val="24"/>
        </w:rPr>
      </w:pPr>
      <w:bookmarkStart w:id="297" w:name="_Ref378757932"/>
      <w:bookmarkStart w:id="298" w:name="_Toc380874985"/>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DA4B6E">
        <w:rPr>
          <w:rFonts w:cs="Times New Roman"/>
          <w:noProof/>
          <w:szCs w:val="24"/>
        </w:rPr>
        <w:t>27</w:t>
      </w:r>
      <w:r w:rsidR="00222E77" w:rsidRPr="005825F9">
        <w:rPr>
          <w:rFonts w:cs="Times New Roman"/>
          <w:szCs w:val="24"/>
        </w:rPr>
        <w:fldChar w:fldCharType="end"/>
      </w:r>
      <w:bookmarkEnd w:id="296"/>
      <w:bookmarkEnd w:id="297"/>
      <w:r>
        <w:rPr>
          <w:rFonts w:cs="Times New Roman"/>
          <w:szCs w:val="24"/>
        </w:rPr>
        <w:t>.</w:t>
      </w:r>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(D)</w:t>
      </w:r>
      <w:r>
        <w:rPr>
          <w:rFonts w:cs="Times New Roman"/>
          <w:szCs w:val="24"/>
        </w:rPr>
        <w:t xml:space="preserve"> </w:t>
      </w:r>
      <w:r w:rsidRPr="005825F9">
        <w:rPr>
          <w:rFonts w:cs="Times New Roman"/>
          <w:szCs w:val="24"/>
        </w:rPr>
        <w:t>Total Exposures</w:t>
      </w:r>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von karman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r w:rsidRPr="005825F9">
        <w:rPr>
          <w:rFonts w:cs="Times New Roman"/>
          <w:i/>
          <w:szCs w:val="24"/>
        </w:rPr>
        <w:t>F</w:t>
      </w:r>
      <w:r w:rsidRPr="005825F9">
        <w:rPr>
          <w:rFonts w:cs="Times New Roman"/>
          <w:i/>
          <w:szCs w:val="24"/>
          <w:vertAlign w:val="subscript"/>
        </w:rPr>
        <w:t>r</w:t>
      </w:r>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r w:rsidRPr="005825F9">
        <w:rPr>
          <w:rFonts w:cs="Times New Roman"/>
          <w:i/>
          <w:szCs w:val="24"/>
        </w:rPr>
        <w:t>Sa</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r w:rsidRPr="005825F9">
        <w:rPr>
          <w:rFonts w:cs="Times New Roman"/>
          <w:i/>
          <w:szCs w:val="24"/>
        </w:rPr>
        <w:t>λ</w:t>
      </w:r>
      <w:r w:rsidRPr="005825F9">
        <w:rPr>
          <w:rFonts w:cs="Times New Roman"/>
          <w:i/>
          <w:szCs w:val="24"/>
          <w:vertAlign w:val="subscript"/>
        </w:rPr>
        <w:t>v</w:t>
      </w:r>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r w:rsidRPr="005825F9">
        <w:rPr>
          <w:rFonts w:cs="Times New Roman"/>
          <w:i/>
          <w:szCs w:val="24"/>
        </w:rPr>
        <w:t>L</w:t>
      </w:r>
      <w:r w:rsidRPr="005825F9">
        <w:rPr>
          <w:rFonts w:cs="Times New Roman"/>
          <w:i/>
          <w:szCs w:val="24"/>
          <w:vertAlign w:val="subscript"/>
        </w:rPr>
        <w:t>r</w:t>
      </w:r>
      <w:r w:rsidR="001220C7">
        <w:rPr>
          <w:rFonts w:cs="Times New Roman"/>
          <w:i/>
          <w:szCs w:val="24"/>
          <w:vertAlign w:val="subscript"/>
        </w:rPr>
        <w:t xml:space="preserve"> </w:t>
      </w:r>
      <w:r w:rsidR="00E91895" w:rsidRPr="00E91895">
        <w:rPr>
          <w:rFonts w:cs="Times New Roman"/>
          <w:szCs w:val="24"/>
        </w:rPr>
        <w:t>derm loading rate (dimensionless)</w:t>
      </w:r>
      <w:r w:rsidRPr="00194FA8">
        <w:rPr>
          <w:rFonts w:cs="Times New Roman"/>
          <w:i/>
          <w:szCs w:val="24"/>
        </w:rPr>
        <w:t>,</w:t>
      </w:r>
      <w:r w:rsidRPr="005825F9">
        <w:rPr>
          <w:rFonts w:cs="Times New Roman"/>
          <w:szCs w:val="24"/>
        </w:rPr>
        <w:t xml:space="preserve"> 18 </w:t>
      </w:r>
      <w:r w:rsidRPr="005825F9">
        <w:rPr>
          <w:rFonts w:cs="Times New Roman"/>
          <w:i/>
          <w:szCs w:val="24"/>
        </w:rPr>
        <w:t>R</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removal coefficient on the skin (dimesionless)</w:t>
      </w:r>
      <w:r w:rsidRPr="00194FA8">
        <w:rPr>
          <w:rFonts w:cs="Times New Roman"/>
          <w:i/>
          <w:szCs w:val="24"/>
        </w:rPr>
        <w:t>.</w:t>
      </w:r>
      <w:r w:rsidRPr="005825F9">
        <w:rPr>
          <w:rFonts w:cs="Times New Roman"/>
          <w:szCs w:val="24"/>
        </w:rPr>
        <w:t xml:space="preserve"> </w:t>
      </w:r>
      <w:r w:rsidR="00DA001E">
        <w:rPr>
          <w:rFonts w:cs="Times New Roman"/>
          <w:szCs w:val="24"/>
        </w:rPr>
        <w:t xml:space="preserve"> (</w:t>
      </w:r>
      <w:r w:rsidR="002510F5">
        <w:rPr>
          <w:rFonts w:cs="Times New Roman"/>
          <w:szCs w:val="24"/>
        </w:rPr>
        <w:t xml:space="preserve">see </w:t>
      </w:r>
      <w:r w:rsidR="009A45A0">
        <w:fldChar w:fldCharType="begin" w:fldLock="1"/>
      </w:r>
      <w:r w:rsidR="009A45A0">
        <w:instrText xml:space="preserve"> REF _Ref378771651 \h  \* MERGEFORMAT </w:instrText>
      </w:r>
      <w:r w:rsidR="009A45A0">
        <w:fldChar w:fldCharType="separate"/>
      </w:r>
      <w:ins w:id="299" w:author="kunmei" w:date="2014-03-19T16:16:00Z">
        <w:r w:rsidR="00303EF6" w:rsidRPr="00303EF6">
          <w:rPr>
            <w:rFonts w:cs="Times New Roman"/>
            <w:szCs w:val="24"/>
          </w:rPr>
          <w:t xml:space="preserve">Table </w:t>
        </w:r>
        <w:r w:rsidR="00303EF6" w:rsidRPr="00303EF6">
          <w:rPr>
            <w:rFonts w:cs="Times New Roman"/>
            <w:szCs w:val="24"/>
            <w:rPrChange w:id="300" w:author="kunmei" w:date="2014-03-19T16:16:00Z">
              <w:rPr>
                <w:noProof/>
              </w:rPr>
            </w:rPrChange>
          </w:rPr>
          <w:t>2</w:t>
        </w:r>
      </w:ins>
      <w:del w:id="301" w:author="kunmei" w:date="2014-03-19T16:16:00Z">
        <w:r w:rsidR="005C35B2" w:rsidRPr="002D6AA9" w:rsidDel="00303EF6">
          <w:rPr>
            <w:rFonts w:cs="Times New Roman"/>
            <w:szCs w:val="24"/>
          </w:rPr>
          <w:delText>Table 2</w:delText>
        </w:r>
      </w:del>
      <w:r w:rsidR="009A45A0">
        <w:fldChar w:fldCharType="end"/>
      </w:r>
      <w:r>
        <w:rPr>
          <w:rFonts w:cs="Times New Roman"/>
          <w:szCs w:val="24"/>
        </w:rPr>
        <w:t xml:space="preserve"> for details</w:t>
      </w:r>
      <w:r w:rsidR="00DA001E">
        <w:rPr>
          <w:rFonts w:cs="Times New Roman"/>
          <w:szCs w:val="24"/>
        </w:rPr>
        <w:t>)</w:t>
      </w:r>
      <w:bookmarkEnd w:id="298"/>
    </w:p>
    <w:p w:rsidR="000962A8" w:rsidRDefault="005C1D6D" w:rsidP="000962A8">
      <w:pPr>
        <w:rPr>
          <w:rFonts w:cs="Times New Roman"/>
          <w:szCs w:val="24"/>
        </w:rPr>
      </w:pPr>
      <w:r>
        <w:br w:type="page"/>
      </w:r>
    </w:p>
    <w:p w:rsidR="00E91895" w:rsidRDefault="00E91895" w:rsidP="000F4D76">
      <w:pPr>
        <w:pStyle w:val="1"/>
      </w:pPr>
      <w:bookmarkStart w:id="302" w:name="_Toc380964847"/>
      <w:r w:rsidRPr="000F4D76">
        <w:lastRenderedPageBreak/>
        <w:t>Tables</w:t>
      </w:r>
      <w:bookmarkEnd w:id="302"/>
    </w:p>
    <w:p w:rsidR="002510F5" w:rsidRDefault="002510F5" w:rsidP="002510F5">
      <w:pPr>
        <w:pStyle w:val="a9"/>
        <w:keepNext/>
        <w:rPr>
          <w:rFonts w:eastAsiaTheme="majorEastAsia" w:cs="Times New Roman"/>
          <w:bCs/>
          <w:color w:val="000000"/>
          <w:kern w:val="0"/>
          <w:szCs w:val="24"/>
        </w:rPr>
      </w:pPr>
      <w:bookmarkStart w:id="303" w:name="_Ref378775701"/>
      <w:bookmarkStart w:id="304" w:name="_Toc380875163"/>
      <w:r>
        <w:t xml:space="preserve">Table </w:t>
      </w:r>
      <w:r w:rsidR="00222E77">
        <w:fldChar w:fldCharType="begin"/>
      </w:r>
      <w:r w:rsidR="0068144C">
        <w:instrText xml:space="preserve"> SEQ Table \* ARABIC </w:instrText>
      </w:r>
      <w:r w:rsidR="00222E77">
        <w:fldChar w:fldCharType="separate"/>
      </w:r>
      <w:r w:rsidR="00DA4B6E">
        <w:rPr>
          <w:noProof/>
        </w:rPr>
        <w:t>1</w:t>
      </w:r>
      <w:r w:rsidR="00222E77">
        <w:rPr>
          <w:noProof/>
        </w:rPr>
        <w:fldChar w:fldCharType="end"/>
      </w:r>
      <w:bookmarkEnd w:id="303"/>
      <w:r>
        <w:t>.</w:t>
      </w:r>
      <w:r>
        <w:rPr>
          <w:rFonts w:hint="eastAsia"/>
        </w:rPr>
        <w:t xml:space="preserve"> </w:t>
      </w:r>
      <w:r>
        <w:rPr>
          <w:rFonts w:eastAsiaTheme="majorEastAsia" w:cs="Times New Roman"/>
          <w:bCs/>
          <w:color w:val="000000"/>
          <w:kern w:val="0"/>
          <w:szCs w:val="24"/>
        </w:rPr>
        <w:t>Coordinates, elevation, main climate characteristics of the studied AAAAI pollen monitoring stations.</w:t>
      </w:r>
      <w:bookmarkEnd w:id="304"/>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Lat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Durham,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Erie,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LaCrosse, WI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jc w:val="left"/>
      </w:pPr>
      <w:r>
        <w:br w:type="page"/>
      </w:r>
    </w:p>
    <w:p w:rsidR="00E576AA" w:rsidRDefault="00E576AA" w:rsidP="00E576AA">
      <w:pPr>
        <w:pStyle w:val="a9"/>
      </w:pPr>
      <w:bookmarkStart w:id="305" w:name="_Ref378771651"/>
      <w:bookmarkStart w:id="306" w:name="_Toc380875164"/>
      <w:r w:rsidRPr="000045CC">
        <w:lastRenderedPageBreak/>
        <w:t xml:space="preserve">Table </w:t>
      </w:r>
      <w:r w:rsidR="00222E77">
        <w:fldChar w:fldCharType="begin"/>
      </w:r>
      <w:r w:rsidR="0068144C">
        <w:instrText xml:space="preserve"> SEQ Table \* ARABIC </w:instrText>
      </w:r>
      <w:r w:rsidR="00222E77">
        <w:fldChar w:fldCharType="separate"/>
      </w:r>
      <w:r w:rsidR="00DA4B6E">
        <w:rPr>
          <w:noProof/>
        </w:rPr>
        <w:t>2</w:t>
      </w:r>
      <w:r w:rsidR="00222E77">
        <w:rPr>
          <w:noProof/>
        </w:rPr>
        <w:fldChar w:fldCharType="end"/>
      </w:r>
      <w:bookmarkEnd w:id="305"/>
      <w:r w:rsidRPr="000045CC">
        <w:t xml:space="preserve">. Parameters for calculating population exposure to pollen in </w:t>
      </w:r>
      <w:r>
        <w:t>nine</w:t>
      </w:r>
      <w:r w:rsidRPr="000045CC">
        <w:t xml:space="preserve"> different climate regions in </w:t>
      </w:r>
      <w:r>
        <w:t>CONUS</w:t>
      </w:r>
      <w:r w:rsidRPr="000045CC">
        <w:t>.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bookmarkEnd w:id="306"/>
      <w:r w:rsidR="009C09C7">
        <w:t xml:space="preserve"> </w:t>
      </w:r>
    </w:p>
    <w:p w:rsidR="00E576AA" w:rsidRPr="000045CC" w:rsidRDefault="00E576AA" w:rsidP="00E576AA"/>
    <w:tbl>
      <w:tblPr>
        <w:tblW w:w="4040" w:type="pct"/>
        <w:tblLayout w:type="fixed"/>
        <w:tblCellMar>
          <w:left w:w="0" w:type="dxa"/>
          <w:right w:w="0" w:type="dxa"/>
        </w:tblCellMar>
        <w:tblLook w:val="04A0" w:firstRow="1" w:lastRow="0" w:firstColumn="1" w:lastColumn="0" w:noHBand="0" w:noVBand="1"/>
        <w:tblPrChange w:id="307" w:author="kunmei" w:date="2014-03-02T20:15:00Z">
          <w:tblPr>
            <w:tblW w:w="4553" w:type="pct"/>
            <w:tblLayout w:type="fixed"/>
            <w:tblCellMar>
              <w:left w:w="0" w:type="dxa"/>
              <w:right w:w="0" w:type="dxa"/>
            </w:tblCellMar>
            <w:tblLook w:val="04A0" w:firstRow="1" w:lastRow="0" w:firstColumn="1" w:lastColumn="0" w:noHBand="0" w:noVBand="1"/>
          </w:tblPr>
        </w:tblPrChange>
      </w:tblPr>
      <w:tblGrid>
        <w:gridCol w:w="1102"/>
        <w:gridCol w:w="601"/>
        <w:gridCol w:w="1276"/>
        <w:gridCol w:w="1417"/>
        <w:gridCol w:w="2315"/>
        <w:tblGridChange w:id="308">
          <w:tblGrid>
            <w:gridCol w:w="1101"/>
            <w:gridCol w:w="743"/>
            <w:gridCol w:w="1133"/>
            <w:gridCol w:w="1417"/>
            <w:gridCol w:w="2317"/>
          </w:tblGrid>
        </w:tblGridChange>
      </w:tblGrid>
      <w:tr w:rsidR="00131FF6" w:rsidRPr="00CB66D8" w:rsidTr="00131FF6">
        <w:trPr>
          <w:cantSplit/>
          <w:tblHeader/>
          <w:trPrChange w:id="309" w:author="kunmei" w:date="2014-03-02T20:15:00Z">
            <w:trPr>
              <w:cantSplit/>
              <w:tblHeader/>
            </w:trPr>
          </w:trPrChange>
        </w:trPr>
        <w:tc>
          <w:tcPr>
            <w:tcW w:w="820" w:type="pct"/>
            <w:tcBorders>
              <w:top w:val="nil"/>
              <w:left w:val="nil"/>
              <w:bottom w:val="nil"/>
              <w:right w:val="nil"/>
            </w:tcBorders>
            <w:shd w:val="clear" w:color="D8D8D8" w:fill="D8D8D8"/>
            <w:noWrap/>
            <w:vAlign w:val="bottom"/>
            <w:hideMark/>
            <w:tcPrChange w:id="310" w:author="kunmei" w:date="2014-03-02T20:15:00Z">
              <w:tcPr>
                <w:tcW w:w="727" w:type="pct"/>
                <w:tcBorders>
                  <w:top w:val="nil"/>
                  <w:left w:val="nil"/>
                  <w:bottom w:val="nil"/>
                  <w:right w:val="nil"/>
                </w:tcBorders>
                <w:shd w:val="clear" w:color="D8D8D8" w:fill="D8D8D8"/>
                <w:noWrap/>
                <w:vAlign w:val="bottom"/>
                <w:hideMark/>
              </w:tcPr>
            </w:tcPrChange>
          </w:tcPr>
          <w:p w:rsidR="00131FF6" w:rsidRPr="00CB66D8" w:rsidRDefault="00131FF6">
            <w:pPr>
              <w:jc w:val="center"/>
              <w:rPr>
                <w:rFonts w:ascii="Arial Narrow" w:hAnsi="Arial Narrow" w:cs="Calibri"/>
                <w:b/>
                <w:bCs/>
                <w:color w:val="000000"/>
                <w:sz w:val="22"/>
              </w:rPr>
            </w:pPr>
            <w:r w:rsidRPr="00CB66D8">
              <w:rPr>
                <w:rFonts w:ascii="Arial Narrow" w:hAnsi="Arial Narrow" w:cs="Calibri"/>
                <w:b/>
                <w:bCs/>
                <w:color w:val="000000"/>
                <w:sz w:val="22"/>
              </w:rPr>
              <w:t>Parameter</w:t>
            </w:r>
          </w:p>
        </w:tc>
        <w:tc>
          <w:tcPr>
            <w:tcW w:w="448" w:type="pct"/>
            <w:tcBorders>
              <w:top w:val="nil"/>
              <w:left w:val="nil"/>
              <w:bottom w:val="nil"/>
              <w:right w:val="nil"/>
            </w:tcBorders>
            <w:shd w:val="clear" w:color="D8D8D8" w:fill="D8D8D8"/>
            <w:noWrap/>
            <w:vAlign w:val="bottom"/>
            <w:hideMark/>
            <w:tcPrChange w:id="311" w:author="kunmei" w:date="2014-03-02T20:15:00Z">
              <w:tcPr>
                <w:tcW w:w="491"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ID</w:t>
            </w:r>
          </w:p>
        </w:tc>
        <w:tc>
          <w:tcPr>
            <w:tcW w:w="951" w:type="pct"/>
            <w:tcBorders>
              <w:top w:val="nil"/>
              <w:left w:val="nil"/>
              <w:bottom w:val="nil"/>
              <w:right w:val="nil"/>
            </w:tcBorders>
            <w:shd w:val="clear" w:color="D8D8D8" w:fill="D8D8D8"/>
            <w:noWrap/>
            <w:vAlign w:val="bottom"/>
            <w:hideMark/>
            <w:tcPrChange w:id="312" w:author="kunmei" w:date="2014-03-02T20:15:00Z">
              <w:tcPr>
                <w:tcW w:w="749"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Distribution</w:t>
            </w:r>
          </w:p>
        </w:tc>
        <w:tc>
          <w:tcPr>
            <w:tcW w:w="1056" w:type="pct"/>
            <w:tcBorders>
              <w:top w:val="nil"/>
              <w:left w:val="nil"/>
              <w:bottom w:val="nil"/>
              <w:right w:val="nil"/>
            </w:tcBorders>
            <w:shd w:val="clear" w:color="D8D8D8" w:fill="D8D8D8"/>
            <w:noWrap/>
            <w:vAlign w:val="bottom"/>
            <w:hideMark/>
            <w:tcPrChange w:id="313" w:author="kunmei" w:date="2014-03-02T20:15:00Z">
              <w:tcPr>
                <w:tcW w:w="937" w:type="pct"/>
                <w:tcBorders>
                  <w:top w:val="nil"/>
                  <w:left w:val="nil"/>
                  <w:bottom w:val="nil"/>
                  <w:right w:val="nil"/>
                </w:tcBorders>
                <w:shd w:val="clear" w:color="D8D8D8" w:fill="D8D8D8"/>
                <w:noWrap/>
                <w:vAlign w:val="bottom"/>
                <w:hideMark/>
              </w:tcPr>
            </w:tcPrChange>
          </w:tcPr>
          <w:p w:rsidR="00131FF6" w:rsidRPr="00453710" w:rsidRDefault="00131FF6" w:rsidP="00453710">
            <w:pPr>
              <w:keepNext/>
              <w:keepLines/>
              <w:spacing w:line="578" w:lineRule="auto"/>
              <w:jc w:val="center"/>
              <w:outlineLvl w:val="0"/>
              <w:rPr>
                <w:rFonts w:ascii="Arial Narrow" w:hAnsi="Arial Narrow"/>
                <w:b/>
                <w:sz w:val="22"/>
              </w:rPr>
            </w:pPr>
            <w:bookmarkStart w:id="314" w:name="_Toc380870294"/>
            <w:bookmarkStart w:id="315" w:name="_Toc380964284"/>
            <w:bookmarkStart w:id="316" w:name="_Toc380964849"/>
            <w:r w:rsidRPr="00453710">
              <w:rPr>
                <w:rFonts w:ascii="Arial Narrow" w:hAnsi="Arial Narrow"/>
                <w:b/>
                <w:sz w:val="22"/>
              </w:rPr>
              <w:t>Range</w:t>
            </w:r>
            <w:bookmarkEnd w:id="314"/>
            <w:bookmarkEnd w:id="315"/>
            <w:bookmarkEnd w:id="316"/>
          </w:p>
        </w:tc>
        <w:tc>
          <w:tcPr>
            <w:tcW w:w="1726" w:type="pct"/>
            <w:tcBorders>
              <w:top w:val="nil"/>
              <w:left w:val="nil"/>
              <w:bottom w:val="nil"/>
              <w:right w:val="nil"/>
            </w:tcBorders>
            <w:shd w:val="clear" w:color="D8D8D8" w:fill="D8D8D8"/>
            <w:vAlign w:val="bottom"/>
            <w:tcPrChange w:id="317" w:author="kunmei" w:date="2014-03-02T20:15:00Z">
              <w:tcPr>
                <w:tcW w:w="1532" w:type="pct"/>
                <w:tcBorders>
                  <w:top w:val="nil"/>
                  <w:left w:val="nil"/>
                  <w:bottom w:val="nil"/>
                  <w:right w:val="nil"/>
                </w:tcBorders>
                <w:shd w:val="clear" w:color="D8D8D8" w:fill="D8D8D8"/>
                <w:vAlign w:val="bottom"/>
              </w:tcPr>
            </w:tcPrChange>
          </w:tcPr>
          <w:p w:rsidR="00131FF6" w:rsidRPr="00453710" w:rsidRDefault="00131FF6">
            <w:pPr>
              <w:jc w:val="center"/>
              <w:rPr>
                <w:rFonts w:ascii="Arial Narrow" w:hAnsi="Arial Narrow"/>
                <w:b/>
                <w:sz w:val="22"/>
              </w:rPr>
            </w:pPr>
            <w:r w:rsidRPr="00453710">
              <w:rPr>
                <w:rFonts w:ascii="Arial Narrow" w:hAnsi="Arial Narrow"/>
                <w:b/>
                <w:sz w:val="22"/>
              </w:rPr>
              <w:t>Reference</w:t>
            </w:r>
          </w:p>
        </w:tc>
      </w:tr>
      <w:tr w:rsidR="00131FF6" w:rsidRPr="009C09C7" w:rsidTr="00131FF6">
        <w:trPr>
          <w:cantSplit/>
          <w:trPrChange w:id="318" w:author="kunmei" w:date="2014-03-02T20:15:00Z">
            <w:trPr>
              <w:cantSplit/>
            </w:trPr>
          </w:trPrChange>
        </w:trPr>
        <w:tc>
          <w:tcPr>
            <w:tcW w:w="820" w:type="pct"/>
            <w:tcBorders>
              <w:top w:val="nil"/>
              <w:left w:val="nil"/>
              <w:bottom w:val="nil"/>
              <w:right w:val="nil"/>
            </w:tcBorders>
            <w:shd w:val="clear" w:color="auto" w:fill="auto"/>
            <w:noWrap/>
            <w:vAlign w:val="bottom"/>
            <w:hideMark/>
            <w:tcPrChange w:id="319"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u*</w:t>
            </w:r>
            <w:ins w:id="320" w:author="kunmei" w:date="2014-03-02T20:11:00Z">
              <w:r>
                <w:rPr>
                  <w:rFonts w:ascii="Arial Narrow" w:hAnsi="Arial Narrow" w:hint="eastAsia"/>
                  <w:b/>
                  <w:bCs/>
                  <w:i/>
                  <w:iCs/>
                  <w:sz w:val="22"/>
                </w:rPr>
                <w:t xml:space="preserve"> </w:t>
              </w:r>
              <w:r w:rsidRPr="00CE4331">
                <w:rPr>
                  <w:rFonts w:ascii="Arial Narrow" w:hAnsi="Arial Narrow"/>
                  <w:sz w:val="22"/>
                </w:rPr>
                <w:t>friction velocity (m/s)</w:t>
              </w:r>
            </w:ins>
          </w:p>
        </w:tc>
        <w:tc>
          <w:tcPr>
            <w:tcW w:w="448" w:type="pct"/>
            <w:tcBorders>
              <w:top w:val="nil"/>
              <w:left w:val="nil"/>
              <w:bottom w:val="nil"/>
              <w:right w:val="nil"/>
            </w:tcBorders>
            <w:shd w:val="clear" w:color="auto" w:fill="auto"/>
            <w:noWrap/>
            <w:vAlign w:val="bottom"/>
            <w:hideMark/>
            <w:tcPrChange w:id="321"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w:t>
            </w:r>
          </w:p>
        </w:tc>
        <w:tc>
          <w:tcPr>
            <w:tcW w:w="951" w:type="pct"/>
            <w:tcBorders>
              <w:top w:val="nil"/>
              <w:left w:val="nil"/>
              <w:bottom w:val="nil"/>
              <w:right w:val="nil"/>
            </w:tcBorders>
            <w:shd w:val="clear" w:color="auto" w:fill="auto"/>
            <w:noWrap/>
            <w:vAlign w:val="bottom"/>
            <w:hideMark/>
            <w:tcPrChange w:id="322"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23"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24"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25"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26"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K</w:t>
            </w:r>
            <w:ins w:id="327" w:author="kunmei" w:date="2014-03-02T20:11:00Z">
              <w:r>
                <w:rPr>
                  <w:rFonts w:ascii="Arial Narrow" w:hAnsi="Arial Narrow" w:hint="eastAsia"/>
                  <w:b/>
                  <w:bCs/>
                  <w:i/>
                  <w:iCs/>
                  <w:sz w:val="22"/>
                </w:rPr>
                <w:t xml:space="preserve"> </w:t>
              </w:r>
              <w:r w:rsidRPr="00CE4331">
                <w:rPr>
                  <w:rFonts w:ascii="Arial Narrow" w:hAnsi="Arial Narrow"/>
                  <w:sz w:val="22"/>
                </w:rPr>
                <w:t>von karman constant (dimensionless)</w:t>
              </w:r>
            </w:ins>
          </w:p>
        </w:tc>
        <w:tc>
          <w:tcPr>
            <w:tcW w:w="448" w:type="pct"/>
            <w:tcBorders>
              <w:top w:val="nil"/>
              <w:left w:val="nil"/>
              <w:bottom w:val="nil"/>
              <w:right w:val="nil"/>
            </w:tcBorders>
            <w:shd w:val="clear" w:color="D8D8D8" w:fill="D8D8D8"/>
            <w:noWrap/>
            <w:vAlign w:val="bottom"/>
            <w:hideMark/>
            <w:tcPrChange w:id="328"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2</w:t>
            </w:r>
          </w:p>
        </w:tc>
        <w:tc>
          <w:tcPr>
            <w:tcW w:w="951" w:type="pct"/>
            <w:tcBorders>
              <w:top w:val="nil"/>
              <w:left w:val="nil"/>
              <w:bottom w:val="nil"/>
              <w:right w:val="nil"/>
            </w:tcBorders>
            <w:shd w:val="clear" w:color="D8D8D8" w:fill="D8D8D8"/>
            <w:noWrap/>
            <w:vAlign w:val="bottom"/>
            <w:hideMark/>
            <w:tcPrChange w:id="329"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330" w:author="kunmei" w:date="2014-03-02T20:15:00Z">
              <w:tcPr>
                <w:tcW w:w="937" w:type="pct"/>
                <w:tcBorders>
                  <w:top w:val="nil"/>
                  <w:left w:val="nil"/>
                  <w:bottom w:val="nil"/>
                  <w:right w:val="nil"/>
                </w:tcBorders>
                <w:shd w:val="clear" w:color="D8D8D8" w:fill="D8D8D8"/>
                <w:noWrap/>
                <w:vAlign w:val="bottom"/>
                <w:hideMark/>
              </w:tcPr>
            </w:tcPrChange>
          </w:tcPr>
          <w:p w:rsidR="00131FF6" w:rsidRPr="00B874A0" w:rsidRDefault="00131FF6">
            <w:pPr>
              <w:autoSpaceDE w:val="0"/>
              <w:autoSpaceDN w:val="0"/>
              <w:adjustRightInd w:val="0"/>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31"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32" w:author="kunmei" w:date="2014-03-02T20:15:00Z">
            <w:trPr>
              <w:cantSplit/>
            </w:trPr>
          </w:trPrChange>
        </w:trPr>
        <w:tc>
          <w:tcPr>
            <w:tcW w:w="820" w:type="pct"/>
            <w:tcBorders>
              <w:top w:val="nil"/>
              <w:left w:val="nil"/>
              <w:bottom w:val="nil"/>
              <w:right w:val="nil"/>
            </w:tcBorders>
            <w:shd w:val="clear" w:color="auto" w:fill="auto"/>
            <w:noWrap/>
            <w:vAlign w:val="bottom"/>
            <w:hideMark/>
            <w:tcPrChange w:id="333"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Dp</w:t>
            </w:r>
            <w:ins w:id="334" w:author="kunmei" w:date="2014-03-02T20:11:00Z">
              <w:r>
                <w:rPr>
                  <w:rFonts w:ascii="Arial Narrow" w:hAnsi="Arial Narrow" w:hint="eastAsia"/>
                  <w:b/>
                  <w:bCs/>
                  <w:i/>
                  <w:iCs/>
                  <w:sz w:val="22"/>
                </w:rPr>
                <w:t xml:space="preserve"> </w:t>
              </w:r>
              <w:r w:rsidRPr="00CE4331">
                <w:rPr>
                  <w:rFonts w:ascii="Arial Narrow" w:hAnsi="Arial Narrow"/>
                  <w:sz w:val="22"/>
                </w:rPr>
                <w:t>diameter of pollen (m)</w:t>
              </w:r>
            </w:ins>
          </w:p>
        </w:tc>
        <w:tc>
          <w:tcPr>
            <w:tcW w:w="448" w:type="pct"/>
            <w:tcBorders>
              <w:top w:val="nil"/>
              <w:left w:val="nil"/>
              <w:bottom w:val="nil"/>
              <w:right w:val="nil"/>
            </w:tcBorders>
            <w:shd w:val="clear" w:color="auto" w:fill="auto"/>
            <w:noWrap/>
            <w:vAlign w:val="bottom"/>
            <w:hideMark/>
            <w:tcPrChange w:id="335"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3</w:t>
            </w:r>
          </w:p>
        </w:tc>
        <w:tc>
          <w:tcPr>
            <w:tcW w:w="951" w:type="pct"/>
            <w:tcBorders>
              <w:top w:val="nil"/>
              <w:left w:val="nil"/>
              <w:bottom w:val="nil"/>
              <w:right w:val="nil"/>
            </w:tcBorders>
            <w:shd w:val="clear" w:color="auto" w:fill="auto"/>
            <w:noWrap/>
            <w:vAlign w:val="bottom"/>
            <w:hideMark/>
            <w:tcPrChange w:id="336"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37"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38"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"_ENREF_8" \o "Cohen, 1979 #7" </w:instrText>
            </w:r>
            <w:r>
              <w:fldChar w:fldCharType="separate"/>
            </w:r>
            <w:r>
              <w:rPr>
                <w:rFonts w:ascii="Arial Narrow" w:hAnsi="Arial Narrow"/>
                <w:noProof/>
                <w:sz w:val="22"/>
              </w:rPr>
              <w:t>Cohen et al., 1979</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39"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40"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ins w:id="341" w:author="kunmei" w:date="2014-03-02T20:11:00Z">
              <w:r>
                <w:rPr>
                  <w:rFonts w:ascii="Arial Narrow" w:hAnsi="Arial Narrow" w:hint="eastAsia"/>
                  <w:b/>
                  <w:bCs/>
                  <w:i/>
                  <w:iCs/>
                  <w:color w:val="000000"/>
                  <w:sz w:val="22"/>
                  <w:vertAlign w:val="subscript"/>
                </w:rPr>
                <w:t xml:space="preserve"> </w:t>
              </w: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42"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4</w:t>
            </w:r>
          </w:p>
        </w:tc>
        <w:tc>
          <w:tcPr>
            <w:tcW w:w="951" w:type="pct"/>
            <w:tcBorders>
              <w:top w:val="nil"/>
              <w:left w:val="nil"/>
              <w:bottom w:val="nil"/>
              <w:right w:val="nil"/>
            </w:tcBorders>
            <w:shd w:val="clear" w:color="D8D8D8" w:fill="D8D8D8"/>
            <w:noWrap/>
            <w:vAlign w:val="bottom"/>
            <w:hideMark/>
            <w:tcPrChange w:id="343"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344"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45"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46" w:author="kunmei" w:date="2014-03-02T20:15:00Z">
            <w:trPr>
              <w:cantSplit/>
            </w:trPr>
          </w:trPrChange>
        </w:trPr>
        <w:tc>
          <w:tcPr>
            <w:tcW w:w="820" w:type="pct"/>
            <w:tcBorders>
              <w:top w:val="nil"/>
              <w:left w:val="nil"/>
              <w:bottom w:val="nil"/>
              <w:right w:val="nil"/>
            </w:tcBorders>
            <w:shd w:val="clear" w:color="auto" w:fill="auto"/>
            <w:noWrap/>
            <w:vAlign w:val="bottom"/>
            <w:hideMark/>
            <w:tcPrChange w:id="347"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µ</w:t>
            </w:r>
            <w:ins w:id="348" w:author="kunmei" w:date="2014-03-02T20:12:00Z">
              <w:r w:rsidRPr="00CE4331">
                <w:rPr>
                  <w:rFonts w:ascii="Arial Narrow" w:hAnsi="Arial Narrow"/>
                  <w:sz w:val="22"/>
                </w:rPr>
                <w:t>viscosity of air (m/s)</w:t>
              </w:r>
            </w:ins>
          </w:p>
        </w:tc>
        <w:tc>
          <w:tcPr>
            <w:tcW w:w="448" w:type="pct"/>
            <w:tcBorders>
              <w:top w:val="nil"/>
              <w:left w:val="nil"/>
              <w:bottom w:val="nil"/>
              <w:right w:val="nil"/>
            </w:tcBorders>
            <w:shd w:val="clear" w:color="auto" w:fill="auto"/>
            <w:noWrap/>
            <w:vAlign w:val="bottom"/>
            <w:hideMark/>
            <w:tcPrChange w:id="349"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5</w:t>
            </w:r>
          </w:p>
        </w:tc>
        <w:tc>
          <w:tcPr>
            <w:tcW w:w="951" w:type="pct"/>
            <w:tcBorders>
              <w:top w:val="nil"/>
              <w:left w:val="nil"/>
              <w:bottom w:val="nil"/>
              <w:right w:val="nil"/>
            </w:tcBorders>
            <w:shd w:val="clear" w:color="auto" w:fill="auto"/>
            <w:noWrap/>
            <w:vAlign w:val="bottom"/>
            <w:hideMark/>
            <w:tcPrChange w:id="350"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51"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52"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53"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54"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T</w:t>
            </w:r>
            <w:ins w:id="355" w:author="kunmei" w:date="2014-03-02T20:12:00Z">
              <w:r>
                <w:rPr>
                  <w:rFonts w:ascii="Arial Narrow" w:hAnsi="Arial Narrow" w:hint="eastAsia"/>
                  <w:b/>
                  <w:bCs/>
                  <w:i/>
                  <w:iCs/>
                  <w:sz w:val="22"/>
                </w:rPr>
                <w:t xml:space="preserve"> </w:t>
              </w:r>
              <w:r w:rsidRPr="00CE4331">
                <w:rPr>
                  <w:rFonts w:ascii="Arial Narrow" w:hAnsi="Arial Narrow"/>
                  <w:sz w:val="22"/>
                </w:rPr>
                <w:t>temperature (k)</w:t>
              </w:r>
            </w:ins>
            <w:del w:id="356" w:author="kunmei" w:date="2014-03-02T20:12:00Z">
              <w:r w:rsidRPr="00CE4331" w:rsidDel="00453710">
                <w:rPr>
                  <w:rFonts w:ascii="Arial Narrow" w:hAnsi="Arial Narrow"/>
                  <w:b/>
                  <w:bCs/>
                  <w:i/>
                  <w:iCs/>
                  <w:sz w:val="22"/>
                </w:rPr>
                <w:delText xml:space="preserve"> </w:delText>
              </w:r>
            </w:del>
          </w:p>
        </w:tc>
        <w:tc>
          <w:tcPr>
            <w:tcW w:w="448" w:type="pct"/>
            <w:tcBorders>
              <w:top w:val="nil"/>
              <w:left w:val="nil"/>
              <w:bottom w:val="nil"/>
              <w:right w:val="nil"/>
            </w:tcBorders>
            <w:shd w:val="clear" w:color="D8D8D8" w:fill="D8D8D8"/>
            <w:noWrap/>
            <w:vAlign w:val="bottom"/>
            <w:hideMark/>
            <w:tcPrChange w:id="357"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6</w:t>
            </w:r>
          </w:p>
        </w:tc>
        <w:tc>
          <w:tcPr>
            <w:tcW w:w="951" w:type="pct"/>
            <w:tcBorders>
              <w:top w:val="nil"/>
              <w:left w:val="nil"/>
              <w:bottom w:val="nil"/>
              <w:right w:val="nil"/>
            </w:tcBorders>
            <w:shd w:val="clear" w:color="D8D8D8" w:fill="D8D8D8"/>
            <w:noWrap/>
            <w:vAlign w:val="bottom"/>
            <w:hideMark/>
            <w:tcPrChange w:id="358"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range</w:t>
            </w:r>
          </w:p>
        </w:tc>
        <w:tc>
          <w:tcPr>
            <w:tcW w:w="1056" w:type="pct"/>
            <w:tcBorders>
              <w:top w:val="nil"/>
              <w:left w:val="nil"/>
              <w:bottom w:val="nil"/>
              <w:right w:val="nil"/>
            </w:tcBorders>
            <w:shd w:val="clear" w:color="D8D8D8" w:fill="D8D8D8"/>
            <w:noWrap/>
            <w:vAlign w:val="bottom"/>
            <w:hideMark/>
            <w:tcPrChange w:id="359"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283-310</w:t>
            </w:r>
          </w:p>
        </w:tc>
        <w:tc>
          <w:tcPr>
            <w:tcW w:w="1726" w:type="pct"/>
            <w:tcBorders>
              <w:top w:val="nil"/>
              <w:left w:val="nil"/>
              <w:bottom w:val="nil"/>
              <w:right w:val="nil"/>
            </w:tcBorders>
            <w:shd w:val="clear" w:color="D8D8D8" w:fill="D8D8D8"/>
            <w:tcPrChange w:id="360"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61" w:author="kunmei" w:date="2014-03-02T20:15:00Z">
            <w:trPr>
              <w:cantSplit/>
            </w:trPr>
          </w:trPrChange>
        </w:trPr>
        <w:tc>
          <w:tcPr>
            <w:tcW w:w="820" w:type="pct"/>
            <w:tcBorders>
              <w:top w:val="nil"/>
              <w:left w:val="nil"/>
              <w:bottom w:val="nil"/>
              <w:right w:val="nil"/>
            </w:tcBorders>
            <w:shd w:val="clear" w:color="auto" w:fill="auto"/>
            <w:noWrap/>
            <w:vAlign w:val="bottom"/>
            <w:hideMark/>
            <w:tcPrChange w:id="362"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ins w:id="363" w:author="kunmei" w:date="2014-03-02T20:12:00Z">
              <w:r>
                <w:rPr>
                  <w:rFonts w:ascii="Arial Narrow" w:hAnsi="Arial Narrow" w:hint="eastAsia"/>
                  <w:b/>
                  <w:bCs/>
                  <w:i/>
                  <w:iCs/>
                  <w:sz w:val="16"/>
                  <w:szCs w:val="16"/>
                </w:rPr>
                <w:t xml:space="preserve"> </w:t>
              </w: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64"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7</w:t>
            </w:r>
          </w:p>
        </w:tc>
        <w:tc>
          <w:tcPr>
            <w:tcW w:w="951" w:type="pct"/>
            <w:tcBorders>
              <w:top w:val="nil"/>
              <w:left w:val="nil"/>
              <w:bottom w:val="nil"/>
              <w:right w:val="nil"/>
            </w:tcBorders>
            <w:shd w:val="clear" w:color="auto" w:fill="auto"/>
            <w:noWrap/>
            <w:vAlign w:val="bottom"/>
            <w:hideMark/>
            <w:tcPrChange w:id="365"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66"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67"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68"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69"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lastRenderedPageBreak/>
              <w:t>T</w:t>
            </w:r>
            <w:r w:rsidRPr="00CE4331">
              <w:rPr>
                <w:rFonts w:ascii="Arial Narrow" w:hAnsi="Arial Narrow"/>
                <w:b/>
                <w:bCs/>
                <w:i/>
                <w:iCs/>
                <w:sz w:val="16"/>
                <w:szCs w:val="16"/>
              </w:rPr>
              <w:t>ind</w:t>
            </w:r>
            <w:ins w:id="370" w:author="kunmei" w:date="2014-03-02T20:12:00Z">
              <w:r>
                <w:rPr>
                  <w:rFonts w:ascii="Arial Narrow" w:hAnsi="Arial Narrow" w:hint="eastAsia"/>
                  <w:b/>
                  <w:bCs/>
                  <w:i/>
                  <w:iCs/>
                  <w:sz w:val="16"/>
                  <w:szCs w:val="16"/>
                </w:rPr>
                <w:t xml:space="preserve"> </w:t>
              </w: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71"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8</w:t>
            </w:r>
          </w:p>
        </w:tc>
        <w:tc>
          <w:tcPr>
            <w:tcW w:w="951" w:type="pct"/>
            <w:tcBorders>
              <w:top w:val="nil"/>
              <w:left w:val="nil"/>
              <w:bottom w:val="nil"/>
              <w:right w:val="nil"/>
            </w:tcBorders>
            <w:shd w:val="clear" w:color="D8D8D8" w:fill="D8D8D8"/>
            <w:noWrap/>
            <w:vAlign w:val="bottom"/>
            <w:hideMark/>
            <w:tcPrChange w:id="372"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D8D8D8" w:fill="D8D8D8"/>
            <w:noWrap/>
            <w:vAlign w:val="bottom"/>
            <w:hideMark/>
            <w:tcPrChange w:id="373"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74"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75" w:author="kunmei" w:date="2014-03-02T20:15:00Z">
            <w:trPr>
              <w:cantSplit/>
            </w:trPr>
          </w:trPrChange>
        </w:trPr>
        <w:tc>
          <w:tcPr>
            <w:tcW w:w="820" w:type="pct"/>
            <w:tcBorders>
              <w:top w:val="nil"/>
              <w:left w:val="nil"/>
              <w:bottom w:val="nil"/>
              <w:right w:val="nil"/>
            </w:tcBorders>
            <w:shd w:val="clear" w:color="auto" w:fill="auto"/>
            <w:noWrap/>
            <w:vAlign w:val="bottom"/>
            <w:hideMark/>
            <w:tcPrChange w:id="376"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ins w:id="377" w:author="kunmei" w:date="2014-03-02T20:12:00Z">
              <w:r>
                <w:rPr>
                  <w:rFonts w:ascii="Arial Narrow" w:hAnsi="Arial Narrow" w:hint="eastAsia"/>
                  <w:b/>
                  <w:bCs/>
                  <w:i/>
                  <w:iCs/>
                  <w:sz w:val="16"/>
                  <w:szCs w:val="16"/>
                </w:rPr>
                <w:t xml:space="preserve"> </w:t>
              </w: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78"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9</w:t>
            </w:r>
          </w:p>
        </w:tc>
        <w:tc>
          <w:tcPr>
            <w:tcW w:w="951" w:type="pct"/>
            <w:tcBorders>
              <w:top w:val="nil"/>
              <w:left w:val="nil"/>
              <w:bottom w:val="nil"/>
              <w:right w:val="nil"/>
            </w:tcBorders>
            <w:shd w:val="clear" w:color="auto" w:fill="auto"/>
            <w:noWrap/>
            <w:vAlign w:val="bottom"/>
            <w:hideMark/>
            <w:tcPrChange w:id="379"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auto" w:fill="auto"/>
            <w:noWrap/>
            <w:vAlign w:val="bottom"/>
            <w:hideMark/>
            <w:tcPrChange w:id="380"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81"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82"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83"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F</w:t>
            </w:r>
            <w:r w:rsidRPr="00CE4331">
              <w:rPr>
                <w:rFonts w:ascii="Arial Narrow" w:hAnsi="Arial Narrow"/>
                <w:b/>
                <w:bCs/>
                <w:i/>
                <w:iCs/>
                <w:color w:val="000000"/>
                <w:sz w:val="16"/>
                <w:szCs w:val="16"/>
              </w:rPr>
              <w:t>r</w:t>
            </w:r>
            <w:ins w:id="384"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85"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w:t>
            </w:r>
          </w:p>
        </w:tc>
        <w:tc>
          <w:tcPr>
            <w:tcW w:w="951" w:type="pct"/>
            <w:tcBorders>
              <w:top w:val="nil"/>
              <w:left w:val="nil"/>
              <w:bottom w:val="nil"/>
              <w:right w:val="nil"/>
            </w:tcBorders>
            <w:shd w:val="clear" w:color="D8D8D8" w:fill="D8D8D8"/>
            <w:noWrap/>
            <w:vAlign w:val="bottom"/>
            <w:hideMark/>
            <w:tcPrChange w:id="386"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D8D8D8" w:fill="D8D8D8"/>
            <w:noWrap/>
            <w:vAlign w:val="bottom"/>
            <w:hideMark/>
            <w:tcPrChange w:id="387"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23.0-58.0</w:t>
            </w:r>
          </w:p>
        </w:tc>
        <w:tc>
          <w:tcPr>
            <w:tcW w:w="1726" w:type="pct"/>
            <w:tcBorders>
              <w:top w:val="nil"/>
              <w:left w:val="nil"/>
              <w:bottom w:val="nil"/>
              <w:right w:val="nil"/>
            </w:tcBorders>
            <w:shd w:val="clear" w:color="D8D8D8" w:fill="D8D8D8"/>
            <w:tcPrChange w:id="388"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89" w:author="kunmei" w:date="2014-03-02T20:15:00Z">
            <w:trPr>
              <w:cantSplit/>
            </w:trPr>
          </w:trPrChange>
        </w:trPr>
        <w:tc>
          <w:tcPr>
            <w:tcW w:w="820" w:type="pct"/>
            <w:tcBorders>
              <w:top w:val="nil"/>
              <w:left w:val="nil"/>
              <w:bottom w:val="nil"/>
              <w:right w:val="nil"/>
            </w:tcBorders>
            <w:shd w:val="clear" w:color="auto" w:fill="auto"/>
            <w:noWrap/>
            <w:vAlign w:val="bottom"/>
            <w:hideMark/>
            <w:tcPrChange w:id="390"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f</w:t>
            </w:r>
            <w:ins w:id="391" w:author="kunmei" w:date="2014-03-02T20:12:00Z">
              <w:r>
                <w:rPr>
                  <w:rFonts w:ascii="Arial Narrow" w:hAnsi="Arial Narrow" w:hint="eastAsia"/>
                  <w:b/>
                  <w:bCs/>
                  <w:i/>
                  <w:iCs/>
                  <w:sz w:val="16"/>
                  <w:szCs w:val="16"/>
                </w:rPr>
                <w:t xml:space="preserve"> </w:t>
              </w: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92"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11</w:t>
            </w:r>
          </w:p>
        </w:tc>
        <w:tc>
          <w:tcPr>
            <w:tcW w:w="951" w:type="pct"/>
            <w:tcBorders>
              <w:top w:val="nil"/>
              <w:left w:val="nil"/>
              <w:bottom w:val="nil"/>
              <w:right w:val="nil"/>
            </w:tcBorders>
            <w:shd w:val="clear" w:color="auto" w:fill="auto"/>
            <w:noWrap/>
            <w:vAlign w:val="bottom"/>
            <w:hideMark/>
            <w:tcPrChange w:id="393"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auto" w:fill="auto"/>
            <w:noWrap/>
            <w:vAlign w:val="bottom"/>
            <w:hideMark/>
            <w:tcPrChange w:id="394"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tcPrChange w:id="395"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96"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97"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m</w:t>
            </w:r>
            <w:ins w:id="398" w:author="kunmei" w:date="2014-03-02T20:12:00Z">
              <w:r>
                <w:rPr>
                  <w:rFonts w:ascii="Arial Narrow" w:hAnsi="Arial Narrow" w:hint="eastAsia"/>
                  <w:b/>
                  <w:bCs/>
                  <w:i/>
                  <w:iCs/>
                  <w:sz w:val="16"/>
                  <w:szCs w:val="16"/>
                </w:rPr>
                <w:t xml:space="preserve"> </w:t>
              </w: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99"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12</w:t>
            </w:r>
          </w:p>
        </w:tc>
        <w:tc>
          <w:tcPr>
            <w:tcW w:w="951" w:type="pct"/>
            <w:tcBorders>
              <w:top w:val="nil"/>
              <w:left w:val="nil"/>
              <w:bottom w:val="nil"/>
              <w:right w:val="nil"/>
            </w:tcBorders>
            <w:shd w:val="clear" w:color="D8D8D8" w:fill="D8D8D8"/>
            <w:noWrap/>
            <w:vAlign w:val="bottom"/>
            <w:hideMark/>
            <w:tcPrChange w:id="400"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D8D8D8" w:fill="D8D8D8"/>
            <w:noWrap/>
            <w:vAlign w:val="bottom"/>
            <w:hideMark/>
            <w:tcPrChange w:id="401"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shd w:val="clear" w:color="D8D8D8" w:fill="D8D8D8"/>
            <w:tcPrChange w:id="402"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03" w:author="kunmei" w:date="2014-03-02T20:15:00Z">
            <w:trPr>
              <w:cantSplit/>
            </w:trPr>
          </w:trPrChange>
        </w:trPr>
        <w:tc>
          <w:tcPr>
            <w:tcW w:w="820" w:type="pct"/>
            <w:tcBorders>
              <w:top w:val="nil"/>
              <w:left w:val="nil"/>
              <w:bottom w:val="nil"/>
              <w:right w:val="nil"/>
            </w:tcBorders>
            <w:shd w:val="clear" w:color="auto" w:fill="auto"/>
            <w:noWrap/>
            <w:vAlign w:val="bottom"/>
            <w:hideMark/>
            <w:tcPrChange w:id="404"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ins w:id="405"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surface ratio (%)</w:t>
              </w:r>
            </w:ins>
          </w:p>
        </w:tc>
        <w:tc>
          <w:tcPr>
            <w:tcW w:w="448" w:type="pct"/>
            <w:tcBorders>
              <w:top w:val="nil"/>
              <w:left w:val="nil"/>
              <w:bottom w:val="nil"/>
              <w:right w:val="nil"/>
            </w:tcBorders>
            <w:shd w:val="clear" w:color="auto" w:fill="auto"/>
            <w:noWrap/>
            <w:vAlign w:val="bottom"/>
            <w:hideMark/>
            <w:tcPrChange w:id="406"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13</w:t>
            </w:r>
          </w:p>
        </w:tc>
        <w:tc>
          <w:tcPr>
            <w:tcW w:w="951" w:type="pct"/>
            <w:tcBorders>
              <w:top w:val="nil"/>
              <w:left w:val="nil"/>
              <w:bottom w:val="nil"/>
              <w:right w:val="nil"/>
            </w:tcBorders>
            <w:shd w:val="clear" w:color="auto" w:fill="auto"/>
            <w:noWrap/>
            <w:vAlign w:val="bottom"/>
            <w:hideMark/>
            <w:tcPrChange w:id="407"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auto" w:fill="auto"/>
            <w:noWrap/>
            <w:vAlign w:val="bottom"/>
            <w:hideMark/>
            <w:tcPrChange w:id="408" w:author="kunmei" w:date="2014-03-02T20:15:00Z">
              <w:tcPr>
                <w:tcW w:w="937" w:type="pct"/>
                <w:tcBorders>
                  <w:top w:val="nil"/>
                  <w:left w:val="nil"/>
                  <w:bottom w:val="nil"/>
                  <w:right w:val="nil"/>
                </w:tcBorders>
                <w:shd w:val="clear" w:color="auto" w:fill="auto"/>
                <w:noWrap/>
                <w:vAlign w:val="bottom"/>
                <w:hideMark/>
              </w:tcPr>
            </w:tcPrChange>
          </w:tcPr>
          <w:p w:rsidR="00131FF6" w:rsidRDefault="00131FF6">
            <w:pPr>
              <w:jc w:val="center"/>
              <w:rPr>
                <w:rFonts w:ascii="Arial Narrow" w:hAnsi="Arial Narrow"/>
                <w:sz w:val="22"/>
              </w:rPr>
            </w:pPr>
            <w:r w:rsidRPr="00897E90">
              <w:rPr>
                <w:rFonts w:ascii="Arial Narrow" w:hAnsi="Arial Narrow"/>
                <w:sz w:val="22"/>
              </w:rPr>
              <w:t>4.8-5.6</w:t>
            </w:r>
          </w:p>
        </w:tc>
        <w:tc>
          <w:tcPr>
            <w:tcW w:w="1726" w:type="pct"/>
            <w:tcBorders>
              <w:top w:val="nil"/>
              <w:left w:val="nil"/>
              <w:bottom w:val="nil"/>
              <w:right w:val="nil"/>
            </w:tcBorders>
            <w:tcPrChange w:id="409" w:author="kunmei" w:date="2014-03-02T20:15:00Z">
              <w:tcPr>
                <w:tcW w:w="1532" w:type="pct"/>
                <w:tcBorders>
                  <w:top w:val="nil"/>
                  <w:left w:val="nil"/>
                  <w:bottom w:val="nil"/>
                  <w:right w:val="nil"/>
                </w:tcBorders>
              </w:tcPr>
            </w:tcPrChange>
          </w:tcPr>
          <w:p w:rsidR="00131FF6"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10"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11"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Ih</w:t>
            </w:r>
            <w:r w:rsidRPr="00CE4331">
              <w:rPr>
                <w:rFonts w:ascii="Arial Narrow" w:hAnsi="Arial Narrow"/>
                <w:b/>
                <w:bCs/>
                <w:i/>
                <w:iCs/>
                <w:color w:val="000000"/>
                <w:sz w:val="22"/>
                <w:vertAlign w:val="subscript"/>
              </w:rPr>
              <w:t>f</w:t>
            </w:r>
            <w:ins w:id="412" w:author="kunmei" w:date="2014-03-02T20:13:00Z">
              <w:r>
                <w:rPr>
                  <w:rFonts w:ascii="Arial Narrow" w:hAnsi="Arial Narrow" w:hint="eastAsia"/>
                  <w:b/>
                  <w:bCs/>
                  <w:i/>
                  <w:iCs/>
                  <w:color w:val="000000"/>
                  <w:sz w:val="22"/>
                </w:rPr>
                <w:t xml:space="preserve"> </w:t>
              </w: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D8D8D8" w:fill="D8D8D8"/>
            <w:noWrap/>
            <w:vAlign w:val="bottom"/>
            <w:hideMark/>
            <w:tcPrChange w:id="413"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14</w:t>
            </w:r>
          </w:p>
        </w:tc>
        <w:tc>
          <w:tcPr>
            <w:tcW w:w="951" w:type="pct"/>
            <w:tcBorders>
              <w:top w:val="nil"/>
              <w:left w:val="nil"/>
              <w:bottom w:val="nil"/>
              <w:right w:val="nil"/>
            </w:tcBorders>
            <w:shd w:val="clear" w:color="D8D8D8" w:fill="D8D8D8"/>
            <w:noWrap/>
            <w:vAlign w:val="bottom"/>
            <w:hideMark/>
            <w:tcPrChange w:id="414"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D8D8D8" w:fill="D8D8D8"/>
            <w:noWrap/>
            <w:vAlign w:val="bottom"/>
            <w:hideMark/>
            <w:tcPrChange w:id="415"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0.19-1.91</w:t>
            </w:r>
          </w:p>
        </w:tc>
        <w:tc>
          <w:tcPr>
            <w:tcW w:w="1726" w:type="pct"/>
            <w:tcBorders>
              <w:top w:val="nil"/>
              <w:left w:val="nil"/>
              <w:bottom w:val="nil"/>
              <w:right w:val="nil"/>
            </w:tcBorders>
            <w:shd w:val="clear" w:color="D8D8D8" w:fill="D8D8D8"/>
            <w:tcPrChange w:id="416"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17" w:author="kunmei" w:date="2014-03-02T20:15:00Z">
            <w:trPr>
              <w:cantSplit/>
            </w:trPr>
          </w:trPrChange>
        </w:trPr>
        <w:tc>
          <w:tcPr>
            <w:tcW w:w="820" w:type="pct"/>
            <w:tcBorders>
              <w:top w:val="nil"/>
              <w:left w:val="nil"/>
              <w:bottom w:val="nil"/>
              <w:right w:val="nil"/>
            </w:tcBorders>
            <w:shd w:val="clear" w:color="auto" w:fill="auto"/>
            <w:noWrap/>
            <w:vAlign w:val="bottom"/>
            <w:hideMark/>
            <w:tcPrChange w:id="418"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color w:val="000000"/>
                <w:sz w:val="22"/>
              </w:rPr>
            </w:pPr>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ins w:id="419" w:author="kunmei" w:date="2014-03-02T20:13:00Z">
              <w:r>
                <w:rPr>
                  <w:rFonts w:ascii="Arial Narrow" w:hAnsi="Arial Narrow" w:hint="eastAsia"/>
                  <w:b/>
                  <w:bCs/>
                  <w:i/>
                  <w:iCs/>
                  <w:color w:val="000000"/>
                  <w:sz w:val="22"/>
                </w:rPr>
                <w:t xml:space="preserve"> </w:t>
              </w: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auto" w:fill="auto"/>
            <w:noWrap/>
            <w:vAlign w:val="bottom"/>
            <w:hideMark/>
            <w:tcPrChange w:id="420"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15</w:t>
            </w:r>
          </w:p>
        </w:tc>
        <w:tc>
          <w:tcPr>
            <w:tcW w:w="951" w:type="pct"/>
            <w:tcBorders>
              <w:top w:val="nil"/>
              <w:left w:val="nil"/>
              <w:bottom w:val="nil"/>
              <w:right w:val="nil"/>
            </w:tcBorders>
            <w:shd w:val="clear" w:color="auto" w:fill="auto"/>
            <w:noWrap/>
            <w:vAlign w:val="bottom"/>
            <w:hideMark/>
            <w:tcPrChange w:id="421"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auto" w:fill="auto"/>
            <w:noWrap/>
            <w:vAlign w:val="bottom"/>
            <w:hideMark/>
            <w:tcPrChange w:id="422"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0.20-1.50</w:t>
            </w:r>
          </w:p>
        </w:tc>
        <w:tc>
          <w:tcPr>
            <w:tcW w:w="1726" w:type="pct"/>
            <w:tcBorders>
              <w:top w:val="nil"/>
              <w:left w:val="nil"/>
              <w:bottom w:val="nil"/>
              <w:right w:val="nil"/>
            </w:tcBorders>
            <w:tcPrChange w:id="423"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24"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25"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hint="eastAsia"/>
                <w:b/>
                <w:bCs/>
                <w:i/>
                <w:iCs/>
                <w:color w:val="000000"/>
                <w:sz w:val="22"/>
              </w:rPr>
              <w:lastRenderedPageBreak/>
              <w:t>Λ</w:t>
            </w:r>
            <w:r w:rsidRPr="00CE4331">
              <w:rPr>
                <w:rFonts w:ascii="Arial Narrow" w:hAnsi="Arial Narrow"/>
                <w:b/>
                <w:bCs/>
                <w:i/>
                <w:iCs/>
                <w:color w:val="000000"/>
                <w:sz w:val="16"/>
                <w:szCs w:val="16"/>
              </w:rPr>
              <w:t>v</w:t>
            </w:r>
            <w:ins w:id="426" w:author="kunmei" w:date="2014-03-02T20:13:00Z">
              <w:r>
                <w:rPr>
                  <w:rFonts w:ascii="Arial Narrow" w:hAnsi="Arial Narrow" w:hint="eastAsia"/>
                  <w:b/>
                  <w:bCs/>
                  <w:i/>
                  <w:iCs/>
                  <w:color w:val="000000"/>
                  <w:sz w:val="16"/>
                  <w:szCs w:val="16"/>
                </w:rPr>
                <w:t xml:space="preserve"> </w:t>
              </w:r>
              <w:r w:rsidRPr="00CE4331">
                <w:rPr>
                  <w:rFonts w:ascii="Arial Narrow" w:hAnsi="Arial Narrow"/>
                  <w:sz w:val="22"/>
                </w:rPr>
                <w:t>indoor ventilation rate (</w:t>
              </w:r>
              <w:r>
                <w:rPr>
                  <w:rFonts w:ascii="Arial Narrow" w:hAnsi="Arial Narrow" w:hint="eastAsia"/>
                  <w:sz w:val="22"/>
                </w:rPr>
                <w:t>hour</w:t>
              </w:r>
              <w:r w:rsidRPr="00E91895">
                <w:rPr>
                  <w:rFonts w:ascii="Arial Narrow" w:hAnsi="Arial Narrow"/>
                  <w:sz w:val="22"/>
                  <w:vertAlign w:val="superscript"/>
                </w:rPr>
                <w:t>-1</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27"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16</w:t>
            </w:r>
          </w:p>
        </w:tc>
        <w:tc>
          <w:tcPr>
            <w:tcW w:w="951" w:type="pct"/>
            <w:tcBorders>
              <w:top w:val="nil"/>
              <w:left w:val="nil"/>
              <w:bottom w:val="nil"/>
              <w:right w:val="nil"/>
            </w:tcBorders>
            <w:shd w:val="clear" w:color="D8D8D8" w:fill="D8D8D8"/>
            <w:noWrap/>
            <w:vAlign w:val="bottom"/>
            <w:hideMark/>
            <w:tcPrChange w:id="428"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nil"/>
              <w:right w:val="nil"/>
            </w:tcBorders>
            <w:shd w:val="clear" w:color="D8D8D8" w:fill="D8D8D8"/>
            <w:noWrap/>
            <w:vAlign w:val="bottom"/>
            <w:hideMark/>
            <w:tcPrChange w:id="429"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0.2-2</w:t>
            </w:r>
          </w:p>
        </w:tc>
        <w:tc>
          <w:tcPr>
            <w:tcW w:w="1726" w:type="pct"/>
            <w:tcBorders>
              <w:top w:val="nil"/>
              <w:left w:val="nil"/>
              <w:bottom w:val="nil"/>
              <w:right w:val="nil"/>
            </w:tcBorders>
            <w:shd w:val="clear" w:color="D8D8D8" w:fill="D8D8D8"/>
            <w:tcPrChange w:id="430"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0045CC" w:rsidTr="00131FF6">
        <w:trPr>
          <w:cantSplit/>
          <w:trPrChange w:id="431" w:author="kunmei" w:date="2014-03-02T20:15:00Z">
            <w:trPr>
              <w:cantSplit/>
            </w:trPr>
          </w:trPrChange>
        </w:trPr>
        <w:tc>
          <w:tcPr>
            <w:tcW w:w="820" w:type="pct"/>
            <w:tcBorders>
              <w:top w:val="nil"/>
              <w:left w:val="nil"/>
              <w:bottom w:val="nil"/>
              <w:right w:val="nil"/>
            </w:tcBorders>
            <w:shd w:val="clear" w:color="auto" w:fill="auto"/>
            <w:noWrap/>
            <w:vAlign w:val="bottom"/>
            <w:hideMark/>
            <w:tcPrChange w:id="432"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Lr</w:t>
            </w:r>
            <w:ins w:id="433" w:author="kunmei" w:date="2014-03-02T20:13:00Z">
              <w:r>
                <w:rPr>
                  <w:rFonts w:ascii="Arial Narrow" w:hAnsi="Arial Narrow" w:hint="eastAsia"/>
                  <w:b/>
                  <w:bCs/>
                  <w:i/>
                  <w:iCs/>
                  <w:sz w:val="22"/>
                </w:rPr>
                <w:t xml:space="preserve"> </w:t>
              </w:r>
              <w:r w:rsidRPr="008C0F97">
                <w:rPr>
                  <w:rFonts w:ascii="Arial Narrow" w:hAnsi="Arial Narrow"/>
                  <w:sz w:val="22"/>
                </w:rPr>
                <w:t>efficiency of adherence</w:t>
              </w:r>
              <w:r>
                <w:rPr>
                  <w:rFonts w:ascii="Arial Narrow" w:hAnsi="Arial Narrow"/>
                  <w:sz w:val="22"/>
                </w:rPr>
                <w:t xml:space="preserve"> </w:t>
              </w:r>
              <w:r w:rsidRPr="00CE4331">
                <w:rPr>
                  <w:rFonts w:ascii="Arial Narrow" w:hAnsi="Arial Narrow"/>
                  <w:sz w:val="22"/>
                </w:rPr>
                <w:t>(dimensionless)</w:t>
              </w:r>
            </w:ins>
          </w:p>
        </w:tc>
        <w:tc>
          <w:tcPr>
            <w:tcW w:w="448" w:type="pct"/>
            <w:tcBorders>
              <w:top w:val="nil"/>
              <w:left w:val="nil"/>
              <w:bottom w:val="nil"/>
              <w:right w:val="nil"/>
            </w:tcBorders>
            <w:shd w:val="clear" w:color="auto" w:fill="auto"/>
            <w:noWrap/>
            <w:vAlign w:val="bottom"/>
            <w:hideMark/>
            <w:tcPrChange w:id="434"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17</w:t>
            </w:r>
          </w:p>
        </w:tc>
        <w:tc>
          <w:tcPr>
            <w:tcW w:w="951" w:type="pct"/>
            <w:tcBorders>
              <w:top w:val="nil"/>
              <w:left w:val="nil"/>
              <w:bottom w:val="nil"/>
              <w:right w:val="nil"/>
            </w:tcBorders>
            <w:shd w:val="clear" w:color="auto" w:fill="auto"/>
            <w:noWrap/>
            <w:vAlign w:val="bottom"/>
            <w:hideMark/>
            <w:tcPrChange w:id="435"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auto" w:fill="auto"/>
            <w:noWrap/>
            <w:vAlign w:val="bottom"/>
            <w:hideMark/>
            <w:tcPrChange w:id="436" w:author="kunmei" w:date="2014-03-02T20:15:00Z">
              <w:tcPr>
                <w:tcW w:w="93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p>
        </w:tc>
        <w:tc>
          <w:tcPr>
            <w:tcW w:w="1726" w:type="pct"/>
            <w:tcBorders>
              <w:top w:val="nil"/>
              <w:left w:val="nil"/>
              <w:bottom w:val="nil"/>
              <w:right w:val="nil"/>
            </w:tcBorders>
            <w:tcPrChange w:id="437" w:author="kunmei" w:date="2014-03-02T20:15:00Z">
              <w:tcPr>
                <w:tcW w:w="1532" w:type="pct"/>
                <w:tcBorders>
                  <w:top w:val="nil"/>
                  <w:left w:val="nil"/>
                  <w:bottom w:val="nil"/>
                  <w:right w:val="nil"/>
                </w:tcBorders>
              </w:tcPr>
            </w:tcPrChange>
          </w:tcPr>
          <w:p w:rsidR="00131FF6" w:rsidRPr="000045CC"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"_ENREF_12" \o "Fogh, 2000 #18" </w:instrText>
            </w:r>
            <w:r>
              <w:fldChar w:fldCharType="separate"/>
            </w:r>
            <w:r>
              <w:rPr>
                <w:rFonts w:ascii="Arial Narrow" w:hAnsi="Arial Narrow" w:cs="Calibri"/>
                <w:noProof/>
                <w:sz w:val="22"/>
              </w:rPr>
              <w:t>Fogh &amp; Andersson, 2000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r w:rsidR="00131FF6" w:rsidRPr="000045CC" w:rsidTr="00131FF6">
        <w:trPr>
          <w:cantSplit/>
          <w:trPrChange w:id="438" w:author="kunmei" w:date="2014-03-02T20:15:00Z">
            <w:trPr>
              <w:cantSplit/>
            </w:trPr>
          </w:trPrChange>
        </w:trPr>
        <w:tc>
          <w:tcPr>
            <w:tcW w:w="820" w:type="pct"/>
            <w:tcBorders>
              <w:top w:val="nil"/>
              <w:left w:val="nil"/>
              <w:bottom w:val="nil"/>
              <w:right w:val="nil"/>
            </w:tcBorders>
            <w:shd w:val="clear" w:color="auto" w:fill="auto"/>
            <w:noWrap/>
            <w:vAlign w:val="bottom"/>
            <w:hideMark/>
            <w:tcPrChange w:id="439" w:author="kunmei" w:date="2014-03-02T20:15:00Z">
              <w:tcPr>
                <w:tcW w:w="727" w:type="pct"/>
                <w:tcBorders>
                  <w:top w:val="nil"/>
                  <w:left w:val="nil"/>
                  <w:bottom w:val="nil"/>
                  <w:right w:val="nil"/>
                </w:tcBorders>
                <w:shd w:val="clear" w:color="auto" w:fill="auto"/>
                <w:noWrap/>
                <w:vAlign w:val="bottom"/>
                <w:hideMark/>
              </w:tcPr>
            </w:tcPrChange>
          </w:tcPr>
          <w:tbl>
            <w:tblPr>
              <w:tblW w:w="0" w:type="auto"/>
              <w:tblCellSpacing w:w="0" w:type="dxa"/>
              <w:tblLayout w:type="fixed"/>
              <w:tblCellMar>
                <w:left w:w="0" w:type="dxa"/>
                <w:right w:w="0" w:type="dxa"/>
              </w:tblCellMar>
              <w:tblLook w:val="04A0" w:firstRow="1" w:lastRow="0" w:firstColumn="1" w:lastColumn="0" w:noHBand="0" w:noVBand="1"/>
            </w:tblPr>
            <w:tblGrid>
              <w:gridCol w:w="1160"/>
            </w:tblGrid>
            <w:tr w:rsidR="00131FF6" w:rsidRPr="000045CC" w:rsidTr="00453710">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131FF6" w:rsidRPr="000045CC" w:rsidRDefault="00131FF6">
                  <w:pPr>
                    <w:jc w:val="center"/>
                    <w:rPr>
                      <w:rFonts w:ascii="Arial Narrow" w:hAnsi="Arial Narrow"/>
                      <w:b/>
                      <w:bCs/>
                      <w:i/>
                      <w:iCs/>
                      <w:sz w:val="22"/>
                    </w:rPr>
                  </w:pPr>
                  <w:r w:rsidRPr="00CE4331">
                    <w:rPr>
                      <w:rFonts w:ascii="Arial Narrow" w:hAnsi="Arial Narrow"/>
                      <w:b/>
                      <w:bCs/>
                      <w:i/>
                      <w:iCs/>
                      <w:sz w:val="22"/>
                    </w:rPr>
                    <w:t>R</w:t>
                  </w:r>
                  <w:r w:rsidRPr="00CE4331">
                    <w:rPr>
                      <w:rFonts w:ascii="Arial Narrow" w:hAnsi="Arial Narrow"/>
                      <w:b/>
                      <w:bCs/>
                      <w:i/>
                      <w:iCs/>
                      <w:sz w:val="16"/>
                      <w:szCs w:val="16"/>
                    </w:rPr>
                    <w:t>m</w:t>
                  </w:r>
                  <w:ins w:id="440" w:author="kunmei" w:date="2014-03-02T20:13:00Z">
                    <w:r>
                      <w:rPr>
                        <w:rFonts w:ascii="Arial Narrow" w:hAnsi="Arial Narrow" w:hint="eastAsia"/>
                        <w:b/>
                        <w:bCs/>
                        <w:i/>
                        <w:iCs/>
                        <w:sz w:val="16"/>
                        <w:szCs w:val="16"/>
                      </w:rPr>
                      <w:t xml:space="preserve"> </w:t>
                    </w:r>
                    <w:r w:rsidRPr="00CE4331">
                      <w:rPr>
                        <w:rFonts w:ascii="Arial Narrow" w:hAnsi="Arial Narrow"/>
                        <w:sz w:val="22"/>
                      </w:rPr>
                      <w:t>removal coefficient on the skin (dimesionless)</w:t>
                    </w:r>
                  </w:ins>
                </w:p>
              </w:tc>
            </w:tr>
          </w:tbl>
          <w:p w:rsidR="00131FF6" w:rsidRPr="000045CC" w:rsidRDefault="00131FF6">
            <w:pPr>
              <w:rPr>
                <w:rFonts w:ascii="Arial Narrow" w:hAnsi="Arial Narrow" w:cs="Calibri"/>
                <w:color w:val="000000"/>
                <w:sz w:val="22"/>
              </w:rPr>
            </w:pPr>
          </w:p>
        </w:tc>
        <w:tc>
          <w:tcPr>
            <w:tcW w:w="448" w:type="pct"/>
            <w:tcBorders>
              <w:top w:val="nil"/>
              <w:left w:val="nil"/>
              <w:bottom w:val="single" w:sz="4" w:space="0" w:color="000000"/>
              <w:right w:val="nil"/>
            </w:tcBorders>
            <w:shd w:val="clear" w:color="D8D8D8" w:fill="D8D8D8"/>
            <w:noWrap/>
            <w:vAlign w:val="bottom"/>
            <w:hideMark/>
            <w:tcPrChange w:id="441" w:author="kunmei" w:date="2014-03-02T20:15:00Z">
              <w:tcPr>
                <w:tcW w:w="491"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18</w:t>
            </w:r>
          </w:p>
        </w:tc>
        <w:tc>
          <w:tcPr>
            <w:tcW w:w="951" w:type="pct"/>
            <w:tcBorders>
              <w:top w:val="nil"/>
              <w:left w:val="nil"/>
              <w:bottom w:val="single" w:sz="4" w:space="0" w:color="000000"/>
              <w:right w:val="nil"/>
            </w:tcBorders>
            <w:shd w:val="clear" w:color="D8D8D8" w:fill="D8D8D8"/>
            <w:noWrap/>
            <w:vAlign w:val="bottom"/>
            <w:hideMark/>
            <w:tcPrChange w:id="442" w:author="kunmei" w:date="2014-03-02T20:15:00Z">
              <w:tcPr>
                <w:tcW w:w="749"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single" w:sz="4" w:space="0" w:color="000000"/>
              <w:right w:val="nil"/>
            </w:tcBorders>
            <w:shd w:val="clear" w:color="D8D8D8" w:fill="D8D8D8"/>
            <w:noWrap/>
            <w:vAlign w:val="bottom"/>
            <w:hideMark/>
            <w:tcPrChange w:id="443" w:author="kunmei" w:date="2014-03-02T20:15:00Z">
              <w:tcPr>
                <w:tcW w:w="937"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10.0-25.0</w:t>
            </w:r>
          </w:p>
        </w:tc>
        <w:tc>
          <w:tcPr>
            <w:tcW w:w="1726" w:type="pct"/>
            <w:tcBorders>
              <w:top w:val="nil"/>
              <w:left w:val="nil"/>
              <w:bottom w:val="single" w:sz="4" w:space="0" w:color="000000"/>
              <w:right w:val="nil"/>
            </w:tcBorders>
            <w:shd w:val="clear" w:color="D8D8D8" w:fill="D8D8D8"/>
            <w:tcPrChange w:id="444" w:author="kunmei" w:date="2014-03-02T20:15:00Z">
              <w:tcPr>
                <w:tcW w:w="1532" w:type="pct"/>
                <w:tcBorders>
                  <w:top w:val="nil"/>
                  <w:left w:val="nil"/>
                  <w:bottom w:val="single" w:sz="4" w:space="0" w:color="000000"/>
                  <w:right w:val="nil"/>
                </w:tcBorders>
                <w:shd w:val="clear" w:color="D8D8D8" w:fill="D8D8D8"/>
              </w:tcPr>
            </w:tcPrChange>
          </w:tcPr>
          <w:p w:rsidR="00131FF6" w:rsidRPr="00CE4331"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"_ENREF_7" \o "Cohen, 1930 #27" </w:instrText>
            </w:r>
            <w:r>
              <w:fldChar w:fldCharType="separate"/>
            </w:r>
            <w:r>
              <w:rPr>
                <w:rFonts w:ascii="Arial Narrow" w:hAnsi="Arial Narrow" w:cs="Calibri"/>
                <w:noProof/>
                <w:sz w:val="22"/>
              </w:rPr>
              <w:t>Cohen et al., 1930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bl>
    <w:p w:rsidR="00216FBD" w:rsidRDefault="00216FBD">
      <w:pPr>
        <w:jc w:val="left"/>
        <w:rPr>
          <w:rFonts w:eastAsiaTheme="majorEastAsia" w:cs="Times New Roman"/>
          <w:bCs/>
          <w:color w:val="000000"/>
          <w:szCs w:val="24"/>
        </w:rPr>
      </w:pPr>
      <w:bookmarkStart w:id="445" w:name="_Ref378773654"/>
      <w:bookmarkStart w:id="446" w:name="_Ref375223963"/>
      <w:r>
        <w:rPr>
          <w:rFonts w:eastAsiaTheme="majorEastAsia" w:cs="Times New Roman"/>
          <w:bCs/>
          <w:color w:val="000000"/>
          <w:szCs w:val="24"/>
        </w:rPr>
        <w:br w:type="page"/>
      </w:r>
    </w:p>
    <w:p w:rsidR="00960E08" w:rsidRDefault="00960E08" w:rsidP="00216FBD">
      <w:pPr>
        <w:pStyle w:val="a9"/>
        <w:keepNext/>
        <w:rPr>
          <w:rFonts w:eastAsiaTheme="majorEastAsia" w:cs="Times New Roman"/>
          <w:bCs/>
          <w:color w:val="000000"/>
          <w:szCs w:val="24"/>
        </w:rPr>
      </w:pPr>
    </w:p>
    <w:p w:rsidR="00216FBD" w:rsidRPr="001A2206" w:rsidRDefault="00216FBD" w:rsidP="00216FBD">
      <w:pPr>
        <w:pStyle w:val="a9"/>
        <w:keepNext/>
        <w:rPr>
          <w:rFonts w:eastAsiaTheme="majorEastAsia" w:cs="Times New Roman"/>
          <w:bCs/>
          <w:color w:val="000000"/>
          <w:szCs w:val="24"/>
        </w:rPr>
      </w:pPr>
      <w:bookmarkStart w:id="447" w:name="_Ref378852189"/>
      <w:bookmarkStart w:id="448" w:name="_Toc380875165"/>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445"/>
      <w:bookmarkEnd w:id="447"/>
      <w:r>
        <w:rPr>
          <w:rFonts w:eastAsiaTheme="majorEastAsia" w:cs="Times New Roman"/>
          <w:bCs/>
          <w:color w:val="000000"/>
          <w:szCs w:val="24"/>
        </w:rPr>
        <w:t>.</w:t>
      </w:r>
      <w:bookmarkEnd w:id="446"/>
      <w:r w:rsidRPr="001A2206">
        <w:rPr>
          <w:rFonts w:eastAsiaTheme="majorEastAsia" w:cs="Times New Roman"/>
          <w:bCs/>
          <w:color w:val="000000"/>
          <w:szCs w:val="24"/>
        </w:rPr>
        <w:t xml:space="preserve"> Median </w:t>
      </w:r>
      <w:r w:rsidR="00523A79">
        <w:rPr>
          <w:rFonts w:eastAsiaTheme="majorEastAsia" w:cs="Times New Roman"/>
          <w:bCs/>
          <w:color w:val="000000"/>
          <w:szCs w:val="24"/>
        </w:rPr>
        <w:t>and mean</w:t>
      </w:r>
      <w:r w:rsidR="00CD4140">
        <w:rPr>
          <w:rFonts w:eastAsiaTheme="majorEastAsia" w:cs="Times New Roman"/>
          <w:bCs/>
          <w:color w:val="000000"/>
          <w:szCs w:val="24"/>
        </w:rPr>
        <w:t>(</w:t>
      </w:r>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bookmarkEnd w:id="448"/>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pPr>
    </w:p>
    <w:p w:rsidR="004B0CAA" w:rsidRDefault="004B0CAA" w:rsidP="00216FBD">
      <w:pPr>
        <w:pStyle w:val="EndNoteCategoryHeading"/>
      </w:pPr>
    </w:p>
    <w:p w:rsidR="004B0CAA" w:rsidRDefault="004B0CAA" w:rsidP="00216FBD">
      <w:pPr>
        <w:pStyle w:val="EndNoteCategoryHeading"/>
      </w:pPr>
    </w:p>
    <w:p w:rsidR="004B0CAA" w:rsidRDefault="004B0CAA">
      <w:pPr>
        <w:rPr>
          <w:b/>
          <w:noProof/>
        </w:rPr>
      </w:pPr>
      <w:r>
        <w:br w:type="page"/>
      </w:r>
    </w:p>
    <w:p w:rsidR="004B0CAA" w:rsidRDefault="004B0CAA" w:rsidP="00216FBD">
      <w:pPr>
        <w:pStyle w:val="EndNoteCategoryHeading"/>
        <w:sectPr w:rsidR="004B0CAA" w:rsidSect="006728B4">
          <w:headerReference w:type="default" r:id="rId176"/>
          <w:footerReference w:type="default" r:id="rId177"/>
          <w:pgSz w:w="11906" w:h="16838" w:code="9"/>
          <w:pgMar w:top="1440" w:right="1440" w:bottom="1440" w:left="2160" w:header="720" w:footer="720" w:gutter="0"/>
          <w:pgNumType w:start="1"/>
          <w:cols w:space="720"/>
          <w:docGrid w:linePitch="312"/>
        </w:sectPr>
      </w:pPr>
    </w:p>
    <w:p w:rsidR="00185763" w:rsidRDefault="00CE4331">
      <w:pPr>
        <w:pStyle w:val="a9"/>
        <w:keepNext/>
        <w:rPr>
          <w:rFonts w:cs="Times New Roman"/>
          <w:szCs w:val="24"/>
        </w:rPr>
      </w:pPr>
      <w:bookmarkStart w:id="449" w:name="_Ref378343937"/>
      <w:bookmarkStart w:id="450" w:name="_Toc380875166"/>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DA4B6E">
        <w:rPr>
          <w:rFonts w:eastAsiaTheme="minorEastAsia" w:cs="Times New Roman"/>
          <w:noProof/>
          <w:szCs w:val="24"/>
        </w:rPr>
        <w:t>4</w:t>
      </w:r>
      <w:r w:rsidR="00222E77" w:rsidRPr="00CE4331">
        <w:rPr>
          <w:rFonts w:eastAsiaTheme="minorEastAsia" w:cs="Times New Roman"/>
          <w:szCs w:val="24"/>
        </w:rPr>
        <w:fldChar w:fldCharType="end"/>
      </w:r>
      <w:bookmarkEnd w:id="449"/>
      <w:r w:rsidR="00F06226">
        <w:rPr>
          <w:rFonts w:eastAsiaTheme="minorEastAsia" w:cs="Times New Roman"/>
          <w:szCs w:val="24"/>
        </w:rPr>
        <w:t>.</w:t>
      </w:r>
      <w:r w:rsidRPr="00CE4331">
        <w:rPr>
          <w:rFonts w:eastAsiaTheme="minorEastAsia" w:cs="Times New Roman"/>
          <w:szCs w:val="24"/>
        </w:rPr>
        <w:t xml:space="preserve"> </w:t>
      </w:r>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bookmarkEnd w:id="450"/>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bookmarkStart w:id="451" w:name="_Toc380870295"/>
            <w:bookmarkStart w:id="452" w:name="_Toc380964285"/>
            <w:bookmarkStart w:id="453" w:name="_Toc380964850"/>
            <w:r w:rsidRPr="00CE4331">
              <w:rPr>
                <w:rFonts w:ascii="Arial Narrow" w:hAnsi="Arial Narrow" w:cs="Calibri"/>
                <w:color w:val="000000"/>
                <w:sz w:val="22"/>
              </w:rPr>
              <w:t>Species</w:t>
            </w:r>
            <w:bookmarkEnd w:id="451"/>
            <w:bookmarkEnd w:id="452"/>
            <w:bookmarkEnd w:id="453"/>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54" w:name="_Toc380870296"/>
            <w:bookmarkStart w:id="455" w:name="_Toc380964286"/>
            <w:bookmarkStart w:id="456" w:name="_Toc380964851"/>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454"/>
            <w:bookmarkEnd w:id="455"/>
            <w:bookmarkEnd w:id="456"/>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57" w:name="_Toc380870297"/>
            <w:bookmarkStart w:id="458" w:name="_Toc380964287"/>
            <w:bookmarkStart w:id="459" w:name="_Toc380964852"/>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457"/>
            <w:bookmarkEnd w:id="458"/>
            <w:bookmarkEnd w:id="459"/>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bookmarkStart w:id="460" w:name="_Toc380870298"/>
            <w:bookmarkStart w:id="461" w:name="_Toc380964288"/>
            <w:bookmarkStart w:id="462" w:name="_Toc380964853"/>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bookmarkEnd w:id="460"/>
            <w:bookmarkEnd w:id="461"/>
            <w:bookmarkEnd w:id="462"/>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63" w:name="_Toc380870299"/>
            <w:bookmarkStart w:id="464" w:name="_Toc380964289"/>
            <w:bookmarkStart w:id="465" w:name="_Toc380964854"/>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463"/>
            <w:bookmarkEnd w:id="464"/>
            <w:bookmarkEnd w:id="465"/>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66" w:name="_Toc380870300"/>
            <w:bookmarkStart w:id="467" w:name="_Toc380964290"/>
            <w:bookmarkStart w:id="468" w:name="_Toc380964855"/>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466"/>
            <w:bookmarkEnd w:id="467"/>
            <w:bookmarkEnd w:id="468"/>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jc w:val="left"/>
      </w:pPr>
      <w:r>
        <w:br w:type="page"/>
      </w:r>
    </w:p>
    <w:p w:rsidR="00185763" w:rsidRDefault="00CE4331">
      <w:pPr>
        <w:pStyle w:val="a9"/>
        <w:keepNext/>
        <w:rPr>
          <w:rFonts w:cs="Times New Roman"/>
          <w:szCs w:val="24"/>
        </w:rPr>
      </w:pPr>
      <w:bookmarkStart w:id="469" w:name="_Ref378343939"/>
      <w:bookmarkStart w:id="470" w:name="_Toc380875167"/>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DA4B6E">
        <w:rPr>
          <w:rFonts w:eastAsiaTheme="minorEastAsia" w:cs="Times New Roman"/>
          <w:noProof/>
          <w:szCs w:val="24"/>
        </w:rPr>
        <w:t>5</w:t>
      </w:r>
      <w:r w:rsidR="00222E77" w:rsidRPr="00CE4331">
        <w:rPr>
          <w:rFonts w:eastAsiaTheme="minorEastAsia" w:cs="Times New Roman"/>
          <w:szCs w:val="24"/>
        </w:rPr>
        <w:fldChar w:fldCharType="end"/>
      </w:r>
      <w:bookmarkEnd w:id="469"/>
      <w:r w:rsidR="00F06226">
        <w:rPr>
          <w:rFonts w:eastAsiaTheme="minorEastAsia" w:cs="Times New Roman"/>
          <w:szCs w:val="24"/>
        </w:rPr>
        <w:t>.</w:t>
      </w:r>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bookmarkEnd w:id="470"/>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471" w:name="_Toc380964856"/>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471"/>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472" w:name="_Toc380964857"/>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472"/>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3" w:name="_Toc380964858"/>
            <w:r w:rsidRPr="00286423">
              <w:rPr>
                <w:rFonts w:ascii="Arial Narrow" w:hAnsi="Arial Narrow" w:cs="Calibri"/>
                <w:color w:val="000000"/>
                <w:sz w:val="22"/>
              </w:rPr>
              <w:t>birch</w:t>
            </w:r>
            <w:r w:rsidRPr="00CE4331">
              <w:rPr>
                <w:rFonts w:ascii="Arial Narrow" w:hAnsi="Arial Narrow" w:cs="Calibri"/>
                <w:color w:val="000000"/>
                <w:sz w:val="22"/>
              </w:rPr>
              <w:t xml:space="preserve"> (</w:t>
            </w:r>
            <w:r w:rsidRPr="00CE4331">
              <w:rPr>
                <w:rFonts w:ascii="Arial Narrow" w:hAnsi="Arial Narrow" w:cs="Calibri"/>
                <w:i/>
                <w:iCs/>
                <w:color w:val="000000"/>
                <w:sz w:val="22"/>
              </w:rPr>
              <w:t>Betula</w:t>
            </w:r>
            <w:r w:rsidRPr="00CE4331">
              <w:rPr>
                <w:rFonts w:ascii="Arial Narrow" w:hAnsi="Arial Narrow" w:cs="Calibri"/>
                <w:color w:val="000000"/>
                <w:sz w:val="22"/>
              </w:rPr>
              <w:t>)</w:t>
            </w:r>
            <w:bookmarkEnd w:id="473"/>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4" w:name="_Toc380964859"/>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474"/>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5" w:name="_Toc380964860"/>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475"/>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9"/>
      </w:pPr>
      <w:bookmarkStart w:id="476" w:name="_Ref378773933"/>
      <w:bookmarkStart w:id="477" w:name="_Ref375150190"/>
      <w:bookmarkStart w:id="478" w:name="_Toc380875168"/>
      <w:r w:rsidRPr="00CE4331">
        <w:t xml:space="preserve">Table </w:t>
      </w:r>
      <w:r w:rsidR="00222E77">
        <w:fldChar w:fldCharType="begin"/>
      </w:r>
      <w:r w:rsidR="0068144C">
        <w:instrText xml:space="preserve"> SEQ Table \* ARABIC </w:instrText>
      </w:r>
      <w:r w:rsidR="00222E77">
        <w:fldChar w:fldCharType="separate"/>
      </w:r>
      <w:r w:rsidR="00DA4B6E">
        <w:rPr>
          <w:noProof/>
        </w:rPr>
        <w:t>6</w:t>
      </w:r>
      <w:r w:rsidR="00222E77">
        <w:rPr>
          <w:noProof/>
        </w:rPr>
        <w:fldChar w:fldCharType="end"/>
      </w:r>
      <w:bookmarkEnd w:id="476"/>
      <w:r w:rsidR="008B6339">
        <w:t>.</w:t>
      </w:r>
      <w:bookmarkEnd w:id="477"/>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62592F">
        <w:t>1994-2000</w:t>
      </w:r>
      <w:r w:rsidRPr="00CE4331">
        <w:t>(</w:t>
      </w:r>
      <w:r w:rsidR="000045CC">
        <w:t>p</w:t>
      </w:r>
      <w:r w:rsidRPr="00CE4331">
        <w:t>ollen</w:t>
      </w:r>
      <w:r w:rsidR="000045CC">
        <w:t xml:space="preserve"> g</w:t>
      </w:r>
      <w:r w:rsidRPr="00CE4331">
        <w:t>rains/</w:t>
      </w:r>
      <w:r w:rsidR="000045CC">
        <w:t>d</w:t>
      </w:r>
      <w:r w:rsidRPr="00CE4331">
        <w:t>ay)</w:t>
      </w:r>
      <w:bookmarkEnd w:id="478"/>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8A029B">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9"/>
      </w:pPr>
      <w:r>
        <w:br w:type="page"/>
      </w:r>
      <w:bookmarkStart w:id="479" w:name="_Ref378773935"/>
      <w:bookmarkStart w:id="480" w:name="_Toc380875169"/>
      <w:r w:rsidR="00327163" w:rsidRPr="005825F9">
        <w:lastRenderedPageBreak/>
        <w:t xml:space="preserve">Table </w:t>
      </w:r>
      <w:r w:rsidR="00222E77" w:rsidRPr="005825F9">
        <w:fldChar w:fldCharType="begin"/>
      </w:r>
      <w:r w:rsidR="00327163" w:rsidRPr="005825F9">
        <w:instrText xml:space="preserve"> SEQ Table \* ARABIC </w:instrText>
      </w:r>
      <w:r w:rsidR="00222E77" w:rsidRPr="005825F9">
        <w:fldChar w:fldCharType="separate"/>
      </w:r>
      <w:r w:rsidR="00DA4B6E">
        <w:rPr>
          <w:noProof/>
        </w:rPr>
        <w:t>7</w:t>
      </w:r>
      <w:r w:rsidR="00222E77" w:rsidRPr="005825F9">
        <w:fldChar w:fldCharType="end"/>
      </w:r>
      <w:bookmarkEnd w:id="479"/>
      <w:r w:rsidR="00327163">
        <w:t>.</w:t>
      </w:r>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bookmarkEnd w:id="480"/>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7814D3" w:rsidRPr="007814D3" w:rsidRDefault="007814D3" w:rsidP="007814D3">
      <w:pPr>
        <w:pStyle w:val="a9"/>
        <w:keepNext/>
        <w:rPr>
          <w:rFonts w:eastAsiaTheme="majorEastAsia" w:cs="Times New Roman"/>
          <w:bCs/>
          <w:color w:val="000000"/>
          <w:szCs w:val="24"/>
        </w:rPr>
      </w:pPr>
      <w:bookmarkStart w:id="481" w:name="_Ref378889147"/>
      <w:bookmarkStart w:id="482" w:name="_Toc380875170"/>
      <w:r w:rsidRPr="007814D3">
        <w:rPr>
          <w:rFonts w:eastAsiaTheme="majorEastAsia" w:cs="Times New Roman"/>
          <w:bCs/>
          <w:color w:val="000000"/>
          <w:szCs w:val="24"/>
        </w:rPr>
        <w:lastRenderedPageBreak/>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481"/>
      <w:r w:rsidR="008B6339">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bookmarkEnd w:id="482"/>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AF040C">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jc w:val="left"/>
      </w:pPr>
    </w:p>
    <w:p w:rsidR="00DA001E" w:rsidRDefault="00DA001E">
      <w:pPr>
        <w:jc w:val="left"/>
      </w:pPr>
    </w:p>
    <w:p w:rsidR="00DA001E" w:rsidRDefault="00DA001E">
      <w:pPr>
        <w:jc w:val="left"/>
      </w:pPr>
    </w:p>
    <w:p w:rsidR="003B31FC" w:rsidRDefault="003B31FC">
      <w:pPr>
        <w:jc w:val="left"/>
        <w:rPr>
          <w:b/>
          <w:noProof/>
        </w:rPr>
      </w:pPr>
      <w:r>
        <w:br w:type="page"/>
      </w:r>
    </w:p>
    <w:p w:rsidR="003B31FC" w:rsidRPr="007814D3" w:rsidRDefault="003B31FC" w:rsidP="003B31FC">
      <w:pPr>
        <w:pStyle w:val="a9"/>
        <w:keepNext/>
        <w:rPr>
          <w:rFonts w:eastAsiaTheme="majorEastAsia" w:cs="Times New Roman"/>
          <w:bCs/>
          <w:color w:val="000000"/>
          <w:szCs w:val="24"/>
        </w:rPr>
      </w:pPr>
      <w:bookmarkStart w:id="483" w:name="_Ref378889156"/>
      <w:bookmarkStart w:id="484" w:name="_Toc380875171"/>
      <w:r w:rsidRPr="007814D3">
        <w:rPr>
          <w:rFonts w:eastAsiaTheme="majorEastAsia" w:cs="Times New Roman"/>
          <w:bCs/>
          <w:color w:val="000000"/>
          <w:szCs w:val="24"/>
        </w:rPr>
        <w:lastRenderedPageBreak/>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483"/>
      <w:r>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of the</w:t>
      </w:r>
      <w:r w:rsidR="005118E3">
        <w:rPr>
          <w:rFonts w:eastAsiaTheme="majorEastAsia" w:cs="Times New Roman"/>
          <w:bCs/>
          <w:color w:val="000000"/>
          <w:szCs w:val="24"/>
        </w:rPr>
        <w:t>individual</w:t>
      </w:r>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r>
        <w:rPr>
          <w:rFonts w:eastAsiaTheme="majorEastAsia" w:cs="Times New Roman"/>
          <w:bCs/>
          <w:color w:val="000000"/>
          <w:szCs w:val="24"/>
        </w:rPr>
        <w:t xml:space="preserve"> pollen grains</w:t>
      </w:r>
      <w:r w:rsidRPr="000F73DC">
        <w:rPr>
          <w:rFonts w:eastAsiaTheme="majorEastAsia" w:cs="Times New Roman"/>
          <w:bCs/>
          <w:color w:val="000000"/>
          <w:szCs w:val="24"/>
        </w:rPr>
        <w:t>/day)</w:t>
      </w:r>
      <w:bookmarkEnd w:id="484"/>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857A9">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B01EBA" w:rsidRDefault="00B01EBA">
      <w:pPr>
        <w:jc w:val="left"/>
        <w:rPr>
          <w:b/>
          <w:noProof/>
        </w:rPr>
      </w:pPr>
    </w:p>
    <w:p w:rsidR="00321170" w:rsidRDefault="00321170">
      <w:pPr>
        <w:jc w:val="left"/>
        <w:rPr>
          <w:b/>
          <w:sz w:val="44"/>
          <w:szCs w:val="44"/>
        </w:rPr>
      </w:pPr>
      <w:r>
        <w:rPr>
          <w:b/>
          <w:sz w:val="44"/>
          <w:szCs w:val="44"/>
        </w:rPr>
        <w:br w:type="page"/>
      </w:r>
    </w:p>
    <w:p w:rsidR="00E91895" w:rsidRDefault="00E91895" w:rsidP="00533605">
      <w:pPr>
        <w:pStyle w:val="1"/>
      </w:pPr>
      <w:bookmarkStart w:id="485" w:name="_Toc380964861"/>
      <w:r w:rsidRPr="00533605">
        <w:lastRenderedPageBreak/>
        <w:t>Appendix</w:t>
      </w:r>
      <w:bookmarkEnd w:id="485"/>
    </w:p>
    <w:p w:rsidR="00F80A69" w:rsidRDefault="003A2050" w:rsidP="00B01EBA">
      <w:pPr>
        <w:pStyle w:val="a9"/>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9"/>
      </w:pPr>
    </w:p>
    <w:p w:rsidR="00B01EBA" w:rsidRDefault="00B01EBA" w:rsidP="00B01EBA">
      <w:pPr>
        <w:pStyle w:val="a9"/>
        <w:rPr>
          <w:noProof/>
        </w:rPr>
      </w:pPr>
    </w:p>
    <w:p w:rsidR="00B01EBA" w:rsidRDefault="00B01EBA">
      <w:pPr>
        <w:jc w:val="left"/>
        <w:rPr>
          <w:b/>
          <w:noProof/>
        </w:rPr>
      </w:pPr>
    </w:p>
    <w:p w:rsidR="00321170" w:rsidRDefault="00321170">
      <w:pPr>
        <w:jc w:val="left"/>
        <w:rPr>
          <w:rFonts w:eastAsia="黑体" w:cstheme="majorBidi"/>
          <w:szCs w:val="20"/>
        </w:rPr>
      </w:pPr>
      <w:r>
        <w:rPr>
          <w:rFonts w:eastAsia="黑体" w:cstheme="majorBidi"/>
          <w:szCs w:val="20"/>
        </w:rPr>
        <w:br w:type="page"/>
      </w:r>
    </w:p>
    <w:p w:rsidR="00185763" w:rsidRDefault="00CE4331" w:rsidP="00533605">
      <w:pPr>
        <w:pStyle w:val="1"/>
      </w:pPr>
      <w:bookmarkStart w:id="486" w:name="_Toc380964862"/>
      <w:r w:rsidRPr="00533605">
        <w:lastRenderedPageBreak/>
        <w:t>References</w:t>
      </w:r>
      <w:bookmarkEnd w:id="486"/>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487"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487"/>
    </w:p>
    <w:p w:rsidR="00637C89" w:rsidRPr="00637C89" w:rsidRDefault="00637C89" w:rsidP="00637C89">
      <w:pPr>
        <w:pStyle w:val="EndNoteBibliography"/>
        <w:spacing w:after="0"/>
        <w:ind w:left="360" w:hanging="360"/>
      </w:pPr>
      <w:bookmarkStart w:id="488"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488"/>
    </w:p>
    <w:p w:rsidR="00637C89" w:rsidRPr="00637C89" w:rsidRDefault="00637C89" w:rsidP="00637C89">
      <w:pPr>
        <w:pStyle w:val="EndNoteBibliography"/>
        <w:spacing w:after="0"/>
        <w:ind w:left="360" w:hanging="360"/>
      </w:pPr>
      <w:bookmarkStart w:id="489"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489"/>
    </w:p>
    <w:p w:rsidR="00637C89" w:rsidRPr="00637C89" w:rsidRDefault="00637C89" w:rsidP="00637C89">
      <w:pPr>
        <w:pStyle w:val="EndNoteBibliography"/>
        <w:spacing w:after="0"/>
        <w:ind w:left="360" w:hanging="360"/>
      </w:pPr>
      <w:bookmarkStart w:id="490"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490"/>
    </w:p>
    <w:p w:rsidR="00637C89" w:rsidRPr="00637C89" w:rsidRDefault="00637C89" w:rsidP="00637C89">
      <w:pPr>
        <w:pStyle w:val="EndNoteBibliography"/>
        <w:spacing w:after="0"/>
        <w:ind w:left="360" w:hanging="360"/>
      </w:pPr>
      <w:bookmarkStart w:id="491"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491"/>
    </w:p>
    <w:p w:rsidR="00637C89" w:rsidRPr="00637C89" w:rsidRDefault="00637C89" w:rsidP="00637C89">
      <w:pPr>
        <w:pStyle w:val="EndNoteBibliography"/>
        <w:spacing w:after="0"/>
        <w:ind w:left="360" w:hanging="360"/>
      </w:pPr>
      <w:bookmarkStart w:id="492"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492"/>
    </w:p>
    <w:p w:rsidR="00637C89" w:rsidRPr="00637C89" w:rsidRDefault="00637C89" w:rsidP="00637C89">
      <w:pPr>
        <w:pStyle w:val="EndNoteBibliography"/>
        <w:spacing w:after="0"/>
        <w:ind w:left="360" w:hanging="360"/>
      </w:pPr>
      <w:bookmarkStart w:id="493" w:name="_ENREF_7"/>
      <w:r w:rsidRPr="00637C89">
        <w:lastRenderedPageBreak/>
        <w:t xml:space="preserve">Cohen, M.B., Ecker, E., Breitbart, J., and Rudolph, J. 1930. The rate of absorption of ragweed pollen material from the nose. </w:t>
      </w:r>
      <w:r w:rsidRPr="00637C89">
        <w:rPr>
          <w:i/>
        </w:rPr>
        <w:t>The Journal of Immunology</w:t>
      </w:r>
      <w:r w:rsidRPr="00637C89">
        <w:t xml:space="preserve"> 18 (6):419-425.</w:t>
      </w:r>
      <w:bookmarkEnd w:id="493"/>
    </w:p>
    <w:p w:rsidR="00637C89" w:rsidRPr="00637C89" w:rsidRDefault="00637C89" w:rsidP="00637C89">
      <w:pPr>
        <w:pStyle w:val="EndNoteBibliography"/>
        <w:spacing w:after="0"/>
        <w:ind w:left="360" w:hanging="360"/>
      </w:pPr>
      <w:bookmarkStart w:id="494"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494"/>
    </w:p>
    <w:p w:rsidR="00637C89" w:rsidRPr="00637C89" w:rsidRDefault="00637C89" w:rsidP="00637C89">
      <w:pPr>
        <w:pStyle w:val="EndNoteBibliography"/>
        <w:spacing w:after="0"/>
        <w:ind w:left="360" w:hanging="360"/>
      </w:pPr>
      <w:bookmarkStart w:id="495"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495"/>
    </w:p>
    <w:p w:rsidR="00637C89" w:rsidRPr="00637C89" w:rsidRDefault="00637C89" w:rsidP="00637C89">
      <w:pPr>
        <w:pStyle w:val="EndNoteBibliography"/>
        <w:spacing w:after="0"/>
        <w:ind w:left="360" w:hanging="360"/>
      </w:pPr>
      <w:bookmarkStart w:id="496" w:name="_ENREF_10"/>
      <w:r w:rsidRPr="00637C89">
        <w:t xml:space="preserve">ERDTMAN, G. 1986. </w:t>
      </w:r>
      <w:r w:rsidRPr="00637C89">
        <w:rPr>
          <w:i/>
        </w:rPr>
        <w:t>Pollen morphology and plant taxonomy: angiosperms</w:t>
      </w:r>
      <w:r w:rsidRPr="00637C89">
        <w:t>. Vol. 1: Brill Archive.</w:t>
      </w:r>
      <w:bookmarkEnd w:id="496"/>
    </w:p>
    <w:p w:rsidR="00637C89" w:rsidRPr="00637C89" w:rsidRDefault="00637C89" w:rsidP="00637C89">
      <w:pPr>
        <w:pStyle w:val="EndNoteBibliography"/>
        <w:spacing w:after="0"/>
        <w:ind w:left="360" w:hanging="360"/>
      </w:pPr>
      <w:bookmarkStart w:id="497" w:name="_ENREF_11"/>
      <w:r w:rsidRPr="00637C89">
        <w:t xml:space="preserve">ESRI, A. 2013. ArcGIS. Available from </w:t>
      </w:r>
      <w:hyperlink r:id="rId179" w:history="1">
        <w:r w:rsidRPr="00637C89">
          <w:rPr>
            <w:rStyle w:val="a8"/>
          </w:rPr>
          <w:t>http://www.esri.com/software/arcgis</w:t>
        </w:r>
      </w:hyperlink>
      <w:r w:rsidRPr="00637C89">
        <w:t>.</w:t>
      </w:r>
      <w:bookmarkEnd w:id="497"/>
    </w:p>
    <w:p w:rsidR="00637C89" w:rsidRPr="00637C89" w:rsidRDefault="00637C89" w:rsidP="00637C89">
      <w:pPr>
        <w:pStyle w:val="EndNoteBibliography"/>
        <w:spacing w:after="0"/>
        <w:ind w:left="360" w:hanging="360"/>
      </w:pPr>
      <w:bookmarkStart w:id="498"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498"/>
    </w:p>
    <w:p w:rsidR="00637C89" w:rsidRPr="00637C89" w:rsidRDefault="00637C89" w:rsidP="00637C89">
      <w:pPr>
        <w:pStyle w:val="EndNoteBibliography"/>
        <w:spacing w:after="0"/>
        <w:ind w:left="360" w:hanging="360"/>
      </w:pPr>
      <w:bookmarkStart w:id="499" w:name="_ENREF_13"/>
      <w:r w:rsidRPr="00637C89">
        <w:t xml:space="preserve">Hansen, J.T., Koeppen, B.M., and Netter, F.F.H. 2002. </w:t>
      </w:r>
      <w:r w:rsidRPr="00637C89">
        <w:rPr>
          <w:i/>
        </w:rPr>
        <w:t>Netter's Atlas of Human Physiology</w:t>
      </w:r>
      <w:r w:rsidRPr="00637C89">
        <w:t>: Icon Learning Systems.</w:t>
      </w:r>
      <w:bookmarkEnd w:id="499"/>
    </w:p>
    <w:p w:rsidR="00637C89" w:rsidRPr="00637C89" w:rsidRDefault="00637C89" w:rsidP="00637C89">
      <w:pPr>
        <w:pStyle w:val="EndNoteBibliography"/>
        <w:spacing w:after="0"/>
        <w:ind w:left="360" w:hanging="360"/>
      </w:pPr>
      <w:bookmarkStart w:id="500"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500"/>
    </w:p>
    <w:p w:rsidR="00637C89" w:rsidRPr="00637C89" w:rsidRDefault="00637C89" w:rsidP="00637C89">
      <w:pPr>
        <w:pStyle w:val="EndNoteBibliography"/>
        <w:spacing w:after="0"/>
        <w:ind w:left="360" w:hanging="360"/>
      </w:pPr>
      <w:bookmarkStart w:id="501"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501"/>
    </w:p>
    <w:p w:rsidR="00637C89" w:rsidRPr="00637C89" w:rsidRDefault="00637C89" w:rsidP="00637C89">
      <w:pPr>
        <w:pStyle w:val="EndNoteBibliography"/>
        <w:spacing w:after="0"/>
        <w:ind w:left="360" w:hanging="360"/>
      </w:pPr>
      <w:bookmarkStart w:id="502"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502"/>
    </w:p>
    <w:p w:rsidR="00637C89" w:rsidRPr="00637C89" w:rsidRDefault="00637C89" w:rsidP="00637C89">
      <w:pPr>
        <w:pStyle w:val="EndNoteBibliography"/>
        <w:spacing w:after="0"/>
        <w:ind w:left="360" w:hanging="360"/>
      </w:pPr>
      <w:bookmarkStart w:id="503" w:name="_ENREF_17"/>
      <w:r w:rsidRPr="00637C89">
        <w:t xml:space="preserve">Kartesz, J.T. 2013. The Biota of North America Program (BONAP), Taxonomic Data Center [maps generated from Kartesz, J.T. 2013. Floristic Synthesis of North </w:t>
      </w:r>
      <w:r w:rsidRPr="00637C89">
        <w:lastRenderedPageBreak/>
        <w:t xml:space="preserve">America, Version 1.0. Biota of North America Program (BONAP). (in press)]. Chapel Hill, N.C. Available from </w:t>
      </w:r>
      <w:hyperlink r:id="rId180" w:history="1">
        <w:r w:rsidRPr="00637C89">
          <w:rPr>
            <w:rStyle w:val="a8"/>
          </w:rPr>
          <w:t>http://www.bonap.net/tdc</w:t>
        </w:r>
      </w:hyperlink>
      <w:r w:rsidRPr="00637C89">
        <w:t>.</w:t>
      </w:r>
      <w:bookmarkEnd w:id="503"/>
    </w:p>
    <w:p w:rsidR="00637C89" w:rsidRPr="00637C89" w:rsidRDefault="00637C89" w:rsidP="00637C89">
      <w:pPr>
        <w:pStyle w:val="EndNoteBibliography"/>
        <w:spacing w:after="0"/>
        <w:ind w:left="360" w:hanging="360"/>
      </w:pPr>
      <w:bookmarkStart w:id="504"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504"/>
    </w:p>
    <w:p w:rsidR="00637C89" w:rsidRPr="00637C89" w:rsidRDefault="00637C89" w:rsidP="00637C89">
      <w:pPr>
        <w:pStyle w:val="EndNoteBibliography"/>
        <w:spacing w:after="0"/>
        <w:ind w:left="360" w:hanging="360"/>
      </w:pPr>
      <w:bookmarkStart w:id="505"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505"/>
    </w:p>
    <w:p w:rsidR="00637C89" w:rsidRPr="00637C89" w:rsidRDefault="00637C89" w:rsidP="00637C89">
      <w:pPr>
        <w:pStyle w:val="EndNoteBibliography"/>
        <w:spacing w:after="0"/>
        <w:ind w:left="360" w:hanging="360"/>
      </w:pPr>
      <w:bookmarkStart w:id="506" w:name="_ENREF_20"/>
      <w:r w:rsidRPr="00637C89">
        <w:t xml:space="preserve">Saltelli, A., Chan, K., and Scott, E.M. 2000a. </w:t>
      </w:r>
      <w:r w:rsidRPr="00637C89">
        <w:rPr>
          <w:i/>
        </w:rPr>
        <w:t>Sensitivity analysis</w:t>
      </w:r>
      <w:r w:rsidRPr="00637C89">
        <w:t>. Vol. 134: Wiley New York.</w:t>
      </w:r>
      <w:bookmarkEnd w:id="506"/>
    </w:p>
    <w:p w:rsidR="00637C89" w:rsidRPr="00637C89" w:rsidRDefault="00637C89" w:rsidP="00637C89">
      <w:pPr>
        <w:pStyle w:val="EndNoteBibliography"/>
        <w:spacing w:after="0"/>
        <w:ind w:left="360" w:hanging="360"/>
      </w:pPr>
      <w:bookmarkStart w:id="507"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507"/>
    </w:p>
    <w:p w:rsidR="00637C89" w:rsidRPr="00637C89" w:rsidRDefault="00637C89" w:rsidP="00637C89">
      <w:pPr>
        <w:pStyle w:val="EndNoteBibliography"/>
        <w:spacing w:after="0"/>
        <w:ind w:left="360" w:hanging="360"/>
      </w:pPr>
      <w:bookmarkStart w:id="508" w:name="_ENREF_22"/>
      <w:r w:rsidRPr="00637C89">
        <w:t xml:space="preserve">Seinfeld, J.H., and Pandis, S.N. 2012. </w:t>
      </w:r>
      <w:r w:rsidRPr="00637C89">
        <w:rPr>
          <w:i/>
        </w:rPr>
        <w:t>Atmospheric chemistry and physics: from air pollution to climate change</w:t>
      </w:r>
      <w:r w:rsidRPr="00637C89">
        <w:t>: John Wiley &amp; Sons.</w:t>
      </w:r>
      <w:bookmarkEnd w:id="508"/>
    </w:p>
    <w:p w:rsidR="00637C89" w:rsidRPr="00637C89" w:rsidRDefault="00637C89" w:rsidP="00637C89">
      <w:pPr>
        <w:pStyle w:val="EndNoteBibliography"/>
        <w:spacing w:after="0"/>
        <w:ind w:left="360" w:hanging="360"/>
      </w:pPr>
      <w:bookmarkStart w:id="509"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509"/>
    </w:p>
    <w:p w:rsidR="00637C89" w:rsidRPr="00637C89" w:rsidRDefault="00637C89" w:rsidP="00637C89">
      <w:pPr>
        <w:pStyle w:val="EndNoteBibliography"/>
        <w:spacing w:after="0"/>
        <w:ind w:left="360" w:hanging="360"/>
      </w:pPr>
      <w:bookmarkStart w:id="510"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510"/>
    </w:p>
    <w:p w:rsidR="00637C89" w:rsidRPr="00637C89" w:rsidRDefault="00637C89" w:rsidP="00637C89">
      <w:pPr>
        <w:pStyle w:val="EndNoteBibliography"/>
        <w:spacing w:after="0"/>
        <w:ind w:left="360" w:hanging="360"/>
      </w:pPr>
      <w:bookmarkStart w:id="511" w:name="_ENREF_25"/>
      <w:r w:rsidRPr="00637C89">
        <w:t xml:space="preserve">Sofiev, M., Belmonte, J., Gehrig, R., Izquierdo, R., Smith, M., Dahl, Å., and Siljamo, P. 2013. Airborne Pollen Transport. In </w:t>
      </w:r>
      <w:r w:rsidRPr="00637C89">
        <w:rPr>
          <w:i/>
        </w:rPr>
        <w:t>Allergenic Pollen</w:t>
      </w:r>
      <w:r w:rsidRPr="00637C89">
        <w:t>: Springer.</w:t>
      </w:r>
      <w:bookmarkEnd w:id="511"/>
    </w:p>
    <w:p w:rsidR="00637C89" w:rsidRPr="00637C89" w:rsidRDefault="00637C89" w:rsidP="00637C89">
      <w:pPr>
        <w:pStyle w:val="EndNoteBibliography"/>
        <w:spacing w:after="0"/>
        <w:ind w:left="360" w:hanging="360"/>
      </w:pPr>
      <w:bookmarkStart w:id="512" w:name="_ENREF_26"/>
      <w:r w:rsidRPr="00637C89">
        <w:t xml:space="preserve">U.S Census Bureau. 2010. Profile of General Population and Housing Characteristics: 2010  Available from </w:t>
      </w:r>
      <w:hyperlink r:id="rId181" w:history="1">
        <w:r w:rsidRPr="00637C89">
          <w:rPr>
            <w:rStyle w:val="a8"/>
          </w:rPr>
          <w:t>http://factfinder2.census.gov/faces/tableservices/jsf/pages/productview.xhtml?pid=DEC_10_113_113DP1&amp;prodType=table</w:t>
        </w:r>
      </w:hyperlink>
      <w:r w:rsidRPr="00637C89">
        <w:t>.</w:t>
      </w:r>
      <w:bookmarkEnd w:id="512"/>
    </w:p>
    <w:p w:rsidR="00637C89" w:rsidRPr="00637C89" w:rsidRDefault="00637C89" w:rsidP="00637C89">
      <w:pPr>
        <w:pStyle w:val="EndNoteBibliography"/>
        <w:spacing w:after="0"/>
        <w:ind w:left="360" w:hanging="360"/>
      </w:pPr>
      <w:bookmarkStart w:id="513" w:name="_ENREF_27"/>
      <w:r w:rsidRPr="00637C89">
        <w:t xml:space="preserve">U.S. Census Bureau. 2010. Profile of General Population and Housing Characteristics: 2010  </w:t>
      </w:r>
      <w:bookmarkEnd w:id="513"/>
    </w:p>
    <w:p w:rsidR="00637C89" w:rsidRPr="00637C89" w:rsidRDefault="00637C89" w:rsidP="00637C89">
      <w:pPr>
        <w:pStyle w:val="EndNoteBibliography"/>
        <w:spacing w:after="0"/>
        <w:ind w:left="360" w:hanging="360"/>
      </w:pPr>
      <w:bookmarkStart w:id="514" w:name="_ENREF_28"/>
      <w:r w:rsidRPr="00637C89">
        <w:t xml:space="preserve">USEPA. 2010. Exposure factors handbook. US Environmental Protection Agency. Washington, DC. Available from </w:t>
      </w:r>
      <w:hyperlink r:id="rId182" w:history="1">
        <w:r w:rsidRPr="00637C89">
          <w:rPr>
            <w:rStyle w:val="a8"/>
          </w:rPr>
          <w:t>http://www.epa.gov/ncea/efh/pdfs/efh-complete.pdf</w:t>
        </w:r>
      </w:hyperlink>
      <w:r w:rsidRPr="00637C89">
        <w:t>.</w:t>
      </w:r>
      <w:bookmarkEnd w:id="514"/>
    </w:p>
    <w:p w:rsidR="00637C89" w:rsidRPr="00637C89" w:rsidRDefault="00637C89" w:rsidP="00637C89">
      <w:pPr>
        <w:pStyle w:val="EndNoteBibliography"/>
        <w:spacing w:after="0"/>
        <w:ind w:left="360" w:hanging="360"/>
      </w:pPr>
      <w:bookmarkStart w:id="515"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515"/>
    </w:p>
    <w:p w:rsidR="00637C89" w:rsidRPr="00637C89" w:rsidRDefault="00637C89" w:rsidP="00637C89">
      <w:pPr>
        <w:pStyle w:val="EndNoteBibliography"/>
        <w:ind w:left="360" w:hanging="360"/>
      </w:pPr>
      <w:bookmarkStart w:id="516"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516"/>
    </w:p>
    <w:p w:rsidR="00185763" w:rsidRDefault="00222E77">
      <w:pPr>
        <w:rPr>
          <w:rFonts w:cs="Times New Roman"/>
          <w:color w:val="000000"/>
          <w:szCs w:val="24"/>
        </w:rPr>
      </w:pPr>
      <w:r>
        <w:rPr>
          <w:rFonts w:cs="Times New Roman"/>
          <w:color w:val="000000"/>
          <w:szCs w:val="24"/>
        </w:rPr>
        <w:fldChar w:fldCharType="end"/>
      </w:r>
    </w:p>
    <w:p w:rsidR="00133A9A" w:rsidRDefault="00133A9A">
      <w:pPr>
        <w:rPr>
          <w:rFonts w:cs="Times New Roman"/>
          <w:color w:val="000000"/>
          <w:szCs w:val="24"/>
        </w:rPr>
      </w:pPr>
    </w:p>
    <w:p w:rsidR="00133A9A" w:rsidRDefault="00133A9A">
      <w:pPr>
        <w:rPr>
          <w:rFonts w:cs="Times New Roman"/>
          <w:color w:val="000000"/>
          <w:szCs w:val="24"/>
        </w:rPr>
      </w:pPr>
    </w:p>
    <w:p w:rsidR="00133A9A" w:rsidRDefault="00133A9A">
      <w:pPr>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4" w:author="kunmei" w:date="2014-02-06T17:17:00Z" w:initials="mk">
    <w:p w:rsidR="00CB6819" w:rsidRDefault="00CB6819">
      <w:pPr>
        <w:pStyle w:val="af1"/>
      </w:pPr>
      <w:r>
        <w:rPr>
          <w:rStyle w:val="af0"/>
        </w:rPr>
        <w:annotationRef/>
      </w:r>
      <w:r>
        <w:t>I am not quite sure about the name. Which is not explained in word in the reference.</w:t>
      </w:r>
    </w:p>
  </w:comment>
  <w:comment w:id="236" w:author="kunmei" w:date="2014-02-06T17:17:00Z" w:initials="k">
    <w:p w:rsidR="00CB6819" w:rsidRDefault="00CB6819">
      <w:pPr>
        <w:pStyle w:val="af1"/>
      </w:pPr>
      <w:r>
        <w:rPr>
          <w:rStyle w:val="af0"/>
        </w:rPr>
        <w:annotationRef/>
      </w:r>
      <w:r>
        <w:t>This is my adding about future works.</w:t>
      </w:r>
    </w:p>
  </w:comment>
  <w:comment w:id="238" w:author="kunmei" w:date="2014-02-06T17:17:00Z" w:initials="mk">
    <w:p w:rsidR="00CB6819" w:rsidRDefault="00CB6819">
      <w:pPr>
        <w:pStyle w:val="af1"/>
      </w:pPr>
      <w:r>
        <w:rPr>
          <w:rStyle w:val="af0"/>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190B" w:rsidRDefault="00C8190B" w:rsidP="007E3CA3">
      <w:r>
        <w:separator/>
      </w:r>
    </w:p>
  </w:endnote>
  <w:endnote w:type="continuationSeparator" w:id="0">
    <w:p w:rsidR="00C8190B" w:rsidRDefault="00C8190B"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c"/>
      <w:jc w:val="center"/>
    </w:pPr>
  </w:p>
  <w:p w:rsidR="00CB6819" w:rsidRDefault="00CB6819">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15865"/>
      <w:docPartObj>
        <w:docPartGallery w:val="Page Numbers (Bottom of Page)"/>
        <w:docPartUnique/>
      </w:docPartObj>
    </w:sdtPr>
    <w:sdtContent>
      <w:p w:rsidR="00CB6819" w:rsidRDefault="00CB6819">
        <w:pPr>
          <w:pStyle w:val="ac"/>
          <w:jc w:val="center"/>
        </w:pPr>
        <w:r>
          <w:fldChar w:fldCharType="begin"/>
        </w:r>
        <w:r>
          <w:instrText>PAGE   \* MERGEFORMAT</w:instrText>
        </w:r>
        <w:r>
          <w:fldChar w:fldCharType="separate"/>
        </w:r>
        <w:r w:rsidR="00066508" w:rsidRPr="00066508">
          <w:rPr>
            <w:noProof/>
            <w:lang w:val="zh-CN"/>
          </w:rPr>
          <w:t>xi</w:t>
        </w:r>
        <w:r>
          <w:fldChar w:fldCharType="end"/>
        </w:r>
      </w:p>
    </w:sdtContent>
  </w:sdt>
  <w:p w:rsidR="00CB6819" w:rsidRDefault="00CB6819">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c"/>
      <w:jc w:val="center"/>
    </w:pPr>
  </w:p>
  <w:p w:rsidR="00CB6819" w:rsidRDefault="00CB6819">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190B" w:rsidRDefault="00C8190B" w:rsidP="007E3CA3">
      <w:r>
        <w:separator/>
      </w:r>
    </w:p>
  </w:footnote>
  <w:footnote w:type="continuationSeparator" w:id="0">
    <w:p w:rsidR="00C8190B" w:rsidRDefault="00C8190B"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b"/>
      <w:jc w:val="right"/>
    </w:pPr>
  </w:p>
  <w:p w:rsidR="00CB6819" w:rsidRDefault="00CB6819">
    <w:pPr>
      <w:pStyle w:val="ab"/>
      <w:pBdr>
        <w:bottom w:val="single" w:sz="4" w:space="1" w:color="D9D9D9" w:themeColor="background1" w:themeShade="D9"/>
      </w:pBdr>
      <w:jc w:val="right"/>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533192"/>
      <w:docPartObj>
        <w:docPartGallery w:val="Page Numbers (Top of Page)"/>
        <w:docPartUnique/>
      </w:docPartObj>
    </w:sdtPr>
    <w:sdtContent>
      <w:p w:rsidR="00CB6819" w:rsidRDefault="00CB6819">
        <w:pPr>
          <w:pStyle w:val="ab"/>
          <w:jc w:val="right"/>
        </w:pPr>
        <w:r>
          <w:fldChar w:fldCharType="begin"/>
        </w:r>
        <w:r>
          <w:instrText>PAGE   \* MERGEFORMAT</w:instrText>
        </w:r>
        <w:r>
          <w:fldChar w:fldCharType="separate"/>
        </w:r>
        <w:r w:rsidR="006A01D3" w:rsidRPr="006A01D3">
          <w:rPr>
            <w:noProof/>
            <w:lang w:val="zh-CN"/>
          </w:rPr>
          <w:t>81</w:t>
        </w:r>
        <w:r>
          <w:fldChar w:fldCharType="end"/>
        </w:r>
      </w:p>
    </w:sdtContent>
  </w:sdt>
  <w:p w:rsidR="00CB6819" w:rsidRDefault="00CB6819">
    <w:pPr>
      <w:pStyle w:val="ab"/>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15441E2"/>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FC90AB4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36B661B2"/>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12220E44"/>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DA92A8F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A72A75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26657A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6D497EC"/>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4C9216BE"/>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0BF29FF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8E1727"/>
    <w:multiLevelType w:val="multilevel"/>
    <w:tmpl w:val="51D02822"/>
    <w:lvl w:ilvl="0">
      <w:start w:val="1"/>
      <w:numFmt w:val="decimal"/>
      <w:pStyle w:val="1"/>
      <w:lvlText w:val="%1"/>
      <w:lvlJc w:val="left"/>
      <w:pPr>
        <w:ind w:left="432" w:hanging="432"/>
      </w:pPr>
    </w:lvl>
    <w:lvl w:ilvl="1">
      <w:start w:val="1"/>
      <w:numFmt w:val="decimal"/>
      <w:pStyle w:val="21"/>
      <w:lvlText w:val="%1.%2"/>
      <w:lvlJc w:val="left"/>
      <w:pPr>
        <w:ind w:left="576" w:hanging="576"/>
      </w:pPr>
      <w:rPr>
        <w:b/>
      </w:rPr>
    </w:lvl>
    <w:lvl w:ilvl="2">
      <w:start w:val="1"/>
      <w:numFmt w:val="decimal"/>
      <w:pStyle w:val="31"/>
      <w:lvlText w:val="%1.%2.%3"/>
      <w:lvlJc w:val="left"/>
      <w:pPr>
        <w:ind w:left="720" w:hanging="720"/>
      </w:pPr>
      <w:rPr>
        <w:sz w:val="32"/>
        <w:szCs w:val="32"/>
      </w:r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2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2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1"/>
  </w:num>
  <w:num w:numId="3">
    <w:abstractNumId w:val="18"/>
  </w:num>
  <w:num w:numId="4">
    <w:abstractNumId w:val="25"/>
  </w:num>
  <w:num w:numId="5">
    <w:abstractNumId w:val="10"/>
  </w:num>
  <w:num w:numId="6">
    <w:abstractNumId w:val="15"/>
  </w:num>
  <w:num w:numId="7">
    <w:abstractNumId w:val="26"/>
  </w:num>
  <w:num w:numId="8">
    <w:abstractNumId w:val="13"/>
  </w:num>
  <w:num w:numId="9">
    <w:abstractNumId w:val="17"/>
  </w:num>
  <w:num w:numId="10">
    <w:abstractNumId w:val="21"/>
  </w:num>
  <w:num w:numId="11">
    <w:abstractNumId w:val="23"/>
  </w:num>
  <w:num w:numId="12">
    <w:abstractNumId w:val="19"/>
  </w:num>
  <w:num w:numId="13">
    <w:abstractNumId w:val="11"/>
  </w:num>
  <w:num w:numId="14">
    <w:abstractNumId w:val="20"/>
  </w:num>
  <w:num w:numId="15">
    <w:abstractNumId w:val="21"/>
  </w:num>
  <w:num w:numId="16">
    <w:abstractNumId w:val="21"/>
  </w:num>
  <w:num w:numId="17">
    <w:abstractNumId w:val="22"/>
  </w:num>
  <w:num w:numId="18">
    <w:abstractNumId w:val="27"/>
  </w:num>
  <w:num w:numId="19">
    <w:abstractNumId w:val="24"/>
  </w:num>
  <w:num w:numId="20">
    <w:abstractNumId w:val="14"/>
  </w:num>
  <w:num w:numId="21">
    <w:abstractNumId w:val="12"/>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8"/>
  </w:num>
  <w:num w:numId="31">
    <w:abstractNumId w:val="3"/>
  </w:num>
  <w:num w:numId="32">
    <w:abstractNumId w:val="2"/>
  </w:num>
  <w:num w:numId="33">
    <w:abstractNumId w:val="1"/>
  </w:num>
  <w:num w:numId="34">
    <w:abstractNumId w:val="0"/>
  </w:num>
  <w:num w:numId="35">
    <w:abstractNumId w:val="9"/>
  </w:num>
  <w:num w:numId="36">
    <w:abstractNumId w:val="7"/>
  </w:num>
  <w:num w:numId="37">
    <w:abstractNumId w:val="6"/>
  </w:num>
  <w:num w:numId="38">
    <w:abstractNumId w:val="5"/>
  </w:num>
  <w:num w:numId="3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424"/>
    <w:rsid w:val="00044D8B"/>
    <w:rsid w:val="00046016"/>
    <w:rsid w:val="00051BD6"/>
    <w:rsid w:val="00055819"/>
    <w:rsid w:val="00061BF3"/>
    <w:rsid w:val="00066092"/>
    <w:rsid w:val="00066508"/>
    <w:rsid w:val="00072358"/>
    <w:rsid w:val="000733DA"/>
    <w:rsid w:val="00075EDA"/>
    <w:rsid w:val="00077605"/>
    <w:rsid w:val="00081329"/>
    <w:rsid w:val="0008141F"/>
    <w:rsid w:val="00083CAF"/>
    <w:rsid w:val="000844CB"/>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1D69"/>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03EB"/>
    <w:rsid w:val="000E13F3"/>
    <w:rsid w:val="000E1B0E"/>
    <w:rsid w:val="000E224C"/>
    <w:rsid w:val="000E2F65"/>
    <w:rsid w:val="000E4139"/>
    <w:rsid w:val="000E59E3"/>
    <w:rsid w:val="000E5BB2"/>
    <w:rsid w:val="000E6B8A"/>
    <w:rsid w:val="000E6E70"/>
    <w:rsid w:val="000E71E3"/>
    <w:rsid w:val="000E7D85"/>
    <w:rsid w:val="000F1403"/>
    <w:rsid w:val="000F1B6D"/>
    <w:rsid w:val="000F4467"/>
    <w:rsid w:val="000F454B"/>
    <w:rsid w:val="000F4649"/>
    <w:rsid w:val="000F4D76"/>
    <w:rsid w:val="000F4FBD"/>
    <w:rsid w:val="000F5458"/>
    <w:rsid w:val="000F73DC"/>
    <w:rsid w:val="000F768E"/>
    <w:rsid w:val="00100B62"/>
    <w:rsid w:val="00103192"/>
    <w:rsid w:val="00103C61"/>
    <w:rsid w:val="00104016"/>
    <w:rsid w:val="001053EC"/>
    <w:rsid w:val="001056AE"/>
    <w:rsid w:val="00107663"/>
    <w:rsid w:val="0011041E"/>
    <w:rsid w:val="00110B8E"/>
    <w:rsid w:val="00111107"/>
    <w:rsid w:val="001115FB"/>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1FF6"/>
    <w:rsid w:val="001333EB"/>
    <w:rsid w:val="00133A40"/>
    <w:rsid w:val="00133A9A"/>
    <w:rsid w:val="00134471"/>
    <w:rsid w:val="001345AC"/>
    <w:rsid w:val="00134AAE"/>
    <w:rsid w:val="00135ACE"/>
    <w:rsid w:val="001377C7"/>
    <w:rsid w:val="00142E35"/>
    <w:rsid w:val="00145C2E"/>
    <w:rsid w:val="001463AD"/>
    <w:rsid w:val="00146615"/>
    <w:rsid w:val="00150FCC"/>
    <w:rsid w:val="00152215"/>
    <w:rsid w:val="00153B3A"/>
    <w:rsid w:val="001546FD"/>
    <w:rsid w:val="00154EC8"/>
    <w:rsid w:val="00157B3C"/>
    <w:rsid w:val="0016039D"/>
    <w:rsid w:val="001611EA"/>
    <w:rsid w:val="00162D4F"/>
    <w:rsid w:val="001673A8"/>
    <w:rsid w:val="001675D6"/>
    <w:rsid w:val="00167903"/>
    <w:rsid w:val="00170120"/>
    <w:rsid w:val="00170C07"/>
    <w:rsid w:val="001729BB"/>
    <w:rsid w:val="001734DC"/>
    <w:rsid w:val="001743B2"/>
    <w:rsid w:val="00174DC1"/>
    <w:rsid w:val="00174E52"/>
    <w:rsid w:val="00175510"/>
    <w:rsid w:val="00175A90"/>
    <w:rsid w:val="00175D51"/>
    <w:rsid w:val="00180D16"/>
    <w:rsid w:val="001820D0"/>
    <w:rsid w:val="00183344"/>
    <w:rsid w:val="00184675"/>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B57DC"/>
    <w:rsid w:val="001C0B6E"/>
    <w:rsid w:val="001C0C5F"/>
    <w:rsid w:val="001C2FC6"/>
    <w:rsid w:val="001C359C"/>
    <w:rsid w:val="001C4CA7"/>
    <w:rsid w:val="001C5ED6"/>
    <w:rsid w:val="001C6470"/>
    <w:rsid w:val="001C75E2"/>
    <w:rsid w:val="001C7F27"/>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19"/>
    <w:rsid w:val="002011A5"/>
    <w:rsid w:val="00202060"/>
    <w:rsid w:val="00202512"/>
    <w:rsid w:val="00202E6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248A"/>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299E"/>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D6AA9"/>
    <w:rsid w:val="002E23A6"/>
    <w:rsid w:val="002E2D02"/>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A45"/>
    <w:rsid w:val="00302B41"/>
    <w:rsid w:val="00303222"/>
    <w:rsid w:val="00303B65"/>
    <w:rsid w:val="00303EF6"/>
    <w:rsid w:val="00304D5E"/>
    <w:rsid w:val="00305BD5"/>
    <w:rsid w:val="00305DE5"/>
    <w:rsid w:val="0030615F"/>
    <w:rsid w:val="003079AA"/>
    <w:rsid w:val="00307B77"/>
    <w:rsid w:val="00314C0A"/>
    <w:rsid w:val="0031577B"/>
    <w:rsid w:val="003166AC"/>
    <w:rsid w:val="00316783"/>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53A"/>
    <w:rsid w:val="0033298B"/>
    <w:rsid w:val="00333683"/>
    <w:rsid w:val="0033454B"/>
    <w:rsid w:val="003349BC"/>
    <w:rsid w:val="0033510C"/>
    <w:rsid w:val="00335BD6"/>
    <w:rsid w:val="003364A5"/>
    <w:rsid w:val="0033655F"/>
    <w:rsid w:val="003407B5"/>
    <w:rsid w:val="003420A0"/>
    <w:rsid w:val="00342FE1"/>
    <w:rsid w:val="00344908"/>
    <w:rsid w:val="00345710"/>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C3F"/>
    <w:rsid w:val="00382EDA"/>
    <w:rsid w:val="00384921"/>
    <w:rsid w:val="0038542C"/>
    <w:rsid w:val="00385B06"/>
    <w:rsid w:val="0038655B"/>
    <w:rsid w:val="00387215"/>
    <w:rsid w:val="00387F9D"/>
    <w:rsid w:val="003923D9"/>
    <w:rsid w:val="00392DB0"/>
    <w:rsid w:val="003943CD"/>
    <w:rsid w:val="00394990"/>
    <w:rsid w:val="00395E7D"/>
    <w:rsid w:val="0039680F"/>
    <w:rsid w:val="00397989"/>
    <w:rsid w:val="00397E77"/>
    <w:rsid w:val="003A0571"/>
    <w:rsid w:val="003A109D"/>
    <w:rsid w:val="003A1C00"/>
    <w:rsid w:val="003A2050"/>
    <w:rsid w:val="003A229B"/>
    <w:rsid w:val="003A5622"/>
    <w:rsid w:val="003A5819"/>
    <w:rsid w:val="003A6FDA"/>
    <w:rsid w:val="003B23B4"/>
    <w:rsid w:val="003B2AEE"/>
    <w:rsid w:val="003B31FC"/>
    <w:rsid w:val="003B33D0"/>
    <w:rsid w:val="003B3572"/>
    <w:rsid w:val="003B3EA6"/>
    <w:rsid w:val="003B4259"/>
    <w:rsid w:val="003B4AB1"/>
    <w:rsid w:val="003B6612"/>
    <w:rsid w:val="003B662D"/>
    <w:rsid w:val="003B77C7"/>
    <w:rsid w:val="003C0FB8"/>
    <w:rsid w:val="003C25A2"/>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178A1"/>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4FB5"/>
    <w:rsid w:val="0044561E"/>
    <w:rsid w:val="00445FAE"/>
    <w:rsid w:val="0044644D"/>
    <w:rsid w:val="00447ECE"/>
    <w:rsid w:val="00447FDA"/>
    <w:rsid w:val="00451F66"/>
    <w:rsid w:val="00452C77"/>
    <w:rsid w:val="00453710"/>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77FA2"/>
    <w:rsid w:val="00480E64"/>
    <w:rsid w:val="004812D1"/>
    <w:rsid w:val="004813E1"/>
    <w:rsid w:val="00482265"/>
    <w:rsid w:val="0048590E"/>
    <w:rsid w:val="00485F12"/>
    <w:rsid w:val="004864F4"/>
    <w:rsid w:val="00487FA5"/>
    <w:rsid w:val="00490BF9"/>
    <w:rsid w:val="0049167A"/>
    <w:rsid w:val="00491815"/>
    <w:rsid w:val="00493306"/>
    <w:rsid w:val="00493AF4"/>
    <w:rsid w:val="00495B56"/>
    <w:rsid w:val="004A03BC"/>
    <w:rsid w:val="004A075B"/>
    <w:rsid w:val="004A07F5"/>
    <w:rsid w:val="004A12A3"/>
    <w:rsid w:val="004A3D05"/>
    <w:rsid w:val="004A432D"/>
    <w:rsid w:val="004A4611"/>
    <w:rsid w:val="004A60DE"/>
    <w:rsid w:val="004A627D"/>
    <w:rsid w:val="004A6EC1"/>
    <w:rsid w:val="004B0CAA"/>
    <w:rsid w:val="004B2008"/>
    <w:rsid w:val="004B2337"/>
    <w:rsid w:val="004B389E"/>
    <w:rsid w:val="004B59EE"/>
    <w:rsid w:val="004B624D"/>
    <w:rsid w:val="004C0985"/>
    <w:rsid w:val="004C1DDA"/>
    <w:rsid w:val="004C3139"/>
    <w:rsid w:val="004C3566"/>
    <w:rsid w:val="004C3DA9"/>
    <w:rsid w:val="004C4D95"/>
    <w:rsid w:val="004C6060"/>
    <w:rsid w:val="004C7664"/>
    <w:rsid w:val="004C7C03"/>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19A4"/>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605"/>
    <w:rsid w:val="00533CA2"/>
    <w:rsid w:val="00535294"/>
    <w:rsid w:val="0053540D"/>
    <w:rsid w:val="00536D17"/>
    <w:rsid w:val="00537337"/>
    <w:rsid w:val="005374F9"/>
    <w:rsid w:val="005401A2"/>
    <w:rsid w:val="005404A7"/>
    <w:rsid w:val="00541D53"/>
    <w:rsid w:val="0054251B"/>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746B3"/>
    <w:rsid w:val="00580253"/>
    <w:rsid w:val="00580F83"/>
    <w:rsid w:val="00581AE5"/>
    <w:rsid w:val="00581EDE"/>
    <w:rsid w:val="00582296"/>
    <w:rsid w:val="005825F9"/>
    <w:rsid w:val="00582EAE"/>
    <w:rsid w:val="00583265"/>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3318"/>
    <w:rsid w:val="005A4E93"/>
    <w:rsid w:val="005A5501"/>
    <w:rsid w:val="005A55D6"/>
    <w:rsid w:val="005A61F3"/>
    <w:rsid w:val="005A6B5C"/>
    <w:rsid w:val="005B3CE6"/>
    <w:rsid w:val="005B3D84"/>
    <w:rsid w:val="005B4CCF"/>
    <w:rsid w:val="005B61BC"/>
    <w:rsid w:val="005B66A3"/>
    <w:rsid w:val="005C014E"/>
    <w:rsid w:val="005C067B"/>
    <w:rsid w:val="005C1148"/>
    <w:rsid w:val="005C1305"/>
    <w:rsid w:val="005C1734"/>
    <w:rsid w:val="005C1D6D"/>
    <w:rsid w:val="005C35B2"/>
    <w:rsid w:val="005C3DAE"/>
    <w:rsid w:val="005C5541"/>
    <w:rsid w:val="005C74E0"/>
    <w:rsid w:val="005D01BD"/>
    <w:rsid w:val="005D03EE"/>
    <w:rsid w:val="005D1D15"/>
    <w:rsid w:val="005D2372"/>
    <w:rsid w:val="005D2C5D"/>
    <w:rsid w:val="005D2F27"/>
    <w:rsid w:val="005D3521"/>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5F7EE7"/>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26DE8"/>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3A4C"/>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28B4"/>
    <w:rsid w:val="00673367"/>
    <w:rsid w:val="00675C82"/>
    <w:rsid w:val="006764D6"/>
    <w:rsid w:val="00676A55"/>
    <w:rsid w:val="006805F5"/>
    <w:rsid w:val="006807F2"/>
    <w:rsid w:val="0068144C"/>
    <w:rsid w:val="00681DE0"/>
    <w:rsid w:val="00681EA2"/>
    <w:rsid w:val="00682345"/>
    <w:rsid w:val="006824A1"/>
    <w:rsid w:val="00682BD6"/>
    <w:rsid w:val="00682C1A"/>
    <w:rsid w:val="00682E05"/>
    <w:rsid w:val="00683778"/>
    <w:rsid w:val="00684B08"/>
    <w:rsid w:val="00685F32"/>
    <w:rsid w:val="006937AD"/>
    <w:rsid w:val="006942E2"/>
    <w:rsid w:val="00695A5D"/>
    <w:rsid w:val="00696769"/>
    <w:rsid w:val="006A01D3"/>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243"/>
    <w:rsid w:val="007018E3"/>
    <w:rsid w:val="00702118"/>
    <w:rsid w:val="00702BA0"/>
    <w:rsid w:val="007045A1"/>
    <w:rsid w:val="00705A53"/>
    <w:rsid w:val="0070668A"/>
    <w:rsid w:val="00706A1E"/>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5F38"/>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4BA7"/>
    <w:rsid w:val="00755D8B"/>
    <w:rsid w:val="007606BB"/>
    <w:rsid w:val="00761186"/>
    <w:rsid w:val="007612FE"/>
    <w:rsid w:val="00761526"/>
    <w:rsid w:val="007616C1"/>
    <w:rsid w:val="007618FA"/>
    <w:rsid w:val="00766C6D"/>
    <w:rsid w:val="00767131"/>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87B31"/>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4302"/>
    <w:rsid w:val="007B50B4"/>
    <w:rsid w:val="007B5143"/>
    <w:rsid w:val="007B6448"/>
    <w:rsid w:val="007B6467"/>
    <w:rsid w:val="007B657A"/>
    <w:rsid w:val="007B7C54"/>
    <w:rsid w:val="007C055F"/>
    <w:rsid w:val="007C111E"/>
    <w:rsid w:val="007C3056"/>
    <w:rsid w:val="007C3EF6"/>
    <w:rsid w:val="007C3FA1"/>
    <w:rsid w:val="007C7189"/>
    <w:rsid w:val="007C779C"/>
    <w:rsid w:val="007C7B2F"/>
    <w:rsid w:val="007D11B5"/>
    <w:rsid w:val="007D1F2D"/>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0FE"/>
    <w:rsid w:val="007F1A4F"/>
    <w:rsid w:val="007F1E56"/>
    <w:rsid w:val="007F2202"/>
    <w:rsid w:val="007F2837"/>
    <w:rsid w:val="007F28B7"/>
    <w:rsid w:val="007F3A03"/>
    <w:rsid w:val="007F41BE"/>
    <w:rsid w:val="007F41CC"/>
    <w:rsid w:val="007F66C4"/>
    <w:rsid w:val="007F6A77"/>
    <w:rsid w:val="007F764C"/>
    <w:rsid w:val="0080005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38BC"/>
    <w:rsid w:val="00834903"/>
    <w:rsid w:val="00834D0C"/>
    <w:rsid w:val="0083503C"/>
    <w:rsid w:val="00841532"/>
    <w:rsid w:val="00842193"/>
    <w:rsid w:val="00843652"/>
    <w:rsid w:val="008448BB"/>
    <w:rsid w:val="0085013B"/>
    <w:rsid w:val="00856C58"/>
    <w:rsid w:val="0086017F"/>
    <w:rsid w:val="00860276"/>
    <w:rsid w:val="00862B55"/>
    <w:rsid w:val="00863BE3"/>
    <w:rsid w:val="0086701F"/>
    <w:rsid w:val="00867E92"/>
    <w:rsid w:val="00871114"/>
    <w:rsid w:val="00873A60"/>
    <w:rsid w:val="0087412D"/>
    <w:rsid w:val="00874816"/>
    <w:rsid w:val="00874871"/>
    <w:rsid w:val="008761CA"/>
    <w:rsid w:val="008763D3"/>
    <w:rsid w:val="00876D98"/>
    <w:rsid w:val="0087774C"/>
    <w:rsid w:val="0088015A"/>
    <w:rsid w:val="00882462"/>
    <w:rsid w:val="008835F3"/>
    <w:rsid w:val="00884D75"/>
    <w:rsid w:val="00885C5A"/>
    <w:rsid w:val="008914A8"/>
    <w:rsid w:val="0089170C"/>
    <w:rsid w:val="00894BCA"/>
    <w:rsid w:val="00895194"/>
    <w:rsid w:val="00895369"/>
    <w:rsid w:val="00897E90"/>
    <w:rsid w:val="008A029B"/>
    <w:rsid w:val="008A02FD"/>
    <w:rsid w:val="008A048A"/>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29F0"/>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0782E"/>
    <w:rsid w:val="00911232"/>
    <w:rsid w:val="00911FB0"/>
    <w:rsid w:val="0091290B"/>
    <w:rsid w:val="00913312"/>
    <w:rsid w:val="0091384F"/>
    <w:rsid w:val="00914778"/>
    <w:rsid w:val="009166C0"/>
    <w:rsid w:val="00917BBF"/>
    <w:rsid w:val="009238C5"/>
    <w:rsid w:val="0092510C"/>
    <w:rsid w:val="009266BC"/>
    <w:rsid w:val="00927328"/>
    <w:rsid w:val="009277E5"/>
    <w:rsid w:val="009309FD"/>
    <w:rsid w:val="009318D5"/>
    <w:rsid w:val="009339FD"/>
    <w:rsid w:val="00933CD8"/>
    <w:rsid w:val="00934264"/>
    <w:rsid w:val="009343D3"/>
    <w:rsid w:val="009344A9"/>
    <w:rsid w:val="009355F3"/>
    <w:rsid w:val="00936506"/>
    <w:rsid w:val="0093652A"/>
    <w:rsid w:val="0094115F"/>
    <w:rsid w:val="009413C6"/>
    <w:rsid w:val="00945413"/>
    <w:rsid w:val="00946143"/>
    <w:rsid w:val="00947E93"/>
    <w:rsid w:val="00952CE5"/>
    <w:rsid w:val="00952D34"/>
    <w:rsid w:val="009531E6"/>
    <w:rsid w:val="009545E5"/>
    <w:rsid w:val="0095460C"/>
    <w:rsid w:val="009548CC"/>
    <w:rsid w:val="00954D91"/>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9AE"/>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4583"/>
    <w:rsid w:val="009E5661"/>
    <w:rsid w:val="009E606E"/>
    <w:rsid w:val="009E6297"/>
    <w:rsid w:val="009E76F8"/>
    <w:rsid w:val="009F05F7"/>
    <w:rsid w:val="009F0E8B"/>
    <w:rsid w:val="009F1FB1"/>
    <w:rsid w:val="009F5849"/>
    <w:rsid w:val="009F663B"/>
    <w:rsid w:val="009F7B31"/>
    <w:rsid w:val="00A011F6"/>
    <w:rsid w:val="00A01A52"/>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16469"/>
    <w:rsid w:val="00A21693"/>
    <w:rsid w:val="00A21BB5"/>
    <w:rsid w:val="00A22C5E"/>
    <w:rsid w:val="00A22EE7"/>
    <w:rsid w:val="00A22FFB"/>
    <w:rsid w:val="00A230C6"/>
    <w:rsid w:val="00A23336"/>
    <w:rsid w:val="00A23E9B"/>
    <w:rsid w:val="00A240D3"/>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4777"/>
    <w:rsid w:val="00A55F7E"/>
    <w:rsid w:val="00A57619"/>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07F6"/>
    <w:rsid w:val="00A92003"/>
    <w:rsid w:val="00A935C9"/>
    <w:rsid w:val="00A93AB0"/>
    <w:rsid w:val="00A93E3B"/>
    <w:rsid w:val="00A94079"/>
    <w:rsid w:val="00A9466A"/>
    <w:rsid w:val="00A94765"/>
    <w:rsid w:val="00A954F1"/>
    <w:rsid w:val="00A95CC2"/>
    <w:rsid w:val="00A96FFE"/>
    <w:rsid w:val="00A973A1"/>
    <w:rsid w:val="00A976EF"/>
    <w:rsid w:val="00AA1883"/>
    <w:rsid w:val="00AA2945"/>
    <w:rsid w:val="00AA5754"/>
    <w:rsid w:val="00AA6330"/>
    <w:rsid w:val="00AA6A45"/>
    <w:rsid w:val="00AB65DC"/>
    <w:rsid w:val="00AC01A4"/>
    <w:rsid w:val="00AC07E5"/>
    <w:rsid w:val="00AC2900"/>
    <w:rsid w:val="00AC577D"/>
    <w:rsid w:val="00AC71C9"/>
    <w:rsid w:val="00AC7452"/>
    <w:rsid w:val="00AC7C37"/>
    <w:rsid w:val="00AD0174"/>
    <w:rsid w:val="00AD1AF7"/>
    <w:rsid w:val="00AD1FAF"/>
    <w:rsid w:val="00AD2200"/>
    <w:rsid w:val="00AD24FE"/>
    <w:rsid w:val="00AD5010"/>
    <w:rsid w:val="00AE00E3"/>
    <w:rsid w:val="00AE364A"/>
    <w:rsid w:val="00AE447D"/>
    <w:rsid w:val="00AE460E"/>
    <w:rsid w:val="00AE52E7"/>
    <w:rsid w:val="00AE6C0D"/>
    <w:rsid w:val="00AE7373"/>
    <w:rsid w:val="00AF040C"/>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3948"/>
    <w:rsid w:val="00B146CA"/>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42D"/>
    <w:rsid w:val="00B60918"/>
    <w:rsid w:val="00B60F3A"/>
    <w:rsid w:val="00B62BCE"/>
    <w:rsid w:val="00B63CEB"/>
    <w:rsid w:val="00B64357"/>
    <w:rsid w:val="00B644ED"/>
    <w:rsid w:val="00B647C7"/>
    <w:rsid w:val="00B64C4D"/>
    <w:rsid w:val="00B65093"/>
    <w:rsid w:val="00B6552E"/>
    <w:rsid w:val="00B670A3"/>
    <w:rsid w:val="00B72C75"/>
    <w:rsid w:val="00B730DB"/>
    <w:rsid w:val="00B73412"/>
    <w:rsid w:val="00B75677"/>
    <w:rsid w:val="00B75752"/>
    <w:rsid w:val="00B77183"/>
    <w:rsid w:val="00B81624"/>
    <w:rsid w:val="00B84D21"/>
    <w:rsid w:val="00B85FE4"/>
    <w:rsid w:val="00B86C22"/>
    <w:rsid w:val="00B86CD6"/>
    <w:rsid w:val="00B87340"/>
    <w:rsid w:val="00B8739F"/>
    <w:rsid w:val="00B874A0"/>
    <w:rsid w:val="00B90528"/>
    <w:rsid w:val="00B906AD"/>
    <w:rsid w:val="00B9148F"/>
    <w:rsid w:val="00B915C8"/>
    <w:rsid w:val="00B91A8B"/>
    <w:rsid w:val="00B91BED"/>
    <w:rsid w:val="00B92C2D"/>
    <w:rsid w:val="00B93EBB"/>
    <w:rsid w:val="00B93F61"/>
    <w:rsid w:val="00B96DDA"/>
    <w:rsid w:val="00BA0022"/>
    <w:rsid w:val="00BA3A2C"/>
    <w:rsid w:val="00BA3E0A"/>
    <w:rsid w:val="00BA53D7"/>
    <w:rsid w:val="00BA54A9"/>
    <w:rsid w:val="00BA58F1"/>
    <w:rsid w:val="00BA6DE6"/>
    <w:rsid w:val="00BB0E9E"/>
    <w:rsid w:val="00BB1246"/>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0B3"/>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14E1C"/>
    <w:rsid w:val="00C17A2E"/>
    <w:rsid w:val="00C23E96"/>
    <w:rsid w:val="00C24C44"/>
    <w:rsid w:val="00C257F5"/>
    <w:rsid w:val="00C30DC7"/>
    <w:rsid w:val="00C314C9"/>
    <w:rsid w:val="00C31581"/>
    <w:rsid w:val="00C329B8"/>
    <w:rsid w:val="00C32C92"/>
    <w:rsid w:val="00C32D3A"/>
    <w:rsid w:val="00C346C9"/>
    <w:rsid w:val="00C35372"/>
    <w:rsid w:val="00C430E5"/>
    <w:rsid w:val="00C439E6"/>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0B"/>
    <w:rsid w:val="00C81982"/>
    <w:rsid w:val="00C82DAA"/>
    <w:rsid w:val="00C830F6"/>
    <w:rsid w:val="00C83E36"/>
    <w:rsid w:val="00C84A5D"/>
    <w:rsid w:val="00C87432"/>
    <w:rsid w:val="00C91263"/>
    <w:rsid w:val="00C9148E"/>
    <w:rsid w:val="00C937DB"/>
    <w:rsid w:val="00C9519A"/>
    <w:rsid w:val="00C971CD"/>
    <w:rsid w:val="00C97B2F"/>
    <w:rsid w:val="00CA1ADA"/>
    <w:rsid w:val="00CA22C3"/>
    <w:rsid w:val="00CA2402"/>
    <w:rsid w:val="00CA4BFC"/>
    <w:rsid w:val="00CA640B"/>
    <w:rsid w:val="00CA6836"/>
    <w:rsid w:val="00CA7941"/>
    <w:rsid w:val="00CB02F6"/>
    <w:rsid w:val="00CB0845"/>
    <w:rsid w:val="00CB0E75"/>
    <w:rsid w:val="00CB289F"/>
    <w:rsid w:val="00CB28B0"/>
    <w:rsid w:val="00CB3CE1"/>
    <w:rsid w:val="00CB66D8"/>
    <w:rsid w:val="00CB6819"/>
    <w:rsid w:val="00CB7040"/>
    <w:rsid w:val="00CB70E1"/>
    <w:rsid w:val="00CC2409"/>
    <w:rsid w:val="00CC4EC8"/>
    <w:rsid w:val="00CD0F2C"/>
    <w:rsid w:val="00CD1FC1"/>
    <w:rsid w:val="00CD4140"/>
    <w:rsid w:val="00CD6252"/>
    <w:rsid w:val="00CD675D"/>
    <w:rsid w:val="00CE031A"/>
    <w:rsid w:val="00CE039F"/>
    <w:rsid w:val="00CE0D6F"/>
    <w:rsid w:val="00CE2546"/>
    <w:rsid w:val="00CE2E6D"/>
    <w:rsid w:val="00CE34F8"/>
    <w:rsid w:val="00CE41BB"/>
    <w:rsid w:val="00CE4331"/>
    <w:rsid w:val="00CF0854"/>
    <w:rsid w:val="00CF10F0"/>
    <w:rsid w:val="00CF2A85"/>
    <w:rsid w:val="00CF5BF0"/>
    <w:rsid w:val="00CF6A2A"/>
    <w:rsid w:val="00CF6C00"/>
    <w:rsid w:val="00D012DD"/>
    <w:rsid w:val="00D01B79"/>
    <w:rsid w:val="00D02F82"/>
    <w:rsid w:val="00D04ED0"/>
    <w:rsid w:val="00D06CA9"/>
    <w:rsid w:val="00D07E54"/>
    <w:rsid w:val="00D104FA"/>
    <w:rsid w:val="00D12097"/>
    <w:rsid w:val="00D12A6F"/>
    <w:rsid w:val="00D12E19"/>
    <w:rsid w:val="00D1328A"/>
    <w:rsid w:val="00D14C9C"/>
    <w:rsid w:val="00D154A6"/>
    <w:rsid w:val="00D164D8"/>
    <w:rsid w:val="00D16917"/>
    <w:rsid w:val="00D178F1"/>
    <w:rsid w:val="00D206AB"/>
    <w:rsid w:val="00D20C69"/>
    <w:rsid w:val="00D21308"/>
    <w:rsid w:val="00D21B3F"/>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C52"/>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7A9"/>
    <w:rsid w:val="00D85CE5"/>
    <w:rsid w:val="00D8693E"/>
    <w:rsid w:val="00D90985"/>
    <w:rsid w:val="00D90CA2"/>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2CF"/>
    <w:rsid w:val="00DA2412"/>
    <w:rsid w:val="00DA3319"/>
    <w:rsid w:val="00DA34AE"/>
    <w:rsid w:val="00DA3735"/>
    <w:rsid w:val="00DA48D1"/>
    <w:rsid w:val="00DA4B6E"/>
    <w:rsid w:val="00DA5557"/>
    <w:rsid w:val="00DA5E76"/>
    <w:rsid w:val="00DA6BF7"/>
    <w:rsid w:val="00DA6D26"/>
    <w:rsid w:val="00DA6E34"/>
    <w:rsid w:val="00DB0DF4"/>
    <w:rsid w:val="00DB3FE1"/>
    <w:rsid w:val="00DB4253"/>
    <w:rsid w:val="00DB4A3E"/>
    <w:rsid w:val="00DB4FF3"/>
    <w:rsid w:val="00DC0A37"/>
    <w:rsid w:val="00DC1DE7"/>
    <w:rsid w:val="00DC36E0"/>
    <w:rsid w:val="00DC58D3"/>
    <w:rsid w:val="00DC6450"/>
    <w:rsid w:val="00DC661C"/>
    <w:rsid w:val="00DC7775"/>
    <w:rsid w:val="00DD2783"/>
    <w:rsid w:val="00DD43C1"/>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1745D"/>
    <w:rsid w:val="00E22D0A"/>
    <w:rsid w:val="00E23857"/>
    <w:rsid w:val="00E253E5"/>
    <w:rsid w:val="00E258B8"/>
    <w:rsid w:val="00E3130E"/>
    <w:rsid w:val="00E339EF"/>
    <w:rsid w:val="00E351E3"/>
    <w:rsid w:val="00E353A2"/>
    <w:rsid w:val="00E36FA7"/>
    <w:rsid w:val="00E37B58"/>
    <w:rsid w:val="00E414B5"/>
    <w:rsid w:val="00E42074"/>
    <w:rsid w:val="00E42F0A"/>
    <w:rsid w:val="00E431E4"/>
    <w:rsid w:val="00E45B47"/>
    <w:rsid w:val="00E45F54"/>
    <w:rsid w:val="00E46833"/>
    <w:rsid w:val="00E47D1E"/>
    <w:rsid w:val="00E503C9"/>
    <w:rsid w:val="00E50644"/>
    <w:rsid w:val="00E52371"/>
    <w:rsid w:val="00E52F77"/>
    <w:rsid w:val="00E5364E"/>
    <w:rsid w:val="00E5446E"/>
    <w:rsid w:val="00E55741"/>
    <w:rsid w:val="00E55F50"/>
    <w:rsid w:val="00E5654F"/>
    <w:rsid w:val="00E576AA"/>
    <w:rsid w:val="00E57D41"/>
    <w:rsid w:val="00E60068"/>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547"/>
    <w:rsid w:val="00EE592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8C4"/>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CB5"/>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207F"/>
    <w:rsid w:val="00F75864"/>
    <w:rsid w:val="00F769A1"/>
    <w:rsid w:val="00F77050"/>
    <w:rsid w:val="00F80A69"/>
    <w:rsid w:val="00F80B2C"/>
    <w:rsid w:val="00F80C78"/>
    <w:rsid w:val="00F81BA6"/>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08A3"/>
    <w:rsid w:val="00FC1BA7"/>
    <w:rsid w:val="00FC1F49"/>
    <w:rsid w:val="00FC3498"/>
    <w:rsid w:val="00FC41D2"/>
    <w:rsid w:val="00FC4F0E"/>
    <w:rsid w:val="00FC66C3"/>
    <w:rsid w:val="00FC6BC8"/>
    <w:rsid w:val="00FD2A1F"/>
    <w:rsid w:val="00FD33A5"/>
    <w:rsid w:val="00FD4DBD"/>
    <w:rsid w:val="00FD571A"/>
    <w:rsid w:val="00FD66B3"/>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085827"/>
    <w:rPr>
      <w:rFonts w:ascii="Times New Roman" w:hAnsi="Times New Roman"/>
      <w:sz w:val="24"/>
    </w:rPr>
  </w:style>
  <w:style w:type="paragraph" w:styleId="1">
    <w:name w:val="heading 1"/>
    <w:basedOn w:val="a1"/>
    <w:next w:val="a1"/>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1">
    <w:name w:val="heading 3"/>
    <w:basedOn w:val="a1"/>
    <w:next w:val="a1"/>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1">
    <w:name w:val="heading 4"/>
    <w:basedOn w:val="a1"/>
    <w:next w:val="a1"/>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1">
    <w:name w:val="heading 5"/>
    <w:basedOn w:val="a1"/>
    <w:next w:val="a1"/>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uiPriority w:val="1"/>
    <w:qFormat/>
    <w:rsid w:val="00513C2A"/>
    <w:pPr>
      <w:widowControl w:val="0"/>
    </w:pPr>
  </w:style>
  <w:style w:type="character" w:customStyle="1" w:styleId="1Char">
    <w:name w:val="标题 1 Char"/>
    <w:basedOn w:val="a2"/>
    <w:link w:val="1"/>
    <w:uiPriority w:val="9"/>
    <w:rsid w:val="00513C2A"/>
    <w:rPr>
      <w:rFonts w:ascii="Times New Roman" w:hAnsi="Times New Roman"/>
      <w:b/>
      <w:bCs/>
      <w:kern w:val="44"/>
      <w:sz w:val="44"/>
      <w:szCs w:val="44"/>
    </w:rPr>
  </w:style>
  <w:style w:type="character" w:customStyle="1" w:styleId="2Char">
    <w:name w:val="标题 2 Char"/>
    <w:basedOn w:val="a2"/>
    <w:link w:val="21"/>
    <w:uiPriority w:val="9"/>
    <w:rsid w:val="00085827"/>
    <w:rPr>
      <w:rFonts w:ascii="Times New Roman" w:eastAsiaTheme="majorEastAsia" w:hAnsi="Times New Roman" w:cstheme="majorBidi"/>
      <w:b/>
      <w:bCs/>
      <w:sz w:val="32"/>
      <w:szCs w:val="32"/>
    </w:rPr>
  </w:style>
  <w:style w:type="paragraph" w:customStyle="1" w:styleId="CM46">
    <w:name w:val="CM46"/>
    <w:basedOn w:val="a1"/>
    <w:next w:val="a1"/>
    <w:uiPriority w:val="99"/>
    <w:rsid w:val="00590ABB"/>
    <w:pPr>
      <w:autoSpaceDE w:val="0"/>
      <w:autoSpaceDN w:val="0"/>
      <w:adjustRightInd w:val="0"/>
      <w:jc w:val="left"/>
    </w:pPr>
    <w:rPr>
      <w:rFonts w:cs="Times New Roman"/>
      <w:kern w:val="0"/>
      <w:szCs w:val="24"/>
    </w:rPr>
  </w:style>
  <w:style w:type="character" w:styleId="a6">
    <w:name w:val="Placeholder Text"/>
    <w:basedOn w:val="a2"/>
    <w:uiPriority w:val="99"/>
    <w:semiHidden/>
    <w:rsid w:val="00742B53"/>
    <w:rPr>
      <w:color w:val="808080"/>
    </w:rPr>
  </w:style>
  <w:style w:type="paragraph" w:styleId="a7">
    <w:name w:val="Balloon Text"/>
    <w:basedOn w:val="a1"/>
    <w:link w:val="Char"/>
    <w:uiPriority w:val="99"/>
    <w:semiHidden/>
    <w:unhideWhenUsed/>
    <w:rsid w:val="00742B53"/>
    <w:rPr>
      <w:sz w:val="18"/>
      <w:szCs w:val="18"/>
    </w:rPr>
  </w:style>
  <w:style w:type="character" w:customStyle="1" w:styleId="Char">
    <w:name w:val="批注框文本 Char"/>
    <w:basedOn w:val="a2"/>
    <w:link w:val="a7"/>
    <w:uiPriority w:val="99"/>
    <w:semiHidden/>
    <w:rsid w:val="00742B53"/>
    <w:rPr>
      <w:sz w:val="18"/>
      <w:szCs w:val="18"/>
    </w:rPr>
  </w:style>
  <w:style w:type="character" w:customStyle="1" w:styleId="3Char">
    <w:name w:val="标题 3 Char"/>
    <w:basedOn w:val="a2"/>
    <w:link w:val="31"/>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2"/>
    <w:rsid w:val="00FA32E2"/>
  </w:style>
  <w:style w:type="character" w:styleId="a8">
    <w:name w:val="Hyperlink"/>
    <w:basedOn w:val="a2"/>
    <w:uiPriority w:val="99"/>
    <w:unhideWhenUsed/>
    <w:rsid w:val="00FA32E2"/>
    <w:rPr>
      <w:color w:val="0000FF"/>
      <w:u w:val="single"/>
    </w:rPr>
  </w:style>
  <w:style w:type="paragraph" w:styleId="a9">
    <w:name w:val="caption"/>
    <w:basedOn w:val="a1"/>
    <w:next w:val="a1"/>
    <w:uiPriority w:val="35"/>
    <w:unhideWhenUsed/>
    <w:qFormat/>
    <w:rsid w:val="000402E6"/>
    <w:rPr>
      <w:rFonts w:eastAsia="黑体" w:cstheme="majorBidi"/>
      <w:szCs w:val="20"/>
    </w:rPr>
  </w:style>
  <w:style w:type="paragraph" w:styleId="aa">
    <w:name w:val="Normal (Web)"/>
    <w:basedOn w:val="a1"/>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2"/>
    <w:rsid w:val="0021512E"/>
  </w:style>
  <w:style w:type="character" w:customStyle="1" w:styleId="mw-editsection">
    <w:name w:val="mw-editsection"/>
    <w:basedOn w:val="a2"/>
    <w:rsid w:val="0021512E"/>
  </w:style>
  <w:style w:type="character" w:customStyle="1" w:styleId="mw-editsection-bracket">
    <w:name w:val="mw-editsection-bracket"/>
    <w:basedOn w:val="a2"/>
    <w:rsid w:val="0021512E"/>
  </w:style>
  <w:style w:type="paragraph" w:styleId="ab">
    <w:name w:val="header"/>
    <w:basedOn w:val="a1"/>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b"/>
    <w:uiPriority w:val="99"/>
    <w:rsid w:val="007E3CA3"/>
    <w:rPr>
      <w:sz w:val="18"/>
      <w:szCs w:val="18"/>
    </w:rPr>
  </w:style>
  <w:style w:type="paragraph" w:styleId="ac">
    <w:name w:val="footer"/>
    <w:basedOn w:val="a1"/>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2"/>
    <w:link w:val="ac"/>
    <w:uiPriority w:val="99"/>
    <w:rsid w:val="007E3CA3"/>
    <w:rPr>
      <w:sz w:val="18"/>
      <w:szCs w:val="18"/>
    </w:rPr>
  </w:style>
  <w:style w:type="character" w:customStyle="1" w:styleId="EndNoteBibliographyChar">
    <w:name w:val="EndNote Bibliography Char"/>
    <w:basedOn w:val="a2"/>
    <w:link w:val="EndNoteBibliography"/>
    <w:locked/>
    <w:rsid w:val="00A43A29"/>
    <w:rPr>
      <w:rFonts w:ascii="Times New Roman" w:hAnsi="Times New Roman" w:cs="Times New Roman"/>
      <w:noProof/>
      <w:sz w:val="24"/>
    </w:rPr>
  </w:style>
  <w:style w:type="paragraph" w:customStyle="1" w:styleId="EndNoteBibliography">
    <w:name w:val="EndNote Bibliography"/>
    <w:basedOn w:val="a1"/>
    <w:link w:val="EndNoteBibliographyChar"/>
    <w:rsid w:val="00A43A29"/>
    <w:pPr>
      <w:spacing w:after="200"/>
      <w:jc w:val="left"/>
    </w:pPr>
    <w:rPr>
      <w:rFonts w:cs="Times New Roman"/>
      <w:noProof/>
    </w:rPr>
  </w:style>
  <w:style w:type="paragraph" w:styleId="ad">
    <w:name w:val="List Paragraph"/>
    <w:basedOn w:val="a1"/>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2"/>
    <w:link w:val="41"/>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2"/>
    <w:link w:val="51"/>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2"/>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2"/>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2"/>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2"/>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2"/>
    <w:rsid w:val="000E59E3"/>
    <w:rPr>
      <w:rFonts w:ascii="CMSSBX10" w:hAnsi="CMSSBX10" w:cs="CMSSBX10"/>
      <w:vanish/>
      <w:color w:val="FF0000"/>
      <w:kern w:val="0"/>
      <w:sz w:val="29"/>
      <w:szCs w:val="29"/>
    </w:rPr>
  </w:style>
  <w:style w:type="paragraph" w:customStyle="1" w:styleId="MTDisplayEquation">
    <w:name w:val="MTDisplayEquation"/>
    <w:basedOn w:val="ad"/>
    <w:next w:val="a1"/>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2"/>
    <w:link w:val="ad"/>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e">
    <w:name w:val="Title"/>
    <w:basedOn w:val="a1"/>
    <w:next w:val="a1"/>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2"/>
    <w:link w:val="ae"/>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3"/>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f">
    <w:name w:val="Table Grid"/>
    <w:basedOn w:val="a3"/>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1"/>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f0">
    <w:name w:val="annotation reference"/>
    <w:basedOn w:val="a2"/>
    <w:uiPriority w:val="99"/>
    <w:semiHidden/>
    <w:unhideWhenUsed/>
    <w:rsid w:val="009166C0"/>
    <w:rPr>
      <w:sz w:val="16"/>
      <w:szCs w:val="16"/>
    </w:rPr>
  </w:style>
  <w:style w:type="paragraph" w:styleId="af1">
    <w:name w:val="annotation text"/>
    <w:basedOn w:val="a1"/>
    <w:link w:val="Char4"/>
    <w:uiPriority w:val="99"/>
    <w:semiHidden/>
    <w:unhideWhenUsed/>
    <w:rsid w:val="009166C0"/>
    <w:rPr>
      <w:sz w:val="20"/>
      <w:szCs w:val="20"/>
    </w:rPr>
  </w:style>
  <w:style w:type="character" w:customStyle="1" w:styleId="Char4">
    <w:name w:val="批注文字 Char"/>
    <w:basedOn w:val="a2"/>
    <w:link w:val="af1"/>
    <w:uiPriority w:val="99"/>
    <w:semiHidden/>
    <w:rsid w:val="009166C0"/>
    <w:rPr>
      <w:sz w:val="20"/>
      <w:szCs w:val="20"/>
    </w:rPr>
  </w:style>
  <w:style w:type="paragraph" w:styleId="af2">
    <w:name w:val="annotation subject"/>
    <w:basedOn w:val="af1"/>
    <w:next w:val="af1"/>
    <w:link w:val="Char5"/>
    <w:uiPriority w:val="99"/>
    <w:semiHidden/>
    <w:unhideWhenUsed/>
    <w:rsid w:val="009166C0"/>
    <w:rPr>
      <w:b/>
      <w:bCs/>
    </w:rPr>
  </w:style>
  <w:style w:type="character" w:customStyle="1" w:styleId="Char5">
    <w:name w:val="批注主题 Char"/>
    <w:basedOn w:val="Char4"/>
    <w:link w:val="af2"/>
    <w:uiPriority w:val="99"/>
    <w:semiHidden/>
    <w:rsid w:val="009166C0"/>
    <w:rPr>
      <w:b/>
      <w:bCs/>
      <w:sz w:val="20"/>
      <w:szCs w:val="20"/>
    </w:rPr>
  </w:style>
  <w:style w:type="paragraph" w:styleId="af3">
    <w:name w:val="Document Map"/>
    <w:basedOn w:val="a1"/>
    <w:link w:val="Char6"/>
    <w:uiPriority w:val="99"/>
    <w:semiHidden/>
    <w:unhideWhenUsed/>
    <w:rsid w:val="00BF6767"/>
    <w:rPr>
      <w:rFonts w:ascii="Tahoma" w:hAnsi="Tahoma" w:cs="Tahoma"/>
      <w:sz w:val="16"/>
      <w:szCs w:val="16"/>
    </w:rPr>
  </w:style>
  <w:style w:type="character" w:customStyle="1" w:styleId="Char6">
    <w:name w:val="文档结构图 Char"/>
    <w:basedOn w:val="a2"/>
    <w:link w:val="af3"/>
    <w:uiPriority w:val="99"/>
    <w:semiHidden/>
    <w:rsid w:val="00BF6767"/>
    <w:rPr>
      <w:rFonts w:ascii="Tahoma" w:hAnsi="Tahoma" w:cs="Tahoma"/>
      <w:sz w:val="16"/>
      <w:szCs w:val="16"/>
    </w:rPr>
  </w:style>
  <w:style w:type="paragraph" w:customStyle="1" w:styleId="EndNoteCategoryHeading">
    <w:name w:val="EndNote Category Heading"/>
    <w:basedOn w:val="a1"/>
    <w:link w:val="EndNoteCategoryHeadingChar"/>
    <w:rsid w:val="0035792B"/>
    <w:pPr>
      <w:spacing w:before="120" w:after="120"/>
      <w:jc w:val="left"/>
    </w:pPr>
    <w:rPr>
      <w:b/>
      <w:noProof/>
    </w:rPr>
  </w:style>
  <w:style w:type="character" w:customStyle="1" w:styleId="EndNoteCategoryHeadingChar">
    <w:name w:val="EndNote Category Heading Char"/>
    <w:basedOn w:val="a2"/>
    <w:link w:val="EndNoteCategoryHeading"/>
    <w:rsid w:val="0035792B"/>
    <w:rPr>
      <w:b/>
      <w:noProof/>
    </w:rPr>
  </w:style>
  <w:style w:type="paragraph" w:styleId="af4">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1"/>
    <w:next w:val="a1"/>
    <w:autoRedefine/>
    <w:uiPriority w:val="39"/>
    <w:unhideWhenUsed/>
    <w:rsid w:val="005A6B5C"/>
  </w:style>
  <w:style w:type="paragraph" w:styleId="22">
    <w:name w:val="toc 2"/>
    <w:basedOn w:val="a1"/>
    <w:next w:val="a1"/>
    <w:autoRedefine/>
    <w:uiPriority w:val="39"/>
    <w:unhideWhenUsed/>
    <w:rsid w:val="005A6B5C"/>
    <w:pPr>
      <w:ind w:leftChars="200" w:left="420"/>
    </w:pPr>
  </w:style>
  <w:style w:type="paragraph" w:styleId="32">
    <w:name w:val="toc 3"/>
    <w:basedOn w:val="a1"/>
    <w:next w:val="a1"/>
    <w:autoRedefine/>
    <w:uiPriority w:val="39"/>
    <w:unhideWhenUsed/>
    <w:rsid w:val="005A6B5C"/>
    <w:pPr>
      <w:ind w:leftChars="400" w:left="840"/>
    </w:pPr>
  </w:style>
  <w:style w:type="paragraph" w:styleId="TOC">
    <w:name w:val="TOC Heading"/>
    <w:basedOn w:val="1"/>
    <w:next w:val="a1"/>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5">
    <w:name w:val="table of figures"/>
    <w:basedOn w:val="a1"/>
    <w:next w:val="a1"/>
    <w:uiPriority w:val="99"/>
    <w:unhideWhenUsed/>
    <w:rsid w:val="00F75864"/>
    <w:pPr>
      <w:tabs>
        <w:tab w:val="right" w:leader="dot" w:pos="8296"/>
      </w:tabs>
      <w:ind w:leftChars="25" w:left="540" w:hangingChars="200" w:hanging="480"/>
    </w:pPr>
    <w:rPr>
      <w:rFonts w:cs="Times New Roman"/>
      <w:noProof/>
    </w:rPr>
  </w:style>
  <w:style w:type="paragraph" w:styleId="af6">
    <w:name w:val="Subtitle"/>
    <w:basedOn w:val="a1"/>
    <w:next w:val="a1"/>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2"/>
    <w:link w:val="af6"/>
    <w:uiPriority w:val="11"/>
    <w:rsid w:val="00DD43C1"/>
    <w:rPr>
      <w:rFonts w:asciiTheme="majorHAnsi" w:eastAsia="宋体" w:hAnsiTheme="majorHAnsi" w:cstheme="majorBidi"/>
      <w:b/>
      <w:bCs/>
      <w:kern w:val="28"/>
      <w:sz w:val="32"/>
      <w:szCs w:val="32"/>
    </w:rPr>
  </w:style>
  <w:style w:type="paragraph" w:styleId="HTML">
    <w:name w:val="HTML Address"/>
    <w:basedOn w:val="a1"/>
    <w:link w:val="HTMLChar"/>
    <w:uiPriority w:val="99"/>
    <w:semiHidden/>
    <w:unhideWhenUsed/>
    <w:rsid w:val="00DA4B6E"/>
    <w:rPr>
      <w:i/>
      <w:iCs/>
    </w:rPr>
  </w:style>
  <w:style w:type="character" w:customStyle="1" w:styleId="HTMLChar">
    <w:name w:val="HTML 地址 Char"/>
    <w:basedOn w:val="a2"/>
    <w:link w:val="HTML"/>
    <w:uiPriority w:val="99"/>
    <w:semiHidden/>
    <w:rsid w:val="00DA4B6E"/>
    <w:rPr>
      <w:rFonts w:ascii="Times New Roman" w:hAnsi="Times New Roman"/>
      <w:i/>
      <w:iCs/>
      <w:sz w:val="24"/>
    </w:rPr>
  </w:style>
  <w:style w:type="paragraph" w:styleId="HTML0">
    <w:name w:val="HTML Preformatted"/>
    <w:basedOn w:val="a1"/>
    <w:link w:val="HTMLChar0"/>
    <w:uiPriority w:val="99"/>
    <w:semiHidden/>
    <w:unhideWhenUsed/>
    <w:rsid w:val="00DA4B6E"/>
    <w:rPr>
      <w:rFonts w:ascii="Courier New" w:hAnsi="Courier New" w:cs="Courier New"/>
      <w:sz w:val="20"/>
      <w:szCs w:val="20"/>
    </w:rPr>
  </w:style>
  <w:style w:type="character" w:customStyle="1" w:styleId="HTMLChar0">
    <w:name w:val="HTML 预设格式 Char"/>
    <w:basedOn w:val="a2"/>
    <w:link w:val="HTML0"/>
    <w:uiPriority w:val="99"/>
    <w:semiHidden/>
    <w:rsid w:val="00DA4B6E"/>
    <w:rPr>
      <w:rFonts w:ascii="Courier New" w:hAnsi="Courier New" w:cs="Courier New"/>
      <w:sz w:val="20"/>
      <w:szCs w:val="20"/>
    </w:rPr>
  </w:style>
  <w:style w:type="paragraph" w:styleId="af7">
    <w:name w:val="Salutation"/>
    <w:basedOn w:val="a1"/>
    <w:next w:val="a1"/>
    <w:link w:val="Char8"/>
    <w:uiPriority w:val="99"/>
    <w:semiHidden/>
    <w:unhideWhenUsed/>
    <w:rsid w:val="00DA4B6E"/>
  </w:style>
  <w:style w:type="character" w:customStyle="1" w:styleId="Char8">
    <w:name w:val="称呼 Char"/>
    <w:basedOn w:val="a2"/>
    <w:link w:val="af7"/>
    <w:uiPriority w:val="99"/>
    <w:semiHidden/>
    <w:rsid w:val="00DA4B6E"/>
    <w:rPr>
      <w:rFonts w:ascii="Times New Roman" w:hAnsi="Times New Roman"/>
      <w:sz w:val="24"/>
    </w:rPr>
  </w:style>
  <w:style w:type="paragraph" w:styleId="af8">
    <w:name w:val="Plain Text"/>
    <w:basedOn w:val="a1"/>
    <w:link w:val="Char9"/>
    <w:uiPriority w:val="99"/>
    <w:semiHidden/>
    <w:unhideWhenUsed/>
    <w:rsid w:val="00DA4B6E"/>
    <w:rPr>
      <w:rFonts w:ascii="宋体" w:eastAsia="宋体" w:hAnsi="Courier New" w:cs="Courier New"/>
      <w:sz w:val="21"/>
      <w:szCs w:val="21"/>
    </w:rPr>
  </w:style>
  <w:style w:type="character" w:customStyle="1" w:styleId="Char9">
    <w:name w:val="纯文本 Char"/>
    <w:basedOn w:val="a2"/>
    <w:link w:val="af8"/>
    <w:uiPriority w:val="99"/>
    <w:semiHidden/>
    <w:rsid w:val="00DA4B6E"/>
    <w:rPr>
      <w:rFonts w:ascii="宋体" w:eastAsia="宋体" w:hAnsi="Courier New" w:cs="Courier New"/>
      <w:szCs w:val="21"/>
    </w:rPr>
  </w:style>
  <w:style w:type="paragraph" w:styleId="af9">
    <w:name w:val="E-mail Signature"/>
    <w:basedOn w:val="a1"/>
    <w:link w:val="Chara"/>
    <w:uiPriority w:val="99"/>
    <w:semiHidden/>
    <w:unhideWhenUsed/>
    <w:rsid w:val="00DA4B6E"/>
  </w:style>
  <w:style w:type="character" w:customStyle="1" w:styleId="Chara">
    <w:name w:val="电子邮件签名 Char"/>
    <w:basedOn w:val="a2"/>
    <w:link w:val="af9"/>
    <w:uiPriority w:val="99"/>
    <w:semiHidden/>
    <w:rsid w:val="00DA4B6E"/>
    <w:rPr>
      <w:rFonts w:ascii="Times New Roman" w:hAnsi="Times New Roman"/>
      <w:sz w:val="24"/>
    </w:rPr>
  </w:style>
  <w:style w:type="paragraph" w:styleId="afa">
    <w:name w:val="macro"/>
    <w:link w:val="Charb"/>
    <w:uiPriority w:val="99"/>
    <w:semiHidden/>
    <w:unhideWhenUsed/>
    <w:rsid w:val="00DA4B6E"/>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40" w:lineRule="auto"/>
      <w:jc w:val="left"/>
    </w:pPr>
    <w:rPr>
      <w:rFonts w:ascii="Courier New" w:eastAsia="宋体" w:hAnsi="Courier New" w:cs="Courier New"/>
      <w:sz w:val="24"/>
      <w:szCs w:val="24"/>
    </w:rPr>
  </w:style>
  <w:style w:type="character" w:customStyle="1" w:styleId="Charb">
    <w:name w:val="宏文本 Char"/>
    <w:basedOn w:val="a2"/>
    <w:link w:val="afa"/>
    <w:uiPriority w:val="99"/>
    <w:semiHidden/>
    <w:rsid w:val="00DA4B6E"/>
    <w:rPr>
      <w:rFonts w:ascii="Courier New" w:eastAsia="宋体" w:hAnsi="Courier New" w:cs="Courier New"/>
      <w:sz w:val="24"/>
      <w:szCs w:val="24"/>
    </w:rPr>
  </w:style>
  <w:style w:type="paragraph" w:styleId="afb">
    <w:name w:val="envelope return"/>
    <w:basedOn w:val="a1"/>
    <w:uiPriority w:val="99"/>
    <w:semiHidden/>
    <w:unhideWhenUsed/>
    <w:rsid w:val="00DA4B6E"/>
    <w:pPr>
      <w:snapToGrid w:val="0"/>
    </w:pPr>
    <w:rPr>
      <w:rFonts w:asciiTheme="majorHAnsi" w:eastAsiaTheme="majorEastAsia" w:hAnsiTheme="majorHAnsi" w:cstheme="majorBidi"/>
    </w:rPr>
  </w:style>
  <w:style w:type="paragraph" w:styleId="afc">
    <w:name w:val="footnote text"/>
    <w:basedOn w:val="a1"/>
    <w:link w:val="Charc"/>
    <w:uiPriority w:val="99"/>
    <w:semiHidden/>
    <w:unhideWhenUsed/>
    <w:rsid w:val="00DA4B6E"/>
    <w:pPr>
      <w:snapToGrid w:val="0"/>
      <w:jc w:val="left"/>
    </w:pPr>
    <w:rPr>
      <w:sz w:val="18"/>
      <w:szCs w:val="18"/>
    </w:rPr>
  </w:style>
  <w:style w:type="character" w:customStyle="1" w:styleId="Charc">
    <w:name w:val="脚注文本 Char"/>
    <w:basedOn w:val="a2"/>
    <w:link w:val="afc"/>
    <w:uiPriority w:val="99"/>
    <w:semiHidden/>
    <w:rsid w:val="00DA4B6E"/>
    <w:rPr>
      <w:rFonts w:ascii="Times New Roman" w:hAnsi="Times New Roman"/>
      <w:sz w:val="18"/>
      <w:szCs w:val="18"/>
    </w:rPr>
  </w:style>
  <w:style w:type="paragraph" w:styleId="afd">
    <w:name w:val="Closing"/>
    <w:basedOn w:val="a1"/>
    <w:link w:val="Chard"/>
    <w:uiPriority w:val="99"/>
    <w:semiHidden/>
    <w:unhideWhenUsed/>
    <w:rsid w:val="00DA4B6E"/>
    <w:pPr>
      <w:ind w:leftChars="2100" w:left="100"/>
    </w:pPr>
  </w:style>
  <w:style w:type="character" w:customStyle="1" w:styleId="Chard">
    <w:name w:val="结束语 Char"/>
    <w:basedOn w:val="a2"/>
    <w:link w:val="afd"/>
    <w:uiPriority w:val="99"/>
    <w:semiHidden/>
    <w:rsid w:val="00DA4B6E"/>
    <w:rPr>
      <w:rFonts w:ascii="Times New Roman" w:hAnsi="Times New Roman"/>
      <w:sz w:val="24"/>
    </w:rPr>
  </w:style>
  <w:style w:type="paragraph" w:styleId="afe">
    <w:name w:val="List"/>
    <w:basedOn w:val="a1"/>
    <w:uiPriority w:val="99"/>
    <w:semiHidden/>
    <w:unhideWhenUsed/>
    <w:rsid w:val="00DA4B6E"/>
    <w:pPr>
      <w:ind w:left="200" w:hangingChars="200" w:hanging="200"/>
      <w:contextualSpacing/>
    </w:pPr>
  </w:style>
  <w:style w:type="paragraph" w:styleId="23">
    <w:name w:val="List 2"/>
    <w:basedOn w:val="a1"/>
    <w:uiPriority w:val="99"/>
    <w:semiHidden/>
    <w:unhideWhenUsed/>
    <w:rsid w:val="00DA4B6E"/>
    <w:pPr>
      <w:ind w:leftChars="200" w:left="100" w:hangingChars="200" w:hanging="200"/>
      <w:contextualSpacing/>
    </w:pPr>
  </w:style>
  <w:style w:type="paragraph" w:styleId="33">
    <w:name w:val="List 3"/>
    <w:basedOn w:val="a1"/>
    <w:uiPriority w:val="99"/>
    <w:semiHidden/>
    <w:unhideWhenUsed/>
    <w:rsid w:val="00DA4B6E"/>
    <w:pPr>
      <w:ind w:leftChars="400" w:left="100" w:hangingChars="200" w:hanging="200"/>
      <w:contextualSpacing/>
    </w:pPr>
  </w:style>
  <w:style w:type="paragraph" w:styleId="42">
    <w:name w:val="List 4"/>
    <w:basedOn w:val="a1"/>
    <w:uiPriority w:val="99"/>
    <w:semiHidden/>
    <w:unhideWhenUsed/>
    <w:rsid w:val="00DA4B6E"/>
    <w:pPr>
      <w:ind w:leftChars="600" w:left="100" w:hangingChars="200" w:hanging="200"/>
      <w:contextualSpacing/>
    </w:pPr>
  </w:style>
  <w:style w:type="paragraph" w:styleId="52">
    <w:name w:val="List 5"/>
    <w:basedOn w:val="a1"/>
    <w:uiPriority w:val="99"/>
    <w:semiHidden/>
    <w:unhideWhenUsed/>
    <w:rsid w:val="00DA4B6E"/>
    <w:pPr>
      <w:ind w:leftChars="800" w:left="100" w:hangingChars="200" w:hanging="200"/>
      <w:contextualSpacing/>
    </w:pPr>
  </w:style>
  <w:style w:type="paragraph" w:styleId="a">
    <w:name w:val="List Number"/>
    <w:basedOn w:val="a1"/>
    <w:uiPriority w:val="99"/>
    <w:semiHidden/>
    <w:unhideWhenUsed/>
    <w:rsid w:val="00DA4B6E"/>
    <w:pPr>
      <w:numPr>
        <w:numId w:val="30"/>
      </w:numPr>
      <w:contextualSpacing/>
    </w:pPr>
  </w:style>
  <w:style w:type="paragraph" w:styleId="2">
    <w:name w:val="List Number 2"/>
    <w:basedOn w:val="a1"/>
    <w:uiPriority w:val="99"/>
    <w:semiHidden/>
    <w:unhideWhenUsed/>
    <w:rsid w:val="00DA4B6E"/>
    <w:pPr>
      <w:numPr>
        <w:numId w:val="31"/>
      </w:numPr>
      <w:contextualSpacing/>
    </w:pPr>
  </w:style>
  <w:style w:type="paragraph" w:styleId="3">
    <w:name w:val="List Number 3"/>
    <w:basedOn w:val="a1"/>
    <w:uiPriority w:val="99"/>
    <w:semiHidden/>
    <w:unhideWhenUsed/>
    <w:rsid w:val="00DA4B6E"/>
    <w:pPr>
      <w:numPr>
        <w:numId w:val="32"/>
      </w:numPr>
      <w:contextualSpacing/>
    </w:pPr>
  </w:style>
  <w:style w:type="paragraph" w:styleId="4">
    <w:name w:val="List Number 4"/>
    <w:basedOn w:val="a1"/>
    <w:uiPriority w:val="99"/>
    <w:semiHidden/>
    <w:unhideWhenUsed/>
    <w:rsid w:val="00DA4B6E"/>
    <w:pPr>
      <w:numPr>
        <w:numId w:val="33"/>
      </w:numPr>
      <w:contextualSpacing/>
    </w:pPr>
  </w:style>
  <w:style w:type="paragraph" w:styleId="5">
    <w:name w:val="List Number 5"/>
    <w:basedOn w:val="a1"/>
    <w:uiPriority w:val="99"/>
    <w:semiHidden/>
    <w:unhideWhenUsed/>
    <w:rsid w:val="00DA4B6E"/>
    <w:pPr>
      <w:numPr>
        <w:numId w:val="34"/>
      </w:numPr>
      <w:contextualSpacing/>
    </w:pPr>
  </w:style>
  <w:style w:type="paragraph" w:styleId="aff">
    <w:name w:val="List Continue"/>
    <w:basedOn w:val="a1"/>
    <w:uiPriority w:val="99"/>
    <w:semiHidden/>
    <w:unhideWhenUsed/>
    <w:rsid w:val="00DA4B6E"/>
    <w:pPr>
      <w:spacing w:after="120"/>
      <w:ind w:leftChars="200" w:left="420"/>
      <w:contextualSpacing/>
    </w:pPr>
  </w:style>
  <w:style w:type="paragraph" w:styleId="24">
    <w:name w:val="List Continue 2"/>
    <w:basedOn w:val="a1"/>
    <w:uiPriority w:val="99"/>
    <w:semiHidden/>
    <w:unhideWhenUsed/>
    <w:rsid w:val="00DA4B6E"/>
    <w:pPr>
      <w:spacing w:after="120"/>
      <w:ind w:leftChars="400" w:left="840"/>
      <w:contextualSpacing/>
    </w:pPr>
  </w:style>
  <w:style w:type="paragraph" w:styleId="34">
    <w:name w:val="List Continue 3"/>
    <w:basedOn w:val="a1"/>
    <w:uiPriority w:val="99"/>
    <w:semiHidden/>
    <w:unhideWhenUsed/>
    <w:rsid w:val="00DA4B6E"/>
    <w:pPr>
      <w:spacing w:after="120"/>
      <w:ind w:leftChars="600" w:left="1260"/>
      <w:contextualSpacing/>
    </w:pPr>
  </w:style>
  <w:style w:type="paragraph" w:styleId="43">
    <w:name w:val="List Continue 4"/>
    <w:basedOn w:val="a1"/>
    <w:uiPriority w:val="99"/>
    <w:semiHidden/>
    <w:unhideWhenUsed/>
    <w:rsid w:val="00DA4B6E"/>
    <w:pPr>
      <w:spacing w:after="120"/>
      <w:ind w:leftChars="800" w:left="1680"/>
      <w:contextualSpacing/>
    </w:pPr>
  </w:style>
  <w:style w:type="paragraph" w:styleId="53">
    <w:name w:val="List Continue 5"/>
    <w:basedOn w:val="a1"/>
    <w:uiPriority w:val="99"/>
    <w:semiHidden/>
    <w:unhideWhenUsed/>
    <w:rsid w:val="00DA4B6E"/>
    <w:pPr>
      <w:spacing w:after="120"/>
      <w:ind w:leftChars="1000" w:left="2100"/>
      <w:contextualSpacing/>
    </w:pPr>
  </w:style>
  <w:style w:type="paragraph" w:styleId="a0">
    <w:name w:val="List Bullet"/>
    <w:basedOn w:val="a1"/>
    <w:uiPriority w:val="99"/>
    <w:semiHidden/>
    <w:unhideWhenUsed/>
    <w:rsid w:val="00DA4B6E"/>
    <w:pPr>
      <w:numPr>
        <w:numId w:val="35"/>
      </w:numPr>
      <w:contextualSpacing/>
    </w:pPr>
  </w:style>
  <w:style w:type="paragraph" w:styleId="20">
    <w:name w:val="List Bullet 2"/>
    <w:basedOn w:val="a1"/>
    <w:uiPriority w:val="99"/>
    <w:semiHidden/>
    <w:unhideWhenUsed/>
    <w:rsid w:val="00DA4B6E"/>
    <w:pPr>
      <w:numPr>
        <w:numId w:val="36"/>
      </w:numPr>
      <w:contextualSpacing/>
    </w:pPr>
  </w:style>
  <w:style w:type="paragraph" w:styleId="30">
    <w:name w:val="List Bullet 3"/>
    <w:basedOn w:val="a1"/>
    <w:uiPriority w:val="99"/>
    <w:semiHidden/>
    <w:unhideWhenUsed/>
    <w:rsid w:val="00DA4B6E"/>
    <w:pPr>
      <w:numPr>
        <w:numId w:val="37"/>
      </w:numPr>
      <w:contextualSpacing/>
    </w:pPr>
  </w:style>
  <w:style w:type="paragraph" w:styleId="40">
    <w:name w:val="List Bullet 4"/>
    <w:basedOn w:val="a1"/>
    <w:uiPriority w:val="99"/>
    <w:semiHidden/>
    <w:unhideWhenUsed/>
    <w:rsid w:val="00DA4B6E"/>
    <w:pPr>
      <w:numPr>
        <w:numId w:val="38"/>
      </w:numPr>
      <w:contextualSpacing/>
    </w:pPr>
  </w:style>
  <w:style w:type="paragraph" w:styleId="50">
    <w:name w:val="List Bullet 5"/>
    <w:basedOn w:val="a1"/>
    <w:uiPriority w:val="99"/>
    <w:semiHidden/>
    <w:unhideWhenUsed/>
    <w:rsid w:val="00DA4B6E"/>
    <w:pPr>
      <w:numPr>
        <w:numId w:val="39"/>
      </w:numPr>
      <w:contextualSpacing/>
    </w:pPr>
  </w:style>
  <w:style w:type="paragraph" w:styleId="aff0">
    <w:name w:val="Intense Quote"/>
    <w:basedOn w:val="a1"/>
    <w:next w:val="a1"/>
    <w:link w:val="Chare"/>
    <w:uiPriority w:val="30"/>
    <w:qFormat/>
    <w:rsid w:val="00DA4B6E"/>
    <w:pPr>
      <w:pBdr>
        <w:bottom w:val="single" w:sz="4" w:space="4" w:color="4F81BD" w:themeColor="accent1"/>
      </w:pBdr>
      <w:spacing w:before="200" w:after="280"/>
      <w:ind w:left="936" w:right="936"/>
    </w:pPr>
    <w:rPr>
      <w:b/>
      <w:bCs/>
      <w:i/>
      <w:iCs/>
      <w:color w:val="4F81BD" w:themeColor="accent1"/>
    </w:rPr>
  </w:style>
  <w:style w:type="character" w:customStyle="1" w:styleId="Chare">
    <w:name w:val="明显引用 Char"/>
    <w:basedOn w:val="a2"/>
    <w:link w:val="aff0"/>
    <w:uiPriority w:val="30"/>
    <w:rsid w:val="00DA4B6E"/>
    <w:rPr>
      <w:rFonts w:ascii="Times New Roman" w:hAnsi="Times New Roman"/>
      <w:b/>
      <w:bCs/>
      <w:i/>
      <w:iCs/>
      <w:color w:val="4F81BD" w:themeColor="accent1"/>
      <w:sz w:val="24"/>
    </w:rPr>
  </w:style>
  <w:style w:type="paragraph" w:styleId="44">
    <w:name w:val="toc 4"/>
    <w:basedOn w:val="a1"/>
    <w:next w:val="a1"/>
    <w:autoRedefine/>
    <w:uiPriority w:val="39"/>
    <w:semiHidden/>
    <w:unhideWhenUsed/>
    <w:rsid w:val="00DA4B6E"/>
    <w:pPr>
      <w:ind w:leftChars="600" w:left="1260"/>
    </w:pPr>
  </w:style>
  <w:style w:type="paragraph" w:styleId="54">
    <w:name w:val="toc 5"/>
    <w:basedOn w:val="a1"/>
    <w:next w:val="a1"/>
    <w:autoRedefine/>
    <w:uiPriority w:val="39"/>
    <w:semiHidden/>
    <w:unhideWhenUsed/>
    <w:rsid w:val="00DA4B6E"/>
    <w:pPr>
      <w:ind w:leftChars="800" w:left="1680"/>
    </w:pPr>
  </w:style>
  <w:style w:type="paragraph" w:styleId="60">
    <w:name w:val="toc 6"/>
    <w:basedOn w:val="a1"/>
    <w:next w:val="a1"/>
    <w:autoRedefine/>
    <w:uiPriority w:val="39"/>
    <w:semiHidden/>
    <w:unhideWhenUsed/>
    <w:rsid w:val="00DA4B6E"/>
    <w:pPr>
      <w:ind w:leftChars="1000" w:left="2100"/>
    </w:pPr>
  </w:style>
  <w:style w:type="paragraph" w:styleId="70">
    <w:name w:val="toc 7"/>
    <w:basedOn w:val="a1"/>
    <w:next w:val="a1"/>
    <w:autoRedefine/>
    <w:uiPriority w:val="39"/>
    <w:semiHidden/>
    <w:unhideWhenUsed/>
    <w:rsid w:val="00DA4B6E"/>
    <w:pPr>
      <w:ind w:leftChars="1200" w:left="2520"/>
    </w:pPr>
  </w:style>
  <w:style w:type="paragraph" w:styleId="80">
    <w:name w:val="toc 8"/>
    <w:basedOn w:val="a1"/>
    <w:next w:val="a1"/>
    <w:autoRedefine/>
    <w:uiPriority w:val="39"/>
    <w:semiHidden/>
    <w:unhideWhenUsed/>
    <w:rsid w:val="00DA4B6E"/>
    <w:pPr>
      <w:ind w:leftChars="1400" w:left="2940"/>
    </w:pPr>
  </w:style>
  <w:style w:type="paragraph" w:styleId="90">
    <w:name w:val="toc 9"/>
    <w:basedOn w:val="a1"/>
    <w:next w:val="a1"/>
    <w:autoRedefine/>
    <w:uiPriority w:val="39"/>
    <w:semiHidden/>
    <w:unhideWhenUsed/>
    <w:rsid w:val="00DA4B6E"/>
    <w:pPr>
      <w:ind w:leftChars="1600" w:left="3360"/>
    </w:pPr>
  </w:style>
  <w:style w:type="paragraph" w:styleId="aff1">
    <w:name w:val="Signature"/>
    <w:basedOn w:val="a1"/>
    <w:link w:val="Charf"/>
    <w:uiPriority w:val="99"/>
    <w:semiHidden/>
    <w:unhideWhenUsed/>
    <w:rsid w:val="00DA4B6E"/>
    <w:pPr>
      <w:ind w:leftChars="2100" w:left="100"/>
    </w:pPr>
  </w:style>
  <w:style w:type="character" w:customStyle="1" w:styleId="Charf">
    <w:name w:val="签名 Char"/>
    <w:basedOn w:val="a2"/>
    <w:link w:val="aff1"/>
    <w:uiPriority w:val="99"/>
    <w:semiHidden/>
    <w:rsid w:val="00DA4B6E"/>
    <w:rPr>
      <w:rFonts w:ascii="Times New Roman" w:hAnsi="Times New Roman"/>
      <w:sz w:val="24"/>
    </w:rPr>
  </w:style>
  <w:style w:type="paragraph" w:styleId="aff2">
    <w:name w:val="Date"/>
    <w:basedOn w:val="a1"/>
    <w:next w:val="a1"/>
    <w:link w:val="Charf0"/>
    <w:uiPriority w:val="99"/>
    <w:semiHidden/>
    <w:unhideWhenUsed/>
    <w:rsid w:val="00DA4B6E"/>
    <w:pPr>
      <w:ind w:leftChars="2500" w:left="100"/>
    </w:pPr>
  </w:style>
  <w:style w:type="character" w:customStyle="1" w:styleId="Charf0">
    <w:name w:val="日期 Char"/>
    <w:basedOn w:val="a2"/>
    <w:link w:val="aff2"/>
    <w:uiPriority w:val="99"/>
    <w:semiHidden/>
    <w:rsid w:val="00DA4B6E"/>
    <w:rPr>
      <w:rFonts w:ascii="Times New Roman" w:hAnsi="Times New Roman"/>
      <w:sz w:val="24"/>
    </w:rPr>
  </w:style>
  <w:style w:type="paragraph" w:styleId="aff3">
    <w:name w:val="envelope address"/>
    <w:basedOn w:val="a1"/>
    <w:uiPriority w:val="99"/>
    <w:semiHidden/>
    <w:unhideWhenUsed/>
    <w:rsid w:val="00DA4B6E"/>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4">
    <w:name w:val="Bibliography"/>
    <w:basedOn w:val="a1"/>
    <w:next w:val="a1"/>
    <w:uiPriority w:val="37"/>
    <w:semiHidden/>
    <w:unhideWhenUsed/>
    <w:rsid w:val="00DA4B6E"/>
  </w:style>
  <w:style w:type="paragraph" w:styleId="11">
    <w:name w:val="index 1"/>
    <w:basedOn w:val="a1"/>
    <w:next w:val="a1"/>
    <w:autoRedefine/>
    <w:uiPriority w:val="99"/>
    <w:semiHidden/>
    <w:unhideWhenUsed/>
    <w:rsid w:val="00DA4B6E"/>
  </w:style>
  <w:style w:type="paragraph" w:styleId="25">
    <w:name w:val="index 2"/>
    <w:basedOn w:val="a1"/>
    <w:next w:val="a1"/>
    <w:autoRedefine/>
    <w:uiPriority w:val="99"/>
    <w:semiHidden/>
    <w:unhideWhenUsed/>
    <w:rsid w:val="00DA4B6E"/>
    <w:pPr>
      <w:ind w:leftChars="200" w:left="200"/>
    </w:pPr>
  </w:style>
  <w:style w:type="paragraph" w:styleId="35">
    <w:name w:val="index 3"/>
    <w:basedOn w:val="a1"/>
    <w:next w:val="a1"/>
    <w:autoRedefine/>
    <w:uiPriority w:val="99"/>
    <w:semiHidden/>
    <w:unhideWhenUsed/>
    <w:rsid w:val="00DA4B6E"/>
    <w:pPr>
      <w:ind w:leftChars="400" w:left="400"/>
    </w:pPr>
  </w:style>
  <w:style w:type="paragraph" w:styleId="45">
    <w:name w:val="index 4"/>
    <w:basedOn w:val="a1"/>
    <w:next w:val="a1"/>
    <w:autoRedefine/>
    <w:uiPriority w:val="99"/>
    <w:semiHidden/>
    <w:unhideWhenUsed/>
    <w:rsid w:val="00DA4B6E"/>
    <w:pPr>
      <w:ind w:leftChars="600" w:left="600"/>
    </w:pPr>
  </w:style>
  <w:style w:type="paragraph" w:styleId="55">
    <w:name w:val="index 5"/>
    <w:basedOn w:val="a1"/>
    <w:next w:val="a1"/>
    <w:autoRedefine/>
    <w:uiPriority w:val="99"/>
    <w:semiHidden/>
    <w:unhideWhenUsed/>
    <w:rsid w:val="00DA4B6E"/>
    <w:pPr>
      <w:ind w:leftChars="800" w:left="800"/>
    </w:pPr>
  </w:style>
  <w:style w:type="paragraph" w:styleId="61">
    <w:name w:val="index 6"/>
    <w:basedOn w:val="a1"/>
    <w:next w:val="a1"/>
    <w:autoRedefine/>
    <w:uiPriority w:val="99"/>
    <w:semiHidden/>
    <w:unhideWhenUsed/>
    <w:rsid w:val="00DA4B6E"/>
    <w:pPr>
      <w:ind w:leftChars="1000" w:left="1000"/>
    </w:pPr>
  </w:style>
  <w:style w:type="paragraph" w:styleId="71">
    <w:name w:val="index 7"/>
    <w:basedOn w:val="a1"/>
    <w:next w:val="a1"/>
    <w:autoRedefine/>
    <w:uiPriority w:val="99"/>
    <w:semiHidden/>
    <w:unhideWhenUsed/>
    <w:rsid w:val="00DA4B6E"/>
    <w:pPr>
      <w:ind w:leftChars="1200" w:left="1200"/>
    </w:pPr>
  </w:style>
  <w:style w:type="paragraph" w:styleId="81">
    <w:name w:val="index 8"/>
    <w:basedOn w:val="a1"/>
    <w:next w:val="a1"/>
    <w:autoRedefine/>
    <w:uiPriority w:val="99"/>
    <w:semiHidden/>
    <w:unhideWhenUsed/>
    <w:rsid w:val="00DA4B6E"/>
    <w:pPr>
      <w:ind w:leftChars="1400" w:left="1400"/>
    </w:pPr>
  </w:style>
  <w:style w:type="paragraph" w:styleId="91">
    <w:name w:val="index 9"/>
    <w:basedOn w:val="a1"/>
    <w:next w:val="a1"/>
    <w:autoRedefine/>
    <w:uiPriority w:val="99"/>
    <w:semiHidden/>
    <w:unhideWhenUsed/>
    <w:rsid w:val="00DA4B6E"/>
    <w:pPr>
      <w:ind w:leftChars="1600" w:left="1600"/>
    </w:pPr>
  </w:style>
  <w:style w:type="paragraph" w:styleId="aff5">
    <w:name w:val="index heading"/>
    <w:basedOn w:val="a1"/>
    <w:next w:val="11"/>
    <w:uiPriority w:val="99"/>
    <w:semiHidden/>
    <w:unhideWhenUsed/>
    <w:rsid w:val="00DA4B6E"/>
    <w:rPr>
      <w:rFonts w:asciiTheme="majorHAnsi" w:eastAsiaTheme="majorEastAsia" w:hAnsiTheme="majorHAnsi" w:cstheme="majorBidi"/>
      <w:b/>
      <w:bCs/>
    </w:rPr>
  </w:style>
  <w:style w:type="paragraph" w:styleId="aff6">
    <w:name w:val="endnote text"/>
    <w:basedOn w:val="a1"/>
    <w:link w:val="Charf1"/>
    <w:uiPriority w:val="99"/>
    <w:semiHidden/>
    <w:unhideWhenUsed/>
    <w:rsid w:val="00DA4B6E"/>
    <w:pPr>
      <w:snapToGrid w:val="0"/>
      <w:jc w:val="left"/>
    </w:pPr>
  </w:style>
  <w:style w:type="character" w:customStyle="1" w:styleId="Charf1">
    <w:name w:val="尾注文本 Char"/>
    <w:basedOn w:val="a2"/>
    <w:link w:val="aff6"/>
    <w:uiPriority w:val="99"/>
    <w:semiHidden/>
    <w:rsid w:val="00DA4B6E"/>
    <w:rPr>
      <w:rFonts w:ascii="Times New Roman" w:hAnsi="Times New Roman"/>
      <w:sz w:val="24"/>
    </w:rPr>
  </w:style>
  <w:style w:type="paragraph" w:styleId="aff7">
    <w:name w:val="Block Text"/>
    <w:basedOn w:val="a1"/>
    <w:uiPriority w:val="99"/>
    <w:semiHidden/>
    <w:unhideWhenUsed/>
    <w:rsid w:val="00DA4B6E"/>
    <w:pPr>
      <w:spacing w:after="120"/>
      <w:ind w:leftChars="700" w:left="1440" w:rightChars="700" w:right="1440"/>
    </w:pPr>
  </w:style>
  <w:style w:type="paragraph" w:styleId="aff8">
    <w:name w:val="Message Header"/>
    <w:basedOn w:val="a1"/>
    <w:link w:val="Charf2"/>
    <w:uiPriority w:val="99"/>
    <w:semiHidden/>
    <w:unhideWhenUsed/>
    <w:rsid w:val="00DA4B6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Charf2">
    <w:name w:val="信息标题 Char"/>
    <w:basedOn w:val="a2"/>
    <w:link w:val="aff8"/>
    <w:uiPriority w:val="99"/>
    <w:semiHidden/>
    <w:rsid w:val="00DA4B6E"/>
    <w:rPr>
      <w:rFonts w:asciiTheme="majorHAnsi" w:eastAsiaTheme="majorEastAsia" w:hAnsiTheme="majorHAnsi" w:cstheme="majorBidi"/>
      <w:sz w:val="24"/>
      <w:szCs w:val="24"/>
      <w:shd w:val="pct20" w:color="auto" w:fill="auto"/>
    </w:rPr>
  </w:style>
  <w:style w:type="paragraph" w:styleId="aff9">
    <w:name w:val="table of authorities"/>
    <w:basedOn w:val="a1"/>
    <w:next w:val="a1"/>
    <w:uiPriority w:val="99"/>
    <w:semiHidden/>
    <w:unhideWhenUsed/>
    <w:rsid w:val="00DA4B6E"/>
    <w:pPr>
      <w:ind w:leftChars="200" w:left="420"/>
    </w:pPr>
  </w:style>
  <w:style w:type="paragraph" w:styleId="affa">
    <w:name w:val="toa heading"/>
    <w:basedOn w:val="a1"/>
    <w:next w:val="a1"/>
    <w:uiPriority w:val="99"/>
    <w:semiHidden/>
    <w:unhideWhenUsed/>
    <w:rsid w:val="00DA4B6E"/>
    <w:pPr>
      <w:spacing w:before="120"/>
    </w:pPr>
    <w:rPr>
      <w:rFonts w:asciiTheme="majorHAnsi" w:eastAsia="宋体" w:hAnsiTheme="majorHAnsi" w:cstheme="majorBidi"/>
      <w:szCs w:val="24"/>
    </w:rPr>
  </w:style>
  <w:style w:type="paragraph" w:styleId="affb">
    <w:name w:val="Quote"/>
    <w:basedOn w:val="a1"/>
    <w:next w:val="a1"/>
    <w:link w:val="Charf3"/>
    <w:uiPriority w:val="29"/>
    <w:qFormat/>
    <w:rsid w:val="00DA4B6E"/>
    <w:rPr>
      <w:i/>
      <w:iCs/>
      <w:color w:val="000000" w:themeColor="text1"/>
    </w:rPr>
  </w:style>
  <w:style w:type="character" w:customStyle="1" w:styleId="Charf3">
    <w:name w:val="引用 Char"/>
    <w:basedOn w:val="a2"/>
    <w:link w:val="affb"/>
    <w:uiPriority w:val="29"/>
    <w:rsid w:val="00DA4B6E"/>
    <w:rPr>
      <w:rFonts w:ascii="Times New Roman" w:hAnsi="Times New Roman"/>
      <w:i/>
      <w:iCs/>
      <w:color w:val="000000" w:themeColor="text1"/>
      <w:sz w:val="24"/>
    </w:rPr>
  </w:style>
  <w:style w:type="paragraph" w:styleId="affc">
    <w:name w:val="Body Text"/>
    <w:basedOn w:val="a1"/>
    <w:link w:val="Charf4"/>
    <w:uiPriority w:val="99"/>
    <w:semiHidden/>
    <w:unhideWhenUsed/>
    <w:rsid w:val="00DA4B6E"/>
    <w:pPr>
      <w:spacing w:after="120"/>
    </w:pPr>
  </w:style>
  <w:style w:type="character" w:customStyle="1" w:styleId="Charf4">
    <w:name w:val="正文文本 Char"/>
    <w:basedOn w:val="a2"/>
    <w:link w:val="affc"/>
    <w:uiPriority w:val="99"/>
    <w:semiHidden/>
    <w:rsid w:val="00DA4B6E"/>
    <w:rPr>
      <w:rFonts w:ascii="Times New Roman" w:hAnsi="Times New Roman"/>
      <w:sz w:val="24"/>
    </w:rPr>
  </w:style>
  <w:style w:type="paragraph" w:styleId="affd">
    <w:name w:val="Body Text First Indent"/>
    <w:basedOn w:val="affc"/>
    <w:link w:val="Charf5"/>
    <w:uiPriority w:val="99"/>
    <w:semiHidden/>
    <w:unhideWhenUsed/>
    <w:rsid w:val="00DA4B6E"/>
    <w:pPr>
      <w:ind w:firstLineChars="100" w:firstLine="420"/>
    </w:pPr>
  </w:style>
  <w:style w:type="character" w:customStyle="1" w:styleId="Charf5">
    <w:name w:val="正文首行缩进 Char"/>
    <w:basedOn w:val="Charf4"/>
    <w:link w:val="affd"/>
    <w:uiPriority w:val="99"/>
    <w:semiHidden/>
    <w:rsid w:val="00DA4B6E"/>
    <w:rPr>
      <w:rFonts w:ascii="Times New Roman" w:hAnsi="Times New Roman"/>
      <w:sz w:val="24"/>
    </w:rPr>
  </w:style>
  <w:style w:type="paragraph" w:styleId="affe">
    <w:name w:val="Body Text Indent"/>
    <w:basedOn w:val="a1"/>
    <w:link w:val="Charf6"/>
    <w:uiPriority w:val="99"/>
    <w:semiHidden/>
    <w:unhideWhenUsed/>
    <w:rsid w:val="00DA4B6E"/>
    <w:pPr>
      <w:spacing w:after="120"/>
      <w:ind w:leftChars="200" w:left="420"/>
    </w:pPr>
  </w:style>
  <w:style w:type="character" w:customStyle="1" w:styleId="Charf6">
    <w:name w:val="正文文本缩进 Char"/>
    <w:basedOn w:val="a2"/>
    <w:link w:val="affe"/>
    <w:uiPriority w:val="99"/>
    <w:semiHidden/>
    <w:rsid w:val="00DA4B6E"/>
    <w:rPr>
      <w:rFonts w:ascii="Times New Roman" w:hAnsi="Times New Roman"/>
      <w:sz w:val="24"/>
    </w:rPr>
  </w:style>
  <w:style w:type="paragraph" w:styleId="26">
    <w:name w:val="Body Text First Indent 2"/>
    <w:basedOn w:val="affe"/>
    <w:link w:val="2Char0"/>
    <w:uiPriority w:val="99"/>
    <w:semiHidden/>
    <w:unhideWhenUsed/>
    <w:rsid w:val="00DA4B6E"/>
    <w:pPr>
      <w:ind w:firstLineChars="200" w:firstLine="420"/>
    </w:pPr>
  </w:style>
  <w:style w:type="character" w:customStyle="1" w:styleId="2Char0">
    <w:name w:val="正文首行缩进 2 Char"/>
    <w:basedOn w:val="Charf6"/>
    <w:link w:val="26"/>
    <w:uiPriority w:val="99"/>
    <w:semiHidden/>
    <w:rsid w:val="00DA4B6E"/>
    <w:rPr>
      <w:rFonts w:ascii="Times New Roman" w:hAnsi="Times New Roman"/>
      <w:sz w:val="24"/>
    </w:rPr>
  </w:style>
  <w:style w:type="paragraph" w:styleId="afff">
    <w:name w:val="Normal Indent"/>
    <w:basedOn w:val="a1"/>
    <w:uiPriority w:val="99"/>
    <w:semiHidden/>
    <w:unhideWhenUsed/>
    <w:rsid w:val="00DA4B6E"/>
    <w:pPr>
      <w:ind w:firstLineChars="200" w:firstLine="420"/>
    </w:pPr>
  </w:style>
  <w:style w:type="paragraph" w:styleId="27">
    <w:name w:val="Body Text 2"/>
    <w:basedOn w:val="a1"/>
    <w:link w:val="2Char1"/>
    <w:uiPriority w:val="99"/>
    <w:semiHidden/>
    <w:unhideWhenUsed/>
    <w:rsid w:val="00DA4B6E"/>
    <w:pPr>
      <w:spacing w:after="120"/>
    </w:pPr>
  </w:style>
  <w:style w:type="character" w:customStyle="1" w:styleId="2Char1">
    <w:name w:val="正文文本 2 Char"/>
    <w:basedOn w:val="a2"/>
    <w:link w:val="27"/>
    <w:uiPriority w:val="99"/>
    <w:semiHidden/>
    <w:rsid w:val="00DA4B6E"/>
    <w:rPr>
      <w:rFonts w:ascii="Times New Roman" w:hAnsi="Times New Roman"/>
      <w:sz w:val="24"/>
    </w:rPr>
  </w:style>
  <w:style w:type="paragraph" w:styleId="36">
    <w:name w:val="Body Text 3"/>
    <w:basedOn w:val="a1"/>
    <w:link w:val="3Char0"/>
    <w:uiPriority w:val="99"/>
    <w:semiHidden/>
    <w:unhideWhenUsed/>
    <w:rsid w:val="00DA4B6E"/>
    <w:pPr>
      <w:spacing w:after="120"/>
    </w:pPr>
    <w:rPr>
      <w:sz w:val="16"/>
      <w:szCs w:val="16"/>
    </w:rPr>
  </w:style>
  <w:style w:type="character" w:customStyle="1" w:styleId="3Char0">
    <w:name w:val="正文文本 3 Char"/>
    <w:basedOn w:val="a2"/>
    <w:link w:val="36"/>
    <w:uiPriority w:val="99"/>
    <w:semiHidden/>
    <w:rsid w:val="00DA4B6E"/>
    <w:rPr>
      <w:rFonts w:ascii="Times New Roman" w:hAnsi="Times New Roman"/>
      <w:sz w:val="16"/>
      <w:szCs w:val="16"/>
    </w:rPr>
  </w:style>
  <w:style w:type="paragraph" w:styleId="28">
    <w:name w:val="Body Text Indent 2"/>
    <w:basedOn w:val="a1"/>
    <w:link w:val="2Char2"/>
    <w:uiPriority w:val="99"/>
    <w:semiHidden/>
    <w:unhideWhenUsed/>
    <w:rsid w:val="00DA4B6E"/>
    <w:pPr>
      <w:spacing w:after="120"/>
      <w:ind w:leftChars="200" w:left="420"/>
    </w:pPr>
  </w:style>
  <w:style w:type="character" w:customStyle="1" w:styleId="2Char2">
    <w:name w:val="正文文本缩进 2 Char"/>
    <w:basedOn w:val="a2"/>
    <w:link w:val="28"/>
    <w:uiPriority w:val="99"/>
    <w:semiHidden/>
    <w:rsid w:val="00DA4B6E"/>
    <w:rPr>
      <w:rFonts w:ascii="Times New Roman" w:hAnsi="Times New Roman"/>
      <w:sz w:val="24"/>
    </w:rPr>
  </w:style>
  <w:style w:type="paragraph" w:styleId="37">
    <w:name w:val="Body Text Indent 3"/>
    <w:basedOn w:val="a1"/>
    <w:link w:val="3Char1"/>
    <w:uiPriority w:val="99"/>
    <w:semiHidden/>
    <w:unhideWhenUsed/>
    <w:rsid w:val="00DA4B6E"/>
    <w:pPr>
      <w:spacing w:after="120"/>
      <w:ind w:leftChars="200" w:left="420"/>
    </w:pPr>
    <w:rPr>
      <w:sz w:val="16"/>
      <w:szCs w:val="16"/>
    </w:rPr>
  </w:style>
  <w:style w:type="character" w:customStyle="1" w:styleId="3Char1">
    <w:name w:val="正文文本缩进 3 Char"/>
    <w:basedOn w:val="a2"/>
    <w:link w:val="37"/>
    <w:uiPriority w:val="99"/>
    <w:semiHidden/>
    <w:rsid w:val="00DA4B6E"/>
    <w:rPr>
      <w:rFonts w:ascii="Times New Roman" w:hAnsi="Times New Roman"/>
      <w:sz w:val="16"/>
      <w:szCs w:val="16"/>
    </w:rPr>
  </w:style>
  <w:style w:type="paragraph" w:styleId="afff0">
    <w:name w:val="Note Heading"/>
    <w:basedOn w:val="a1"/>
    <w:next w:val="a1"/>
    <w:link w:val="Charf7"/>
    <w:uiPriority w:val="99"/>
    <w:semiHidden/>
    <w:unhideWhenUsed/>
    <w:rsid w:val="00DA4B6E"/>
    <w:pPr>
      <w:jc w:val="center"/>
    </w:pPr>
  </w:style>
  <w:style w:type="character" w:customStyle="1" w:styleId="Charf7">
    <w:name w:val="注释标题 Char"/>
    <w:basedOn w:val="a2"/>
    <w:link w:val="afff0"/>
    <w:uiPriority w:val="99"/>
    <w:semiHidden/>
    <w:rsid w:val="00DA4B6E"/>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085827"/>
    <w:rPr>
      <w:rFonts w:ascii="Times New Roman" w:hAnsi="Times New Roman"/>
      <w:sz w:val="24"/>
    </w:rPr>
  </w:style>
  <w:style w:type="paragraph" w:styleId="1">
    <w:name w:val="heading 1"/>
    <w:basedOn w:val="a1"/>
    <w:next w:val="a1"/>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1">
    <w:name w:val="heading 3"/>
    <w:basedOn w:val="a1"/>
    <w:next w:val="a1"/>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1">
    <w:name w:val="heading 4"/>
    <w:basedOn w:val="a1"/>
    <w:next w:val="a1"/>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1">
    <w:name w:val="heading 5"/>
    <w:basedOn w:val="a1"/>
    <w:next w:val="a1"/>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uiPriority w:val="1"/>
    <w:qFormat/>
    <w:rsid w:val="00513C2A"/>
    <w:pPr>
      <w:widowControl w:val="0"/>
    </w:pPr>
  </w:style>
  <w:style w:type="character" w:customStyle="1" w:styleId="1Char">
    <w:name w:val="标题 1 Char"/>
    <w:basedOn w:val="a2"/>
    <w:link w:val="1"/>
    <w:uiPriority w:val="9"/>
    <w:rsid w:val="00513C2A"/>
    <w:rPr>
      <w:rFonts w:ascii="Times New Roman" w:hAnsi="Times New Roman"/>
      <w:b/>
      <w:bCs/>
      <w:kern w:val="44"/>
      <w:sz w:val="44"/>
      <w:szCs w:val="44"/>
    </w:rPr>
  </w:style>
  <w:style w:type="character" w:customStyle="1" w:styleId="2Char">
    <w:name w:val="标题 2 Char"/>
    <w:basedOn w:val="a2"/>
    <w:link w:val="21"/>
    <w:uiPriority w:val="9"/>
    <w:rsid w:val="00085827"/>
    <w:rPr>
      <w:rFonts w:ascii="Times New Roman" w:eastAsiaTheme="majorEastAsia" w:hAnsi="Times New Roman" w:cstheme="majorBidi"/>
      <w:b/>
      <w:bCs/>
      <w:sz w:val="32"/>
      <w:szCs w:val="32"/>
    </w:rPr>
  </w:style>
  <w:style w:type="paragraph" w:customStyle="1" w:styleId="CM46">
    <w:name w:val="CM46"/>
    <w:basedOn w:val="a1"/>
    <w:next w:val="a1"/>
    <w:uiPriority w:val="99"/>
    <w:rsid w:val="00590ABB"/>
    <w:pPr>
      <w:autoSpaceDE w:val="0"/>
      <w:autoSpaceDN w:val="0"/>
      <w:adjustRightInd w:val="0"/>
      <w:jc w:val="left"/>
    </w:pPr>
    <w:rPr>
      <w:rFonts w:cs="Times New Roman"/>
      <w:kern w:val="0"/>
      <w:szCs w:val="24"/>
    </w:rPr>
  </w:style>
  <w:style w:type="character" w:styleId="a6">
    <w:name w:val="Placeholder Text"/>
    <w:basedOn w:val="a2"/>
    <w:uiPriority w:val="99"/>
    <w:semiHidden/>
    <w:rsid w:val="00742B53"/>
    <w:rPr>
      <w:color w:val="808080"/>
    </w:rPr>
  </w:style>
  <w:style w:type="paragraph" w:styleId="a7">
    <w:name w:val="Balloon Text"/>
    <w:basedOn w:val="a1"/>
    <w:link w:val="Char"/>
    <w:uiPriority w:val="99"/>
    <w:semiHidden/>
    <w:unhideWhenUsed/>
    <w:rsid w:val="00742B53"/>
    <w:rPr>
      <w:sz w:val="18"/>
      <w:szCs w:val="18"/>
    </w:rPr>
  </w:style>
  <w:style w:type="character" w:customStyle="1" w:styleId="Char">
    <w:name w:val="批注框文本 Char"/>
    <w:basedOn w:val="a2"/>
    <w:link w:val="a7"/>
    <w:uiPriority w:val="99"/>
    <w:semiHidden/>
    <w:rsid w:val="00742B53"/>
    <w:rPr>
      <w:sz w:val="18"/>
      <w:szCs w:val="18"/>
    </w:rPr>
  </w:style>
  <w:style w:type="character" w:customStyle="1" w:styleId="3Char">
    <w:name w:val="标题 3 Char"/>
    <w:basedOn w:val="a2"/>
    <w:link w:val="31"/>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2"/>
    <w:rsid w:val="00FA32E2"/>
  </w:style>
  <w:style w:type="character" w:styleId="a8">
    <w:name w:val="Hyperlink"/>
    <w:basedOn w:val="a2"/>
    <w:uiPriority w:val="99"/>
    <w:unhideWhenUsed/>
    <w:rsid w:val="00FA32E2"/>
    <w:rPr>
      <w:color w:val="0000FF"/>
      <w:u w:val="single"/>
    </w:rPr>
  </w:style>
  <w:style w:type="paragraph" w:styleId="a9">
    <w:name w:val="caption"/>
    <w:basedOn w:val="a1"/>
    <w:next w:val="a1"/>
    <w:uiPriority w:val="35"/>
    <w:unhideWhenUsed/>
    <w:qFormat/>
    <w:rsid w:val="000402E6"/>
    <w:rPr>
      <w:rFonts w:eastAsia="黑体" w:cstheme="majorBidi"/>
      <w:szCs w:val="20"/>
    </w:rPr>
  </w:style>
  <w:style w:type="paragraph" w:styleId="aa">
    <w:name w:val="Normal (Web)"/>
    <w:basedOn w:val="a1"/>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2"/>
    <w:rsid w:val="0021512E"/>
  </w:style>
  <w:style w:type="character" w:customStyle="1" w:styleId="mw-editsection">
    <w:name w:val="mw-editsection"/>
    <w:basedOn w:val="a2"/>
    <w:rsid w:val="0021512E"/>
  </w:style>
  <w:style w:type="character" w:customStyle="1" w:styleId="mw-editsection-bracket">
    <w:name w:val="mw-editsection-bracket"/>
    <w:basedOn w:val="a2"/>
    <w:rsid w:val="0021512E"/>
  </w:style>
  <w:style w:type="paragraph" w:styleId="ab">
    <w:name w:val="header"/>
    <w:basedOn w:val="a1"/>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b"/>
    <w:uiPriority w:val="99"/>
    <w:rsid w:val="007E3CA3"/>
    <w:rPr>
      <w:sz w:val="18"/>
      <w:szCs w:val="18"/>
    </w:rPr>
  </w:style>
  <w:style w:type="paragraph" w:styleId="ac">
    <w:name w:val="footer"/>
    <w:basedOn w:val="a1"/>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2"/>
    <w:link w:val="ac"/>
    <w:uiPriority w:val="99"/>
    <w:rsid w:val="007E3CA3"/>
    <w:rPr>
      <w:sz w:val="18"/>
      <w:szCs w:val="18"/>
    </w:rPr>
  </w:style>
  <w:style w:type="character" w:customStyle="1" w:styleId="EndNoteBibliographyChar">
    <w:name w:val="EndNote Bibliography Char"/>
    <w:basedOn w:val="a2"/>
    <w:link w:val="EndNoteBibliography"/>
    <w:locked/>
    <w:rsid w:val="00A43A29"/>
    <w:rPr>
      <w:rFonts w:ascii="Times New Roman" w:hAnsi="Times New Roman" w:cs="Times New Roman"/>
      <w:noProof/>
      <w:sz w:val="24"/>
    </w:rPr>
  </w:style>
  <w:style w:type="paragraph" w:customStyle="1" w:styleId="EndNoteBibliography">
    <w:name w:val="EndNote Bibliography"/>
    <w:basedOn w:val="a1"/>
    <w:link w:val="EndNoteBibliographyChar"/>
    <w:rsid w:val="00A43A29"/>
    <w:pPr>
      <w:spacing w:after="200"/>
      <w:jc w:val="left"/>
    </w:pPr>
    <w:rPr>
      <w:rFonts w:cs="Times New Roman"/>
      <w:noProof/>
    </w:rPr>
  </w:style>
  <w:style w:type="paragraph" w:styleId="ad">
    <w:name w:val="List Paragraph"/>
    <w:basedOn w:val="a1"/>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2"/>
    <w:link w:val="41"/>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2"/>
    <w:link w:val="51"/>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2"/>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2"/>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2"/>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2"/>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2"/>
    <w:rsid w:val="000E59E3"/>
    <w:rPr>
      <w:rFonts w:ascii="CMSSBX10" w:hAnsi="CMSSBX10" w:cs="CMSSBX10"/>
      <w:vanish/>
      <w:color w:val="FF0000"/>
      <w:kern w:val="0"/>
      <w:sz w:val="29"/>
      <w:szCs w:val="29"/>
    </w:rPr>
  </w:style>
  <w:style w:type="paragraph" w:customStyle="1" w:styleId="MTDisplayEquation">
    <w:name w:val="MTDisplayEquation"/>
    <w:basedOn w:val="ad"/>
    <w:next w:val="a1"/>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2"/>
    <w:link w:val="ad"/>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e">
    <w:name w:val="Title"/>
    <w:basedOn w:val="a1"/>
    <w:next w:val="a1"/>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2"/>
    <w:link w:val="ae"/>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3"/>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f">
    <w:name w:val="Table Grid"/>
    <w:basedOn w:val="a3"/>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1"/>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f0">
    <w:name w:val="annotation reference"/>
    <w:basedOn w:val="a2"/>
    <w:uiPriority w:val="99"/>
    <w:semiHidden/>
    <w:unhideWhenUsed/>
    <w:rsid w:val="009166C0"/>
    <w:rPr>
      <w:sz w:val="16"/>
      <w:szCs w:val="16"/>
    </w:rPr>
  </w:style>
  <w:style w:type="paragraph" w:styleId="af1">
    <w:name w:val="annotation text"/>
    <w:basedOn w:val="a1"/>
    <w:link w:val="Char4"/>
    <w:uiPriority w:val="99"/>
    <w:semiHidden/>
    <w:unhideWhenUsed/>
    <w:rsid w:val="009166C0"/>
    <w:rPr>
      <w:sz w:val="20"/>
      <w:szCs w:val="20"/>
    </w:rPr>
  </w:style>
  <w:style w:type="character" w:customStyle="1" w:styleId="Char4">
    <w:name w:val="批注文字 Char"/>
    <w:basedOn w:val="a2"/>
    <w:link w:val="af1"/>
    <w:uiPriority w:val="99"/>
    <w:semiHidden/>
    <w:rsid w:val="009166C0"/>
    <w:rPr>
      <w:sz w:val="20"/>
      <w:szCs w:val="20"/>
    </w:rPr>
  </w:style>
  <w:style w:type="paragraph" w:styleId="af2">
    <w:name w:val="annotation subject"/>
    <w:basedOn w:val="af1"/>
    <w:next w:val="af1"/>
    <w:link w:val="Char5"/>
    <w:uiPriority w:val="99"/>
    <w:semiHidden/>
    <w:unhideWhenUsed/>
    <w:rsid w:val="009166C0"/>
    <w:rPr>
      <w:b/>
      <w:bCs/>
    </w:rPr>
  </w:style>
  <w:style w:type="character" w:customStyle="1" w:styleId="Char5">
    <w:name w:val="批注主题 Char"/>
    <w:basedOn w:val="Char4"/>
    <w:link w:val="af2"/>
    <w:uiPriority w:val="99"/>
    <w:semiHidden/>
    <w:rsid w:val="009166C0"/>
    <w:rPr>
      <w:b/>
      <w:bCs/>
      <w:sz w:val="20"/>
      <w:szCs w:val="20"/>
    </w:rPr>
  </w:style>
  <w:style w:type="paragraph" w:styleId="af3">
    <w:name w:val="Document Map"/>
    <w:basedOn w:val="a1"/>
    <w:link w:val="Char6"/>
    <w:uiPriority w:val="99"/>
    <w:semiHidden/>
    <w:unhideWhenUsed/>
    <w:rsid w:val="00BF6767"/>
    <w:rPr>
      <w:rFonts w:ascii="Tahoma" w:hAnsi="Tahoma" w:cs="Tahoma"/>
      <w:sz w:val="16"/>
      <w:szCs w:val="16"/>
    </w:rPr>
  </w:style>
  <w:style w:type="character" w:customStyle="1" w:styleId="Char6">
    <w:name w:val="文档结构图 Char"/>
    <w:basedOn w:val="a2"/>
    <w:link w:val="af3"/>
    <w:uiPriority w:val="99"/>
    <w:semiHidden/>
    <w:rsid w:val="00BF6767"/>
    <w:rPr>
      <w:rFonts w:ascii="Tahoma" w:hAnsi="Tahoma" w:cs="Tahoma"/>
      <w:sz w:val="16"/>
      <w:szCs w:val="16"/>
    </w:rPr>
  </w:style>
  <w:style w:type="paragraph" w:customStyle="1" w:styleId="EndNoteCategoryHeading">
    <w:name w:val="EndNote Category Heading"/>
    <w:basedOn w:val="a1"/>
    <w:link w:val="EndNoteCategoryHeadingChar"/>
    <w:rsid w:val="0035792B"/>
    <w:pPr>
      <w:spacing w:before="120" w:after="120"/>
      <w:jc w:val="left"/>
    </w:pPr>
    <w:rPr>
      <w:b/>
      <w:noProof/>
    </w:rPr>
  </w:style>
  <w:style w:type="character" w:customStyle="1" w:styleId="EndNoteCategoryHeadingChar">
    <w:name w:val="EndNote Category Heading Char"/>
    <w:basedOn w:val="a2"/>
    <w:link w:val="EndNoteCategoryHeading"/>
    <w:rsid w:val="0035792B"/>
    <w:rPr>
      <w:b/>
      <w:noProof/>
    </w:rPr>
  </w:style>
  <w:style w:type="paragraph" w:styleId="af4">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1"/>
    <w:next w:val="a1"/>
    <w:autoRedefine/>
    <w:uiPriority w:val="39"/>
    <w:unhideWhenUsed/>
    <w:rsid w:val="005A6B5C"/>
  </w:style>
  <w:style w:type="paragraph" w:styleId="22">
    <w:name w:val="toc 2"/>
    <w:basedOn w:val="a1"/>
    <w:next w:val="a1"/>
    <w:autoRedefine/>
    <w:uiPriority w:val="39"/>
    <w:unhideWhenUsed/>
    <w:rsid w:val="005A6B5C"/>
    <w:pPr>
      <w:ind w:leftChars="200" w:left="420"/>
    </w:pPr>
  </w:style>
  <w:style w:type="paragraph" w:styleId="32">
    <w:name w:val="toc 3"/>
    <w:basedOn w:val="a1"/>
    <w:next w:val="a1"/>
    <w:autoRedefine/>
    <w:uiPriority w:val="39"/>
    <w:unhideWhenUsed/>
    <w:rsid w:val="005A6B5C"/>
    <w:pPr>
      <w:ind w:leftChars="400" w:left="840"/>
    </w:pPr>
  </w:style>
  <w:style w:type="paragraph" w:styleId="TOC">
    <w:name w:val="TOC Heading"/>
    <w:basedOn w:val="1"/>
    <w:next w:val="a1"/>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5">
    <w:name w:val="table of figures"/>
    <w:basedOn w:val="a1"/>
    <w:next w:val="a1"/>
    <w:uiPriority w:val="99"/>
    <w:unhideWhenUsed/>
    <w:rsid w:val="00F75864"/>
    <w:pPr>
      <w:tabs>
        <w:tab w:val="right" w:leader="dot" w:pos="8296"/>
      </w:tabs>
      <w:ind w:leftChars="25" w:left="540" w:hangingChars="200" w:hanging="480"/>
    </w:pPr>
    <w:rPr>
      <w:rFonts w:cs="Times New Roman"/>
      <w:noProof/>
    </w:rPr>
  </w:style>
  <w:style w:type="paragraph" w:styleId="af6">
    <w:name w:val="Subtitle"/>
    <w:basedOn w:val="a1"/>
    <w:next w:val="a1"/>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2"/>
    <w:link w:val="af6"/>
    <w:uiPriority w:val="11"/>
    <w:rsid w:val="00DD43C1"/>
    <w:rPr>
      <w:rFonts w:asciiTheme="majorHAnsi" w:eastAsia="宋体" w:hAnsiTheme="majorHAnsi" w:cstheme="majorBidi"/>
      <w:b/>
      <w:bCs/>
      <w:kern w:val="28"/>
      <w:sz w:val="32"/>
      <w:szCs w:val="32"/>
    </w:rPr>
  </w:style>
  <w:style w:type="paragraph" w:styleId="HTML">
    <w:name w:val="HTML Address"/>
    <w:basedOn w:val="a1"/>
    <w:link w:val="HTMLChar"/>
    <w:uiPriority w:val="99"/>
    <w:semiHidden/>
    <w:unhideWhenUsed/>
    <w:rsid w:val="00DA4B6E"/>
    <w:rPr>
      <w:i/>
      <w:iCs/>
    </w:rPr>
  </w:style>
  <w:style w:type="character" w:customStyle="1" w:styleId="HTMLChar">
    <w:name w:val="HTML 地址 Char"/>
    <w:basedOn w:val="a2"/>
    <w:link w:val="HTML"/>
    <w:uiPriority w:val="99"/>
    <w:semiHidden/>
    <w:rsid w:val="00DA4B6E"/>
    <w:rPr>
      <w:rFonts w:ascii="Times New Roman" w:hAnsi="Times New Roman"/>
      <w:i/>
      <w:iCs/>
      <w:sz w:val="24"/>
    </w:rPr>
  </w:style>
  <w:style w:type="paragraph" w:styleId="HTML0">
    <w:name w:val="HTML Preformatted"/>
    <w:basedOn w:val="a1"/>
    <w:link w:val="HTMLChar0"/>
    <w:uiPriority w:val="99"/>
    <w:semiHidden/>
    <w:unhideWhenUsed/>
    <w:rsid w:val="00DA4B6E"/>
    <w:rPr>
      <w:rFonts w:ascii="Courier New" w:hAnsi="Courier New" w:cs="Courier New"/>
      <w:sz w:val="20"/>
      <w:szCs w:val="20"/>
    </w:rPr>
  </w:style>
  <w:style w:type="character" w:customStyle="1" w:styleId="HTMLChar0">
    <w:name w:val="HTML 预设格式 Char"/>
    <w:basedOn w:val="a2"/>
    <w:link w:val="HTML0"/>
    <w:uiPriority w:val="99"/>
    <w:semiHidden/>
    <w:rsid w:val="00DA4B6E"/>
    <w:rPr>
      <w:rFonts w:ascii="Courier New" w:hAnsi="Courier New" w:cs="Courier New"/>
      <w:sz w:val="20"/>
      <w:szCs w:val="20"/>
    </w:rPr>
  </w:style>
  <w:style w:type="paragraph" w:styleId="af7">
    <w:name w:val="Salutation"/>
    <w:basedOn w:val="a1"/>
    <w:next w:val="a1"/>
    <w:link w:val="Char8"/>
    <w:uiPriority w:val="99"/>
    <w:semiHidden/>
    <w:unhideWhenUsed/>
    <w:rsid w:val="00DA4B6E"/>
  </w:style>
  <w:style w:type="character" w:customStyle="1" w:styleId="Char8">
    <w:name w:val="称呼 Char"/>
    <w:basedOn w:val="a2"/>
    <w:link w:val="af7"/>
    <w:uiPriority w:val="99"/>
    <w:semiHidden/>
    <w:rsid w:val="00DA4B6E"/>
    <w:rPr>
      <w:rFonts w:ascii="Times New Roman" w:hAnsi="Times New Roman"/>
      <w:sz w:val="24"/>
    </w:rPr>
  </w:style>
  <w:style w:type="paragraph" w:styleId="af8">
    <w:name w:val="Plain Text"/>
    <w:basedOn w:val="a1"/>
    <w:link w:val="Char9"/>
    <w:uiPriority w:val="99"/>
    <w:semiHidden/>
    <w:unhideWhenUsed/>
    <w:rsid w:val="00DA4B6E"/>
    <w:rPr>
      <w:rFonts w:ascii="宋体" w:eastAsia="宋体" w:hAnsi="Courier New" w:cs="Courier New"/>
      <w:sz w:val="21"/>
      <w:szCs w:val="21"/>
    </w:rPr>
  </w:style>
  <w:style w:type="character" w:customStyle="1" w:styleId="Char9">
    <w:name w:val="纯文本 Char"/>
    <w:basedOn w:val="a2"/>
    <w:link w:val="af8"/>
    <w:uiPriority w:val="99"/>
    <w:semiHidden/>
    <w:rsid w:val="00DA4B6E"/>
    <w:rPr>
      <w:rFonts w:ascii="宋体" w:eastAsia="宋体" w:hAnsi="Courier New" w:cs="Courier New"/>
      <w:szCs w:val="21"/>
    </w:rPr>
  </w:style>
  <w:style w:type="paragraph" w:styleId="af9">
    <w:name w:val="E-mail Signature"/>
    <w:basedOn w:val="a1"/>
    <w:link w:val="Chara"/>
    <w:uiPriority w:val="99"/>
    <w:semiHidden/>
    <w:unhideWhenUsed/>
    <w:rsid w:val="00DA4B6E"/>
  </w:style>
  <w:style w:type="character" w:customStyle="1" w:styleId="Chara">
    <w:name w:val="电子邮件签名 Char"/>
    <w:basedOn w:val="a2"/>
    <w:link w:val="af9"/>
    <w:uiPriority w:val="99"/>
    <w:semiHidden/>
    <w:rsid w:val="00DA4B6E"/>
    <w:rPr>
      <w:rFonts w:ascii="Times New Roman" w:hAnsi="Times New Roman"/>
      <w:sz w:val="24"/>
    </w:rPr>
  </w:style>
  <w:style w:type="paragraph" w:styleId="afa">
    <w:name w:val="macro"/>
    <w:link w:val="Charb"/>
    <w:uiPriority w:val="99"/>
    <w:semiHidden/>
    <w:unhideWhenUsed/>
    <w:rsid w:val="00DA4B6E"/>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40" w:lineRule="auto"/>
      <w:jc w:val="left"/>
    </w:pPr>
    <w:rPr>
      <w:rFonts w:ascii="Courier New" w:eastAsia="宋体" w:hAnsi="Courier New" w:cs="Courier New"/>
      <w:sz w:val="24"/>
      <w:szCs w:val="24"/>
    </w:rPr>
  </w:style>
  <w:style w:type="character" w:customStyle="1" w:styleId="Charb">
    <w:name w:val="宏文本 Char"/>
    <w:basedOn w:val="a2"/>
    <w:link w:val="afa"/>
    <w:uiPriority w:val="99"/>
    <w:semiHidden/>
    <w:rsid w:val="00DA4B6E"/>
    <w:rPr>
      <w:rFonts w:ascii="Courier New" w:eastAsia="宋体" w:hAnsi="Courier New" w:cs="Courier New"/>
      <w:sz w:val="24"/>
      <w:szCs w:val="24"/>
    </w:rPr>
  </w:style>
  <w:style w:type="paragraph" w:styleId="afb">
    <w:name w:val="envelope return"/>
    <w:basedOn w:val="a1"/>
    <w:uiPriority w:val="99"/>
    <w:semiHidden/>
    <w:unhideWhenUsed/>
    <w:rsid w:val="00DA4B6E"/>
    <w:pPr>
      <w:snapToGrid w:val="0"/>
    </w:pPr>
    <w:rPr>
      <w:rFonts w:asciiTheme="majorHAnsi" w:eastAsiaTheme="majorEastAsia" w:hAnsiTheme="majorHAnsi" w:cstheme="majorBidi"/>
    </w:rPr>
  </w:style>
  <w:style w:type="paragraph" w:styleId="afc">
    <w:name w:val="footnote text"/>
    <w:basedOn w:val="a1"/>
    <w:link w:val="Charc"/>
    <w:uiPriority w:val="99"/>
    <w:semiHidden/>
    <w:unhideWhenUsed/>
    <w:rsid w:val="00DA4B6E"/>
    <w:pPr>
      <w:snapToGrid w:val="0"/>
      <w:jc w:val="left"/>
    </w:pPr>
    <w:rPr>
      <w:sz w:val="18"/>
      <w:szCs w:val="18"/>
    </w:rPr>
  </w:style>
  <w:style w:type="character" w:customStyle="1" w:styleId="Charc">
    <w:name w:val="脚注文本 Char"/>
    <w:basedOn w:val="a2"/>
    <w:link w:val="afc"/>
    <w:uiPriority w:val="99"/>
    <w:semiHidden/>
    <w:rsid w:val="00DA4B6E"/>
    <w:rPr>
      <w:rFonts w:ascii="Times New Roman" w:hAnsi="Times New Roman"/>
      <w:sz w:val="18"/>
      <w:szCs w:val="18"/>
    </w:rPr>
  </w:style>
  <w:style w:type="paragraph" w:styleId="afd">
    <w:name w:val="Closing"/>
    <w:basedOn w:val="a1"/>
    <w:link w:val="Chard"/>
    <w:uiPriority w:val="99"/>
    <w:semiHidden/>
    <w:unhideWhenUsed/>
    <w:rsid w:val="00DA4B6E"/>
    <w:pPr>
      <w:ind w:leftChars="2100" w:left="100"/>
    </w:pPr>
  </w:style>
  <w:style w:type="character" w:customStyle="1" w:styleId="Chard">
    <w:name w:val="结束语 Char"/>
    <w:basedOn w:val="a2"/>
    <w:link w:val="afd"/>
    <w:uiPriority w:val="99"/>
    <w:semiHidden/>
    <w:rsid w:val="00DA4B6E"/>
    <w:rPr>
      <w:rFonts w:ascii="Times New Roman" w:hAnsi="Times New Roman"/>
      <w:sz w:val="24"/>
    </w:rPr>
  </w:style>
  <w:style w:type="paragraph" w:styleId="afe">
    <w:name w:val="List"/>
    <w:basedOn w:val="a1"/>
    <w:uiPriority w:val="99"/>
    <w:semiHidden/>
    <w:unhideWhenUsed/>
    <w:rsid w:val="00DA4B6E"/>
    <w:pPr>
      <w:ind w:left="200" w:hangingChars="200" w:hanging="200"/>
      <w:contextualSpacing/>
    </w:pPr>
  </w:style>
  <w:style w:type="paragraph" w:styleId="23">
    <w:name w:val="List 2"/>
    <w:basedOn w:val="a1"/>
    <w:uiPriority w:val="99"/>
    <w:semiHidden/>
    <w:unhideWhenUsed/>
    <w:rsid w:val="00DA4B6E"/>
    <w:pPr>
      <w:ind w:leftChars="200" w:left="100" w:hangingChars="200" w:hanging="200"/>
      <w:contextualSpacing/>
    </w:pPr>
  </w:style>
  <w:style w:type="paragraph" w:styleId="33">
    <w:name w:val="List 3"/>
    <w:basedOn w:val="a1"/>
    <w:uiPriority w:val="99"/>
    <w:semiHidden/>
    <w:unhideWhenUsed/>
    <w:rsid w:val="00DA4B6E"/>
    <w:pPr>
      <w:ind w:leftChars="400" w:left="100" w:hangingChars="200" w:hanging="200"/>
      <w:contextualSpacing/>
    </w:pPr>
  </w:style>
  <w:style w:type="paragraph" w:styleId="42">
    <w:name w:val="List 4"/>
    <w:basedOn w:val="a1"/>
    <w:uiPriority w:val="99"/>
    <w:semiHidden/>
    <w:unhideWhenUsed/>
    <w:rsid w:val="00DA4B6E"/>
    <w:pPr>
      <w:ind w:leftChars="600" w:left="100" w:hangingChars="200" w:hanging="200"/>
      <w:contextualSpacing/>
    </w:pPr>
  </w:style>
  <w:style w:type="paragraph" w:styleId="52">
    <w:name w:val="List 5"/>
    <w:basedOn w:val="a1"/>
    <w:uiPriority w:val="99"/>
    <w:semiHidden/>
    <w:unhideWhenUsed/>
    <w:rsid w:val="00DA4B6E"/>
    <w:pPr>
      <w:ind w:leftChars="800" w:left="100" w:hangingChars="200" w:hanging="200"/>
      <w:contextualSpacing/>
    </w:pPr>
  </w:style>
  <w:style w:type="paragraph" w:styleId="a">
    <w:name w:val="List Number"/>
    <w:basedOn w:val="a1"/>
    <w:uiPriority w:val="99"/>
    <w:semiHidden/>
    <w:unhideWhenUsed/>
    <w:rsid w:val="00DA4B6E"/>
    <w:pPr>
      <w:numPr>
        <w:numId w:val="30"/>
      </w:numPr>
      <w:contextualSpacing/>
    </w:pPr>
  </w:style>
  <w:style w:type="paragraph" w:styleId="2">
    <w:name w:val="List Number 2"/>
    <w:basedOn w:val="a1"/>
    <w:uiPriority w:val="99"/>
    <w:semiHidden/>
    <w:unhideWhenUsed/>
    <w:rsid w:val="00DA4B6E"/>
    <w:pPr>
      <w:numPr>
        <w:numId w:val="31"/>
      </w:numPr>
      <w:contextualSpacing/>
    </w:pPr>
  </w:style>
  <w:style w:type="paragraph" w:styleId="3">
    <w:name w:val="List Number 3"/>
    <w:basedOn w:val="a1"/>
    <w:uiPriority w:val="99"/>
    <w:semiHidden/>
    <w:unhideWhenUsed/>
    <w:rsid w:val="00DA4B6E"/>
    <w:pPr>
      <w:numPr>
        <w:numId w:val="32"/>
      </w:numPr>
      <w:contextualSpacing/>
    </w:pPr>
  </w:style>
  <w:style w:type="paragraph" w:styleId="4">
    <w:name w:val="List Number 4"/>
    <w:basedOn w:val="a1"/>
    <w:uiPriority w:val="99"/>
    <w:semiHidden/>
    <w:unhideWhenUsed/>
    <w:rsid w:val="00DA4B6E"/>
    <w:pPr>
      <w:numPr>
        <w:numId w:val="33"/>
      </w:numPr>
      <w:contextualSpacing/>
    </w:pPr>
  </w:style>
  <w:style w:type="paragraph" w:styleId="5">
    <w:name w:val="List Number 5"/>
    <w:basedOn w:val="a1"/>
    <w:uiPriority w:val="99"/>
    <w:semiHidden/>
    <w:unhideWhenUsed/>
    <w:rsid w:val="00DA4B6E"/>
    <w:pPr>
      <w:numPr>
        <w:numId w:val="34"/>
      </w:numPr>
      <w:contextualSpacing/>
    </w:pPr>
  </w:style>
  <w:style w:type="paragraph" w:styleId="aff">
    <w:name w:val="List Continue"/>
    <w:basedOn w:val="a1"/>
    <w:uiPriority w:val="99"/>
    <w:semiHidden/>
    <w:unhideWhenUsed/>
    <w:rsid w:val="00DA4B6E"/>
    <w:pPr>
      <w:spacing w:after="120"/>
      <w:ind w:leftChars="200" w:left="420"/>
      <w:contextualSpacing/>
    </w:pPr>
  </w:style>
  <w:style w:type="paragraph" w:styleId="24">
    <w:name w:val="List Continue 2"/>
    <w:basedOn w:val="a1"/>
    <w:uiPriority w:val="99"/>
    <w:semiHidden/>
    <w:unhideWhenUsed/>
    <w:rsid w:val="00DA4B6E"/>
    <w:pPr>
      <w:spacing w:after="120"/>
      <w:ind w:leftChars="400" w:left="840"/>
      <w:contextualSpacing/>
    </w:pPr>
  </w:style>
  <w:style w:type="paragraph" w:styleId="34">
    <w:name w:val="List Continue 3"/>
    <w:basedOn w:val="a1"/>
    <w:uiPriority w:val="99"/>
    <w:semiHidden/>
    <w:unhideWhenUsed/>
    <w:rsid w:val="00DA4B6E"/>
    <w:pPr>
      <w:spacing w:after="120"/>
      <w:ind w:leftChars="600" w:left="1260"/>
      <w:contextualSpacing/>
    </w:pPr>
  </w:style>
  <w:style w:type="paragraph" w:styleId="43">
    <w:name w:val="List Continue 4"/>
    <w:basedOn w:val="a1"/>
    <w:uiPriority w:val="99"/>
    <w:semiHidden/>
    <w:unhideWhenUsed/>
    <w:rsid w:val="00DA4B6E"/>
    <w:pPr>
      <w:spacing w:after="120"/>
      <w:ind w:leftChars="800" w:left="1680"/>
      <w:contextualSpacing/>
    </w:pPr>
  </w:style>
  <w:style w:type="paragraph" w:styleId="53">
    <w:name w:val="List Continue 5"/>
    <w:basedOn w:val="a1"/>
    <w:uiPriority w:val="99"/>
    <w:semiHidden/>
    <w:unhideWhenUsed/>
    <w:rsid w:val="00DA4B6E"/>
    <w:pPr>
      <w:spacing w:after="120"/>
      <w:ind w:leftChars="1000" w:left="2100"/>
      <w:contextualSpacing/>
    </w:pPr>
  </w:style>
  <w:style w:type="paragraph" w:styleId="a0">
    <w:name w:val="List Bullet"/>
    <w:basedOn w:val="a1"/>
    <w:uiPriority w:val="99"/>
    <w:semiHidden/>
    <w:unhideWhenUsed/>
    <w:rsid w:val="00DA4B6E"/>
    <w:pPr>
      <w:numPr>
        <w:numId w:val="35"/>
      </w:numPr>
      <w:contextualSpacing/>
    </w:pPr>
  </w:style>
  <w:style w:type="paragraph" w:styleId="20">
    <w:name w:val="List Bullet 2"/>
    <w:basedOn w:val="a1"/>
    <w:uiPriority w:val="99"/>
    <w:semiHidden/>
    <w:unhideWhenUsed/>
    <w:rsid w:val="00DA4B6E"/>
    <w:pPr>
      <w:numPr>
        <w:numId w:val="36"/>
      </w:numPr>
      <w:contextualSpacing/>
    </w:pPr>
  </w:style>
  <w:style w:type="paragraph" w:styleId="30">
    <w:name w:val="List Bullet 3"/>
    <w:basedOn w:val="a1"/>
    <w:uiPriority w:val="99"/>
    <w:semiHidden/>
    <w:unhideWhenUsed/>
    <w:rsid w:val="00DA4B6E"/>
    <w:pPr>
      <w:numPr>
        <w:numId w:val="37"/>
      </w:numPr>
      <w:contextualSpacing/>
    </w:pPr>
  </w:style>
  <w:style w:type="paragraph" w:styleId="40">
    <w:name w:val="List Bullet 4"/>
    <w:basedOn w:val="a1"/>
    <w:uiPriority w:val="99"/>
    <w:semiHidden/>
    <w:unhideWhenUsed/>
    <w:rsid w:val="00DA4B6E"/>
    <w:pPr>
      <w:numPr>
        <w:numId w:val="38"/>
      </w:numPr>
      <w:contextualSpacing/>
    </w:pPr>
  </w:style>
  <w:style w:type="paragraph" w:styleId="50">
    <w:name w:val="List Bullet 5"/>
    <w:basedOn w:val="a1"/>
    <w:uiPriority w:val="99"/>
    <w:semiHidden/>
    <w:unhideWhenUsed/>
    <w:rsid w:val="00DA4B6E"/>
    <w:pPr>
      <w:numPr>
        <w:numId w:val="39"/>
      </w:numPr>
      <w:contextualSpacing/>
    </w:pPr>
  </w:style>
  <w:style w:type="paragraph" w:styleId="aff0">
    <w:name w:val="Intense Quote"/>
    <w:basedOn w:val="a1"/>
    <w:next w:val="a1"/>
    <w:link w:val="Chare"/>
    <w:uiPriority w:val="30"/>
    <w:qFormat/>
    <w:rsid w:val="00DA4B6E"/>
    <w:pPr>
      <w:pBdr>
        <w:bottom w:val="single" w:sz="4" w:space="4" w:color="4F81BD" w:themeColor="accent1"/>
      </w:pBdr>
      <w:spacing w:before="200" w:after="280"/>
      <w:ind w:left="936" w:right="936"/>
    </w:pPr>
    <w:rPr>
      <w:b/>
      <w:bCs/>
      <w:i/>
      <w:iCs/>
      <w:color w:val="4F81BD" w:themeColor="accent1"/>
    </w:rPr>
  </w:style>
  <w:style w:type="character" w:customStyle="1" w:styleId="Chare">
    <w:name w:val="明显引用 Char"/>
    <w:basedOn w:val="a2"/>
    <w:link w:val="aff0"/>
    <w:uiPriority w:val="30"/>
    <w:rsid w:val="00DA4B6E"/>
    <w:rPr>
      <w:rFonts w:ascii="Times New Roman" w:hAnsi="Times New Roman"/>
      <w:b/>
      <w:bCs/>
      <w:i/>
      <w:iCs/>
      <w:color w:val="4F81BD" w:themeColor="accent1"/>
      <w:sz w:val="24"/>
    </w:rPr>
  </w:style>
  <w:style w:type="paragraph" w:styleId="44">
    <w:name w:val="toc 4"/>
    <w:basedOn w:val="a1"/>
    <w:next w:val="a1"/>
    <w:autoRedefine/>
    <w:uiPriority w:val="39"/>
    <w:semiHidden/>
    <w:unhideWhenUsed/>
    <w:rsid w:val="00DA4B6E"/>
    <w:pPr>
      <w:ind w:leftChars="600" w:left="1260"/>
    </w:pPr>
  </w:style>
  <w:style w:type="paragraph" w:styleId="54">
    <w:name w:val="toc 5"/>
    <w:basedOn w:val="a1"/>
    <w:next w:val="a1"/>
    <w:autoRedefine/>
    <w:uiPriority w:val="39"/>
    <w:semiHidden/>
    <w:unhideWhenUsed/>
    <w:rsid w:val="00DA4B6E"/>
    <w:pPr>
      <w:ind w:leftChars="800" w:left="1680"/>
    </w:pPr>
  </w:style>
  <w:style w:type="paragraph" w:styleId="60">
    <w:name w:val="toc 6"/>
    <w:basedOn w:val="a1"/>
    <w:next w:val="a1"/>
    <w:autoRedefine/>
    <w:uiPriority w:val="39"/>
    <w:semiHidden/>
    <w:unhideWhenUsed/>
    <w:rsid w:val="00DA4B6E"/>
    <w:pPr>
      <w:ind w:leftChars="1000" w:left="2100"/>
    </w:pPr>
  </w:style>
  <w:style w:type="paragraph" w:styleId="70">
    <w:name w:val="toc 7"/>
    <w:basedOn w:val="a1"/>
    <w:next w:val="a1"/>
    <w:autoRedefine/>
    <w:uiPriority w:val="39"/>
    <w:semiHidden/>
    <w:unhideWhenUsed/>
    <w:rsid w:val="00DA4B6E"/>
    <w:pPr>
      <w:ind w:leftChars="1200" w:left="2520"/>
    </w:pPr>
  </w:style>
  <w:style w:type="paragraph" w:styleId="80">
    <w:name w:val="toc 8"/>
    <w:basedOn w:val="a1"/>
    <w:next w:val="a1"/>
    <w:autoRedefine/>
    <w:uiPriority w:val="39"/>
    <w:semiHidden/>
    <w:unhideWhenUsed/>
    <w:rsid w:val="00DA4B6E"/>
    <w:pPr>
      <w:ind w:leftChars="1400" w:left="2940"/>
    </w:pPr>
  </w:style>
  <w:style w:type="paragraph" w:styleId="90">
    <w:name w:val="toc 9"/>
    <w:basedOn w:val="a1"/>
    <w:next w:val="a1"/>
    <w:autoRedefine/>
    <w:uiPriority w:val="39"/>
    <w:semiHidden/>
    <w:unhideWhenUsed/>
    <w:rsid w:val="00DA4B6E"/>
    <w:pPr>
      <w:ind w:leftChars="1600" w:left="3360"/>
    </w:pPr>
  </w:style>
  <w:style w:type="paragraph" w:styleId="aff1">
    <w:name w:val="Signature"/>
    <w:basedOn w:val="a1"/>
    <w:link w:val="Charf"/>
    <w:uiPriority w:val="99"/>
    <w:semiHidden/>
    <w:unhideWhenUsed/>
    <w:rsid w:val="00DA4B6E"/>
    <w:pPr>
      <w:ind w:leftChars="2100" w:left="100"/>
    </w:pPr>
  </w:style>
  <w:style w:type="character" w:customStyle="1" w:styleId="Charf">
    <w:name w:val="签名 Char"/>
    <w:basedOn w:val="a2"/>
    <w:link w:val="aff1"/>
    <w:uiPriority w:val="99"/>
    <w:semiHidden/>
    <w:rsid w:val="00DA4B6E"/>
    <w:rPr>
      <w:rFonts w:ascii="Times New Roman" w:hAnsi="Times New Roman"/>
      <w:sz w:val="24"/>
    </w:rPr>
  </w:style>
  <w:style w:type="paragraph" w:styleId="aff2">
    <w:name w:val="Date"/>
    <w:basedOn w:val="a1"/>
    <w:next w:val="a1"/>
    <w:link w:val="Charf0"/>
    <w:uiPriority w:val="99"/>
    <w:semiHidden/>
    <w:unhideWhenUsed/>
    <w:rsid w:val="00DA4B6E"/>
    <w:pPr>
      <w:ind w:leftChars="2500" w:left="100"/>
    </w:pPr>
  </w:style>
  <w:style w:type="character" w:customStyle="1" w:styleId="Charf0">
    <w:name w:val="日期 Char"/>
    <w:basedOn w:val="a2"/>
    <w:link w:val="aff2"/>
    <w:uiPriority w:val="99"/>
    <w:semiHidden/>
    <w:rsid w:val="00DA4B6E"/>
    <w:rPr>
      <w:rFonts w:ascii="Times New Roman" w:hAnsi="Times New Roman"/>
      <w:sz w:val="24"/>
    </w:rPr>
  </w:style>
  <w:style w:type="paragraph" w:styleId="aff3">
    <w:name w:val="envelope address"/>
    <w:basedOn w:val="a1"/>
    <w:uiPriority w:val="99"/>
    <w:semiHidden/>
    <w:unhideWhenUsed/>
    <w:rsid w:val="00DA4B6E"/>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4">
    <w:name w:val="Bibliography"/>
    <w:basedOn w:val="a1"/>
    <w:next w:val="a1"/>
    <w:uiPriority w:val="37"/>
    <w:semiHidden/>
    <w:unhideWhenUsed/>
    <w:rsid w:val="00DA4B6E"/>
  </w:style>
  <w:style w:type="paragraph" w:styleId="11">
    <w:name w:val="index 1"/>
    <w:basedOn w:val="a1"/>
    <w:next w:val="a1"/>
    <w:autoRedefine/>
    <w:uiPriority w:val="99"/>
    <w:semiHidden/>
    <w:unhideWhenUsed/>
    <w:rsid w:val="00DA4B6E"/>
  </w:style>
  <w:style w:type="paragraph" w:styleId="25">
    <w:name w:val="index 2"/>
    <w:basedOn w:val="a1"/>
    <w:next w:val="a1"/>
    <w:autoRedefine/>
    <w:uiPriority w:val="99"/>
    <w:semiHidden/>
    <w:unhideWhenUsed/>
    <w:rsid w:val="00DA4B6E"/>
    <w:pPr>
      <w:ind w:leftChars="200" w:left="200"/>
    </w:pPr>
  </w:style>
  <w:style w:type="paragraph" w:styleId="35">
    <w:name w:val="index 3"/>
    <w:basedOn w:val="a1"/>
    <w:next w:val="a1"/>
    <w:autoRedefine/>
    <w:uiPriority w:val="99"/>
    <w:semiHidden/>
    <w:unhideWhenUsed/>
    <w:rsid w:val="00DA4B6E"/>
    <w:pPr>
      <w:ind w:leftChars="400" w:left="400"/>
    </w:pPr>
  </w:style>
  <w:style w:type="paragraph" w:styleId="45">
    <w:name w:val="index 4"/>
    <w:basedOn w:val="a1"/>
    <w:next w:val="a1"/>
    <w:autoRedefine/>
    <w:uiPriority w:val="99"/>
    <w:semiHidden/>
    <w:unhideWhenUsed/>
    <w:rsid w:val="00DA4B6E"/>
    <w:pPr>
      <w:ind w:leftChars="600" w:left="600"/>
    </w:pPr>
  </w:style>
  <w:style w:type="paragraph" w:styleId="55">
    <w:name w:val="index 5"/>
    <w:basedOn w:val="a1"/>
    <w:next w:val="a1"/>
    <w:autoRedefine/>
    <w:uiPriority w:val="99"/>
    <w:semiHidden/>
    <w:unhideWhenUsed/>
    <w:rsid w:val="00DA4B6E"/>
    <w:pPr>
      <w:ind w:leftChars="800" w:left="800"/>
    </w:pPr>
  </w:style>
  <w:style w:type="paragraph" w:styleId="61">
    <w:name w:val="index 6"/>
    <w:basedOn w:val="a1"/>
    <w:next w:val="a1"/>
    <w:autoRedefine/>
    <w:uiPriority w:val="99"/>
    <w:semiHidden/>
    <w:unhideWhenUsed/>
    <w:rsid w:val="00DA4B6E"/>
    <w:pPr>
      <w:ind w:leftChars="1000" w:left="1000"/>
    </w:pPr>
  </w:style>
  <w:style w:type="paragraph" w:styleId="71">
    <w:name w:val="index 7"/>
    <w:basedOn w:val="a1"/>
    <w:next w:val="a1"/>
    <w:autoRedefine/>
    <w:uiPriority w:val="99"/>
    <w:semiHidden/>
    <w:unhideWhenUsed/>
    <w:rsid w:val="00DA4B6E"/>
    <w:pPr>
      <w:ind w:leftChars="1200" w:left="1200"/>
    </w:pPr>
  </w:style>
  <w:style w:type="paragraph" w:styleId="81">
    <w:name w:val="index 8"/>
    <w:basedOn w:val="a1"/>
    <w:next w:val="a1"/>
    <w:autoRedefine/>
    <w:uiPriority w:val="99"/>
    <w:semiHidden/>
    <w:unhideWhenUsed/>
    <w:rsid w:val="00DA4B6E"/>
    <w:pPr>
      <w:ind w:leftChars="1400" w:left="1400"/>
    </w:pPr>
  </w:style>
  <w:style w:type="paragraph" w:styleId="91">
    <w:name w:val="index 9"/>
    <w:basedOn w:val="a1"/>
    <w:next w:val="a1"/>
    <w:autoRedefine/>
    <w:uiPriority w:val="99"/>
    <w:semiHidden/>
    <w:unhideWhenUsed/>
    <w:rsid w:val="00DA4B6E"/>
    <w:pPr>
      <w:ind w:leftChars="1600" w:left="1600"/>
    </w:pPr>
  </w:style>
  <w:style w:type="paragraph" w:styleId="aff5">
    <w:name w:val="index heading"/>
    <w:basedOn w:val="a1"/>
    <w:next w:val="11"/>
    <w:uiPriority w:val="99"/>
    <w:semiHidden/>
    <w:unhideWhenUsed/>
    <w:rsid w:val="00DA4B6E"/>
    <w:rPr>
      <w:rFonts w:asciiTheme="majorHAnsi" w:eastAsiaTheme="majorEastAsia" w:hAnsiTheme="majorHAnsi" w:cstheme="majorBidi"/>
      <w:b/>
      <w:bCs/>
    </w:rPr>
  </w:style>
  <w:style w:type="paragraph" w:styleId="aff6">
    <w:name w:val="endnote text"/>
    <w:basedOn w:val="a1"/>
    <w:link w:val="Charf1"/>
    <w:uiPriority w:val="99"/>
    <w:semiHidden/>
    <w:unhideWhenUsed/>
    <w:rsid w:val="00DA4B6E"/>
    <w:pPr>
      <w:snapToGrid w:val="0"/>
      <w:jc w:val="left"/>
    </w:pPr>
  </w:style>
  <w:style w:type="character" w:customStyle="1" w:styleId="Charf1">
    <w:name w:val="尾注文本 Char"/>
    <w:basedOn w:val="a2"/>
    <w:link w:val="aff6"/>
    <w:uiPriority w:val="99"/>
    <w:semiHidden/>
    <w:rsid w:val="00DA4B6E"/>
    <w:rPr>
      <w:rFonts w:ascii="Times New Roman" w:hAnsi="Times New Roman"/>
      <w:sz w:val="24"/>
    </w:rPr>
  </w:style>
  <w:style w:type="paragraph" w:styleId="aff7">
    <w:name w:val="Block Text"/>
    <w:basedOn w:val="a1"/>
    <w:uiPriority w:val="99"/>
    <w:semiHidden/>
    <w:unhideWhenUsed/>
    <w:rsid w:val="00DA4B6E"/>
    <w:pPr>
      <w:spacing w:after="120"/>
      <w:ind w:leftChars="700" w:left="1440" w:rightChars="700" w:right="1440"/>
    </w:pPr>
  </w:style>
  <w:style w:type="paragraph" w:styleId="aff8">
    <w:name w:val="Message Header"/>
    <w:basedOn w:val="a1"/>
    <w:link w:val="Charf2"/>
    <w:uiPriority w:val="99"/>
    <w:semiHidden/>
    <w:unhideWhenUsed/>
    <w:rsid w:val="00DA4B6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Charf2">
    <w:name w:val="信息标题 Char"/>
    <w:basedOn w:val="a2"/>
    <w:link w:val="aff8"/>
    <w:uiPriority w:val="99"/>
    <w:semiHidden/>
    <w:rsid w:val="00DA4B6E"/>
    <w:rPr>
      <w:rFonts w:asciiTheme="majorHAnsi" w:eastAsiaTheme="majorEastAsia" w:hAnsiTheme="majorHAnsi" w:cstheme="majorBidi"/>
      <w:sz w:val="24"/>
      <w:szCs w:val="24"/>
      <w:shd w:val="pct20" w:color="auto" w:fill="auto"/>
    </w:rPr>
  </w:style>
  <w:style w:type="paragraph" w:styleId="aff9">
    <w:name w:val="table of authorities"/>
    <w:basedOn w:val="a1"/>
    <w:next w:val="a1"/>
    <w:uiPriority w:val="99"/>
    <w:semiHidden/>
    <w:unhideWhenUsed/>
    <w:rsid w:val="00DA4B6E"/>
    <w:pPr>
      <w:ind w:leftChars="200" w:left="420"/>
    </w:pPr>
  </w:style>
  <w:style w:type="paragraph" w:styleId="affa">
    <w:name w:val="toa heading"/>
    <w:basedOn w:val="a1"/>
    <w:next w:val="a1"/>
    <w:uiPriority w:val="99"/>
    <w:semiHidden/>
    <w:unhideWhenUsed/>
    <w:rsid w:val="00DA4B6E"/>
    <w:pPr>
      <w:spacing w:before="120"/>
    </w:pPr>
    <w:rPr>
      <w:rFonts w:asciiTheme="majorHAnsi" w:eastAsia="宋体" w:hAnsiTheme="majorHAnsi" w:cstheme="majorBidi"/>
      <w:szCs w:val="24"/>
    </w:rPr>
  </w:style>
  <w:style w:type="paragraph" w:styleId="affb">
    <w:name w:val="Quote"/>
    <w:basedOn w:val="a1"/>
    <w:next w:val="a1"/>
    <w:link w:val="Charf3"/>
    <w:uiPriority w:val="29"/>
    <w:qFormat/>
    <w:rsid w:val="00DA4B6E"/>
    <w:rPr>
      <w:i/>
      <w:iCs/>
      <w:color w:val="000000" w:themeColor="text1"/>
    </w:rPr>
  </w:style>
  <w:style w:type="character" w:customStyle="1" w:styleId="Charf3">
    <w:name w:val="引用 Char"/>
    <w:basedOn w:val="a2"/>
    <w:link w:val="affb"/>
    <w:uiPriority w:val="29"/>
    <w:rsid w:val="00DA4B6E"/>
    <w:rPr>
      <w:rFonts w:ascii="Times New Roman" w:hAnsi="Times New Roman"/>
      <w:i/>
      <w:iCs/>
      <w:color w:val="000000" w:themeColor="text1"/>
      <w:sz w:val="24"/>
    </w:rPr>
  </w:style>
  <w:style w:type="paragraph" w:styleId="affc">
    <w:name w:val="Body Text"/>
    <w:basedOn w:val="a1"/>
    <w:link w:val="Charf4"/>
    <w:uiPriority w:val="99"/>
    <w:semiHidden/>
    <w:unhideWhenUsed/>
    <w:rsid w:val="00DA4B6E"/>
    <w:pPr>
      <w:spacing w:after="120"/>
    </w:pPr>
  </w:style>
  <w:style w:type="character" w:customStyle="1" w:styleId="Charf4">
    <w:name w:val="正文文本 Char"/>
    <w:basedOn w:val="a2"/>
    <w:link w:val="affc"/>
    <w:uiPriority w:val="99"/>
    <w:semiHidden/>
    <w:rsid w:val="00DA4B6E"/>
    <w:rPr>
      <w:rFonts w:ascii="Times New Roman" w:hAnsi="Times New Roman"/>
      <w:sz w:val="24"/>
    </w:rPr>
  </w:style>
  <w:style w:type="paragraph" w:styleId="affd">
    <w:name w:val="Body Text First Indent"/>
    <w:basedOn w:val="affc"/>
    <w:link w:val="Charf5"/>
    <w:uiPriority w:val="99"/>
    <w:semiHidden/>
    <w:unhideWhenUsed/>
    <w:rsid w:val="00DA4B6E"/>
    <w:pPr>
      <w:ind w:firstLineChars="100" w:firstLine="420"/>
    </w:pPr>
  </w:style>
  <w:style w:type="character" w:customStyle="1" w:styleId="Charf5">
    <w:name w:val="正文首行缩进 Char"/>
    <w:basedOn w:val="Charf4"/>
    <w:link w:val="affd"/>
    <w:uiPriority w:val="99"/>
    <w:semiHidden/>
    <w:rsid w:val="00DA4B6E"/>
    <w:rPr>
      <w:rFonts w:ascii="Times New Roman" w:hAnsi="Times New Roman"/>
      <w:sz w:val="24"/>
    </w:rPr>
  </w:style>
  <w:style w:type="paragraph" w:styleId="affe">
    <w:name w:val="Body Text Indent"/>
    <w:basedOn w:val="a1"/>
    <w:link w:val="Charf6"/>
    <w:uiPriority w:val="99"/>
    <w:semiHidden/>
    <w:unhideWhenUsed/>
    <w:rsid w:val="00DA4B6E"/>
    <w:pPr>
      <w:spacing w:after="120"/>
      <w:ind w:leftChars="200" w:left="420"/>
    </w:pPr>
  </w:style>
  <w:style w:type="character" w:customStyle="1" w:styleId="Charf6">
    <w:name w:val="正文文本缩进 Char"/>
    <w:basedOn w:val="a2"/>
    <w:link w:val="affe"/>
    <w:uiPriority w:val="99"/>
    <w:semiHidden/>
    <w:rsid w:val="00DA4B6E"/>
    <w:rPr>
      <w:rFonts w:ascii="Times New Roman" w:hAnsi="Times New Roman"/>
      <w:sz w:val="24"/>
    </w:rPr>
  </w:style>
  <w:style w:type="paragraph" w:styleId="26">
    <w:name w:val="Body Text First Indent 2"/>
    <w:basedOn w:val="affe"/>
    <w:link w:val="2Char0"/>
    <w:uiPriority w:val="99"/>
    <w:semiHidden/>
    <w:unhideWhenUsed/>
    <w:rsid w:val="00DA4B6E"/>
    <w:pPr>
      <w:ind w:firstLineChars="200" w:firstLine="420"/>
    </w:pPr>
  </w:style>
  <w:style w:type="character" w:customStyle="1" w:styleId="2Char0">
    <w:name w:val="正文首行缩进 2 Char"/>
    <w:basedOn w:val="Charf6"/>
    <w:link w:val="26"/>
    <w:uiPriority w:val="99"/>
    <w:semiHidden/>
    <w:rsid w:val="00DA4B6E"/>
    <w:rPr>
      <w:rFonts w:ascii="Times New Roman" w:hAnsi="Times New Roman"/>
      <w:sz w:val="24"/>
    </w:rPr>
  </w:style>
  <w:style w:type="paragraph" w:styleId="afff">
    <w:name w:val="Normal Indent"/>
    <w:basedOn w:val="a1"/>
    <w:uiPriority w:val="99"/>
    <w:semiHidden/>
    <w:unhideWhenUsed/>
    <w:rsid w:val="00DA4B6E"/>
    <w:pPr>
      <w:ind w:firstLineChars="200" w:firstLine="420"/>
    </w:pPr>
  </w:style>
  <w:style w:type="paragraph" w:styleId="27">
    <w:name w:val="Body Text 2"/>
    <w:basedOn w:val="a1"/>
    <w:link w:val="2Char1"/>
    <w:uiPriority w:val="99"/>
    <w:semiHidden/>
    <w:unhideWhenUsed/>
    <w:rsid w:val="00DA4B6E"/>
    <w:pPr>
      <w:spacing w:after="120"/>
    </w:pPr>
  </w:style>
  <w:style w:type="character" w:customStyle="1" w:styleId="2Char1">
    <w:name w:val="正文文本 2 Char"/>
    <w:basedOn w:val="a2"/>
    <w:link w:val="27"/>
    <w:uiPriority w:val="99"/>
    <w:semiHidden/>
    <w:rsid w:val="00DA4B6E"/>
    <w:rPr>
      <w:rFonts w:ascii="Times New Roman" w:hAnsi="Times New Roman"/>
      <w:sz w:val="24"/>
    </w:rPr>
  </w:style>
  <w:style w:type="paragraph" w:styleId="36">
    <w:name w:val="Body Text 3"/>
    <w:basedOn w:val="a1"/>
    <w:link w:val="3Char0"/>
    <w:uiPriority w:val="99"/>
    <w:semiHidden/>
    <w:unhideWhenUsed/>
    <w:rsid w:val="00DA4B6E"/>
    <w:pPr>
      <w:spacing w:after="120"/>
    </w:pPr>
    <w:rPr>
      <w:sz w:val="16"/>
      <w:szCs w:val="16"/>
    </w:rPr>
  </w:style>
  <w:style w:type="character" w:customStyle="1" w:styleId="3Char0">
    <w:name w:val="正文文本 3 Char"/>
    <w:basedOn w:val="a2"/>
    <w:link w:val="36"/>
    <w:uiPriority w:val="99"/>
    <w:semiHidden/>
    <w:rsid w:val="00DA4B6E"/>
    <w:rPr>
      <w:rFonts w:ascii="Times New Roman" w:hAnsi="Times New Roman"/>
      <w:sz w:val="16"/>
      <w:szCs w:val="16"/>
    </w:rPr>
  </w:style>
  <w:style w:type="paragraph" w:styleId="28">
    <w:name w:val="Body Text Indent 2"/>
    <w:basedOn w:val="a1"/>
    <w:link w:val="2Char2"/>
    <w:uiPriority w:val="99"/>
    <w:semiHidden/>
    <w:unhideWhenUsed/>
    <w:rsid w:val="00DA4B6E"/>
    <w:pPr>
      <w:spacing w:after="120"/>
      <w:ind w:leftChars="200" w:left="420"/>
    </w:pPr>
  </w:style>
  <w:style w:type="character" w:customStyle="1" w:styleId="2Char2">
    <w:name w:val="正文文本缩进 2 Char"/>
    <w:basedOn w:val="a2"/>
    <w:link w:val="28"/>
    <w:uiPriority w:val="99"/>
    <w:semiHidden/>
    <w:rsid w:val="00DA4B6E"/>
    <w:rPr>
      <w:rFonts w:ascii="Times New Roman" w:hAnsi="Times New Roman"/>
      <w:sz w:val="24"/>
    </w:rPr>
  </w:style>
  <w:style w:type="paragraph" w:styleId="37">
    <w:name w:val="Body Text Indent 3"/>
    <w:basedOn w:val="a1"/>
    <w:link w:val="3Char1"/>
    <w:uiPriority w:val="99"/>
    <w:semiHidden/>
    <w:unhideWhenUsed/>
    <w:rsid w:val="00DA4B6E"/>
    <w:pPr>
      <w:spacing w:after="120"/>
      <w:ind w:leftChars="200" w:left="420"/>
    </w:pPr>
    <w:rPr>
      <w:sz w:val="16"/>
      <w:szCs w:val="16"/>
    </w:rPr>
  </w:style>
  <w:style w:type="character" w:customStyle="1" w:styleId="3Char1">
    <w:name w:val="正文文本缩进 3 Char"/>
    <w:basedOn w:val="a2"/>
    <w:link w:val="37"/>
    <w:uiPriority w:val="99"/>
    <w:semiHidden/>
    <w:rsid w:val="00DA4B6E"/>
    <w:rPr>
      <w:rFonts w:ascii="Times New Roman" w:hAnsi="Times New Roman"/>
      <w:sz w:val="16"/>
      <w:szCs w:val="16"/>
    </w:rPr>
  </w:style>
  <w:style w:type="paragraph" w:styleId="afff0">
    <w:name w:val="Note Heading"/>
    <w:basedOn w:val="a1"/>
    <w:next w:val="a1"/>
    <w:link w:val="Charf7"/>
    <w:uiPriority w:val="99"/>
    <w:semiHidden/>
    <w:unhideWhenUsed/>
    <w:rsid w:val="00DA4B6E"/>
    <w:pPr>
      <w:jc w:val="center"/>
    </w:pPr>
  </w:style>
  <w:style w:type="character" w:customStyle="1" w:styleId="Charf7">
    <w:name w:val="注释标题 Char"/>
    <w:basedOn w:val="a2"/>
    <w:link w:val="afff0"/>
    <w:uiPriority w:val="99"/>
    <w:semiHidden/>
    <w:rsid w:val="00DA4B6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01468751">
      <w:bodyDiv w:val="1"/>
      <w:marLeft w:val="0"/>
      <w:marRight w:val="0"/>
      <w:marTop w:val="0"/>
      <w:marBottom w:val="0"/>
      <w:divBdr>
        <w:top w:val="none" w:sz="0" w:space="0" w:color="auto"/>
        <w:left w:val="none" w:sz="0" w:space="0" w:color="auto"/>
        <w:bottom w:val="none" w:sz="0" w:space="0" w:color="auto"/>
        <w:right w:val="none" w:sz="0" w:space="0" w:color="auto"/>
      </w:divBdr>
      <w:divsChild>
        <w:div w:id="935134877">
          <w:marLeft w:val="30"/>
          <w:marRight w:val="0"/>
          <w:marTop w:val="90"/>
          <w:marBottom w:val="0"/>
          <w:divBdr>
            <w:top w:val="none" w:sz="0" w:space="0" w:color="auto"/>
            <w:left w:val="none" w:sz="0" w:space="0" w:color="auto"/>
            <w:bottom w:val="none" w:sz="0" w:space="0" w:color="auto"/>
            <w:right w:val="none" w:sz="0" w:space="0" w:color="auto"/>
          </w:divBdr>
          <w:divsChild>
            <w:div w:id="1751005863">
              <w:marLeft w:val="0"/>
              <w:marRight w:val="0"/>
              <w:marTop w:val="0"/>
              <w:marBottom w:val="0"/>
              <w:divBdr>
                <w:top w:val="none" w:sz="0" w:space="0" w:color="auto"/>
                <w:left w:val="none" w:sz="0" w:space="0" w:color="auto"/>
                <w:bottom w:val="none" w:sz="0" w:space="0" w:color="auto"/>
                <w:right w:val="none" w:sz="0" w:space="0" w:color="auto"/>
              </w:divBdr>
              <w:divsChild>
                <w:div w:id="1807507846">
                  <w:marLeft w:val="0"/>
                  <w:marRight w:val="0"/>
                  <w:marTop w:val="0"/>
                  <w:marBottom w:val="0"/>
                  <w:divBdr>
                    <w:top w:val="none" w:sz="0" w:space="0" w:color="auto"/>
                    <w:left w:val="none" w:sz="0" w:space="0" w:color="auto"/>
                    <w:bottom w:val="none" w:sz="0" w:space="0" w:color="auto"/>
                    <w:right w:val="none" w:sz="0" w:space="0" w:color="auto"/>
                  </w:divBdr>
                  <w:divsChild>
                    <w:div w:id="846094879">
                      <w:marLeft w:val="0"/>
                      <w:marRight w:val="0"/>
                      <w:marTop w:val="0"/>
                      <w:marBottom w:val="210"/>
                      <w:divBdr>
                        <w:top w:val="none" w:sz="0" w:space="0" w:color="auto"/>
                        <w:left w:val="none" w:sz="0" w:space="0" w:color="auto"/>
                        <w:bottom w:val="none" w:sz="0" w:space="0" w:color="auto"/>
                        <w:right w:val="none" w:sz="0" w:space="0" w:color="auto"/>
                      </w:divBdr>
                      <w:divsChild>
                        <w:div w:id="1674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image" Target="media/image51.wmf"/><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18.bin"/><Relationship Id="rId63" Type="http://schemas.openxmlformats.org/officeDocument/2006/relationships/image" Target="media/image26.wmf"/><Relationship Id="rId68" Type="http://schemas.openxmlformats.org/officeDocument/2006/relationships/oleObject" Target="embeddings/oleObject28.bin"/><Relationship Id="rId84" Type="http://schemas.openxmlformats.org/officeDocument/2006/relationships/oleObject" Target="embeddings/oleObject38.bin"/><Relationship Id="rId89" Type="http://schemas.openxmlformats.org/officeDocument/2006/relationships/image" Target="media/image37.wmf"/><Relationship Id="rId112" Type="http://schemas.openxmlformats.org/officeDocument/2006/relationships/oleObject" Target="embeddings/oleObject52.bin"/><Relationship Id="rId133" Type="http://schemas.openxmlformats.org/officeDocument/2006/relationships/oleObject" Target="embeddings/oleObject64.bin"/><Relationship Id="rId138" Type="http://schemas.openxmlformats.org/officeDocument/2006/relationships/image" Target="media/image60.png"/><Relationship Id="rId154" Type="http://schemas.openxmlformats.org/officeDocument/2006/relationships/image" Target="media/image74.emf"/><Relationship Id="rId159" Type="http://schemas.openxmlformats.org/officeDocument/2006/relationships/image" Target="media/image79.emf"/><Relationship Id="rId175" Type="http://schemas.openxmlformats.org/officeDocument/2006/relationships/image" Target="media/image95.emf"/><Relationship Id="rId170" Type="http://schemas.openxmlformats.org/officeDocument/2006/relationships/image" Target="media/image90.png"/><Relationship Id="rId16" Type="http://schemas.openxmlformats.org/officeDocument/2006/relationships/image" Target="media/image3.wmf"/><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image" Target="media/image11.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4.wmf"/><Relationship Id="rId74" Type="http://schemas.openxmlformats.org/officeDocument/2006/relationships/oleObject" Target="embeddings/oleObject31.bin"/><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4.wmf"/><Relationship Id="rId128" Type="http://schemas.openxmlformats.org/officeDocument/2006/relationships/oleObject" Target="embeddings/oleObject60.bin"/><Relationship Id="rId144" Type="http://schemas.openxmlformats.org/officeDocument/2006/relationships/image" Target="media/image66.png"/><Relationship Id="rId149" Type="http://schemas.openxmlformats.org/officeDocument/2006/relationships/oleObject" Target="embeddings/oleObject67.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0.wmf"/><Relationship Id="rId160" Type="http://schemas.openxmlformats.org/officeDocument/2006/relationships/image" Target="media/image80.emf"/><Relationship Id="rId165" Type="http://schemas.openxmlformats.org/officeDocument/2006/relationships/image" Target="media/image85.png"/><Relationship Id="rId181" Type="http://schemas.openxmlformats.org/officeDocument/2006/relationships/hyperlink" Target="http://factfinder2.census.gov/faces/tableservices/jsf/pages/productview.xhtml?pid=DEC_10_113_113DP1&amp;prodType=table" TargetMode="External"/><Relationship Id="rId22" Type="http://schemas.openxmlformats.org/officeDocument/2006/relationships/image" Target="media/image6.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19.wmf"/><Relationship Id="rId64" Type="http://schemas.openxmlformats.org/officeDocument/2006/relationships/oleObject" Target="embeddings/oleObject26.bin"/><Relationship Id="rId69" Type="http://schemas.openxmlformats.org/officeDocument/2006/relationships/image" Target="media/image29.wmf"/><Relationship Id="rId113" Type="http://schemas.openxmlformats.org/officeDocument/2006/relationships/image" Target="media/image49.wmf"/><Relationship Id="rId118" Type="http://schemas.openxmlformats.org/officeDocument/2006/relationships/oleObject" Target="embeddings/oleObject55.bin"/><Relationship Id="rId134" Type="http://schemas.openxmlformats.org/officeDocument/2006/relationships/image" Target="media/image58.wmf"/><Relationship Id="rId139" Type="http://schemas.openxmlformats.org/officeDocument/2006/relationships/image" Target="media/image61.gif"/><Relationship Id="rId80" Type="http://schemas.openxmlformats.org/officeDocument/2006/relationships/oleObject" Target="embeddings/oleObject36.bin"/><Relationship Id="rId85" Type="http://schemas.openxmlformats.org/officeDocument/2006/relationships/image" Target="media/image35.wmf"/><Relationship Id="rId150" Type="http://schemas.openxmlformats.org/officeDocument/2006/relationships/image" Target="media/image71.emf"/><Relationship Id="rId155" Type="http://schemas.openxmlformats.org/officeDocument/2006/relationships/image" Target="media/image75.emf"/><Relationship Id="rId171" Type="http://schemas.openxmlformats.org/officeDocument/2006/relationships/image" Target="media/image91.png"/><Relationship Id="rId176" Type="http://schemas.openxmlformats.org/officeDocument/2006/relationships/header" Target="header2.xml"/><Relationship Id="rId12" Type="http://schemas.openxmlformats.org/officeDocument/2006/relationships/image" Target="media/image1.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4.wmf"/><Relationship Id="rId59" Type="http://schemas.openxmlformats.org/officeDocument/2006/relationships/oleObject" Target="embeddings/oleObject24.bin"/><Relationship Id="rId103" Type="http://schemas.openxmlformats.org/officeDocument/2006/relationships/image" Target="media/image44.wmf"/><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image" Target="media/image22.wmf"/><Relationship Id="rId70" Type="http://schemas.openxmlformats.org/officeDocument/2006/relationships/oleObject" Target="embeddings/oleObject29.bin"/><Relationship Id="rId75" Type="http://schemas.openxmlformats.org/officeDocument/2006/relationships/image" Target="media/image32.wmf"/><Relationship Id="rId91" Type="http://schemas.openxmlformats.org/officeDocument/2006/relationships/image" Target="media/image38.wmf"/><Relationship Id="rId96" Type="http://schemas.openxmlformats.org/officeDocument/2006/relationships/oleObject" Target="embeddings/oleObject44.bin"/><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1.emf"/><Relationship Id="rId166" Type="http://schemas.openxmlformats.org/officeDocument/2006/relationships/image" Target="media/image86.png"/><Relationship Id="rId182" Type="http://schemas.openxmlformats.org/officeDocument/2006/relationships/hyperlink" Target="http://www.epa.gov/ncea/efh/pdfs/efh-complete.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9.wmf"/><Relationship Id="rId49" Type="http://schemas.openxmlformats.org/officeDocument/2006/relationships/oleObject" Target="embeddings/oleObject19.bin"/><Relationship Id="rId114" Type="http://schemas.openxmlformats.org/officeDocument/2006/relationships/oleObject" Target="embeddings/oleObject53.bin"/><Relationship Id="rId119" Type="http://schemas.openxmlformats.org/officeDocument/2006/relationships/image" Target="media/image52.wmf"/><Relationship Id="rId44" Type="http://schemas.openxmlformats.org/officeDocument/2006/relationships/image" Target="media/image17.wmf"/><Relationship Id="rId60" Type="http://schemas.openxmlformats.org/officeDocument/2006/relationships/image" Target="media/image25.wmf"/><Relationship Id="rId65" Type="http://schemas.openxmlformats.org/officeDocument/2006/relationships/image" Target="media/image27.wmf"/><Relationship Id="rId81" Type="http://schemas.openxmlformats.org/officeDocument/2006/relationships/image" Target="media/image33.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oleObject" Target="embeddings/oleObject68.bin"/><Relationship Id="rId156" Type="http://schemas.openxmlformats.org/officeDocument/2006/relationships/image" Target="media/image76.emf"/><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92.png"/><Relationship Id="rId180" Type="http://schemas.openxmlformats.org/officeDocument/2006/relationships/hyperlink" Target="http://www.bonap.net/tdc" TargetMode="Externa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oleObject" Target="embeddings/oleObject14.bin"/><Relationship Id="rId109" Type="http://schemas.openxmlformats.org/officeDocument/2006/relationships/image" Target="media/image47.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2.bin"/><Relationship Id="rId76" Type="http://schemas.openxmlformats.org/officeDocument/2006/relationships/oleObject" Target="embeddings/oleObject32.bin"/><Relationship Id="rId97" Type="http://schemas.openxmlformats.org/officeDocument/2006/relationships/image" Target="media/image41.w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5.wmf"/><Relationship Id="rId141" Type="http://schemas.openxmlformats.org/officeDocument/2006/relationships/image" Target="media/image63.png"/><Relationship Id="rId146" Type="http://schemas.openxmlformats.org/officeDocument/2006/relationships/image" Target="media/image68.emf"/><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oleObject" Target="embeddings/oleObject42.bin"/><Relationship Id="rId162" Type="http://schemas.openxmlformats.org/officeDocument/2006/relationships/image" Target="media/image8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image" Target="media/image36.wmf"/><Relationship Id="rId110" Type="http://schemas.openxmlformats.org/officeDocument/2006/relationships/oleObject" Target="embeddings/oleObject51.bin"/><Relationship Id="rId115" Type="http://schemas.openxmlformats.org/officeDocument/2006/relationships/image" Target="media/image50.wmf"/><Relationship Id="rId131" Type="http://schemas.openxmlformats.org/officeDocument/2006/relationships/oleObject" Target="embeddings/oleObject63.bin"/><Relationship Id="rId136" Type="http://schemas.openxmlformats.org/officeDocument/2006/relationships/image" Target="media/image59.wmf"/><Relationship Id="rId157" Type="http://schemas.openxmlformats.org/officeDocument/2006/relationships/image" Target="media/image77.emf"/><Relationship Id="rId178" Type="http://schemas.openxmlformats.org/officeDocument/2006/relationships/image" Target="media/image96.png"/><Relationship Id="rId61" Type="http://schemas.openxmlformats.org/officeDocument/2006/relationships/oleObject" Target="embeddings/oleObject25.bin"/><Relationship Id="rId82" Type="http://schemas.openxmlformats.org/officeDocument/2006/relationships/oleObject" Target="embeddings/oleObject37.bin"/><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oleObject" Target="embeddings/oleObject4.bin"/><Relationship Id="rId14" Type="http://schemas.openxmlformats.org/officeDocument/2006/relationships/image" Target="media/image2.wmf"/><Relationship Id="rId30" Type="http://schemas.openxmlformats.org/officeDocument/2006/relationships/image" Target="media/image10.wmf"/><Relationship Id="rId35" Type="http://schemas.openxmlformats.org/officeDocument/2006/relationships/oleObject" Target="embeddings/oleObject12.bin"/><Relationship Id="rId56" Type="http://schemas.openxmlformats.org/officeDocument/2006/relationships/image" Target="media/image23.wmf"/><Relationship Id="rId77" Type="http://schemas.openxmlformats.org/officeDocument/2006/relationships/oleObject" Target="embeddings/oleObject33.bin"/><Relationship Id="rId100" Type="http://schemas.openxmlformats.org/officeDocument/2006/relationships/oleObject" Target="embeddings/oleObject46.bin"/><Relationship Id="rId105" Type="http://schemas.openxmlformats.org/officeDocument/2006/relationships/image" Target="media/image45.wmf"/><Relationship Id="rId126" Type="http://schemas.openxmlformats.org/officeDocument/2006/relationships/oleObject" Target="embeddings/oleObject59.bin"/><Relationship Id="rId147" Type="http://schemas.openxmlformats.org/officeDocument/2006/relationships/image" Target="media/image69.emf"/><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39.wmf"/><Relationship Id="rId98" Type="http://schemas.openxmlformats.org/officeDocument/2006/relationships/oleObject" Target="embeddings/oleObject45.bin"/><Relationship Id="rId121" Type="http://schemas.openxmlformats.org/officeDocument/2006/relationships/image" Target="media/image53.wmf"/><Relationship Id="rId142" Type="http://schemas.openxmlformats.org/officeDocument/2006/relationships/image" Target="media/image64.png"/><Relationship Id="rId163" Type="http://schemas.openxmlformats.org/officeDocument/2006/relationships/image" Target="media/image8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oleObject" Target="embeddings/oleObject54.bin"/><Relationship Id="rId137" Type="http://schemas.openxmlformats.org/officeDocument/2006/relationships/oleObject" Target="embeddings/oleObject66.bin"/><Relationship Id="rId158" Type="http://schemas.openxmlformats.org/officeDocument/2006/relationships/image" Target="media/image78.emf"/><Relationship Id="rId20" Type="http://schemas.openxmlformats.org/officeDocument/2006/relationships/image" Target="media/image5.wmf"/><Relationship Id="rId41" Type="http://schemas.openxmlformats.org/officeDocument/2006/relationships/oleObject" Target="embeddings/oleObject15.bin"/><Relationship Id="rId62" Type="http://schemas.openxmlformats.org/officeDocument/2006/relationships/comments" Target="comments.xml"/><Relationship Id="rId83" Type="http://schemas.openxmlformats.org/officeDocument/2006/relationships/image" Target="media/image34.wmf"/><Relationship Id="rId88" Type="http://schemas.openxmlformats.org/officeDocument/2006/relationships/oleObject" Target="embeddings/oleObject40.bin"/><Relationship Id="rId111" Type="http://schemas.openxmlformats.org/officeDocument/2006/relationships/image" Target="media/image48.wmf"/><Relationship Id="rId132" Type="http://schemas.openxmlformats.org/officeDocument/2006/relationships/image" Target="media/image57.wmf"/><Relationship Id="rId153" Type="http://schemas.openxmlformats.org/officeDocument/2006/relationships/image" Target="media/image73.emf"/><Relationship Id="rId174" Type="http://schemas.openxmlformats.org/officeDocument/2006/relationships/image" Target="media/image94.png"/><Relationship Id="rId179" Type="http://schemas.openxmlformats.org/officeDocument/2006/relationships/hyperlink" Target="http://www.esri.com/software/arcgis" TargetMode="External"/><Relationship Id="rId15" Type="http://schemas.openxmlformats.org/officeDocument/2006/relationships/oleObject" Target="embeddings/oleObject2.bin"/><Relationship Id="rId36" Type="http://schemas.openxmlformats.org/officeDocument/2006/relationships/image" Target="media/image13.wmf"/><Relationship Id="rId57" Type="http://schemas.openxmlformats.org/officeDocument/2006/relationships/oleObject" Target="embeddings/oleObject23.bin"/><Relationship Id="rId106" Type="http://schemas.openxmlformats.org/officeDocument/2006/relationships/oleObject" Target="embeddings/oleObject49.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image" Target="media/image21.wmf"/><Relationship Id="rId73" Type="http://schemas.openxmlformats.org/officeDocument/2006/relationships/image" Target="media/image31.wmf"/><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7.bin"/><Relationship Id="rId143" Type="http://schemas.openxmlformats.org/officeDocument/2006/relationships/image" Target="media/image65.png"/><Relationship Id="rId148" Type="http://schemas.openxmlformats.org/officeDocument/2006/relationships/image" Target="media/image70.emf"/><Relationship Id="rId164" Type="http://schemas.openxmlformats.org/officeDocument/2006/relationships/image" Target="media/image84.png"/><Relationship Id="rId169"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F855B3-7DA7-499D-86B7-0A9B7154D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22323</Words>
  <Characters>127245</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2</cp:revision>
  <cp:lastPrinted>2014-04-14T17:08:00Z</cp:lastPrinted>
  <dcterms:created xsi:type="dcterms:W3CDTF">2014-04-14T18:16:00Z</dcterms:created>
  <dcterms:modified xsi:type="dcterms:W3CDTF">2014-04-14T18:16:00Z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