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5F38" w:rsidRDefault="00735F38" w:rsidP="00682E05">
      <w:pPr>
        <w:pStyle w:val="ac"/>
        <w:rPr>
          <w:rFonts w:ascii="Times New Roman" w:hAnsi="Times New Roman" w:cs="Times New Roman"/>
          <w:sz w:val="48"/>
          <w:szCs w:val="48"/>
        </w:rPr>
      </w:pPr>
    </w:p>
    <w:p w:rsidR="00735F38" w:rsidRDefault="00735F38" w:rsidP="00682E05">
      <w:pPr>
        <w:pStyle w:val="ac"/>
        <w:rPr>
          <w:rFonts w:ascii="Times New Roman" w:hAnsi="Times New Roman" w:cs="Times New Roman"/>
          <w:sz w:val="48"/>
          <w:szCs w:val="48"/>
        </w:rPr>
      </w:pPr>
    </w:p>
    <w:p w:rsidR="00735F38" w:rsidRDefault="00735F38" w:rsidP="00682E05">
      <w:pPr>
        <w:pStyle w:val="ac"/>
        <w:rPr>
          <w:rFonts w:ascii="Times New Roman" w:hAnsi="Times New Roman" w:cs="Times New Roman"/>
          <w:sz w:val="48"/>
          <w:szCs w:val="48"/>
        </w:rPr>
      </w:pPr>
    </w:p>
    <w:p w:rsidR="00735F38" w:rsidRDefault="00735F38" w:rsidP="00735F38"/>
    <w:p w:rsidR="00735F38" w:rsidRPr="00735F38" w:rsidRDefault="00735F38" w:rsidP="00735F38">
      <w:pPr>
        <w:autoSpaceDE w:val="0"/>
        <w:autoSpaceDN w:val="0"/>
        <w:adjustRightInd w:val="0"/>
        <w:jc w:val="center"/>
        <w:rPr>
          <w:rFonts w:cs="Times New Roman"/>
          <w:color w:val="000000"/>
          <w:kern w:val="0"/>
          <w:szCs w:val="24"/>
        </w:rPr>
      </w:pPr>
    </w:p>
    <w:p w:rsidR="00735F38" w:rsidRPr="00735F38" w:rsidRDefault="00AC7C37" w:rsidP="00735F38">
      <w:pPr>
        <w:autoSpaceDE w:val="0"/>
        <w:autoSpaceDN w:val="0"/>
        <w:adjustRightInd w:val="0"/>
        <w:jc w:val="center"/>
        <w:rPr>
          <w:rFonts w:cs="Times New Roman"/>
          <w:color w:val="000000"/>
          <w:kern w:val="0"/>
          <w:sz w:val="23"/>
          <w:szCs w:val="23"/>
        </w:rPr>
      </w:pPr>
      <w:r>
        <w:rPr>
          <w:rFonts w:cs="Times New Roman"/>
          <w:color w:val="000000"/>
          <w:kern w:val="0"/>
          <w:sz w:val="23"/>
          <w:szCs w:val="23"/>
        </w:rPr>
        <w:t>©</w:t>
      </w:r>
      <w:r w:rsidR="00735F38">
        <w:rPr>
          <w:rFonts w:cs="Times New Roman"/>
          <w:color w:val="000000"/>
          <w:kern w:val="0"/>
          <w:sz w:val="23"/>
          <w:szCs w:val="23"/>
        </w:rPr>
        <w:t>2014</w:t>
      </w:r>
    </w:p>
    <w:p w:rsidR="00735F38" w:rsidRPr="00735F38" w:rsidRDefault="00735F38" w:rsidP="00735F38">
      <w:pPr>
        <w:autoSpaceDE w:val="0"/>
        <w:autoSpaceDN w:val="0"/>
        <w:adjustRightInd w:val="0"/>
        <w:jc w:val="center"/>
        <w:rPr>
          <w:rFonts w:cs="Times New Roman"/>
          <w:color w:val="000000"/>
          <w:kern w:val="0"/>
          <w:sz w:val="23"/>
          <w:szCs w:val="23"/>
        </w:rPr>
      </w:pPr>
      <w:r>
        <w:rPr>
          <w:rFonts w:cs="Times New Roman"/>
          <w:color w:val="000000"/>
          <w:kern w:val="0"/>
          <w:sz w:val="23"/>
          <w:szCs w:val="23"/>
        </w:rPr>
        <w:t>KUN MEI</w:t>
      </w:r>
    </w:p>
    <w:p w:rsidR="00735F38" w:rsidRPr="00735F38" w:rsidRDefault="00735F38" w:rsidP="00735F38">
      <w:pPr>
        <w:jc w:val="center"/>
      </w:pPr>
      <w:r w:rsidRPr="00735F38">
        <w:rPr>
          <w:rFonts w:cs="Times New Roman"/>
          <w:color w:val="000000"/>
          <w:kern w:val="0"/>
          <w:sz w:val="23"/>
          <w:szCs w:val="23"/>
        </w:rPr>
        <w:t>ALL RIGHTS RESERVED</w:t>
      </w:r>
    </w:p>
    <w:p w:rsidR="00735F38" w:rsidRDefault="00735F38" w:rsidP="00682E05">
      <w:pPr>
        <w:pStyle w:val="ac"/>
        <w:rPr>
          <w:rFonts w:ascii="Times New Roman" w:hAnsi="Times New Roman" w:cs="Times New Roman"/>
          <w:sz w:val="48"/>
          <w:szCs w:val="48"/>
        </w:rPr>
      </w:pPr>
      <w:r>
        <w:rPr>
          <w:rFonts w:ascii="Times New Roman" w:hAnsi="Times New Roman" w:cs="Times New Roman"/>
          <w:sz w:val="48"/>
          <w:szCs w:val="48"/>
        </w:rPr>
        <w:br w:type="page"/>
      </w:r>
    </w:p>
    <w:p w:rsidR="002E2D02" w:rsidRPr="00A16469" w:rsidRDefault="00767131" w:rsidP="00682E05">
      <w:pPr>
        <w:pStyle w:val="ac"/>
        <w:rPr>
          <w:rFonts w:ascii="Times New Roman" w:hAnsi="Times New Roman" w:cs="Times New Roman"/>
          <w:sz w:val="40"/>
          <w:szCs w:val="40"/>
        </w:rPr>
      </w:pPr>
      <w:bookmarkStart w:id="0" w:name="_Toc380964252"/>
      <w:bookmarkStart w:id="1" w:name="_Toc380964623"/>
      <w:bookmarkStart w:id="2" w:name="_Toc380964817"/>
      <w:bookmarkStart w:id="3" w:name="OLE_LINK3"/>
      <w:bookmarkStart w:id="4" w:name="OLE_LINK4"/>
      <w:bookmarkStart w:id="5" w:name="OLE_LINK9"/>
      <w:bookmarkStart w:id="6" w:name="_GoBack"/>
      <w:r w:rsidRPr="00A16469">
        <w:rPr>
          <w:rFonts w:ascii="Times New Roman" w:hAnsi="Times New Roman" w:cs="Times New Roman"/>
          <w:sz w:val="40"/>
          <w:szCs w:val="40"/>
        </w:rPr>
        <w:lastRenderedPageBreak/>
        <w:t>ASSESSMENT OF POPULATION EXPOSURES TO AIRBORNE ALLERGENIC POLLEN IN THE US FROM 1994 TO 2010</w:t>
      </w:r>
      <w:bookmarkEnd w:id="0"/>
      <w:bookmarkEnd w:id="1"/>
      <w:bookmarkEnd w:id="2"/>
      <w:bookmarkEnd w:id="5"/>
      <w:bookmarkEnd w:id="6"/>
    </w:p>
    <w:bookmarkEnd w:id="3"/>
    <w:bookmarkEnd w:id="4"/>
    <w:p w:rsidR="00B13948" w:rsidRPr="00B13948" w:rsidRDefault="00B13948" w:rsidP="00B13948">
      <w:pPr>
        <w:autoSpaceDE w:val="0"/>
        <w:autoSpaceDN w:val="0"/>
        <w:adjustRightInd w:val="0"/>
        <w:jc w:val="left"/>
        <w:rPr>
          <w:rFonts w:cs="Times New Roman"/>
          <w:color w:val="000000"/>
          <w:kern w:val="0"/>
          <w:szCs w:val="24"/>
        </w:rPr>
      </w:pPr>
    </w:p>
    <w:p w:rsidR="00B13948" w:rsidRPr="00B13948" w:rsidRDefault="00A16469" w:rsidP="00DA22CF">
      <w:pPr>
        <w:autoSpaceDE w:val="0"/>
        <w:autoSpaceDN w:val="0"/>
        <w:adjustRightInd w:val="0"/>
        <w:jc w:val="center"/>
        <w:rPr>
          <w:rFonts w:cs="Times New Roman"/>
          <w:color w:val="000000"/>
          <w:kern w:val="0"/>
          <w:szCs w:val="24"/>
        </w:rPr>
      </w:pPr>
      <w:r>
        <w:rPr>
          <w:b/>
          <w:bCs/>
          <w:sz w:val="23"/>
          <w:szCs w:val="23"/>
        </w:rPr>
        <w:t xml:space="preserve"> </w:t>
      </w:r>
      <w:r w:rsidR="00B13948" w:rsidRPr="00B13948">
        <w:rPr>
          <w:rFonts w:cs="Times New Roman"/>
          <w:kern w:val="0"/>
          <w:szCs w:val="24"/>
        </w:rPr>
        <w:t xml:space="preserve"> </w:t>
      </w:r>
      <w:proofErr w:type="gramStart"/>
      <w:r w:rsidR="005C5541">
        <w:rPr>
          <w:rFonts w:cs="Times New Roman"/>
          <w:color w:val="000000"/>
          <w:kern w:val="0"/>
          <w:szCs w:val="24"/>
        </w:rPr>
        <w:t>b</w:t>
      </w:r>
      <w:r w:rsidR="00B13948" w:rsidRPr="00B13948">
        <w:rPr>
          <w:rFonts w:cs="Times New Roman"/>
          <w:color w:val="000000"/>
          <w:kern w:val="0"/>
          <w:szCs w:val="24"/>
        </w:rPr>
        <w:t>y</w:t>
      </w:r>
      <w:proofErr w:type="gramEnd"/>
      <w:r w:rsidR="00B13948" w:rsidRPr="00B13948">
        <w:rPr>
          <w:rFonts w:cs="Times New Roman"/>
          <w:color w:val="000000"/>
          <w:kern w:val="0"/>
          <w:szCs w:val="24"/>
        </w:rPr>
        <w:t xml:space="preserve"> </w:t>
      </w:r>
    </w:p>
    <w:p w:rsidR="00B13948" w:rsidRPr="00B13948" w:rsidRDefault="0090782E" w:rsidP="00DA22CF">
      <w:pPr>
        <w:autoSpaceDE w:val="0"/>
        <w:autoSpaceDN w:val="0"/>
        <w:adjustRightInd w:val="0"/>
        <w:jc w:val="center"/>
        <w:rPr>
          <w:rFonts w:cs="Times New Roman"/>
          <w:color w:val="000000"/>
          <w:kern w:val="0"/>
          <w:szCs w:val="24"/>
        </w:rPr>
      </w:pPr>
      <w:r w:rsidRPr="007B7C54">
        <w:rPr>
          <w:rFonts w:cs="Times New Roman" w:hint="eastAsia"/>
          <w:color w:val="000000"/>
          <w:kern w:val="0"/>
          <w:szCs w:val="24"/>
        </w:rPr>
        <w:t>KUN MEI</w:t>
      </w:r>
      <w:r w:rsidR="00B13948" w:rsidRPr="00B13948">
        <w:rPr>
          <w:rFonts w:cs="Times New Roman"/>
          <w:color w:val="000000"/>
          <w:kern w:val="0"/>
          <w:szCs w:val="24"/>
        </w:rPr>
        <w:t xml:space="preserve"> </w:t>
      </w:r>
    </w:p>
    <w:p w:rsidR="00B13948" w:rsidRPr="00B13948" w:rsidRDefault="00B13948" w:rsidP="00DA22CF">
      <w:pPr>
        <w:autoSpaceDE w:val="0"/>
        <w:autoSpaceDN w:val="0"/>
        <w:adjustRightInd w:val="0"/>
        <w:jc w:val="center"/>
        <w:rPr>
          <w:rFonts w:cs="Times New Roman"/>
          <w:color w:val="000000"/>
          <w:kern w:val="0"/>
          <w:szCs w:val="24"/>
        </w:rPr>
      </w:pPr>
      <w:r w:rsidRPr="00B13948">
        <w:rPr>
          <w:rFonts w:cs="Times New Roman"/>
          <w:color w:val="000000"/>
          <w:kern w:val="0"/>
          <w:szCs w:val="24"/>
        </w:rPr>
        <w:t xml:space="preserve">A thesis submitted to the </w:t>
      </w:r>
    </w:p>
    <w:p w:rsidR="00B13948" w:rsidRPr="00B13948" w:rsidRDefault="00B13948" w:rsidP="00DA22CF">
      <w:pPr>
        <w:autoSpaceDE w:val="0"/>
        <w:autoSpaceDN w:val="0"/>
        <w:adjustRightInd w:val="0"/>
        <w:jc w:val="center"/>
        <w:rPr>
          <w:rFonts w:cs="Times New Roman"/>
          <w:color w:val="000000"/>
          <w:kern w:val="0"/>
          <w:szCs w:val="24"/>
        </w:rPr>
      </w:pPr>
      <w:r w:rsidRPr="00B13948">
        <w:rPr>
          <w:rFonts w:cs="Times New Roman"/>
          <w:color w:val="000000"/>
          <w:kern w:val="0"/>
          <w:szCs w:val="24"/>
        </w:rPr>
        <w:t xml:space="preserve">Graduate School-New Brunswick </w:t>
      </w:r>
    </w:p>
    <w:p w:rsidR="00B13948" w:rsidRPr="00B13948" w:rsidRDefault="00B13948" w:rsidP="00DA22CF">
      <w:pPr>
        <w:autoSpaceDE w:val="0"/>
        <w:autoSpaceDN w:val="0"/>
        <w:adjustRightInd w:val="0"/>
        <w:jc w:val="center"/>
        <w:rPr>
          <w:rFonts w:cs="Times New Roman"/>
          <w:color w:val="000000"/>
          <w:kern w:val="0"/>
          <w:szCs w:val="24"/>
        </w:rPr>
      </w:pPr>
      <w:r w:rsidRPr="00B13948">
        <w:rPr>
          <w:rFonts w:cs="Times New Roman"/>
          <w:color w:val="000000"/>
          <w:kern w:val="0"/>
          <w:szCs w:val="24"/>
        </w:rPr>
        <w:t xml:space="preserve">Rutgers, </w:t>
      </w:r>
      <w:proofErr w:type="gramStart"/>
      <w:r w:rsidRPr="00B13948">
        <w:rPr>
          <w:rFonts w:cs="Times New Roman"/>
          <w:color w:val="000000"/>
          <w:kern w:val="0"/>
          <w:szCs w:val="24"/>
        </w:rPr>
        <w:t>The</w:t>
      </w:r>
      <w:proofErr w:type="gramEnd"/>
      <w:r w:rsidRPr="00B13948">
        <w:rPr>
          <w:rFonts w:cs="Times New Roman"/>
          <w:color w:val="000000"/>
          <w:kern w:val="0"/>
          <w:szCs w:val="24"/>
        </w:rPr>
        <w:t xml:space="preserve"> State University of New Jersey </w:t>
      </w:r>
    </w:p>
    <w:p w:rsidR="00B13948" w:rsidRPr="00B13948" w:rsidRDefault="00B13948" w:rsidP="00DA22CF">
      <w:pPr>
        <w:autoSpaceDE w:val="0"/>
        <w:autoSpaceDN w:val="0"/>
        <w:adjustRightInd w:val="0"/>
        <w:jc w:val="center"/>
        <w:rPr>
          <w:rFonts w:cs="Times New Roman"/>
          <w:color w:val="000000"/>
          <w:kern w:val="0"/>
          <w:szCs w:val="24"/>
        </w:rPr>
      </w:pPr>
      <w:proofErr w:type="gramStart"/>
      <w:r w:rsidRPr="00B13948">
        <w:rPr>
          <w:rFonts w:cs="Times New Roman"/>
          <w:color w:val="000000"/>
          <w:kern w:val="0"/>
          <w:szCs w:val="24"/>
        </w:rPr>
        <w:t>in</w:t>
      </w:r>
      <w:proofErr w:type="gramEnd"/>
      <w:r w:rsidRPr="00B13948">
        <w:rPr>
          <w:rFonts w:cs="Times New Roman"/>
          <w:color w:val="000000"/>
          <w:kern w:val="0"/>
          <w:szCs w:val="24"/>
        </w:rPr>
        <w:t xml:space="preserve"> partial fulfillment of the requirements </w:t>
      </w:r>
    </w:p>
    <w:p w:rsidR="00B13948" w:rsidRPr="00B13948" w:rsidRDefault="00B13948" w:rsidP="00DA22CF">
      <w:pPr>
        <w:autoSpaceDE w:val="0"/>
        <w:autoSpaceDN w:val="0"/>
        <w:adjustRightInd w:val="0"/>
        <w:jc w:val="center"/>
        <w:rPr>
          <w:rFonts w:cs="Times New Roman"/>
          <w:color w:val="000000"/>
          <w:kern w:val="0"/>
          <w:szCs w:val="24"/>
        </w:rPr>
      </w:pPr>
      <w:proofErr w:type="gramStart"/>
      <w:r w:rsidRPr="00B13948">
        <w:rPr>
          <w:rFonts w:cs="Times New Roman"/>
          <w:color w:val="000000"/>
          <w:kern w:val="0"/>
          <w:szCs w:val="24"/>
        </w:rPr>
        <w:t>for</w:t>
      </w:r>
      <w:proofErr w:type="gramEnd"/>
      <w:r w:rsidRPr="00B13948">
        <w:rPr>
          <w:rFonts w:cs="Times New Roman"/>
          <w:color w:val="000000"/>
          <w:kern w:val="0"/>
          <w:szCs w:val="24"/>
        </w:rPr>
        <w:t xml:space="preserve"> the degree of </w:t>
      </w:r>
    </w:p>
    <w:p w:rsidR="00B13948" w:rsidRPr="00B13948" w:rsidRDefault="00B13948" w:rsidP="00DA22CF">
      <w:pPr>
        <w:autoSpaceDE w:val="0"/>
        <w:autoSpaceDN w:val="0"/>
        <w:adjustRightInd w:val="0"/>
        <w:jc w:val="center"/>
        <w:rPr>
          <w:rFonts w:cs="Times New Roman"/>
          <w:color w:val="000000"/>
          <w:kern w:val="0"/>
          <w:szCs w:val="24"/>
        </w:rPr>
      </w:pPr>
      <w:r w:rsidRPr="00B13948">
        <w:rPr>
          <w:rFonts w:cs="Times New Roman"/>
          <w:color w:val="000000"/>
          <w:kern w:val="0"/>
          <w:szCs w:val="24"/>
        </w:rPr>
        <w:t>Master of</w:t>
      </w:r>
      <w:r w:rsidR="0087774C" w:rsidRPr="007B7C54">
        <w:rPr>
          <w:rFonts w:cs="Times New Roman" w:hint="eastAsia"/>
          <w:color w:val="000000"/>
          <w:kern w:val="0"/>
          <w:szCs w:val="24"/>
        </w:rPr>
        <w:t xml:space="preserve"> Science</w:t>
      </w:r>
      <w:r w:rsidRPr="00B13948">
        <w:rPr>
          <w:rFonts w:cs="Times New Roman"/>
          <w:color w:val="000000"/>
          <w:kern w:val="0"/>
          <w:szCs w:val="24"/>
        </w:rPr>
        <w:t xml:space="preserve"> </w:t>
      </w:r>
    </w:p>
    <w:p w:rsidR="00B13948" w:rsidRPr="00B13948" w:rsidRDefault="00B13948" w:rsidP="00DA22CF">
      <w:pPr>
        <w:autoSpaceDE w:val="0"/>
        <w:autoSpaceDN w:val="0"/>
        <w:adjustRightInd w:val="0"/>
        <w:jc w:val="center"/>
        <w:rPr>
          <w:rFonts w:cs="Times New Roman"/>
          <w:color w:val="000000"/>
          <w:kern w:val="0"/>
          <w:szCs w:val="24"/>
        </w:rPr>
      </w:pPr>
      <w:r w:rsidRPr="00B13948">
        <w:rPr>
          <w:rFonts w:cs="Times New Roman"/>
          <w:color w:val="000000"/>
          <w:kern w:val="0"/>
          <w:szCs w:val="24"/>
        </w:rPr>
        <w:t xml:space="preserve">Graduate Program in </w:t>
      </w:r>
      <w:r w:rsidR="00B93EBB" w:rsidRPr="007B7C54">
        <w:rPr>
          <w:rFonts w:cs="Times New Roman" w:hint="eastAsia"/>
          <w:color w:val="000000"/>
          <w:kern w:val="0"/>
          <w:szCs w:val="24"/>
        </w:rPr>
        <w:t xml:space="preserve">Chemical and </w:t>
      </w:r>
      <w:r w:rsidR="00B93EBB" w:rsidRPr="007B7C54">
        <w:rPr>
          <w:rFonts w:cs="Times New Roman"/>
          <w:color w:val="000000"/>
          <w:kern w:val="0"/>
          <w:szCs w:val="24"/>
        </w:rPr>
        <w:t>Biochemical Engineering</w:t>
      </w:r>
      <w:r w:rsidRPr="00B13948">
        <w:rPr>
          <w:rFonts w:cs="Times New Roman"/>
          <w:color w:val="000000"/>
          <w:kern w:val="0"/>
          <w:szCs w:val="24"/>
        </w:rPr>
        <w:t xml:space="preserve"> </w:t>
      </w:r>
    </w:p>
    <w:p w:rsidR="00B13948" w:rsidRPr="00B13948" w:rsidRDefault="00B13948" w:rsidP="00DA22CF">
      <w:pPr>
        <w:autoSpaceDE w:val="0"/>
        <w:autoSpaceDN w:val="0"/>
        <w:adjustRightInd w:val="0"/>
        <w:jc w:val="center"/>
        <w:rPr>
          <w:rFonts w:cs="Times New Roman"/>
          <w:color w:val="000000"/>
          <w:kern w:val="0"/>
          <w:szCs w:val="24"/>
        </w:rPr>
      </w:pPr>
      <w:proofErr w:type="gramStart"/>
      <w:r w:rsidRPr="00B13948">
        <w:rPr>
          <w:rFonts w:cs="Times New Roman"/>
          <w:color w:val="000000"/>
          <w:kern w:val="0"/>
          <w:szCs w:val="24"/>
        </w:rPr>
        <w:t>written</w:t>
      </w:r>
      <w:proofErr w:type="gramEnd"/>
      <w:r w:rsidRPr="00B13948">
        <w:rPr>
          <w:rFonts w:cs="Times New Roman"/>
          <w:color w:val="000000"/>
          <w:kern w:val="0"/>
          <w:szCs w:val="24"/>
        </w:rPr>
        <w:t xml:space="preserve"> under the direction of </w:t>
      </w:r>
    </w:p>
    <w:p w:rsidR="00B13948" w:rsidRPr="00B13948" w:rsidRDefault="00862B55" w:rsidP="00EE5547">
      <w:pPr>
        <w:autoSpaceDE w:val="0"/>
        <w:autoSpaceDN w:val="0"/>
        <w:adjustRightInd w:val="0"/>
        <w:jc w:val="center"/>
        <w:rPr>
          <w:rFonts w:cs="Times New Roman"/>
          <w:color w:val="000000"/>
          <w:kern w:val="0"/>
          <w:szCs w:val="24"/>
        </w:rPr>
      </w:pPr>
      <w:r w:rsidRPr="007B7C54">
        <w:rPr>
          <w:rFonts w:cs="Times New Roman"/>
          <w:color w:val="000000"/>
          <w:kern w:val="0"/>
          <w:szCs w:val="24"/>
        </w:rPr>
        <w:t>Panos G. Georgopoulos</w:t>
      </w:r>
      <w:r w:rsidR="00B13948" w:rsidRPr="00B13948">
        <w:rPr>
          <w:rFonts w:cs="Times New Roman"/>
          <w:color w:val="000000"/>
          <w:kern w:val="0"/>
          <w:szCs w:val="24"/>
        </w:rPr>
        <w:t xml:space="preserve"> </w:t>
      </w:r>
    </w:p>
    <w:p w:rsidR="00B13948" w:rsidRPr="007B7C54" w:rsidRDefault="00B13948" w:rsidP="00EE5547">
      <w:pPr>
        <w:autoSpaceDE w:val="0"/>
        <w:autoSpaceDN w:val="0"/>
        <w:adjustRightInd w:val="0"/>
        <w:jc w:val="center"/>
        <w:rPr>
          <w:rFonts w:cs="Times New Roman"/>
          <w:color w:val="000000"/>
          <w:kern w:val="0"/>
          <w:szCs w:val="24"/>
        </w:rPr>
      </w:pPr>
      <w:proofErr w:type="gramStart"/>
      <w:r w:rsidRPr="00B13948">
        <w:rPr>
          <w:rFonts w:cs="Times New Roman"/>
          <w:color w:val="000000"/>
          <w:kern w:val="0"/>
          <w:szCs w:val="24"/>
        </w:rPr>
        <w:t>and</w:t>
      </w:r>
      <w:proofErr w:type="gramEnd"/>
      <w:r w:rsidRPr="00B13948">
        <w:rPr>
          <w:rFonts w:cs="Times New Roman"/>
          <w:color w:val="000000"/>
          <w:kern w:val="0"/>
          <w:szCs w:val="24"/>
        </w:rPr>
        <w:t xml:space="preserve"> approved by </w:t>
      </w:r>
    </w:p>
    <w:p w:rsidR="00DA22CF" w:rsidRPr="00DA22CF" w:rsidRDefault="00DA22CF" w:rsidP="00EE5547">
      <w:pPr>
        <w:autoSpaceDE w:val="0"/>
        <w:autoSpaceDN w:val="0"/>
        <w:adjustRightInd w:val="0"/>
        <w:jc w:val="center"/>
        <w:rPr>
          <w:rFonts w:cs="Times New Roman"/>
          <w:color w:val="000000"/>
          <w:kern w:val="0"/>
          <w:szCs w:val="24"/>
        </w:rPr>
      </w:pPr>
      <w:r w:rsidRPr="00DA22CF">
        <w:rPr>
          <w:rFonts w:cs="Times New Roman"/>
          <w:kern w:val="0"/>
          <w:szCs w:val="24"/>
        </w:rPr>
        <w:t xml:space="preserve"> </w:t>
      </w:r>
      <w:r w:rsidRPr="00DA22CF">
        <w:rPr>
          <w:rFonts w:cs="Times New Roman"/>
          <w:color w:val="000000"/>
          <w:kern w:val="0"/>
          <w:szCs w:val="24"/>
        </w:rPr>
        <w:t xml:space="preserve">________________________ </w:t>
      </w:r>
    </w:p>
    <w:p w:rsidR="00DA22CF" w:rsidRPr="00DA22CF" w:rsidRDefault="00DA22CF" w:rsidP="00EE5547">
      <w:pPr>
        <w:autoSpaceDE w:val="0"/>
        <w:autoSpaceDN w:val="0"/>
        <w:adjustRightInd w:val="0"/>
        <w:jc w:val="center"/>
        <w:rPr>
          <w:rFonts w:cs="Times New Roman"/>
          <w:color w:val="000000"/>
          <w:kern w:val="0"/>
          <w:szCs w:val="24"/>
        </w:rPr>
      </w:pPr>
      <w:r w:rsidRPr="00DA22CF">
        <w:rPr>
          <w:rFonts w:cs="Times New Roman"/>
          <w:color w:val="000000"/>
          <w:kern w:val="0"/>
          <w:szCs w:val="24"/>
        </w:rPr>
        <w:t xml:space="preserve">________________________ </w:t>
      </w:r>
    </w:p>
    <w:p w:rsidR="00EE5547" w:rsidRPr="00EE5547" w:rsidRDefault="00DA22CF" w:rsidP="00EE5547">
      <w:pPr>
        <w:autoSpaceDE w:val="0"/>
        <w:autoSpaceDN w:val="0"/>
        <w:adjustRightInd w:val="0"/>
        <w:jc w:val="center"/>
        <w:rPr>
          <w:rFonts w:cs="Times New Roman"/>
          <w:color w:val="000000"/>
          <w:kern w:val="0"/>
          <w:szCs w:val="24"/>
        </w:rPr>
      </w:pPr>
      <w:r w:rsidRPr="007B7C54">
        <w:rPr>
          <w:rFonts w:cs="Times New Roman"/>
          <w:color w:val="000000"/>
          <w:kern w:val="0"/>
          <w:szCs w:val="24"/>
        </w:rPr>
        <w:t>________________________</w:t>
      </w:r>
    </w:p>
    <w:p w:rsidR="00EE5547" w:rsidRPr="007B7C54" w:rsidRDefault="00EE5547" w:rsidP="00EE5547">
      <w:pPr>
        <w:autoSpaceDE w:val="0"/>
        <w:autoSpaceDN w:val="0"/>
        <w:adjustRightInd w:val="0"/>
        <w:jc w:val="center"/>
        <w:rPr>
          <w:rFonts w:cs="Times New Roman"/>
          <w:color w:val="000000"/>
          <w:kern w:val="0"/>
          <w:szCs w:val="24"/>
        </w:rPr>
      </w:pPr>
      <w:r w:rsidRPr="007B7C54">
        <w:rPr>
          <w:rFonts w:cs="Times New Roman"/>
          <w:kern w:val="0"/>
          <w:szCs w:val="24"/>
        </w:rPr>
        <w:t xml:space="preserve"> </w:t>
      </w:r>
      <w:r w:rsidRPr="007B7C54">
        <w:rPr>
          <w:rFonts w:cs="Times New Roman"/>
          <w:color w:val="000000"/>
          <w:kern w:val="0"/>
          <w:szCs w:val="24"/>
        </w:rPr>
        <w:t>New Brunswick, New Jersey</w:t>
      </w:r>
    </w:p>
    <w:p w:rsidR="00EE5547" w:rsidRPr="00B13948" w:rsidRDefault="00EE5547" w:rsidP="00EE5547">
      <w:pPr>
        <w:autoSpaceDE w:val="0"/>
        <w:autoSpaceDN w:val="0"/>
        <w:adjustRightInd w:val="0"/>
        <w:jc w:val="center"/>
        <w:rPr>
          <w:rFonts w:cs="Times New Roman"/>
          <w:i/>
          <w:color w:val="000000"/>
          <w:kern w:val="0"/>
          <w:szCs w:val="24"/>
        </w:rPr>
      </w:pPr>
      <w:r w:rsidRPr="007B7C54">
        <w:rPr>
          <w:rFonts w:cs="Times New Roman" w:hint="eastAsia"/>
          <w:i/>
          <w:color w:val="000000"/>
          <w:kern w:val="0"/>
          <w:szCs w:val="24"/>
        </w:rPr>
        <w:t>M</w:t>
      </w:r>
      <w:r w:rsidRPr="007B7C54">
        <w:rPr>
          <w:rFonts w:cs="Times New Roman"/>
          <w:i/>
          <w:color w:val="000000"/>
          <w:kern w:val="0"/>
          <w:szCs w:val="24"/>
        </w:rPr>
        <w:t>ay 2014</w:t>
      </w:r>
    </w:p>
    <w:p w:rsidR="002E2D02" w:rsidRDefault="002E2D02" w:rsidP="00682E05">
      <w:pPr>
        <w:pStyle w:val="ac"/>
        <w:rPr>
          <w:rFonts w:ascii="Times New Roman" w:hAnsi="Times New Roman" w:cs="Times New Roman"/>
          <w:sz w:val="48"/>
          <w:szCs w:val="48"/>
        </w:rPr>
      </w:pPr>
    </w:p>
    <w:p w:rsidR="00F7207F" w:rsidRDefault="00F7207F" w:rsidP="00F7207F">
      <w:pPr>
        <w:pStyle w:val="ac"/>
        <w:jc w:val="both"/>
        <w:rPr>
          <w:rFonts w:ascii="Times New Roman" w:hAnsi="Times New Roman" w:cs="Times New Roman"/>
          <w:sz w:val="48"/>
          <w:szCs w:val="48"/>
        </w:rPr>
        <w:sectPr w:rsidR="00F7207F" w:rsidSect="00F7207F">
          <w:headerReference w:type="default" r:id="rId9"/>
          <w:footerReference w:type="default" r:id="rId10"/>
          <w:type w:val="nextColumn"/>
          <w:pgSz w:w="11906" w:h="16838" w:code="9"/>
          <w:pgMar w:top="1440" w:right="1440" w:bottom="1440" w:left="2160" w:header="720" w:footer="720" w:gutter="0"/>
          <w:pgNumType w:fmt="lowerRoman" w:start="2"/>
          <w:cols w:space="720"/>
          <w:docGrid w:linePitch="312"/>
        </w:sectPr>
      </w:pPr>
    </w:p>
    <w:p w:rsidR="005A3318" w:rsidRPr="00F7207F" w:rsidRDefault="005A3318" w:rsidP="00F7207F">
      <w:pPr>
        <w:pStyle w:val="ac"/>
        <w:jc w:val="both"/>
        <w:rPr>
          <w:rFonts w:ascii="Times New Roman" w:hAnsi="Times New Roman" w:cs="Times New Roman"/>
          <w:sz w:val="48"/>
          <w:szCs w:val="48"/>
        </w:rPr>
      </w:pPr>
    </w:p>
    <w:p w:rsidR="00682E05" w:rsidRPr="00DD43C1" w:rsidRDefault="00AC7C37" w:rsidP="00DD43C1">
      <w:pPr>
        <w:pStyle w:val="1"/>
        <w:numPr>
          <w:ilvl w:val="0"/>
          <w:numId w:val="0"/>
        </w:numPr>
        <w:jc w:val="center"/>
      </w:pPr>
      <w:bookmarkStart w:id="7" w:name="_Toc380964818"/>
      <w:r w:rsidRPr="00DD43C1">
        <w:t>ABSTRACT OF THE THESIS</w:t>
      </w:r>
      <w:bookmarkEnd w:id="7"/>
    </w:p>
    <w:p w:rsidR="00A54777" w:rsidRPr="00A54777" w:rsidRDefault="00A54777" w:rsidP="00DD43C1">
      <w:pPr>
        <w:pStyle w:val="af4"/>
      </w:pPr>
      <w:bookmarkStart w:id="8" w:name="_Toc380964254"/>
      <w:bookmarkStart w:id="9" w:name="_Toc380964625"/>
      <w:bookmarkStart w:id="10" w:name="_Toc380964819"/>
      <w:r w:rsidRPr="00A54777">
        <w:t xml:space="preserve">Assessment </w:t>
      </w:r>
      <w:r>
        <w:t>of</w:t>
      </w:r>
      <w:r w:rsidRPr="00A54777">
        <w:t xml:space="preserve"> Population Exposures </w:t>
      </w:r>
      <w:r>
        <w:t>to</w:t>
      </w:r>
      <w:r w:rsidRPr="00A54777">
        <w:t xml:space="preserve"> Airborne Allergenic Pollen </w:t>
      </w:r>
      <w:r>
        <w:t>in the US f</w:t>
      </w:r>
      <w:r w:rsidRPr="00A54777">
        <w:t>rom 1994 To 2010</w:t>
      </w:r>
      <w:bookmarkEnd w:id="8"/>
      <w:bookmarkEnd w:id="9"/>
      <w:bookmarkEnd w:id="10"/>
    </w:p>
    <w:p w:rsidR="00CE0D6F" w:rsidRPr="00CE0D6F" w:rsidRDefault="00CE0D6F" w:rsidP="00CE0D6F">
      <w:pPr>
        <w:pStyle w:val="Default"/>
        <w:jc w:val="center"/>
      </w:pPr>
      <w:r w:rsidRPr="00CE0D6F">
        <w:t>By Kun Mei</w:t>
      </w:r>
    </w:p>
    <w:p w:rsidR="00CE0D6F" w:rsidRPr="00CE0D6F" w:rsidRDefault="00CE0D6F" w:rsidP="00CE0D6F">
      <w:pPr>
        <w:pStyle w:val="Default"/>
        <w:jc w:val="center"/>
      </w:pPr>
      <w:r w:rsidRPr="00CE0D6F">
        <w:t>Thesis Director:</w:t>
      </w:r>
    </w:p>
    <w:p w:rsidR="00A54777" w:rsidRDefault="00CE0D6F" w:rsidP="00CE0D6F">
      <w:pPr>
        <w:jc w:val="center"/>
        <w:rPr>
          <w:szCs w:val="24"/>
        </w:rPr>
      </w:pPr>
      <w:r w:rsidRPr="00CE0D6F">
        <w:rPr>
          <w:szCs w:val="24"/>
        </w:rPr>
        <w:t>Professor Panos G. Georgopoulos</w:t>
      </w:r>
    </w:p>
    <w:p w:rsidR="00477FA2" w:rsidRPr="00CE0D6F" w:rsidRDefault="00477FA2" w:rsidP="00CE0D6F">
      <w:pPr>
        <w:jc w:val="center"/>
        <w:rPr>
          <w:szCs w:val="24"/>
        </w:rPr>
      </w:pPr>
    </w:p>
    <w:p w:rsidR="00EA4D82" w:rsidRDefault="006645CC" w:rsidP="00FE42FB">
      <w:pPr>
        <w:spacing w:before="96" w:after="120"/>
        <w:ind w:firstLine="720"/>
        <w:rPr>
          <w:rFonts w:cs="Times New Roman"/>
          <w:kern w:val="0"/>
          <w:szCs w:val="24"/>
        </w:rPr>
      </w:pPr>
      <w:r>
        <w:rPr>
          <w:rFonts w:cs="Times New Roman"/>
          <w:kern w:val="0"/>
          <w:szCs w:val="24"/>
        </w:rPr>
        <w:t>Airborne a</w:t>
      </w:r>
      <w:r w:rsidR="00EA4D82">
        <w:rPr>
          <w:rFonts w:cs="Times New Roman"/>
          <w:kern w:val="0"/>
          <w:szCs w:val="24"/>
        </w:rPr>
        <w:t xml:space="preserve">llergenic pollen is </w:t>
      </w:r>
      <w:r w:rsidR="00F1000F">
        <w:rPr>
          <w:rFonts w:cs="Times New Roman"/>
          <w:kern w:val="0"/>
          <w:szCs w:val="24"/>
        </w:rPr>
        <w:t xml:space="preserve">a </w:t>
      </w:r>
      <w:r w:rsidR="00EA4D82">
        <w:rPr>
          <w:rFonts w:cs="Times New Roman"/>
          <w:kern w:val="0"/>
          <w:szCs w:val="24"/>
        </w:rPr>
        <w:t xml:space="preserve">main </w:t>
      </w:r>
      <w:r w:rsidR="00F1000F">
        <w:rPr>
          <w:rFonts w:cs="Times New Roman"/>
          <w:kern w:val="0"/>
          <w:szCs w:val="24"/>
        </w:rPr>
        <w:t>cause of</w:t>
      </w:r>
      <w:r w:rsidR="00EA4D82">
        <w:rPr>
          <w:rFonts w:cs="Times New Roman"/>
          <w:kern w:val="0"/>
          <w:szCs w:val="24"/>
        </w:rPr>
        <w:t xml:space="preserve"> Allergic Airway Disease (AAD), which affect</w:t>
      </w:r>
      <w:r w:rsidR="00620390">
        <w:rPr>
          <w:rFonts w:cs="Times New Roman"/>
          <w:kern w:val="0"/>
          <w:szCs w:val="24"/>
        </w:rPr>
        <w:t>s</w:t>
      </w:r>
      <w:r w:rsidR="00EA4D82" w:rsidRPr="00626DE8">
        <w:rPr>
          <w:rFonts w:cs="Times New Roman"/>
          <w:kern w:val="0"/>
          <w:szCs w:val="24"/>
        </w:rPr>
        <w:t xml:space="preserve"> 5%-30% </w:t>
      </w:r>
      <w:r w:rsidR="00620390" w:rsidRPr="00626DE8">
        <w:rPr>
          <w:rFonts w:cs="Times New Roman"/>
          <w:kern w:val="0"/>
          <w:szCs w:val="24"/>
        </w:rPr>
        <w:t xml:space="preserve">of the </w:t>
      </w:r>
      <w:r w:rsidR="00EA4D82" w:rsidRPr="00626DE8">
        <w:rPr>
          <w:rFonts w:cs="Times New Roman"/>
          <w:kern w:val="0"/>
          <w:szCs w:val="24"/>
        </w:rPr>
        <w:t>population in industrialized countries. Furthermore, a</w:t>
      </w:r>
      <w:r w:rsidR="00AE447D" w:rsidRPr="00626DE8">
        <w:rPr>
          <w:rFonts w:cs="Times New Roman"/>
          <w:kern w:val="0"/>
          <w:szCs w:val="24"/>
        </w:rPr>
        <w:t>llergenic pollen has been reported to act synergistically with common air pollutant</w:t>
      </w:r>
      <w:r w:rsidR="00620390" w:rsidRPr="00626DE8">
        <w:rPr>
          <w:rFonts w:cs="Times New Roman"/>
          <w:kern w:val="0"/>
          <w:szCs w:val="24"/>
        </w:rPr>
        <w:t>s</w:t>
      </w:r>
      <w:r w:rsidR="00AE447D" w:rsidRPr="00626DE8">
        <w:rPr>
          <w:rFonts w:cs="Times New Roman"/>
          <w:kern w:val="0"/>
          <w:szCs w:val="24"/>
        </w:rPr>
        <w:t xml:space="preserve">, such as </w:t>
      </w:r>
      <w:r w:rsidR="0066356B" w:rsidRPr="00626DE8">
        <w:rPr>
          <w:rFonts w:cs="Times New Roman"/>
          <w:kern w:val="0"/>
          <w:szCs w:val="24"/>
        </w:rPr>
        <w:t>ozone</w:t>
      </w:r>
      <w:r w:rsidR="00AE447D" w:rsidRPr="00626DE8">
        <w:rPr>
          <w:rFonts w:cs="Times New Roman"/>
          <w:kern w:val="0"/>
          <w:szCs w:val="24"/>
        </w:rPr>
        <w:t xml:space="preserve"> and particular matter, t</w:t>
      </w:r>
      <w:r w:rsidR="00AE447D">
        <w:rPr>
          <w:rFonts w:cs="Times New Roman"/>
          <w:kern w:val="0"/>
          <w:szCs w:val="24"/>
        </w:rPr>
        <w:t>o</w:t>
      </w:r>
      <w:r w:rsidR="00783CAD">
        <w:rPr>
          <w:rFonts w:cs="Times New Roman"/>
          <w:kern w:val="0"/>
          <w:szCs w:val="24"/>
        </w:rPr>
        <w:t xml:space="preserve"> </w:t>
      </w:r>
      <w:r w:rsidR="00EA4D82">
        <w:rPr>
          <w:rFonts w:cs="Times New Roman"/>
          <w:kern w:val="0"/>
          <w:szCs w:val="24"/>
        </w:rPr>
        <w:t xml:space="preserve">exacerbate allergy </w:t>
      </w:r>
      <w:r w:rsidR="00620390">
        <w:rPr>
          <w:rFonts w:cs="Times New Roman"/>
          <w:kern w:val="0"/>
          <w:szCs w:val="24"/>
        </w:rPr>
        <w:t>symptoms</w:t>
      </w:r>
      <w:r w:rsidR="00AE447D">
        <w:rPr>
          <w:rFonts w:cs="Times New Roman"/>
          <w:kern w:val="0"/>
          <w:szCs w:val="24"/>
        </w:rPr>
        <w:t xml:space="preserve">. </w:t>
      </w:r>
      <w:r w:rsidR="00BC15C6">
        <w:rPr>
          <w:rFonts w:cs="Times New Roman"/>
          <w:kern w:val="0"/>
          <w:szCs w:val="24"/>
        </w:rPr>
        <w:t xml:space="preserve">Studies </w:t>
      </w:r>
      <w:r w:rsidR="007E2B40">
        <w:rPr>
          <w:rFonts w:cs="Times New Roman"/>
          <w:kern w:val="0"/>
          <w:szCs w:val="24"/>
        </w:rPr>
        <w:t>of population</w:t>
      </w:r>
      <w:r w:rsidR="00BC15C6">
        <w:rPr>
          <w:rFonts w:cs="Times New Roman"/>
          <w:kern w:val="0"/>
          <w:szCs w:val="24"/>
        </w:rPr>
        <w:t xml:space="preserve"> </w:t>
      </w:r>
      <w:r w:rsidR="007E2B40">
        <w:rPr>
          <w:rFonts w:cs="Times New Roman"/>
          <w:kern w:val="0"/>
          <w:szCs w:val="24"/>
        </w:rPr>
        <w:t xml:space="preserve">exposures to </w:t>
      </w:r>
      <w:r w:rsidR="00BC15C6">
        <w:rPr>
          <w:rFonts w:cs="Times New Roman"/>
          <w:kern w:val="0"/>
          <w:szCs w:val="24"/>
        </w:rPr>
        <w:t xml:space="preserve">allergenic pollen will help to provide useful information for </w:t>
      </w:r>
      <w:r w:rsidR="00620390">
        <w:rPr>
          <w:rFonts w:cs="Times New Roman"/>
          <w:kern w:val="0"/>
          <w:szCs w:val="24"/>
        </w:rPr>
        <w:t xml:space="preserve">the </w:t>
      </w:r>
      <w:r w:rsidR="00BC15C6">
        <w:rPr>
          <w:rFonts w:cs="Times New Roman"/>
          <w:kern w:val="0"/>
          <w:szCs w:val="24"/>
        </w:rPr>
        <w:t xml:space="preserve">scientific community to </w:t>
      </w:r>
      <w:r w:rsidR="00620390">
        <w:rPr>
          <w:rFonts w:cs="Times New Roman"/>
          <w:kern w:val="0"/>
          <w:szCs w:val="24"/>
        </w:rPr>
        <w:t>aid</w:t>
      </w:r>
      <w:r w:rsidR="00BC15C6">
        <w:rPr>
          <w:rFonts w:cs="Times New Roman"/>
          <w:kern w:val="0"/>
          <w:szCs w:val="24"/>
        </w:rPr>
        <w:t xml:space="preserve"> allergy suffer</w:t>
      </w:r>
      <w:r w:rsidR="00620390">
        <w:rPr>
          <w:rFonts w:cs="Times New Roman"/>
          <w:kern w:val="0"/>
          <w:szCs w:val="24"/>
        </w:rPr>
        <w:t>er</w:t>
      </w:r>
      <w:r w:rsidR="00BC15C6">
        <w:rPr>
          <w:rFonts w:cs="Times New Roman"/>
          <w:kern w:val="0"/>
          <w:szCs w:val="24"/>
        </w:rPr>
        <w:t>s.</w:t>
      </w:r>
    </w:p>
    <w:p w:rsidR="001E0661" w:rsidRDefault="00783CAD" w:rsidP="006B3B85">
      <w:pPr>
        <w:spacing w:before="96" w:after="120"/>
        <w:ind w:firstLine="720"/>
        <w:rPr>
          <w:rFonts w:cs="Times New Roman"/>
          <w:kern w:val="0"/>
          <w:szCs w:val="24"/>
        </w:rPr>
      </w:pPr>
      <w:r>
        <w:rPr>
          <w:rFonts w:cs="Times New Roman"/>
          <w:kern w:val="0"/>
          <w:szCs w:val="24"/>
        </w:rPr>
        <w:t xml:space="preserve">In the </w:t>
      </w:r>
      <w:r w:rsidR="00333683">
        <w:rPr>
          <w:rFonts w:cs="Times New Roman"/>
          <w:kern w:val="0"/>
          <w:szCs w:val="24"/>
        </w:rPr>
        <w:t>present</w:t>
      </w:r>
      <w:r>
        <w:rPr>
          <w:rFonts w:cs="Times New Roman"/>
          <w:kern w:val="0"/>
          <w:szCs w:val="24"/>
        </w:rPr>
        <w:t xml:space="preserve"> study, a probabilistic exposure modeling system has been developed using Monte Carlo </w:t>
      </w:r>
      <w:r w:rsidR="00EE16D5">
        <w:rPr>
          <w:rFonts w:cs="Times New Roman"/>
          <w:kern w:val="0"/>
          <w:szCs w:val="24"/>
        </w:rPr>
        <w:t xml:space="preserve">methods to simulate exposures </w:t>
      </w:r>
      <w:r w:rsidR="00384921">
        <w:rPr>
          <w:rFonts w:cs="Times New Roman"/>
          <w:kern w:val="0"/>
          <w:szCs w:val="24"/>
        </w:rPr>
        <w:t>of</w:t>
      </w:r>
      <w:r w:rsidR="00EE16D5">
        <w:rPr>
          <w:rFonts w:cs="Times New Roman"/>
          <w:kern w:val="0"/>
          <w:szCs w:val="24"/>
        </w:rPr>
        <w:t xml:space="preserve"> </w:t>
      </w:r>
      <w:r w:rsidR="00620390">
        <w:rPr>
          <w:rFonts w:cs="Times New Roman"/>
          <w:kern w:val="0"/>
          <w:szCs w:val="24"/>
        </w:rPr>
        <w:t xml:space="preserve">the </w:t>
      </w:r>
      <w:r w:rsidR="00EE16D5">
        <w:rPr>
          <w:rFonts w:cs="Times New Roman"/>
          <w:kern w:val="0"/>
          <w:szCs w:val="24"/>
        </w:rPr>
        <w:t>general population in the United States</w:t>
      </w:r>
      <w:r w:rsidR="00620390">
        <w:rPr>
          <w:rFonts w:cs="Times New Roman"/>
          <w:kern w:val="0"/>
          <w:szCs w:val="24"/>
        </w:rPr>
        <w:t xml:space="preserve"> (US)</w:t>
      </w:r>
      <w:r w:rsidR="006C5FCE" w:rsidRPr="006C5FCE">
        <w:rPr>
          <w:rFonts w:cs="Times New Roman"/>
          <w:kern w:val="0"/>
          <w:szCs w:val="24"/>
        </w:rPr>
        <w:t xml:space="preserve"> </w:t>
      </w:r>
      <w:r w:rsidR="006C5FCE">
        <w:rPr>
          <w:rFonts w:cs="Times New Roman"/>
          <w:kern w:val="0"/>
          <w:szCs w:val="24"/>
        </w:rPr>
        <w:t>to airborne allergenic</w:t>
      </w:r>
      <w:r w:rsidR="00FF3411">
        <w:rPr>
          <w:rFonts w:cs="Times New Roman"/>
          <w:kern w:val="0"/>
          <w:szCs w:val="24"/>
        </w:rPr>
        <w:t xml:space="preserve"> pollen</w:t>
      </w:r>
      <w:r w:rsidR="00EE16D5">
        <w:rPr>
          <w:rFonts w:cs="Times New Roman"/>
          <w:kern w:val="0"/>
          <w:szCs w:val="24"/>
        </w:rPr>
        <w:t xml:space="preserve">. </w:t>
      </w:r>
      <w:r w:rsidR="00A95CC2">
        <w:rPr>
          <w:rFonts w:cs="Times New Roman"/>
          <w:kern w:val="0"/>
          <w:szCs w:val="24"/>
        </w:rPr>
        <w:t>S</w:t>
      </w:r>
      <w:r w:rsidR="00BC15C6">
        <w:rPr>
          <w:rFonts w:cs="Times New Roman"/>
          <w:kern w:val="0"/>
          <w:szCs w:val="24"/>
        </w:rPr>
        <w:t>imulation</w:t>
      </w:r>
      <w:r w:rsidR="00A95CC2">
        <w:rPr>
          <w:rFonts w:cs="Times New Roman"/>
          <w:kern w:val="0"/>
          <w:szCs w:val="24"/>
        </w:rPr>
        <w:t>s</w:t>
      </w:r>
      <w:r w:rsidR="00BC15C6">
        <w:rPr>
          <w:rFonts w:cs="Times New Roman"/>
          <w:kern w:val="0"/>
          <w:szCs w:val="24"/>
        </w:rPr>
        <w:t xml:space="preserve"> </w:t>
      </w:r>
      <w:r w:rsidR="00F410A5">
        <w:rPr>
          <w:rFonts w:cs="Times New Roman"/>
          <w:kern w:val="0"/>
          <w:szCs w:val="24"/>
        </w:rPr>
        <w:t>were</w:t>
      </w:r>
      <w:r w:rsidR="00BC15C6">
        <w:rPr>
          <w:rFonts w:cs="Times New Roman"/>
          <w:kern w:val="0"/>
          <w:szCs w:val="24"/>
        </w:rPr>
        <w:t xml:space="preserve"> conducted by sampling randomly from </w:t>
      </w:r>
      <w:r w:rsidR="00ED3C5B">
        <w:rPr>
          <w:rFonts w:cs="Times New Roman"/>
          <w:kern w:val="0"/>
          <w:szCs w:val="24"/>
        </w:rPr>
        <w:t>distributions of outdoor and indoor allergenic pollen concentration</w:t>
      </w:r>
      <w:r w:rsidR="00620390">
        <w:rPr>
          <w:rFonts w:cs="Times New Roman"/>
          <w:kern w:val="0"/>
          <w:szCs w:val="24"/>
        </w:rPr>
        <w:t>s</w:t>
      </w:r>
      <w:r w:rsidR="00ED3C5B">
        <w:rPr>
          <w:rFonts w:cs="Times New Roman"/>
          <w:kern w:val="0"/>
          <w:szCs w:val="24"/>
        </w:rPr>
        <w:t xml:space="preserve"> </w:t>
      </w:r>
      <w:r w:rsidR="00BC15C6">
        <w:rPr>
          <w:rFonts w:cs="Times New Roman"/>
          <w:kern w:val="0"/>
          <w:szCs w:val="24"/>
        </w:rPr>
        <w:t xml:space="preserve">and distributions of activity data </w:t>
      </w:r>
      <w:r w:rsidR="00FF3411">
        <w:rPr>
          <w:rFonts w:cs="Times New Roman"/>
          <w:kern w:val="0"/>
          <w:szCs w:val="24"/>
        </w:rPr>
        <w:t xml:space="preserve">for </w:t>
      </w:r>
      <w:r w:rsidR="00620390">
        <w:rPr>
          <w:rFonts w:cs="Times New Roman"/>
          <w:kern w:val="0"/>
          <w:szCs w:val="24"/>
        </w:rPr>
        <w:t xml:space="preserve">the </w:t>
      </w:r>
      <w:r w:rsidR="00BC15C6">
        <w:rPr>
          <w:rFonts w:cs="Times New Roman"/>
          <w:kern w:val="0"/>
          <w:szCs w:val="24"/>
        </w:rPr>
        <w:t xml:space="preserve">general US population. These activity data include </w:t>
      </w:r>
      <w:r w:rsidR="00B63CEB">
        <w:rPr>
          <w:rFonts w:cs="Times New Roman"/>
          <w:kern w:val="0"/>
          <w:szCs w:val="24"/>
        </w:rPr>
        <w:t xml:space="preserve">time spent </w:t>
      </w:r>
      <w:r w:rsidR="00BC15C6">
        <w:rPr>
          <w:rFonts w:cs="Times New Roman"/>
          <w:kern w:val="0"/>
          <w:szCs w:val="24"/>
        </w:rPr>
        <w:t>indoor</w:t>
      </w:r>
      <w:r w:rsidR="00B63CEB">
        <w:rPr>
          <w:rFonts w:cs="Times New Roman"/>
          <w:kern w:val="0"/>
          <w:szCs w:val="24"/>
        </w:rPr>
        <w:t>s</w:t>
      </w:r>
      <w:r w:rsidR="00BC15C6">
        <w:rPr>
          <w:rFonts w:cs="Times New Roman"/>
          <w:kern w:val="0"/>
          <w:szCs w:val="24"/>
        </w:rPr>
        <w:t xml:space="preserve"> and outdoor</w:t>
      </w:r>
      <w:r w:rsidR="00B63CEB">
        <w:rPr>
          <w:rFonts w:cs="Times New Roman"/>
          <w:kern w:val="0"/>
          <w:szCs w:val="24"/>
        </w:rPr>
        <w:t>s</w:t>
      </w:r>
      <w:r w:rsidR="00BC15C6">
        <w:rPr>
          <w:rFonts w:cs="Times New Roman"/>
          <w:kern w:val="0"/>
          <w:szCs w:val="24"/>
        </w:rPr>
        <w:t>, inhalation rate</w:t>
      </w:r>
      <w:r w:rsidR="00B670A3">
        <w:rPr>
          <w:rFonts w:cs="Times New Roman"/>
          <w:kern w:val="0"/>
          <w:szCs w:val="24"/>
        </w:rPr>
        <w:t>s</w:t>
      </w:r>
      <w:r w:rsidR="00BC15C6">
        <w:rPr>
          <w:rFonts w:cs="Times New Roman"/>
          <w:kern w:val="0"/>
          <w:szCs w:val="24"/>
        </w:rPr>
        <w:t xml:space="preserve">, </w:t>
      </w:r>
      <w:r w:rsidR="001E0661">
        <w:rPr>
          <w:rFonts w:cs="Times New Roman"/>
          <w:kern w:val="0"/>
          <w:szCs w:val="24"/>
        </w:rPr>
        <w:t xml:space="preserve">exposed skin area, hand-to-mouth touch frequency, etc. </w:t>
      </w:r>
      <w:r w:rsidR="00197348">
        <w:rPr>
          <w:rFonts w:cs="Times New Roman"/>
          <w:kern w:val="0"/>
          <w:szCs w:val="24"/>
        </w:rPr>
        <w:t>Distributions</w:t>
      </w:r>
      <w:r w:rsidR="001D7717">
        <w:rPr>
          <w:rFonts w:cs="Times New Roman"/>
          <w:kern w:val="0"/>
          <w:szCs w:val="24"/>
        </w:rPr>
        <w:t xml:space="preserve"> of </w:t>
      </w:r>
      <w:r w:rsidR="00E82772">
        <w:rPr>
          <w:rFonts w:cs="Times New Roman"/>
          <w:kern w:val="0"/>
          <w:szCs w:val="24"/>
        </w:rPr>
        <w:t xml:space="preserve">airborne </w:t>
      </w:r>
      <w:r w:rsidR="001E0661">
        <w:rPr>
          <w:rFonts w:cs="Times New Roman"/>
          <w:kern w:val="0"/>
          <w:szCs w:val="24"/>
        </w:rPr>
        <w:t xml:space="preserve">allergenic </w:t>
      </w:r>
      <w:r w:rsidR="001D7717">
        <w:rPr>
          <w:rFonts w:cs="Times New Roman"/>
          <w:kern w:val="0"/>
          <w:szCs w:val="24"/>
        </w:rPr>
        <w:lastRenderedPageBreak/>
        <w:t>pollen</w:t>
      </w:r>
      <w:r w:rsidR="00600E9D">
        <w:rPr>
          <w:rFonts w:cs="Times New Roman"/>
          <w:kern w:val="0"/>
          <w:szCs w:val="24"/>
        </w:rPr>
        <w:t xml:space="preserve"> concentration</w:t>
      </w:r>
      <w:r w:rsidR="00620390">
        <w:rPr>
          <w:rFonts w:cs="Times New Roman"/>
          <w:kern w:val="0"/>
          <w:szCs w:val="24"/>
        </w:rPr>
        <w:t>s</w:t>
      </w:r>
      <w:r w:rsidR="00197348">
        <w:rPr>
          <w:rFonts w:cs="Times New Roman"/>
          <w:kern w:val="0"/>
          <w:szCs w:val="24"/>
        </w:rPr>
        <w:t xml:space="preserve"> </w:t>
      </w:r>
      <w:r w:rsidR="001E0661">
        <w:rPr>
          <w:rFonts w:cs="Times New Roman"/>
          <w:kern w:val="0"/>
          <w:szCs w:val="24"/>
        </w:rPr>
        <w:t>from</w:t>
      </w:r>
      <w:r w:rsidR="00197348">
        <w:rPr>
          <w:rFonts w:cs="Times New Roman"/>
          <w:kern w:val="0"/>
          <w:szCs w:val="24"/>
        </w:rPr>
        <w:t xml:space="preserve"> </w:t>
      </w:r>
      <w:r w:rsidR="001E0661">
        <w:rPr>
          <w:rFonts w:cs="Times New Roman"/>
          <w:kern w:val="0"/>
          <w:szCs w:val="24"/>
        </w:rPr>
        <w:t>representative trees, weeds and grass</w:t>
      </w:r>
      <w:r w:rsidR="00197348">
        <w:rPr>
          <w:rFonts w:cs="Times New Roman"/>
          <w:kern w:val="0"/>
          <w:szCs w:val="24"/>
        </w:rPr>
        <w:t xml:space="preserve"> </w:t>
      </w:r>
      <w:r w:rsidR="00600E9D">
        <w:rPr>
          <w:rFonts w:cs="Times New Roman"/>
          <w:kern w:val="0"/>
          <w:szCs w:val="24"/>
        </w:rPr>
        <w:t xml:space="preserve">in </w:t>
      </w:r>
      <w:r w:rsidR="001D7717">
        <w:rPr>
          <w:rFonts w:cs="Times New Roman"/>
          <w:kern w:val="0"/>
          <w:szCs w:val="24"/>
        </w:rPr>
        <w:t xml:space="preserve">nine climate </w:t>
      </w:r>
      <w:r w:rsidR="0040076C">
        <w:rPr>
          <w:rFonts w:cs="Times New Roman"/>
          <w:kern w:val="0"/>
          <w:szCs w:val="24"/>
        </w:rPr>
        <w:t>region</w:t>
      </w:r>
      <w:r w:rsidR="001D7717">
        <w:rPr>
          <w:rFonts w:cs="Times New Roman"/>
          <w:kern w:val="0"/>
          <w:szCs w:val="24"/>
        </w:rPr>
        <w:t>s</w:t>
      </w:r>
      <w:r w:rsidR="00D206AB">
        <w:rPr>
          <w:rFonts w:cs="Times New Roman"/>
          <w:kern w:val="0"/>
          <w:szCs w:val="24"/>
        </w:rPr>
        <w:t xml:space="preserve"> in contiguous US</w:t>
      </w:r>
      <w:r w:rsidR="001D7717">
        <w:rPr>
          <w:rFonts w:cs="Times New Roman"/>
          <w:kern w:val="0"/>
          <w:szCs w:val="24"/>
        </w:rPr>
        <w:t xml:space="preserve"> </w:t>
      </w:r>
      <w:r w:rsidR="00600E9D">
        <w:rPr>
          <w:rFonts w:cs="Times New Roman"/>
          <w:kern w:val="0"/>
          <w:szCs w:val="24"/>
        </w:rPr>
        <w:t>were</w:t>
      </w:r>
      <w:r w:rsidR="00197348">
        <w:rPr>
          <w:rFonts w:cs="Times New Roman"/>
          <w:kern w:val="0"/>
          <w:szCs w:val="24"/>
        </w:rPr>
        <w:t xml:space="preserve"> </w:t>
      </w:r>
      <w:r w:rsidR="009277E5">
        <w:rPr>
          <w:rFonts w:cs="Times New Roman"/>
          <w:kern w:val="0"/>
          <w:szCs w:val="24"/>
        </w:rPr>
        <w:t>developed from</w:t>
      </w:r>
      <w:r w:rsidR="00197348">
        <w:rPr>
          <w:rFonts w:cs="Times New Roman"/>
          <w:kern w:val="0"/>
          <w:szCs w:val="24"/>
        </w:rPr>
        <w:t xml:space="preserve"> </w:t>
      </w:r>
      <w:r w:rsidR="001E0661">
        <w:rPr>
          <w:rFonts w:ascii="Times-Roman" w:hAnsi="Times-Roman" w:cs="Times-Roman"/>
          <w:color w:val="000000"/>
          <w:kern w:val="0"/>
          <w:szCs w:val="24"/>
        </w:rPr>
        <w:t xml:space="preserve">observed </w:t>
      </w:r>
      <w:r w:rsidR="00133A9A">
        <w:rPr>
          <w:rFonts w:ascii="Times-Roman" w:hAnsi="Times-Roman" w:cs="Times-Roman"/>
          <w:color w:val="000000"/>
          <w:kern w:val="0"/>
          <w:szCs w:val="24"/>
        </w:rPr>
        <w:t xml:space="preserve">airborne </w:t>
      </w:r>
      <w:r w:rsidR="001E0661">
        <w:rPr>
          <w:rFonts w:ascii="Times-Roman" w:hAnsi="Times-Roman" w:cs="Times-Roman"/>
          <w:color w:val="000000"/>
          <w:kern w:val="0"/>
          <w:szCs w:val="24"/>
        </w:rPr>
        <w:t xml:space="preserve">pollen counts </w:t>
      </w:r>
      <w:r w:rsidR="0081101E">
        <w:rPr>
          <w:rFonts w:ascii="Times-Roman" w:hAnsi="Times-Roman" w:cs="Times-Roman"/>
          <w:color w:val="000000"/>
          <w:kern w:val="0"/>
          <w:szCs w:val="24"/>
        </w:rPr>
        <w:t xml:space="preserve">collected </w:t>
      </w:r>
      <w:r w:rsidR="00FF3411">
        <w:rPr>
          <w:rFonts w:ascii="Times-Roman" w:hAnsi="Times-Roman" w:cs="Times-Roman"/>
          <w:color w:val="000000"/>
          <w:kern w:val="0"/>
          <w:szCs w:val="24"/>
        </w:rPr>
        <w:t xml:space="preserve">at </w:t>
      </w:r>
      <w:r w:rsidR="001E0661">
        <w:rPr>
          <w:rFonts w:ascii="Times-Roman" w:hAnsi="Times-Roman" w:cs="Times-Roman"/>
          <w:color w:val="000000"/>
          <w:kern w:val="0"/>
          <w:szCs w:val="24"/>
        </w:rPr>
        <w:t xml:space="preserve">the </w:t>
      </w:r>
      <w:r w:rsidR="001E0661" w:rsidRPr="001E0661">
        <w:rPr>
          <w:rFonts w:ascii="Times-Roman" w:hAnsi="Times-Roman" w:cs="Times-Roman"/>
          <w:color w:val="000000"/>
          <w:kern w:val="0"/>
          <w:szCs w:val="24"/>
        </w:rPr>
        <w:t>American Academy of Allergy Asthma and Immunology</w:t>
      </w:r>
      <w:r w:rsidR="001E0661">
        <w:rPr>
          <w:rFonts w:ascii="Times-Roman" w:hAnsi="Times-Roman" w:cs="Times-Roman"/>
          <w:color w:val="000000"/>
          <w:kern w:val="0"/>
          <w:szCs w:val="24"/>
        </w:rPr>
        <w:t xml:space="preserve"> (AAAAI) monitoring stations</w:t>
      </w:r>
      <w:r w:rsidR="001D7717">
        <w:rPr>
          <w:rFonts w:cs="Times New Roman"/>
          <w:kern w:val="0"/>
          <w:szCs w:val="24"/>
        </w:rPr>
        <w:t xml:space="preserve">. </w:t>
      </w:r>
      <w:r w:rsidR="00620390">
        <w:rPr>
          <w:rFonts w:cs="Times New Roman"/>
          <w:kern w:val="0"/>
          <w:szCs w:val="24"/>
        </w:rPr>
        <w:t>US d</w:t>
      </w:r>
      <w:r w:rsidR="00600E9D">
        <w:rPr>
          <w:rFonts w:cs="Times New Roman"/>
          <w:kern w:val="0"/>
          <w:szCs w:val="24"/>
        </w:rPr>
        <w:t>emographic</w:t>
      </w:r>
      <w:r w:rsidR="001D7717">
        <w:rPr>
          <w:rFonts w:cs="Times New Roman"/>
          <w:kern w:val="0"/>
          <w:szCs w:val="24"/>
        </w:rPr>
        <w:t xml:space="preserve"> data</w:t>
      </w:r>
      <w:r w:rsidR="00620390">
        <w:rPr>
          <w:rFonts w:cs="Times New Roman"/>
          <w:kern w:val="0"/>
          <w:szCs w:val="24"/>
        </w:rPr>
        <w:t xml:space="preserve"> </w:t>
      </w:r>
      <w:r w:rsidR="00600E9D">
        <w:rPr>
          <w:rFonts w:cs="Times New Roman"/>
          <w:kern w:val="0"/>
          <w:szCs w:val="24"/>
        </w:rPr>
        <w:t>were used to generate the</w:t>
      </w:r>
      <w:r w:rsidR="001D7717">
        <w:rPr>
          <w:rFonts w:cs="Times New Roman"/>
          <w:kern w:val="0"/>
          <w:szCs w:val="24"/>
        </w:rPr>
        <w:t xml:space="preserve"> </w:t>
      </w:r>
      <w:r w:rsidR="001E0661">
        <w:rPr>
          <w:rFonts w:cs="Times New Roman"/>
          <w:kern w:val="0"/>
          <w:szCs w:val="24"/>
        </w:rPr>
        <w:t>distributions of activit</w:t>
      </w:r>
      <w:r w:rsidR="00620390">
        <w:rPr>
          <w:rFonts w:cs="Times New Roman"/>
          <w:kern w:val="0"/>
          <w:szCs w:val="24"/>
        </w:rPr>
        <w:t>ies</w:t>
      </w:r>
      <w:r w:rsidR="001D7717">
        <w:rPr>
          <w:rFonts w:cs="Times New Roman"/>
          <w:kern w:val="0"/>
          <w:szCs w:val="24"/>
        </w:rPr>
        <w:t xml:space="preserve"> </w:t>
      </w:r>
      <w:r w:rsidR="00C62D47">
        <w:rPr>
          <w:rFonts w:cs="Times New Roman"/>
          <w:kern w:val="0"/>
          <w:szCs w:val="24"/>
        </w:rPr>
        <w:t>stratified by</w:t>
      </w:r>
      <w:r w:rsidR="001D7717">
        <w:rPr>
          <w:rFonts w:cs="Times New Roman"/>
          <w:kern w:val="0"/>
          <w:szCs w:val="24"/>
        </w:rPr>
        <w:t xml:space="preserve"> age and </w:t>
      </w:r>
      <w:r w:rsidR="001E0661">
        <w:rPr>
          <w:rFonts w:cs="Times New Roman"/>
          <w:kern w:val="0"/>
          <w:szCs w:val="24"/>
        </w:rPr>
        <w:t>gender</w:t>
      </w:r>
      <w:r w:rsidR="001D7717">
        <w:rPr>
          <w:rFonts w:cs="Times New Roman"/>
          <w:kern w:val="0"/>
          <w:szCs w:val="24"/>
        </w:rPr>
        <w:t xml:space="preserve"> in </w:t>
      </w:r>
      <w:r w:rsidR="00600E9D">
        <w:rPr>
          <w:rFonts w:cs="Times New Roman"/>
          <w:kern w:val="0"/>
          <w:szCs w:val="24"/>
        </w:rPr>
        <w:t xml:space="preserve">the corresponding climate </w:t>
      </w:r>
      <w:r w:rsidR="0040076C">
        <w:rPr>
          <w:rFonts w:cs="Times New Roman"/>
          <w:kern w:val="0"/>
          <w:szCs w:val="24"/>
        </w:rPr>
        <w:t>region</w:t>
      </w:r>
      <w:r w:rsidR="00600E9D">
        <w:rPr>
          <w:rFonts w:cs="Times New Roman"/>
          <w:kern w:val="0"/>
          <w:szCs w:val="24"/>
        </w:rPr>
        <w:t xml:space="preserve">s. </w:t>
      </w:r>
    </w:p>
    <w:p w:rsidR="006318CE" w:rsidRDefault="004130BB" w:rsidP="00FE42FB">
      <w:pPr>
        <w:spacing w:before="96" w:after="120"/>
        <w:ind w:firstLine="720"/>
        <w:rPr>
          <w:rFonts w:cs="Times New Roman"/>
          <w:kern w:val="0"/>
          <w:szCs w:val="24"/>
        </w:rPr>
      </w:pPr>
      <w:r>
        <w:rPr>
          <w:rFonts w:cs="Times New Roman"/>
          <w:kern w:val="0"/>
          <w:szCs w:val="24"/>
        </w:rPr>
        <w:t xml:space="preserve">The </w:t>
      </w:r>
      <w:r w:rsidR="004C4D95">
        <w:rPr>
          <w:rFonts w:cs="Times New Roman"/>
          <w:kern w:val="0"/>
          <w:szCs w:val="24"/>
        </w:rPr>
        <w:t>mean and standard deviation</w:t>
      </w:r>
      <w:r>
        <w:rPr>
          <w:rFonts w:cs="Times New Roman"/>
          <w:kern w:val="0"/>
          <w:szCs w:val="24"/>
        </w:rPr>
        <w:t xml:space="preserve"> of </w:t>
      </w:r>
      <w:r w:rsidR="008763D3">
        <w:rPr>
          <w:rFonts w:cs="Times New Roman"/>
          <w:kern w:val="0"/>
          <w:szCs w:val="24"/>
        </w:rPr>
        <w:t xml:space="preserve">“virtual individual” </w:t>
      </w:r>
      <w:r>
        <w:rPr>
          <w:rFonts w:cs="Times New Roman"/>
          <w:kern w:val="0"/>
          <w:szCs w:val="24"/>
        </w:rPr>
        <w:t xml:space="preserve">daily </w:t>
      </w:r>
      <w:r w:rsidR="008763D3">
        <w:rPr>
          <w:rFonts w:cs="Times New Roman"/>
          <w:kern w:val="0"/>
          <w:szCs w:val="24"/>
        </w:rPr>
        <w:t>inhalation intakes</w:t>
      </w:r>
      <w:r w:rsidR="00F54889">
        <w:rPr>
          <w:rFonts w:cs="Times New Roman"/>
          <w:kern w:val="0"/>
          <w:szCs w:val="24"/>
        </w:rPr>
        <w:t xml:space="preserve"> </w:t>
      </w:r>
      <w:r w:rsidR="00C62D47">
        <w:rPr>
          <w:rFonts w:cs="Times New Roman"/>
          <w:kern w:val="0"/>
          <w:szCs w:val="24"/>
        </w:rPr>
        <w:t xml:space="preserve">from 1994 to </w:t>
      </w:r>
      <w:r w:rsidR="001F36FA">
        <w:rPr>
          <w:rFonts w:cs="Times New Roman"/>
          <w:kern w:val="0"/>
          <w:szCs w:val="24"/>
        </w:rPr>
        <w:t xml:space="preserve">2000 </w:t>
      </w:r>
      <w:r w:rsidR="00620390">
        <w:rPr>
          <w:rFonts w:cs="Times New Roman"/>
          <w:kern w:val="0"/>
          <w:szCs w:val="24"/>
        </w:rPr>
        <w:t xml:space="preserve">in the </w:t>
      </w:r>
      <w:r w:rsidR="00367FA4" w:rsidRPr="00367FA4">
        <w:rPr>
          <w:rFonts w:cs="Times New Roman"/>
          <w:kern w:val="0"/>
          <w:szCs w:val="24"/>
        </w:rPr>
        <w:t>contiguous US (CONUS)</w:t>
      </w:r>
      <w:r>
        <w:rPr>
          <w:rFonts w:cs="Times New Roman"/>
          <w:kern w:val="0"/>
          <w:szCs w:val="24"/>
        </w:rPr>
        <w:t xml:space="preserve"> were </w:t>
      </w:r>
      <w:r w:rsidR="007A0EAB">
        <w:rPr>
          <w:rFonts w:cs="Times New Roman"/>
          <w:kern w:val="0"/>
          <w:szCs w:val="24"/>
        </w:rPr>
        <w:t>74</w:t>
      </w:r>
      <w:r w:rsidR="007A0EAB" w:rsidRPr="006B3B85">
        <w:rPr>
          <w:rFonts w:cs="Times New Roman"/>
          <w:kern w:val="0"/>
          <w:szCs w:val="24"/>
        </w:rPr>
        <w:t>±</w:t>
      </w:r>
      <w:r w:rsidR="007A0EAB">
        <w:rPr>
          <w:rFonts w:cs="Times New Roman"/>
          <w:kern w:val="0"/>
          <w:szCs w:val="24"/>
        </w:rPr>
        <w:t xml:space="preserve">193 </w:t>
      </w:r>
      <w:r w:rsidR="00E5364E">
        <w:rPr>
          <w:rFonts w:cs="Times New Roman"/>
          <w:kern w:val="0"/>
          <w:szCs w:val="24"/>
        </w:rPr>
        <w:t>(mean</w:t>
      </w:r>
      <w:r w:rsidR="00E5364E" w:rsidRPr="006B3B85">
        <w:rPr>
          <w:rFonts w:cs="Times New Roman"/>
          <w:kern w:val="0"/>
          <w:szCs w:val="24"/>
        </w:rPr>
        <w:t>±</w:t>
      </w:r>
      <w:r w:rsidR="00E5364E">
        <w:rPr>
          <w:rFonts w:cs="Times New Roman"/>
          <w:kern w:val="0"/>
          <w:szCs w:val="24"/>
        </w:rPr>
        <w:t xml:space="preserve">1std.) </w:t>
      </w:r>
      <w:r>
        <w:rPr>
          <w:rFonts w:cs="Times New Roman"/>
          <w:kern w:val="0"/>
          <w:szCs w:val="24"/>
        </w:rPr>
        <w:t>pollen</w:t>
      </w:r>
      <w:r w:rsidR="00CF6A2A">
        <w:rPr>
          <w:rFonts w:cs="Times New Roman"/>
          <w:kern w:val="0"/>
          <w:szCs w:val="24"/>
        </w:rPr>
        <w:t xml:space="preserve"> grains</w:t>
      </w:r>
      <w:r w:rsidR="00620390">
        <w:rPr>
          <w:rFonts w:cs="Times New Roman"/>
          <w:kern w:val="0"/>
          <w:szCs w:val="24"/>
        </w:rPr>
        <w:t>/</w:t>
      </w:r>
      <w:r>
        <w:rPr>
          <w:rFonts w:cs="Times New Roman"/>
          <w:kern w:val="0"/>
          <w:szCs w:val="24"/>
        </w:rPr>
        <w:t xml:space="preserve">day for </w:t>
      </w:r>
      <w:r w:rsidR="00C010E8">
        <w:rPr>
          <w:rFonts w:cs="Times New Roman"/>
          <w:kern w:val="0"/>
          <w:szCs w:val="24"/>
        </w:rPr>
        <w:t xml:space="preserve">ragweed </w:t>
      </w:r>
      <w:r w:rsidR="00EF4551">
        <w:rPr>
          <w:rFonts w:cs="Times New Roman"/>
          <w:kern w:val="0"/>
          <w:szCs w:val="24"/>
        </w:rPr>
        <w:t>(</w:t>
      </w:r>
      <w:r w:rsidR="00E91895" w:rsidRPr="00E91895">
        <w:rPr>
          <w:rFonts w:cs="Times New Roman"/>
          <w:i/>
          <w:kern w:val="0"/>
          <w:szCs w:val="24"/>
        </w:rPr>
        <w:t>Ambrosia</w:t>
      </w:r>
      <w:r w:rsidR="00EF4551">
        <w:rPr>
          <w:rFonts w:cs="Times New Roman"/>
          <w:kern w:val="0"/>
          <w:szCs w:val="24"/>
        </w:rPr>
        <w:t>)</w:t>
      </w:r>
      <w:r w:rsidR="00FC3498">
        <w:rPr>
          <w:rFonts w:cs="Times New Roman"/>
          <w:kern w:val="0"/>
          <w:szCs w:val="24"/>
        </w:rPr>
        <w:t>,</w:t>
      </w:r>
      <w:r w:rsidR="006B3B85">
        <w:rPr>
          <w:rFonts w:cs="Times New Roman"/>
          <w:kern w:val="0"/>
          <w:szCs w:val="24"/>
        </w:rPr>
        <w:t xml:space="preserve"> </w:t>
      </w:r>
      <w:r w:rsidR="007A0EAB">
        <w:rPr>
          <w:rFonts w:cs="Times New Roman"/>
          <w:kern w:val="0"/>
          <w:szCs w:val="24"/>
        </w:rPr>
        <w:t>213</w:t>
      </w:r>
      <w:r w:rsidR="007A0EAB" w:rsidRPr="006B3B85">
        <w:rPr>
          <w:rFonts w:cs="Times New Roman"/>
          <w:kern w:val="0"/>
          <w:szCs w:val="24"/>
        </w:rPr>
        <w:t>±</w:t>
      </w:r>
      <w:r w:rsidR="007A0EAB">
        <w:rPr>
          <w:rFonts w:cs="Times New Roman"/>
          <w:kern w:val="0"/>
          <w:szCs w:val="24"/>
        </w:rPr>
        <w:t>687</w:t>
      </w:r>
      <w:r w:rsidR="001E0661">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w:t>
      </w:r>
      <w:r w:rsidR="00C010E8">
        <w:rPr>
          <w:rFonts w:cs="Times New Roman"/>
          <w:kern w:val="0"/>
          <w:szCs w:val="24"/>
        </w:rPr>
        <w:t>mu</w:t>
      </w:r>
      <w:r w:rsidR="004D12AB">
        <w:rPr>
          <w:rFonts w:cs="Times New Roman"/>
          <w:kern w:val="0"/>
          <w:szCs w:val="24"/>
        </w:rPr>
        <w:t>g</w:t>
      </w:r>
      <w:r w:rsidR="00C010E8">
        <w:rPr>
          <w:rFonts w:cs="Times New Roman"/>
          <w:kern w:val="0"/>
          <w:szCs w:val="24"/>
        </w:rPr>
        <w:t xml:space="preserve">wort </w:t>
      </w:r>
      <w:r w:rsidR="00EF4551">
        <w:rPr>
          <w:rFonts w:cs="Times New Roman"/>
          <w:kern w:val="0"/>
          <w:szCs w:val="24"/>
        </w:rPr>
        <w:t>(</w:t>
      </w:r>
      <w:r w:rsidR="00E91895" w:rsidRPr="00E91895">
        <w:rPr>
          <w:rFonts w:cs="Times New Roman"/>
          <w:i/>
          <w:kern w:val="0"/>
          <w:szCs w:val="24"/>
        </w:rPr>
        <w:t>Artemisia</w:t>
      </w:r>
      <w:r w:rsidR="00EF4551">
        <w:rPr>
          <w:rFonts w:cs="Times New Roman"/>
          <w:kern w:val="0"/>
          <w:szCs w:val="24"/>
        </w:rPr>
        <w:t>)</w:t>
      </w:r>
      <w:r>
        <w:rPr>
          <w:rFonts w:cs="Times New Roman"/>
          <w:kern w:val="0"/>
          <w:szCs w:val="24"/>
        </w:rPr>
        <w:t xml:space="preserve">, </w:t>
      </w:r>
      <w:r w:rsidR="007A0EAB">
        <w:rPr>
          <w:rFonts w:cs="Times New Roman"/>
          <w:kern w:val="0"/>
          <w:szCs w:val="24"/>
        </w:rPr>
        <w:t>146</w:t>
      </w:r>
      <w:r w:rsidR="007A0EAB" w:rsidRPr="006B3B85">
        <w:rPr>
          <w:rFonts w:cs="Times New Roman"/>
          <w:kern w:val="0"/>
          <w:szCs w:val="24"/>
        </w:rPr>
        <w:t>±</w:t>
      </w:r>
      <w:r w:rsidR="007A0EAB">
        <w:rPr>
          <w:rFonts w:cs="Times New Roman"/>
          <w:kern w:val="0"/>
          <w:szCs w:val="24"/>
        </w:rPr>
        <w:t>616 pollen</w:t>
      </w:r>
      <w:r w:rsidR="00CF6A2A">
        <w:rPr>
          <w:rFonts w:cs="Times New Roman"/>
          <w:kern w:val="0"/>
          <w:szCs w:val="24"/>
        </w:rPr>
        <w:t xml:space="preserve"> grains/day</w:t>
      </w:r>
      <w:r>
        <w:rPr>
          <w:rFonts w:cs="Times New Roman"/>
          <w:kern w:val="0"/>
          <w:szCs w:val="24"/>
        </w:rPr>
        <w:t xml:space="preserve"> for </w:t>
      </w:r>
      <w:r w:rsidR="00C010E8">
        <w:rPr>
          <w:rFonts w:cs="Times New Roman"/>
          <w:kern w:val="0"/>
          <w:szCs w:val="24"/>
        </w:rPr>
        <w:t xml:space="preserve">birch </w:t>
      </w:r>
      <w:r w:rsidR="00EF4551">
        <w:rPr>
          <w:rFonts w:cs="Times New Roman"/>
          <w:kern w:val="0"/>
          <w:szCs w:val="24"/>
        </w:rPr>
        <w:t>(</w:t>
      </w:r>
      <w:r w:rsidR="00E91895" w:rsidRPr="00E91895">
        <w:rPr>
          <w:rFonts w:cs="Times New Roman"/>
          <w:i/>
          <w:kern w:val="0"/>
          <w:szCs w:val="24"/>
        </w:rPr>
        <w:t>Betula</w:t>
      </w:r>
      <w:r w:rsidR="00EF4551">
        <w:rPr>
          <w:rFonts w:cs="Times New Roman"/>
          <w:kern w:val="0"/>
          <w:szCs w:val="24"/>
        </w:rPr>
        <w:t>)</w:t>
      </w:r>
      <w:r>
        <w:rPr>
          <w:rFonts w:cs="Times New Roman"/>
          <w:kern w:val="0"/>
          <w:szCs w:val="24"/>
        </w:rPr>
        <w:t xml:space="preserve">, </w:t>
      </w:r>
      <w:r w:rsidR="007A0EAB">
        <w:rPr>
          <w:rFonts w:cs="Times New Roman"/>
          <w:kern w:val="0"/>
          <w:szCs w:val="24"/>
        </w:rPr>
        <w:t>72</w:t>
      </w:r>
      <w:r w:rsidR="007A0EAB" w:rsidRPr="006B3B85">
        <w:rPr>
          <w:rFonts w:cs="Times New Roman"/>
          <w:kern w:val="0"/>
          <w:szCs w:val="24"/>
        </w:rPr>
        <w:t>±</w:t>
      </w:r>
      <w:r w:rsidR="007A0EAB">
        <w:rPr>
          <w:rFonts w:cs="Times New Roman"/>
          <w:kern w:val="0"/>
          <w:szCs w:val="24"/>
        </w:rPr>
        <w:t>237</w:t>
      </w:r>
      <w:r>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grass</w:t>
      </w:r>
      <w:r w:rsidR="003E7CB0">
        <w:rPr>
          <w:rFonts w:cs="Times New Roman"/>
          <w:kern w:val="0"/>
          <w:szCs w:val="24"/>
        </w:rPr>
        <w:t>es</w:t>
      </w:r>
      <w:r w:rsidR="00EF4551">
        <w:rPr>
          <w:rFonts w:cs="Times New Roman"/>
          <w:kern w:val="0"/>
          <w:szCs w:val="24"/>
        </w:rPr>
        <w:t xml:space="preserve"> (</w:t>
      </w:r>
      <w:r w:rsidR="00E91895" w:rsidRPr="00E91895">
        <w:rPr>
          <w:rFonts w:cs="Times New Roman"/>
          <w:i/>
          <w:kern w:val="0"/>
          <w:szCs w:val="24"/>
        </w:rPr>
        <w:t>Gramineae</w:t>
      </w:r>
      <w:r w:rsidR="00EF4551">
        <w:rPr>
          <w:rFonts w:cs="Times New Roman"/>
          <w:kern w:val="0"/>
          <w:szCs w:val="24"/>
        </w:rPr>
        <w:t>)</w:t>
      </w:r>
      <w:r w:rsidR="00620390">
        <w:rPr>
          <w:rFonts w:cs="Times New Roman"/>
          <w:kern w:val="0"/>
          <w:szCs w:val="24"/>
        </w:rPr>
        <w:t>,</w:t>
      </w:r>
      <w:r>
        <w:rPr>
          <w:rFonts w:cs="Times New Roman"/>
          <w:kern w:val="0"/>
          <w:szCs w:val="24"/>
        </w:rPr>
        <w:t xml:space="preserve"> and </w:t>
      </w:r>
      <w:r w:rsidR="007A0EAB">
        <w:rPr>
          <w:rFonts w:cs="Times New Roman"/>
          <w:kern w:val="0"/>
          <w:szCs w:val="24"/>
        </w:rPr>
        <w:t>401</w:t>
      </w:r>
      <w:r w:rsidR="007A0EAB" w:rsidRPr="006B3B85">
        <w:rPr>
          <w:rFonts w:cs="Times New Roman"/>
          <w:kern w:val="0"/>
          <w:szCs w:val="24"/>
        </w:rPr>
        <w:t>±</w:t>
      </w:r>
      <w:r w:rsidR="007A0EAB">
        <w:rPr>
          <w:rFonts w:cs="Times New Roman"/>
          <w:kern w:val="0"/>
          <w:szCs w:val="24"/>
        </w:rPr>
        <w:t>1312</w:t>
      </w:r>
      <w:r w:rsidR="001E0661">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oak</w:t>
      </w:r>
      <w:r w:rsidR="00EF4551">
        <w:rPr>
          <w:rFonts w:cs="Times New Roman"/>
          <w:kern w:val="0"/>
          <w:szCs w:val="24"/>
        </w:rPr>
        <w:t xml:space="preserve"> (</w:t>
      </w:r>
      <w:r w:rsidR="00E91895" w:rsidRPr="00E91895">
        <w:rPr>
          <w:rFonts w:cs="Times New Roman"/>
          <w:i/>
          <w:kern w:val="0"/>
          <w:szCs w:val="24"/>
        </w:rPr>
        <w:t>Quercus</w:t>
      </w:r>
      <w:r w:rsidR="00EF4551">
        <w:rPr>
          <w:rFonts w:cs="Times New Roman"/>
          <w:kern w:val="0"/>
          <w:szCs w:val="24"/>
        </w:rPr>
        <w:t>)</w:t>
      </w:r>
      <w:r w:rsidR="00C62D47">
        <w:rPr>
          <w:rFonts w:cs="Times New Roman"/>
          <w:kern w:val="0"/>
          <w:szCs w:val="24"/>
        </w:rPr>
        <w:t xml:space="preserve">, </w:t>
      </w:r>
      <w:r w:rsidR="003E7CB0">
        <w:rPr>
          <w:rFonts w:cs="Times New Roman"/>
          <w:kern w:val="0"/>
          <w:szCs w:val="24"/>
        </w:rPr>
        <w:t>during</w:t>
      </w:r>
      <w:r w:rsidR="00C62D47">
        <w:rPr>
          <w:rFonts w:cs="Times New Roman"/>
          <w:kern w:val="0"/>
          <w:szCs w:val="24"/>
        </w:rPr>
        <w:t xml:space="preserve"> their respect</w:t>
      </w:r>
      <w:r w:rsidR="003E7CB0">
        <w:rPr>
          <w:rFonts w:cs="Times New Roman"/>
          <w:kern w:val="0"/>
          <w:szCs w:val="24"/>
        </w:rPr>
        <w:t>ive</w:t>
      </w:r>
      <w:r w:rsidR="00C62D47">
        <w:rPr>
          <w:rFonts w:cs="Times New Roman"/>
          <w:kern w:val="0"/>
          <w:szCs w:val="24"/>
        </w:rPr>
        <w:t xml:space="preserve"> pollen period</w:t>
      </w:r>
      <w:r w:rsidR="003E7CB0">
        <w:rPr>
          <w:rFonts w:cs="Times New Roman"/>
          <w:kern w:val="0"/>
          <w:szCs w:val="24"/>
        </w:rPr>
        <w:t>s</w:t>
      </w:r>
      <w:r w:rsidR="00397E77">
        <w:rPr>
          <w:rFonts w:cs="Times New Roman"/>
          <w:kern w:val="0"/>
          <w:szCs w:val="24"/>
        </w:rPr>
        <w:t xml:space="preserve">. </w:t>
      </w:r>
      <w:r w:rsidR="00994CE6">
        <w:rPr>
          <w:rFonts w:cs="Times New Roman"/>
          <w:kern w:val="0"/>
          <w:szCs w:val="24"/>
        </w:rPr>
        <w:t xml:space="preserve">The </w:t>
      </w:r>
      <w:r w:rsidR="006318CE">
        <w:rPr>
          <w:rFonts w:cs="Times New Roman"/>
          <w:kern w:val="0"/>
          <w:szCs w:val="24"/>
        </w:rPr>
        <w:t>mean and standard deviation</w:t>
      </w:r>
      <w:r w:rsidR="00994CE6">
        <w:rPr>
          <w:rFonts w:cs="Times New Roman"/>
          <w:kern w:val="0"/>
          <w:szCs w:val="24"/>
        </w:rPr>
        <w:t xml:space="preserve"> of daily </w:t>
      </w:r>
      <w:r w:rsidR="00826C0F">
        <w:rPr>
          <w:rFonts w:cs="Times New Roman"/>
          <w:kern w:val="0"/>
          <w:szCs w:val="24"/>
        </w:rPr>
        <w:t>“virtual individual” daily inhalation intakes</w:t>
      </w:r>
      <w:r w:rsidR="00994CE6">
        <w:rPr>
          <w:rFonts w:cs="Times New Roman"/>
          <w:kern w:val="0"/>
          <w:szCs w:val="24"/>
        </w:rPr>
        <w:t xml:space="preserve"> from </w:t>
      </w:r>
      <w:r w:rsidR="001F36FA">
        <w:rPr>
          <w:rFonts w:cs="Times New Roman"/>
          <w:kern w:val="0"/>
          <w:szCs w:val="24"/>
        </w:rPr>
        <w:t xml:space="preserve">2003 </w:t>
      </w:r>
      <w:r w:rsidR="00994CE6">
        <w:rPr>
          <w:rFonts w:cs="Times New Roman"/>
          <w:kern w:val="0"/>
          <w:szCs w:val="24"/>
        </w:rPr>
        <w:t xml:space="preserve">to 2010 in the </w:t>
      </w:r>
      <w:r w:rsidR="006318CE">
        <w:rPr>
          <w:rFonts w:cs="Times New Roman"/>
          <w:kern w:val="0"/>
          <w:szCs w:val="24"/>
        </w:rPr>
        <w:t>CONUS</w:t>
      </w:r>
      <w:r w:rsidR="00994CE6">
        <w:rPr>
          <w:rFonts w:cs="Times New Roman"/>
          <w:kern w:val="0"/>
          <w:szCs w:val="24"/>
        </w:rPr>
        <w:t xml:space="preserve"> were </w:t>
      </w:r>
      <w:r w:rsidR="00815650">
        <w:rPr>
          <w:rFonts w:cs="Times New Roman"/>
          <w:kern w:val="0"/>
          <w:szCs w:val="24"/>
        </w:rPr>
        <w:t>162</w:t>
      </w:r>
      <w:r w:rsidR="00815650" w:rsidRPr="006B3B85">
        <w:rPr>
          <w:rFonts w:cs="Times New Roman"/>
          <w:kern w:val="0"/>
          <w:szCs w:val="24"/>
        </w:rPr>
        <w:t>±</w:t>
      </w:r>
      <w:r w:rsidR="00815650">
        <w:rPr>
          <w:rFonts w:cs="Times New Roman"/>
          <w:kern w:val="0"/>
          <w:szCs w:val="24"/>
        </w:rPr>
        <w:t>540</w:t>
      </w:r>
      <w:r w:rsidR="00994CE6">
        <w:rPr>
          <w:rFonts w:cs="Times New Roman"/>
          <w:kern w:val="0"/>
          <w:szCs w:val="24"/>
        </w:rPr>
        <w:t xml:space="preserve"> pollen grains/day for </w:t>
      </w:r>
      <w:r w:rsidR="00722C5B">
        <w:rPr>
          <w:rFonts w:cs="Times New Roman"/>
          <w:kern w:val="0"/>
          <w:szCs w:val="24"/>
        </w:rPr>
        <w:t xml:space="preserve">ragweed </w:t>
      </w:r>
      <w:r w:rsidR="00994CE6">
        <w:rPr>
          <w:rFonts w:cs="Times New Roman"/>
          <w:kern w:val="0"/>
          <w:szCs w:val="24"/>
        </w:rPr>
        <w:t xml:space="preserve">(Ambrosia), </w:t>
      </w:r>
      <w:r w:rsidR="00815650">
        <w:rPr>
          <w:rFonts w:cs="Times New Roman"/>
          <w:kern w:val="0"/>
          <w:szCs w:val="24"/>
        </w:rPr>
        <w:t>121</w:t>
      </w:r>
      <w:r w:rsidR="00815650" w:rsidRPr="006B3B85">
        <w:rPr>
          <w:rFonts w:cs="Times New Roman"/>
          <w:kern w:val="0"/>
          <w:szCs w:val="24"/>
        </w:rPr>
        <w:t>±</w:t>
      </w:r>
      <w:r w:rsidR="00815650">
        <w:rPr>
          <w:rFonts w:cs="Times New Roman"/>
          <w:kern w:val="0"/>
          <w:szCs w:val="24"/>
        </w:rPr>
        <w:t>284</w:t>
      </w:r>
      <w:r w:rsidR="00994CE6">
        <w:rPr>
          <w:rFonts w:cs="Times New Roman"/>
          <w:kern w:val="0"/>
          <w:szCs w:val="24"/>
        </w:rPr>
        <w:t xml:space="preserve"> pollen grains/day for </w:t>
      </w:r>
      <w:r w:rsidR="00722C5B">
        <w:rPr>
          <w:rFonts w:cs="Times New Roman"/>
          <w:kern w:val="0"/>
          <w:szCs w:val="24"/>
        </w:rPr>
        <w:t xml:space="preserve">mugwort </w:t>
      </w:r>
      <w:r w:rsidR="00994CE6">
        <w:rPr>
          <w:rFonts w:cs="Times New Roman"/>
          <w:kern w:val="0"/>
          <w:szCs w:val="24"/>
        </w:rPr>
        <w:t xml:space="preserve">(Artemisia), </w:t>
      </w:r>
      <w:r w:rsidR="00815650">
        <w:rPr>
          <w:rFonts w:cs="Times New Roman"/>
          <w:kern w:val="0"/>
          <w:szCs w:val="24"/>
        </w:rPr>
        <w:t>163</w:t>
      </w:r>
      <w:r w:rsidR="00815650" w:rsidRPr="006B3B85">
        <w:rPr>
          <w:rFonts w:cs="Times New Roman"/>
          <w:kern w:val="0"/>
          <w:szCs w:val="24"/>
        </w:rPr>
        <w:t>±</w:t>
      </w:r>
      <w:r w:rsidR="00815650">
        <w:rPr>
          <w:rFonts w:cs="Times New Roman"/>
          <w:kern w:val="0"/>
          <w:szCs w:val="24"/>
        </w:rPr>
        <w:t>780</w:t>
      </w:r>
      <w:r w:rsidR="00994CE6">
        <w:rPr>
          <w:rFonts w:cs="Times New Roman"/>
          <w:kern w:val="0"/>
          <w:szCs w:val="24"/>
        </w:rPr>
        <w:t xml:space="preserve"> pollen grains/day for </w:t>
      </w:r>
      <w:r w:rsidR="00722C5B">
        <w:rPr>
          <w:rFonts w:cs="Times New Roman"/>
          <w:kern w:val="0"/>
          <w:szCs w:val="24"/>
        </w:rPr>
        <w:t xml:space="preserve">birch </w:t>
      </w:r>
      <w:r w:rsidR="00994CE6">
        <w:rPr>
          <w:rFonts w:cs="Times New Roman"/>
          <w:kern w:val="0"/>
          <w:szCs w:val="24"/>
        </w:rPr>
        <w:t xml:space="preserve">(Betula), </w:t>
      </w:r>
      <w:r w:rsidR="00224968">
        <w:rPr>
          <w:rFonts w:cs="Times New Roman"/>
          <w:kern w:val="0"/>
          <w:szCs w:val="24"/>
        </w:rPr>
        <w:t>114</w:t>
      </w:r>
      <w:r w:rsidR="00224968" w:rsidRPr="006B3B85">
        <w:rPr>
          <w:rFonts w:cs="Times New Roman"/>
          <w:kern w:val="0"/>
          <w:szCs w:val="24"/>
        </w:rPr>
        <w:t>±</w:t>
      </w:r>
      <w:r w:rsidR="00224968">
        <w:rPr>
          <w:rFonts w:cs="Times New Roman"/>
          <w:kern w:val="0"/>
          <w:szCs w:val="24"/>
        </w:rPr>
        <w:t>368</w:t>
      </w:r>
      <w:r w:rsidR="00994CE6">
        <w:rPr>
          <w:rFonts w:cs="Times New Roman"/>
          <w:kern w:val="0"/>
          <w:szCs w:val="24"/>
        </w:rPr>
        <w:t xml:space="preserve"> pollen grains/day for grasses (Gramineae), and </w:t>
      </w:r>
      <w:r w:rsidR="00224968">
        <w:rPr>
          <w:rFonts w:cs="Times New Roman"/>
          <w:kern w:val="0"/>
          <w:szCs w:val="24"/>
        </w:rPr>
        <w:t>667</w:t>
      </w:r>
      <w:r w:rsidR="00224968" w:rsidRPr="006B3B85">
        <w:rPr>
          <w:rFonts w:cs="Times New Roman"/>
          <w:kern w:val="0"/>
          <w:szCs w:val="24"/>
        </w:rPr>
        <w:t>±</w:t>
      </w:r>
      <w:r w:rsidR="00224968">
        <w:rPr>
          <w:rFonts w:cs="Times New Roman"/>
          <w:kern w:val="0"/>
          <w:szCs w:val="24"/>
        </w:rPr>
        <w:t>1974</w:t>
      </w:r>
      <w:r w:rsidR="00994CE6">
        <w:rPr>
          <w:rFonts w:cs="Times New Roman"/>
          <w:kern w:val="0"/>
          <w:szCs w:val="24"/>
        </w:rPr>
        <w:t xml:space="preserve"> pollen grains/day for oak (Quercus), during their respective pollen periods. </w:t>
      </w:r>
    </w:p>
    <w:p w:rsidR="00CE41BB" w:rsidRPr="00F136B2" w:rsidRDefault="00673367" w:rsidP="00CE41BB">
      <w:pPr>
        <w:spacing w:before="96" w:after="120"/>
        <w:ind w:firstLine="720"/>
        <w:rPr>
          <w:rFonts w:cs="Times New Roman"/>
          <w:kern w:val="0"/>
          <w:szCs w:val="24"/>
        </w:rPr>
      </w:pPr>
      <w:r>
        <w:rPr>
          <w:rFonts w:cs="Times New Roman"/>
          <w:kern w:val="0"/>
          <w:szCs w:val="24"/>
        </w:rPr>
        <w:t>Global</w:t>
      </w:r>
      <w:r w:rsidR="001D7717">
        <w:rPr>
          <w:rFonts w:cs="Times New Roman"/>
          <w:kern w:val="0"/>
          <w:szCs w:val="24"/>
        </w:rPr>
        <w:t xml:space="preserve"> sensitivity analysis</w:t>
      </w:r>
      <w:r w:rsidR="005B3CE6">
        <w:rPr>
          <w:rFonts w:cs="Times New Roman"/>
          <w:kern w:val="0"/>
          <w:szCs w:val="24"/>
        </w:rPr>
        <w:t xml:space="preserve"> of the simulations</w:t>
      </w:r>
      <w:r w:rsidR="003E7CB0">
        <w:rPr>
          <w:rFonts w:cs="Times New Roman"/>
          <w:kern w:val="0"/>
          <w:szCs w:val="24"/>
        </w:rPr>
        <w:t>,</w:t>
      </w:r>
      <w:r w:rsidR="001D7717">
        <w:rPr>
          <w:rFonts w:cs="Times New Roman"/>
          <w:kern w:val="0"/>
          <w:szCs w:val="24"/>
        </w:rPr>
        <w:t xml:space="preserve"> </w:t>
      </w:r>
      <w:r w:rsidR="001E0661">
        <w:rPr>
          <w:rFonts w:cs="Times New Roman"/>
          <w:kern w:val="0"/>
          <w:szCs w:val="24"/>
        </w:rPr>
        <w:t>based on Morris’ design</w:t>
      </w:r>
      <w:r w:rsidR="003E7CB0">
        <w:rPr>
          <w:rFonts w:cs="Times New Roman"/>
          <w:kern w:val="0"/>
          <w:szCs w:val="24"/>
        </w:rPr>
        <w:t>,</w:t>
      </w:r>
      <w:r w:rsidR="001E0661">
        <w:rPr>
          <w:rFonts w:cs="Times New Roman"/>
          <w:kern w:val="0"/>
          <w:szCs w:val="24"/>
        </w:rPr>
        <w:t xml:space="preserve"> </w:t>
      </w:r>
      <w:r w:rsidR="00FC3498">
        <w:rPr>
          <w:rFonts w:cs="Times New Roman"/>
          <w:kern w:val="0"/>
          <w:szCs w:val="24"/>
        </w:rPr>
        <w:t>was</w:t>
      </w:r>
      <w:r w:rsidR="00397E77">
        <w:rPr>
          <w:rFonts w:cs="Times New Roman"/>
          <w:kern w:val="0"/>
          <w:szCs w:val="24"/>
        </w:rPr>
        <w:t xml:space="preserve"> used to investigate </w:t>
      </w:r>
      <w:r w:rsidR="003D47F8">
        <w:rPr>
          <w:rFonts w:cs="Times New Roman"/>
          <w:kern w:val="0"/>
          <w:szCs w:val="24"/>
        </w:rPr>
        <w:t>sensitivity and interaction effect</w:t>
      </w:r>
      <w:r w:rsidR="00730AF9">
        <w:rPr>
          <w:rFonts w:cs="Times New Roman"/>
          <w:kern w:val="0"/>
          <w:szCs w:val="24"/>
        </w:rPr>
        <w:t>s</w:t>
      </w:r>
      <w:r w:rsidR="001E0661">
        <w:rPr>
          <w:rFonts w:cs="Times New Roman"/>
          <w:kern w:val="0"/>
          <w:szCs w:val="24"/>
        </w:rPr>
        <w:t xml:space="preserve"> </w:t>
      </w:r>
      <w:r w:rsidR="003E0B77">
        <w:rPr>
          <w:rFonts w:cs="Times New Roman"/>
          <w:kern w:val="0"/>
          <w:szCs w:val="24"/>
        </w:rPr>
        <w:t>of the</w:t>
      </w:r>
      <w:r w:rsidR="00730AF9">
        <w:rPr>
          <w:rFonts w:cs="Times New Roman"/>
          <w:kern w:val="0"/>
          <w:szCs w:val="24"/>
        </w:rPr>
        <w:t xml:space="preserve"> daily intakes of </w:t>
      </w:r>
      <w:r w:rsidR="003E0B77">
        <w:rPr>
          <w:rFonts w:cs="Times New Roman"/>
          <w:kern w:val="0"/>
          <w:szCs w:val="24"/>
        </w:rPr>
        <w:t>allergenic</w:t>
      </w:r>
      <w:r w:rsidR="00730AF9">
        <w:rPr>
          <w:rFonts w:cs="Times New Roman"/>
          <w:kern w:val="0"/>
          <w:szCs w:val="24"/>
        </w:rPr>
        <w:t xml:space="preserve"> pollen to the model parameters and inputs</w:t>
      </w:r>
      <w:r w:rsidR="003D47F8">
        <w:rPr>
          <w:rFonts w:cs="Times New Roman"/>
          <w:kern w:val="0"/>
          <w:szCs w:val="24"/>
        </w:rPr>
        <w:t xml:space="preserve">. </w:t>
      </w:r>
    </w:p>
    <w:p w:rsidR="00103C61" w:rsidRPr="00201119" w:rsidRDefault="00CE41BB" w:rsidP="00201119">
      <w:pPr>
        <w:spacing w:before="96" w:after="120"/>
        <w:ind w:firstLine="720"/>
        <w:rPr>
          <w:rFonts w:cs="Times New Roman"/>
          <w:kern w:val="0"/>
          <w:szCs w:val="24"/>
        </w:rPr>
      </w:pPr>
      <w:r w:rsidRPr="00F136B2">
        <w:rPr>
          <w:rFonts w:cs="Times New Roman"/>
          <w:kern w:val="0"/>
          <w:szCs w:val="24"/>
        </w:rPr>
        <w:t xml:space="preserve">Exposure estimates were sensitive to parameters </w:t>
      </w:r>
      <w:r>
        <w:rPr>
          <w:rFonts w:cs="Times New Roman"/>
          <w:kern w:val="0"/>
          <w:szCs w:val="24"/>
        </w:rPr>
        <w:t xml:space="preserve">such as indoor ventilation rate, density of pollen, removal coefficient of pollen on the skin and </w:t>
      </w:r>
      <w:r>
        <w:rPr>
          <w:rFonts w:cs="Times New Roman"/>
          <w:color w:val="000000"/>
          <w:szCs w:val="24"/>
          <w:shd w:val="clear" w:color="auto" w:fill="FFFFFF"/>
        </w:rPr>
        <w:t>efficiency of adherence to skin</w:t>
      </w:r>
      <w:r w:rsidRPr="00F136B2">
        <w:rPr>
          <w:rFonts w:cs="Times New Roman"/>
          <w:kern w:val="0"/>
          <w:szCs w:val="24"/>
        </w:rPr>
        <w:t xml:space="preserve">. The inhalation route </w:t>
      </w:r>
      <w:r>
        <w:rPr>
          <w:rFonts w:cs="Times New Roman"/>
          <w:kern w:val="0"/>
          <w:szCs w:val="24"/>
        </w:rPr>
        <w:t>contributes</w:t>
      </w:r>
      <w:r w:rsidRPr="00F136B2">
        <w:rPr>
          <w:rFonts w:cs="Times New Roman"/>
          <w:kern w:val="0"/>
          <w:szCs w:val="24"/>
        </w:rPr>
        <w:t xml:space="preserve"> 140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w:t>
      </w:r>
      <w:r w:rsidRPr="00F136B2">
        <w:rPr>
          <w:rFonts w:cs="Times New Roman"/>
          <w:kern w:val="0"/>
          <w:szCs w:val="24"/>
        </w:rPr>
        <w:t>dermal contact</w:t>
      </w:r>
      <w:r>
        <w:rPr>
          <w:rFonts w:cs="Times New Roman"/>
          <w:kern w:val="0"/>
          <w:szCs w:val="24"/>
        </w:rPr>
        <w:t xml:space="preserve"> route </w:t>
      </w:r>
      <w:r w:rsidRPr="00F136B2">
        <w:rPr>
          <w:rFonts w:cs="Times New Roman"/>
          <w:kern w:val="0"/>
          <w:szCs w:val="24"/>
        </w:rPr>
        <w:t xml:space="preserve">and 157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unintentional </w:t>
      </w:r>
      <w:r w:rsidRPr="00F136B2">
        <w:rPr>
          <w:rFonts w:cs="Times New Roman"/>
          <w:kern w:val="0"/>
          <w:szCs w:val="24"/>
        </w:rPr>
        <w:t xml:space="preserve">ingestion route for </w:t>
      </w:r>
      <w:r>
        <w:rPr>
          <w:rFonts w:cs="Times New Roman"/>
          <w:kern w:val="0"/>
          <w:szCs w:val="24"/>
        </w:rPr>
        <w:t>subjects of the general population</w:t>
      </w:r>
      <w:r w:rsidR="00F7207F">
        <w:rPr>
          <w:rFonts w:cs="Times New Roman"/>
          <w:kern w:val="0"/>
          <w:szCs w:val="24"/>
        </w:rPr>
        <w:t xml:space="preserve">. </w:t>
      </w:r>
    </w:p>
    <w:p w:rsidR="00F7207F" w:rsidRPr="00DD43C1" w:rsidRDefault="00F7207F" w:rsidP="00DD43C1">
      <w:pPr>
        <w:pStyle w:val="1"/>
        <w:numPr>
          <w:ilvl w:val="0"/>
          <w:numId w:val="0"/>
        </w:numPr>
        <w:jc w:val="center"/>
      </w:pPr>
      <w:bookmarkStart w:id="11" w:name="_Toc380964820"/>
      <w:r w:rsidRPr="00DD43C1">
        <w:lastRenderedPageBreak/>
        <w:t>Acknowledgement</w:t>
      </w:r>
      <w:bookmarkEnd w:id="11"/>
    </w:p>
    <w:p w:rsidR="00F7207F" w:rsidRDefault="00F7207F" w:rsidP="00F7207F">
      <w:pPr>
        <w:spacing w:before="96" w:after="120"/>
        <w:ind w:firstLine="720"/>
        <w:rPr>
          <w:rFonts w:cs="Times New Roman"/>
          <w:kern w:val="0"/>
          <w:szCs w:val="24"/>
        </w:rPr>
      </w:pPr>
      <w:r w:rsidRPr="005A3318">
        <w:rPr>
          <w:rFonts w:cs="Times New Roman"/>
          <w:kern w:val="0"/>
          <w:szCs w:val="24"/>
        </w:rPr>
        <w:t xml:space="preserve">Foremost, I would like to express my sincere gratitude to my advisor Prof. </w:t>
      </w:r>
      <w:r>
        <w:rPr>
          <w:rFonts w:cs="Times New Roman"/>
          <w:kern w:val="0"/>
          <w:szCs w:val="24"/>
        </w:rPr>
        <w:t>Panos G. Georgopoulos</w:t>
      </w:r>
      <w:r w:rsidRPr="005A3318">
        <w:rPr>
          <w:rFonts w:cs="Times New Roman"/>
          <w:kern w:val="0"/>
          <w:szCs w:val="24"/>
        </w:rPr>
        <w:t xml:space="preserve"> for the continuous support of my </w:t>
      </w:r>
      <w:r>
        <w:rPr>
          <w:rFonts w:cs="Times New Roman"/>
          <w:kern w:val="0"/>
          <w:szCs w:val="24"/>
        </w:rPr>
        <w:t>master</w:t>
      </w:r>
      <w:r w:rsidRPr="005A3318">
        <w:rPr>
          <w:rFonts w:cs="Times New Roman"/>
          <w:kern w:val="0"/>
          <w:szCs w:val="24"/>
        </w:rPr>
        <w:t xml:space="preserve"> study and research, for his patience, motivation, enthusiasm, and immense knowledge. His guidance helped me in all the time of research and writing of this thesis. I could not have imagined having a better advisor and mentor for my </w:t>
      </w:r>
      <w:r>
        <w:rPr>
          <w:rFonts w:cs="Times New Roman"/>
          <w:kern w:val="0"/>
          <w:szCs w:val="24"/>
        </w:rPr>
        <w:t>master</w:t>
      </w:r>
      <w:r w:rsidRPr="005A3318">
        <w:rPr>
          <w:rFonts w:cs="Times New Roman"/>
          <w:kern w:val="0"/>
          <w:szCs w:val="24"/>
        </w:rPr>
        <w:t xml:space="preserve"> study.</w:t>
      </w:r>
    </w:p>
    <w:p w:rsidR="00F7207F" w:rsidRDefault="00F7207F" w:rsidP="00F7207F">
      <w:pPr>
        <w:spacing w:before="96" w:after="120"/>
        <w:ind w:firstLine="720"/>
        <w:rPr>
          <w:rFonts w:cs="Times New Roman"/>
          <w:kern w:val="0"/>
          <w:szCs w:val="24"/>
        </w:rPr>
      </w:pPr>
      <w:r w:rsidRPr="005A3318">
        <w:rPr>
          <w:rFonts w:cs="Times New Roman"/>
          <w:kern w:val="0"/>
          <w:szCs w:val="24"/>
        </w:rPr>
        <w:t xml:space="preserve">Besides my advisor, I would like to thank the rest of my thesis committee: </w:t>
      </w:r>
      <w:commentRangeStart w:id="12"/>
      <w:r w:rsidRPr="007F41BE">
        <w:rPr>
          <w:rFonts w:cs="Times New Roman"/>
          <w:color w:val="FF0000"/>
          <w:kern w:val="0"/>
          <w:szCs w:val="24"/>
        </w:rPr>
        <w:t xml:space="preserve">Prof. XXXXX, </w:t>
      </w:r>
      <w:proofErr w:type="spellStart"/>
      <w:r w:rsidRPr="007F41BE">
        <w:rPr>
          <w:rFonts w:cs="Times New Roman"/>
          <w:color w:val="FF0000"/>
          <w:kern w:val="0"/>
          <w:szCs w:val="24"/>
        </w:rPr>
        <w:t>Prof.XXXXX</w:t>
      </w:r>
      <w:proofErr w:type="spellEnd"/>
      <w:proofErr w:type="gramStart"/>
      <w:r w:rsidRPr="007F41BE">
        <w:rPr>
          <w:rFonts w:cs="Times New Roman"/>
          <w:color w:val="FF0000"/>
          <w:kern w:val="0"/>
          <w:szCs w:val="24"/>
        </w:rPr>
        <w:t xml:space="preserve">, </w:t>
      </w:r>
      <w:r w:rsidRPr="005A3318">
        <w:rPr>
          <w:rFonts w:cs="Times New Roman"/>
          <w:kern w:val="0"/>
          <w:szCs w:val="24"/>
        </w:rPr>
        <w:t>,</w:t>
      </w:r>
      <w:commentRangeEnd w:id="12"/>
      <w:proofErr w:type="gramEnd"/>
      <w:r>
        <w:rPr>
          <w:rStyle w:val="ae"/>
        </w:rPr>
        <w:commentReference w:id="12"/>
      </w:r>
      <w:r w:rsidRPr="005A3318">
        <w:rPr>
          <w:rFonts w:cs="Times New Roman"/>
          <w:kern w:val="0"/>
          <w:szCs w:val="24"/>
        </w:rPr>
        <w:t xml:space="preserve"> for their encouragement, insightful comments, and hard questions.</w:t>
      </w:r>
    </w:p>
    <w:p w:rsidR="00F7207F" w:rsidRDefault="00F7207F" w:rsidP="00F7207F">
      <w:pPr>
        <w:spacing w:before="96" w:after="120"/>
        <w:ind w:firstLine="720"/>
        <w:rPr>
          <w:rFonts w:cs="Times New Roman"/>
          <w:kern w:val="0"/>
          <w:szCs w:val="24"/>
        </w:rPr>
      </w:pPr>
      <w:r w:rsidRPr="005A3318">
        <w:rPr>
          <w:rFonts w:cs="Times New Roman"/>
          <w:kern w:val="0"/>
          <w:szCs w:val="24"/>
        </w:rPr>
        <w:t xml:space="preserve">My sincere thanks also goes to </w:t>
      </w:r>
      <w:r>
        <w:rPr>
          <w:rFonts w:cs="Times New Roman"/>
          <w:kern w:val="0"/>
          <w:szCs w:val="24"/>
        </w:rPr>
        <w:t>Yong Zhang and Linda Everett</w:t>
      </w:r>
      <w:r w:rsidRPr="005A3318">
        <w:rPr>
          <w:rFonts w:cs="Times New Roman"/>
          <w:kern w:val="0"/>
          <w:szCs w:val="24"/>
        </w:rPr>
        <w:t xml:space="preserve">, for offering me </w:t>
      </w:r>
      <w:r>
        <w:rPr>
          <w:rFonts w:cs="Times New Roman"/>
          <w:kern w:val="0"/>
          <w:szCs w:val="24"/>
        </w:rPr>
        <w:t xml:space="preserve">numerous helps in my research and </w:t>
      </w:r>
      <w:r w:rsidRPr="005A3318">
        <w:rPr>
          <w:rFonts w:cs="Times New Roman"/>
          <w:kern w:val="0"/>
          <w:szCs w:val="24"/>
        </w:rPr>
        <w:t xml:space="preserve">leading me working on </w:t>
      </w:r>
      <w:r>
        <w:rPr>
          <w:rFonts w:cs="Times New Roman"/>
          <w:kern w:val="0"/>
          <w:szCs w:val="24"/>
        </w:rPr>
        <w:t>this exciting project</w:t>
      </w:r>
      <w:r w:rsidRPr="005A3318">
        <w:rPr>
          <w:rFonts w:cs="Times New Roman"/>
          <w:kern w:val="0"/>
          <w:szCs w:val="24"/>
        </w:rPr>
        <w:t>.</w:t>
      </w:r>
    </w:p>
    <w:p w:rsidR="00F7207F" w:rsidRDefault="00F7207F" w:rsidP="00F7207F">
      <w:pPr>
        <w:spacing w:before="96" w:after="120"/>
        <w:ind w:firstLine="720"/>
        <w:rPr>
          <w:rFonts w:cs="Times New Roman"/>
          <w:kern w:val="0"/>
          <w:szCs w:val="24"/>
        </w:rPr>
      </w:pPr>
      <w:r w:rsidRPr="005A3318">
        <w:rPr>
          <w:rFonts w:cs="Times New Roman"/>
          <w:kern w:val="0"/>
          <w:szCs w:val="24"/>
        </w:rPr>
        <w:t xml:space="preserve">I thank my fellow </w:t>
      </w:r>
      <w:proofErr w:type="spellStart"/>
      <w:r>
        <w:rPr>
          <w:rFonts w:cs="Times New Roman"/>
          <w:kern w:val="0"/>
          <w:szCs w:val="24"/>
        </w:rPr>
        <w:t>lab</w:t>
      </w:r>
      <w:r w:rsidRPr="005A3318">
        <w:rPr>
          <w:rFonts w:cs="Times New Roman"/>
          <w:kern w:val="0"/>
          <w:szCs w:val="24"/>
        </w:rPr>
        <w:t>mates</w:t>
      </w:r>
      <w:proofErr w:type="spellEnd"/>
      <w:r w:rsidRPr="005A3318">
        <w:rPr>
          <w:rFonts w:cs="Times New Roman"/>
          <w:kern w:val="0"/>
          <w:szCs w:val="24"/>
        </w:rPr>
        <w:t xml:space="preserve"> in </w:t>
      </w:r>
      <w:r>
        <w:rPr>
          <w:rFonts w:cs="Times New Roman"/>
          <w:kern w:val="0"/>
          <w:szCs w:val="24"/>
        </w:rPr>
        <w:t>Computational Chemodynamics Laboratory:</w:t>
      </w:r>
      <w:r w:rsidRPr="005A3318">
        <w:rPr>
          <w:rFonts w:cs="Times New Roman"/>
          <w:kern w:val="0"/>
          <w:szCs w:val="24"/>
        </w:rPr>
        <w:t xml:space="preserve"> </w:t>
      </w:r>
      <w:r>
        <w:rPr>
          <w:rFonts w:cs="Times New Roman"/>
          <w:kern w:val="0"/>
          <w:szCs w:val="24"/>
        </w:rPr>
        <w:t xml:space="preserve">Steven Royce, Ting </w:t>
      </w:r>
      <w:proofErr w:type="spellStart"/>
      <w:r>
        <w:rPr>
          <w:rFonts w:cs="Times New Roman"/>
          <w:kern w:val="0"/>
          <w:szCs w:val="24"/>
        </w:rPr>
        <w:t>Cai</w:t>
      </w:r>
      <w:proofErr w:type="spellEnd"/>
      <w:r>
        <w:rPr>
          <w:rFonts w:cs="Times New Roman"/>
          <w:kern w:val="0"/>
          <w:szCs w:val="24"/>
        </w:rPr>
        <w:t xml:space="preserve">, </w:t>
      </w:r>
      <w:proofErr w:type="spellStart"/>
      <w:r>
        <w:rPr>
          <w:rFonts w:cs="Times New Roman"/>
          <w:kern w:val="0"/>
          <w:szCs w:val="24"/>
        </w:rPr>
        <w:t>Zhong</w:t>
      </w:r>
      <w:proofErr w:type="spellEnd"/>
      <w:r>
        <w:rPr>
          <w:rFonts w:cs="Times New Roman"/>
          <w:kern w:val="0"/>
          <w:szCs w:val="24"/>
        </w:rPr>
        <w:t xml:space="preserve">-Yuan </w:t>
      </w:r>
      <w:proofErr w:type="spellStart"/>
      <w:r>
        <w:rPr>
          <w:rFonts w:cs="Times New Roman"/>
          <w:kern w:val="0"/>
          <w:szCs w:val="24"/>
        </w:rPr>
        <w:t>Mi</w:t>
      </w:r>
      <w:proofErr w:type="spellEnd"/>
      <w:r>
        <w:rPr>
          <w:rFonts w:cs="Times New Roman"/>
          <w:kern w:val="0"/>
          <w:szCs w:val="24"/>
        </w:rPr>
        <w:t xml:space="preserve">, Jocelyn Alexander and </w:t>
      </w:r>
      <w:proofErr w:type="spellStart"/>
      <w:r>
        <w:rPr>
          <w:rFonts w:cs="Times New Roman"/>
          <w:kern w:val="0"/>
          <w:szCs w:val="24"/>
        </w:rPr>
        <w:t>Dwaipayan</w:t>
      </w:r>
      <w:proofErr w:type="spellEnd"/>
      <w:r>
        <w:rPr>
          <w:rFonts w:cs="Times New Roman"/>
          <w:kern w:val="0"/>
          <w:szCs w:val="24"/>
        </w:rPr>
        <w:t xml:space="preserve"> Mukherjee</w:t>
      </w:r>
      <w:r w:rsidRPr="005A3318">
        <w:rPr>
          <w:rFonts w:cs="Times New Roman"/>
          <w:kern w:val="0"/>
          <w:szCs w:val="24"/>
        </w:rPr>
        <w:t xml:space="preserve">, for the stimulating discussions, for the </w:t>
      </w:r>
      <w:r>
        <w:rPr>
          <w:rFonts w:cs="Times New Roman"/>
          <w:kern w:val="0"/>
          <w:szCs w:val="24"/>
        </w:rPr>
        <w:t>days</w:t>
      </w:r>
      <w:r w:rsidRPr="005A3318">
        <w:rPr>
          <w:rFonts w:cs="Times New Roman"/>
          <w:kern w:val="0"/>
          <w:szCs w:val="24"/>
        </w:rPr>
        <w:t xml:space="preserve"> we were working together, and for all the fun we have had in the last </w:t>
      </w:r>
      <w:r>
        <w:rPr>
          <w:rFonts w:cs="Times New Roman"/>
          <w:kern w:val="0"/>
          <w:szCs w:val="24"/>
        </w:rPr>
        <w:t>8 months</w:t>
      </w:r>
      <w:r w:rsidRPr="005A3318">
        <w:rPr>
          <w:rFonts w:cs="Times New Roman"/>
          <w:kern w:val="0"/>
          <w:szCs w:val="24"/>
        </w:rPr>
        <w:t xml:space="preserve">. Also I thank my friends in </w:t>
      </w:r>
      <w:r>
        <w:rPr>
          <w:rFonts w:cs="Times New Roman"/>
          <w:kern w:val="0"/>
          <w:szCs w:val="24"/>
        </w:rPr>
        <w:t xml:space="preserve">Rutgers University: </w:t>
      </w:r>
      <w:proofErr w:type="spellStart"/>
      <w:r>
        <w:rPr>
          <w:rFonts w:cs="Times New Roman"/>
          <w:kern w:val="0"/>
          <w:szCs w:val="24"/>
        </w:rPr>
        <w:t>Yusu</w:t>
      </w:r>
      <w:proofErr w:type="spellEnd"/>
      <w:r>
        <w:rPr>
          <w:rFonts w:cs="Times New Roman"/>
          <w:kern w:val="0"/>
          <w:szCs w:val="24"/>
        </w:rPr>
        <w:t xml:space="preserve"> Zhu, </w:t>
      </w:r>
      <w:proofErr w:type="spellStart"/>
      <w:r>
        <w:rPr>
          <w:rFonts w:cs="Times New Roman"/>
          <w:kern w:val="0"/>
          <w:szCs w:val="24"/>
        </w:rPr>
        <w:t>Renchang</w:t>
      </w:r>
      <w:proofErr w:type="spellEnd"/>
      <w:r>
        <w:rPr>
          <w:rFonts w:cs="Times New Roman"/>
          <w:kern w:val="0"/>
          <w:szCs w:val="24"/>
        </w:rPr>
        <w:t xml:space="preserve"> Tan, Tony Zhou, </w:t>
      </w:r>
      <w:proofErr w:type="spellStart"/>
      <w:r>
        <w:rPr>
          <w:rFonts w:cs="Times New Roman"/>
          <w:kern w:val="0"/>
          <w:szCs w:val="24"/>
        </w:rPr>
        <w:t>Jianli</w:t>
      </w:r>
      <w:proofErr w:type="spellEnd"/>
      <w:r>
        <w:rPr>
          <w:rFonts w:cs="Times New Roman"/>
          <w:kern w:val="0"/>
          <w:szCs w:val="24"/>
        </w:rPr>
        <w:t xml:space="preserve"> Cheng and </w:t>
      </w:r>
      <w:proofErr w:type="spellStart"/>
      <w:r>
        <w:rPr>
          <w:rFonts w:cs="Times New Roman"/>
          <w:kern w:val="0"/>
          <w:szCs w:val="24"/>
        </w:rPr>
        <w:t>Suyang</w:t>
      </w:r>
      <w:proofErr w:type="spellEnd"/>
      <w:r>
        <w:rPr>
          <w:rFonts w:cs="Times New Roman"/>
          <w:kern w:val="0"/>
          <w:szCs w:val="24"/>
        </w:rPr>
        <w:t xml:space="preserve"> Wu. </w:t>
      </w:r>
    </w:p>
    <w:p w:rsidR="006728B4" w:rsidRDefault="00F7207F" w:rsidP="00F7207F">
      <w:pPr>
        <w:spacing w:before="96" w:after="120"/>
        <w:ind w:firstLine="720"/>
        <w:rPr>
          <w:rFonts w:cs="Times New Roman"/>
          <w:kern w:val="0"/>
          <w:szCs w:val="24"/>
        </w:rPr>
      </w:pPr>
      <w:r w:rsidRPr="005A3318">
        <w:rPr>
          <w:rFonts w:cs="Times New Roman"/>
          <w:kern w:val="0"/>
          <w:szCs w:val="24"/>
        </w:rPr>
        <w:t xml:space="preserve">Last but not the </w:t>
      </w:r>
      <w:proofErr w:type="gramStart"/>
      <w:r w:rsidRPr="005A3318">
        <w:rPr>
          <w:rFonts w:cs="Times New Roman"/>
          <w:kern w:val="0"/>
          <w:szCs w:val="24"/>
        </w:rPr>
        <w:t>least,</w:t>
      </w:r>
      <w:proofErr w:type="gramEnd"/>
      <w:r w:rsidRPr="005A3318">
        <w:rPr>
          <w:rFonts w:cs="Times New Roman"/>
          <w:kern w:val="0"/>
          <w:szCs w:val="24"/>
        </w:rPr>
        <w:t xml:space="preserve"> I would like to thank my family: my parents </w:t>
      </w:r>
      <w:proofErr w:type="spellStart"/>
      <w:r>
        <w:rPr>
          <w:rFonts w:cs="Times New Roman"/>
          <w:kern w:val="0"/>
          <w:szCs w:val="24"/>
        </w:rPr>
        <w:t>Xiaoke</w:t>
      </w:r>
      <w:proofErr w:type="spellEnd"/>
      <w:r>
        <w:rPr>
          <w:rFonts w:cs="Times New Roman"/>
          <w:kern w:val="0"/>
          <w:szCs w:val="24"/>
        </w:rPr>
        <w:t xml:space="preserve"> Mei</w:t>
      </w:r>
      <w:r w:rsidRPr="005A3318">
        <w:rPr>
          <w:rFonts w:cs="Times New Roman"/>
          <w:kern w:val="0"/>
          <w:szCs w:val="24"/>
        </w:rPr>
        <w:t xml:space="preserve"> and </w:t>
      </w:r>
      <w:proofErr w:type="spellStart"/>
      <w:r>
        <w:rPr>
          <w:rFonts w:cs="Times New Roman"/>
          <w:kern w:val="0"/>
          <w:szCs w:val="24"/>
        </w:rPr>
        <w:t>Cuiling</w:t>
      </w:r>
      <w:proofErr w:type="spellEnd"/>
      <w:r>
        <w:rPr>
          <w:rFonts w:cs="Times New Roman"/>
          <w:kern w:val="0"/>
          <w:szCs w:val="24"/>
        </w:rPr>
        <w:t xml:space="preserve"> Tao</w:t>
      </w:r>
      <w:r w:rsidRPr="005A3318">
        <w:rPr>
          <w:rFonts w:cs="Times New Roman"/>
          <w:kern w:val="0"/>
          <w:szCs w:val="24"/>
        </w:rPr>
        <w:t>, for giving birth to me at the first place and supporting me spiritually throughout my life.</w:t>
      </w:r>
      <w:r w:rsidR="006728B4">
        <w:rPr>
          <w:rFonts w:cs="Times New Roman"/>
          <w:kern w:val="0"/>
          <w:szCs w:val="24"/>
        </w:rPr>
        <w:br w:type="page"/>
      </w:r>
    </w:p>
    <w:p w:rsidR="00B6042D" w:rsidRDefault="00B6042D">
      <w:pPr>
        <w:pStyle w:val="10"/>
        <w:tabs>
          <w:tab w:val="right" w:leader="dot" w:pos="8296"/>
        </w:tabs>
      </w:pPr>
    </w:p>
    <w:p w:rsidR="00C17A2E" w:rsidRDefault="00DD43C1" w:rsidP="00533605">
      <w:pPr>
        <w:pStyle w:val="1"/>
        <w:numPr>
          <w:ilvl w:val="0"/>
          <w:numId w:val="0"/>
        </w:numPr>
        <w:jc w:val="center"/>
        <w:rPr>
          <w:noProof/>
        </w:rPr>
      </w:pPr>
      <w:bookmarkStart w:id="13" w:name="_Toc380964821"/>
      <w:r>
        <w:t>Table of Contents</w:t>
      </w:r>
      <w:bookmarkEnd w:id="13"/>
      <w:r w:rsidR="005A6B5C" w:rsidRPr="00345710">
        <w:rPr>
          <w:rFonts w:cs="Times New Roman"/>
        </w:rPr>
        <w:fldChar w:fldCharType="begin"/>
      </w:r>
      <w:r w:rsidR="005A6B5C" w:rsidRPr="00345710">
        <w:rPr>
          <w:rFonts w:cs="Times New Roman"/>
        </w:rPr>
        <w:instrText xml:space="preserve"> TOC \o "1-3" \u </w:instrText>
      </w:r>
      <w:r w:rsidR="005A6B5C" w:rsidRPr="00345710">
        <w:rPr>
          <w:rFonts w:cs="Times New Roman"/>
        </w:rPr>
        <w:fldChar w:fldCharType="separate"/>
      </w:r>
    </w:p>
    <w:p w:rsidR="00C17A2E" w:rsidRDefault="00C17A2E">
      <w:pPr>
        <w:pStyle w:val="10"/>
        <w:tabs>
          <w:tab w:val="right" w:leader="dot" w:pos="8296"/>
        </w:tabs>
        <w:rPr>
          <w:rFonts w:asciiTheme="minorHAnsi" w:hAnsiTheme="minorHAnsi"/>
          <w:noProof/>
          <w:sz w:val="21"/>
        </w:rPr>
      </w:pPr>
      <w:r>
        <w:rPr>
          <w:noProof/>
        </w:rPr>
        <w:t>ABSTRACT OF THE THESIS</w:t>
      </w:r>
      <w:r>
        <w:rPr>
          <w:noProof/>
        </w:rPr>
        <w:tab/>
      </w:r>
      <w:r>
        <w:rPr>
          <w:noProof/>
        </w:rPr>
        <w:fldChar w:fldCharType="begin"/>
      </w:r>
      <w:r>
        <w:rPr>
          <w:noProof/>
        </w:rPr>
        <w:instrText xml:space="preserve"> PAGEREF _Toc380964818 \h </w:instrText>
      </w:r>
      <w:r>
        <w:rPr>
          <w:noProof/>
        </w:rPr>
      </w:r>
      <w:r>
        <w:rPr>
          <w:noProof/>
        </w:rPr>
        <w:fldChar w:fldCharType="separate"/>
      </w:r>
      <w:r w:rsidR="00201119">
        <w:rPr>
          <w:noProof/>
        </w:rPr>
        <w:t>ii</w:t>
      </w:r>
      <w:r>
        <w:rPr>
          <w:noProof/>
        </w:rPr>
        <w:fldChar w:fldCharType="end"/>
      </w:r>
    </w:p>
    <w:p w:rsidR="00C17A2E" w:rsidRDefault="00C17A2E">
      <w:pPr>
        <w:pStyle w:val="10"/>
        <w:tabs>
          <w:tab w:val="right" w:leader="dot" w:pos="8296"/>
        </w:tabs>
        <w:rPr>
          <w:rFonts w:asciiTheme="minorHAnsi" w:hAnsiTheme="minorHAnsi"/>
          <w:noProof/>
          <w:sz w:val="21"/>
        </w:rPr>
      </w:pPr>
      <w:r>
        <w:rPr>
          <w:noProof/>
        </w:rPr>
        <w:t>Acknowledgement</w:t>
      </w:r>
      <w:r>
        <w:rPr>
          <w:noProof/>
        </w:rPr>
        <w:tab/>
      </w:r>
      <w:r>
        <w:rPr>
          <w:noProof/>
        </w:rPr>
        <w:fldChar w:fldCharType="begin"/>
      </w:r>
      <w:r>
        <w:rPr>
          <w:noProof/>
        </w:rPr>
        <w:instrText xml:space="preserve"> PAGEREF _Toc380964820 \h </w:instrText>
      </w:r>
      <w:r>
        <w:rPr>
          <w:noProof/>
        </w:rPr>
      </w:r>
      <w:r>
        <w:rPr>
          <w:noProof/>
        </w:rPr>
        <w:fldChar w:fldCharType="separate"/>
      </w:r>
      <w:r w:rsidR="00201119">
        <w:rPr>
          <w:noProof/>
        </w:rPr>
        <w:t>iv</w:t>
      </w:r>
      <w:r>
        <w:rPr>
          <w:noProof/>
        </w:rPr>
        <w:fldChar w:fldCharType="end"/>
      </w:r>
    </w:p>
    <w:p w:rsidR="00C17A2E" w:rsidRDefault="00C17A2E">
      <w:pPr>
        <w:pStyle w:val="10"/>
        <w:tabs>
          <w:tab w:val="right" w:leader="dot" w:pos="8296"/>
        </w:tabs>
        <w:rPr>
          <w:rFonts w:asciiTheme="minorHAnsi" w:hAnsiTheme="minorHAnsi"/>
          <w:noProof/>
          <w:sz w:val="21"/>
        </w:rPr>
      </w:pPr>
      <w:r>
        <w:rPr>
          <w:noProof/>
        </w:rPr>
        <w:t>Table of Contents</w:t>
      </w:r>
      <w:r>
        <w:rPr>
          <w:noProof/>
        </w:rPr>
        <w:tab/>
      </w:r>
      <w:r>
        <w:rPr>
          <w:noProof/>
        </w:rPr>
        <w:fldChar w:fldCharType="begin"/>
      </w:r>
      <w:r>
        <w:rPr>
          <w:noProof/>
        </w:rPr>
        <w:instrText xml:space="preserve"> PAGEREF _Toc380964821 \h </w:instrText>
      </w:r>
      <w:r>
        <w:rPr>
          <w:noProof/>
        </w:rPr>
      </w:r>
      <w:r>
        <w:rPr>
          <w:noProof/>
        </w:rPr>
        <w:fldChar w:fldCharType="separate"/>
      </w:r>
      <w:r w:rsidR="00201119">
        <w:rPr>
          <w:noProof/>
        </w:rPr>
        <w:t>v</w:t>
      </w:r>
      <w:r>
        <w:rPr>
          <w:noProof/>
        </w:rPr>
        <w:fldChar w:fldCharType="end"/>
      </w:r>
    </w:p>
    <w:p w:rsidR="00C17A2E" w:rsidRDefault="00C17A2E">
      <w:pPr>
        <w:pStyle w:val="10"/>
        <w:tabs>
          <w:tab w:val="right" w:leader="dot" w:pos="8296"/>
        </w:tabs>
        <w:rPr>
          <w:rFonts w:asciiTheme="minorHAnsi" w:hAnsiTheme="minorHAnsi"/>
          <w:noProof/>
          <w:sz w:val="21"/>
        </w:rPr>
      </w:pPr>
      <w:r>
        <w:rPr>
          <w:noProof/>
        </w:rPr>
        <w:t>List of figures</w:t>
      </w:r>
      <w:r>
        <w:rPr>
          <w:noProof/>
        </w:rPr>
        <w:tab/>
      </w:r>
      <w:r>
        <w:rPr>
          <w:noProof/>
        </w:rPr>
        <w:fldChar w:fldCharType="begin"/>
      </w:r>
      <w:r>
        <w:rPr>
          <w:noProof/>
        </w:rPr>
        <w:instrText xml:space="preserve"> PAGEREF _Toc380964822 \h </w:instrText>
      </w:r>
      <w:r>
        <w:rPr>
          <w:noProof/>
        </w:rPr>
      </w:r>
      <w:r>
        <w:rPr>
          <w:noProof/>
        </w:rPr>
        <w:fldChar w:fldCharType="separate"/>
      </w:r>
      <w:r w:rsidR="00201119">
        <w:rPr>
          <w:noProof/>
        </w:rPr>
        <w:t>vii</w:t>
      </w:r>
      <w:r>
        <w:rPr>
          <w:noProof/>
        </w:rPr>
        <w:fldChar w:fldCharType="end"/>
      </w:r>
    </w:p>
    <w:p w:rsidR="00C17A2E" w:rsidRDefault="00C17A2E">
      <w:pPr>
        <w:pStyle w:val="10"/>
        <w:tabs>
          <w:tab w:val="right" w:leader="dot" w:pos="8296"/>
        </w:tabs>
        <w:rPr>
          <w:rFonts w:asciiTheme="minorHAnsi" w:hAnsiTheme="minorHAnsi"/>
          <w:noProof/>
          <w:sz w:val="21"/>
        </w:rPr>
      </w:pPr>
      <w:r>
        <w:rPr>
          <w:noProof/>
        </w:rPr>
        <w:t>List of Tables</w:t>
      </w:r>
      <w:r>
        <w:rPr>
          <w:noProof/>
        </w:rPr>
        <w:tab/>
      </w:r>
      <w:r>
        <w:rPr>
          <w:noProof/>
        </w:rPr>
        <w:fldChar w:fldCharType="begin"/>
      </w:r>
      <w:r>
        <w:rPr>
          <w:noProof/>
        </w:rPr>
        <w:instrText xml:space="preserve"> PAGEREF _Toc380964823 \h </w:instrText>
      </w:r>
      <w:r>
        <w:rPr>
          <w:noProof/>
        </w:rPr>
      </w:r>
      <w:r>
        <w:rPr>
          <w:noProof/>
        </w:rPr>
        <w:fldChar w:fldCharType="separate"/>
      </w:r>
      <w:r w:rsidR="00201119">
        <w:rPr>
          <w:noProof/>
        </w:rPr>
        <w:t>xi</w:t>
      </w:r>
      <w:r>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1</w:t>
      </w:r>
      <w:r>
        <w:rPr>
          <w:rFonts w:asciiTheme="minorHAnsi" w:hAnsiTheme="minorHAnsi"/>
          <w:noProof/>
          <w:sz w:val="21"/>
        </w:rPr>
        <w:tab/>
      </w:r>
      <w:r>
        <w:rPr>
          <w:noProof/>
        </w:rPr>
        <w:t>Background Information</w:t>
      </w:r>
      <w:r>
        <w:rPr>
          <w:noProof/>
        </w:rPr>
        <w:tab/>
      </w:r>
      <w:r>
        <w:rPr>
          <w:noProof/>
        </w:rPr>
        <w:fldChar w:fldCharType="begin"/>
      </w:r>
      <w:r>
        <w:rPr>
          <w:noProof/>
        </w:rPr>
        <w:instrText xml:space="preserve"> PAGEREF _Toc380964824 \h </w:instrText>
      </w:r>
      <w:r>
        <w:rPr>
          <w:noProof/>
        </w:rPr>
      </w:r>
      <w:r>
        <w:rPr>
          <w:noProof/>
        </w:rPr>
        <w:fldChar w:fldCharType="separate"/>
      </w:r>
      <w:r w:rsidR="00201119">
        <w:rPr>
          <w:noProof/>
        </w:rPr>
        <w:t>1</w:t>
      </w:r>
      <w:r>
        <w:rPr>
          <w:noProof/>
        </w:rPr>
        <w:fldChar w:fldCharType="end"/>
      </w:r>
    </w:p>
    <w:p w:rsidR="00C17A2E" w:rsidRDefault="00C17A2E" w:rsidP="00C17A2E">
      <w:pPr>
        <w:pStyle w:val="20"/>
        <w:tabs>
          <w:tab w:val="left" w:pos="1050"/>
          <w:tab w:val="right" w:leader="dot" w:pos="8296"/>
        </w:tabs>
        <w:ind w:left="480"/>
        <w:rPr>
          <w:rFonts w:asciiTheme="minorHAnsi" w:hAnsiTheme="minorHAnsi"/>
          <w:noProof/>
          <w:sz w:val="21"/>
        </w:rPr>
      </w:pPr>
      <w:r w:rsidRPr="00DD1A9A">
        <w:rPr>
          <w:rFonts w:cs="Times New Roman"/>
          <w:noProof/>
        </w:rPr>
        <w:t>1.1</w:t>
      </w:r>
      <w:r>
        <w:rPr>
          <w:rFonts w:asciiTheme="minorHAnsi" w:hAnsiTheme="minorHAnsi"/>
          <w:noProof/>
          <w:sz w:val="21"/>
        </w:rPr>
        <w:tab/>
      </w:r>
      <w:r w:rsidRPr="00DD1A9A">
        <w:rPr>
          <w:rFonts w:cs="Times New Roman"/>
          <w:noProof/>
        </w:rPr>
        <w:t>Pollen and allergy</w:t>
      </w:r>
      <w:r>
        <w:rPr>
          <w:noProof/>
        </w:rPr>
        <w:tab/>
      </w:r>
      <w:r>
        <w:rPr>
          <w:noProof/>
        </w:rPr>
        <w:fldChar w:fldCharType="begin"/>
      </w:r>
      <w:r>
        <w:rPr>
          <w:noProof/>
        </w:rPr>
        <w:instrText xml:space="preserve"> PAGEREF _Toc380964825 \h </w:instrText>
      </w:r>
      <w:r>
        <w:rPr>
          <w:noProof/>
        </w:rPr>
      </w:r>
      <w:r>
        <w:rPr>
          <w:noProof/>
        </w:rPr>
        <w:fldChar w:fldCharType="separate"/>
      </w:r>
      <w:r w:rsidR="00201119">
        <w:rPr>
          <w:noProof/>
        </w:rPr>
        <w:t>1</w:t>
      </w:r>
      <w:r>
        <w:rPr>
          <w:noProof/>
        </w:rPr>
        <w:fldChar w:fldCharType="end"/>
      </w:r>
    </w:p>
    <w:p w:rsidR="00C17A2E" w:rsidRDefault="00C17A2E" w:rsidP="00C17A2E">
      <w:pPr>
        <w:pStyle w:val="20"/>
        <w:tabs>
          <w:tab w:val="left" w:pos="1050"/>
          <w:tab w:val="right" w:leader="dot" w:pos="8296"/>
        </w:tabs>
        <w:ind w:left="480"/>
        <w:rPr>
          <w:rFonts w:asciiTheme="minorHAnsi" w:hAnsiTheme="minorHAnsi"/>
          <w:noProof/>
          <w:sz w:val="21"/>
        </w:rPr>
      </w:pPr>
      <w:r w:rsidRPr="00DD1A9A">
        <w:rPr>
          <w:rFonts w:cs="Times New Roman"/>
          <w:noProof/>
        </w:rPr>
        <w:t>1.2</w:t>
      </w:r>
      <w:r>
        <w:rPr>
          <w:rFonts w:asciiTheme="minorHAnsi" w:hAnsiTheme="minorHAnsi"/>
          <w:noProof/>
          <w:sz w:val="21"/>
        </w:rPr>
        <w:tab/>
      </w:r>
      <w:r w:rsidRPr="00DD1A9A">
        <w:rPr>
          <w:rFonts w:cs="Times New Roman"/>
          <w:noProof/>
        </w:rPr>
        <w:t>Pollen Season</w:t>
      </w:r>
      <w:r>
        <w:rPr>
          <w:noProof/>
        </w:rPr>
        <w:tab/>
      </w:r>
      <w:r>
        <w:rPr>
          <w:noProof/>
        </w:rPr>
        <w:fldChar w:fldCharType="begin"/>
      </w:r>
      <w:r>
        <w:rPr>
          <w:noProof/>
        </w:rPr>
        <w:instrText xml:space="preserve"> PAGEREF _Toc380964826 \h </w:instrText>
      </w:r>
      <w:r>
        <w:rPr>
          <w:noProof/>
        </w:rPr>
      </w:r>
      <w:r>
        <w:rPr>
          <w:noProof/>
        </w:rPr>
        <w:fldChar w:fldCharType="separate"/>
      </w:r>
      <w:r w:rsidR="00201119">
        <w:rPr>
          <w:noProof/>
        </w:rPr>
        <w:t>2</w:t>
      </w:r>
      <w:r>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2</w:t>
      </w:r>
      <w:r>
        <w:rPr>
          <w:rFonts w:asciiTheme="minorHAnsi" w:hAnsiTheme="minorHAnsi"/>
          <w:noProof/>
          <w:sz w:val="21"/>
        </w:rPr>
        <w:tab/>
      </w:r>
      <w:r>
        <w:rPr>
          <w:noProof/>
        </w:rPr>
        <w:t>Methods</w:t>
      </w:r>
      <w:r>
        <w:rPr>
          <w:noProof/>
        </w:rPr>
        <w:tab/>
      </w:r>
      <w:r>
        <w:rPr>
          <w:noProof/>
        </w:rPr>
        <w:fldChar w:fldCharType="begin"/>
      </w:r>
      <w:r>
        <w:rPr>
          <w:noProof/>
        </w:rPr>
        <w:instrText xml:space="preserve"> PAGEREF _Toc380964827 \h </w:instrText>
      </w:r>
      <w:r>
        <w:rPr>
          <w:noProof/>
        </w:rPr>
      </w:r>
      <w:r>
        <w:rPr>
          <w:noProof/>
        </w:rPr>
        <w:fldChar w:fldCharType="separate"/>
      </w:r>
      <w:r w:rsidR="00201119">
        <w:rPr>
          <w:noProof/>
        </w:rPr>
        <w:t>4</w:t>
      </w:r>
      <w:r>
        <w:rPr>
          <w:noProof/>
        </w:rPr>
        <w:fldChar w:fldCharType="end"/>
      </w:r>
    </w:p>
    <w:p w:rsidR="00C17A2E" w:rsidRDefault="00C17A2E" w:rsidP="00C17A2E">
      <w:pPr>
        <w:pStyle w:val="20"/>
        <w:tabs>
          <w:tab w:val="left" w:pos="1050"/>
          <w:tab w:val="right" w:leader="dot" w:pos="8296"/>
        </w:tabs>
        <w:ind w:left="480"/>
        <w:rPr>
          <w:rFonts w:asciiTheme="minorHAnsi" w:hAnsiTheme="minorHAnsi"/>
          <w:noProof/>
          <w:sz w:val="21"/>
        </w:rPr>
      </w:pPr>
      <w:r>
        <w:rPr>
          <w:noProof/>
        </w:rPr>
        <w:t>2.1</w:t>
      </w:r>
      <w:r>
        <w:rPr>
          <w:rFonts w:asciiTheme="minorHAnsi" w:hAnsiTheme="minorHAnsi"/>
          <w:noProof/>
          <w:sz w:val="21"/>
        </w:rPr>
        <w:tab/>
      </w:r>
      <w:r>
        <w:rPr>
          <w:noProof/>
        </w:rPr>
        <w:t>Data Collection</w:t>
      </w:r>
      <w:r>
        <w:rPr>
          <w:noProof/>
        </w:rPr>
        <w:tab/>
      </w:r>
      <w:r>
        <w:rPr>
          <w:noProof/>
        </w:rPr>
        <w:fldChar w:fldCharType="begin"/>
      </w:r>
      <w:r>
        <w:rPr>
          <w:noProof/>
        </w:rPr>
        <w:instrText xml:space="preserve"> PAGEREF _Toc380964828 \h </w:instrText>
      </w:r>
      <w:r>
        <w:rPr>
          <w:noProof/>
        </w:rPr>
      </w:r>
      <w:r>
        <w:rPr>
          <w:noProof/>
        </w:rPr>
        <w:fldChar w:fldCharType="separate"/>
      </w:r>
      <w:r w:rsidR="00201119">
        <w:rPr>
          <w:noProof/>
        </w:rPr>
        <w:t>4</w:t>
      </w:r>
      <w:r>
        <w:rPr>
          <w:noProof/>
        </w:rPr>
        <w:fldChar w:fldCharType="end"/>
      </w:r>
    </w:p>
    <w:p w:rsidR="00C17A2E" w:rsidRDefault="00C17A2E" w:rsidP="00C17A2E">
      <w:pPr>
        <w:pStyle w:val="30"/>
        <w:tabs>
          <w:tab w:val="left" w:pos="1680"/>
          <w:tab w:val="right" w:leader="dot" w:pos="8296"/>
        </w:tabs>
        <w:ind w:left="960"/>
        <w:rPr>
          <w:rFonts w:asciiTheme="minorHAnsi" w:hAnsiTheme="minorHAnsi"/>
          <w:noProof/>
          <w:sz w:val="21"/>
        </w:rPr>
      </w:pPr>
      <w:r>
        <w:rPr>
          <w:noProof/>
        </w:rPr>
        <w:t>2.1.1</w:t>
      </w:r>
      <w:r>
        <w:rPr>
          <w:rFonts w:asciiTheme="minorHAnsi" w:hAnsiTheme="minorHAnsi"/>
          <w:noProof/>
          <w:sz w:val="21"/>
        </w:rPr>
        <w:tab/>
      </w:r>
      <w:r>
        <w:rPr>
          <w:noProof/>
        </w:rPr>
        <w:t>Pollen Data Collection</w:t>
      </w:r>
      <w:r>
        <w:rPr>
          <w:noProof/>
        </w:rPr>
        <w:tab/>
      </w:r>
      <w:r>
        <w:rPr>
          <w:noProof/>
        </w:rPr>
        <w:fldChar w:fldCharType="begin"/>
      </w:r>
      <w:r>
        <w:rPr>
          <w:noProof/>
        </w:rPr>
        <w:instrText xml:space="preserve"> PAGEREF _Toc380964829 \h </w:instrText>
      </w:r>
      <w:r>
        <w:rPr>
          <w:noProof/>
        </w:rPr>
      </w:r>
      <w:r>
        <w:rPr>
          <w:noProof/>
        </w:rPr>
        <w:fldChar w:fldCharType="separate"/>
      </w:r>
      <w:r w:rsidR="00201119">
        <w:rPr>
          <w:noProof/>
        </w:rPr>
        <w:t>4</w:t>
      </w:r>
      <w:r>
        <w:rPr>
          <w:noProof/>
        </w:rPr>
        <w:fldChar w:fldCharType="end"/>
      </w:r>
    </w:p>
    <w:p w:rsidR="00C17A2E" w:rsidRDefault="00C17A2E" w:rsidP="00C17A2E">
      <w:pPr>
        <w:pStyle w:val="30"/>
        <w:tabs>
          <w:tab w:val="left" w:pos="1680"/>
          <w:tab w:val="right" w:leader="dot" w:pos="8296"/>
        </w:tabs>
        <w:ind w:left="960"/>
        <w:rPr>
          <w:rFonts w:asciiTheme="minorHAnsi" w:hAnsiTheme="minorHAnsi"/>
          <w:noProof/>
          <w:sz w:val="21"/>
        </w:rPr>
      </w:pPr>
      <w:r>
        <w:rPr>
          <w:noProof/>
        </w:rPr>
        <w:t>2.1.2</w:t>
      </w:r>
      <w:r>
        <w:rPr>
          <w:rFonts w:asciiTheme="minorHAnsi" w:hAnsiTheme="minorHAnsi"/>
          <w:noProof/>
          <w:sz w:val="21"/>
        </w:rPr>
        <w:tab/>
      </w:r>
      <w:r>
        <w:rPr>
          <w:noProof/>
        </w:rPr>
        <w:t>Pollen Trend</w:t>
      </w:r>
      <w:r>
        <w:rPr>
          <w:noProof/>
        </w:rPr>
        <w:tab/>
      </w:r>
      <w:r>
        <w:rPr>
          <w:noProof/>
        </w:rPr>
        <w:fldChar w:fldCharType="begin"/>
      </w:r>
      <w:r>
        <w:rPr>
          <w:noProof/>
        </w:rPr>
        <w:instrText xml:space="preserve"> PAGEREF _Toc380964830 \h </w:instrText>
      </w:r>
      <w:r>
        <w:rPr>
          <w:noProof/>
        </w:rPr>
      </w:r>
      <w:r>
        <w:rPr>
          <w:noProof/>
        </w:rPr>
        <w:fldChar w:fldCharType="separate"/>
      </w:r>
      <w:r w:rsidR="00201119">
        <w:rPr>
          <w:noProof/>
        </w:rPr>
        <w:t>4</w:t>
      </w:r>
      <w:r>
        <w:rPr>
          <w:noProof/>
        </w:rPr>
        <w:fldChar w:fldCharType="end"/>
      </w:r>
    </w:p>
    <w:p w:rsidR="00C17A2E" w:rsidRDefault="00C17A2E" w:rsidP="00C17A2E">
      <w:pPr>
        <w:pStyle w:val="30"/>
        <w:tabs>
          <w:tab w:val="left" w:pos="1680"/>
          <w:tab w:val="right" w:leader="dot" w:pos="8296"/>
        </w:tabs>
        <w:ind w:left="960"/>
        <w:rPr>
          <w:rFonts w:asciiTheme="minorHAnsi" w:hAnsiTheme="minorHAnsi"/>
          <w:noProof/>
          <w:sz w:val="21"/>
        </w:rPr>
      </w:pPr>
      <w:r>
        <w:rPr>
          <w:noProof/>
        </w:rPr>
        <w:t>2.1.3</w:t>
      </w:r>
      <w:r>
        <w:rPr>
          <w:rFonts w:asciiTheme="minorHAnsi" w:hAnsiTheme="minorHAnsi"/>
          <w:noProof/>
          <w:sz w:val="21"/>
        </w:rPr>
        <w:tab/>
      </w:r>
      <w:r>
        <w:rPr>
          <w:noProof/>
        </w:rPr>
        <w:t>Population Data and Exposure Factors</w:t>
      </w:r>
      <w:r>
        <w:rPr>
          <w:noProof/>
        </w:rPr>
        <w:tab/>
      </w:r>
      <w:r>
        <w:rPr>
          <w:noProof/>
        </w:rPr>
        <w:fldChar w:fldCharType="begin"/>
      </w:r>
      <w:r>
        <w:rPr>
          <w:noProof/>
        </w:rPr>
        <w:instrText xml:space="preserve"> PAGEREF _Toc380964831 \h </w:instrText>
      </w:r>
      <w:r>
        <w:rPr>
          <w:noProof/>
        </w:rPr>
      </w:r>
      <w:r>
        <w:rPr>
          <w:noProof/>
        </w:rPr>
        <w:fldChar w:fldCharType="separate"/>
      </w:r>
      <w:r w:rsidR="00201119">
        <w:rPr>
          <w:noProof/>
        </w:rPr>
        <w:t>5</w:t>
      </w:r>
      <w:r>
        <w:rPr>
          <w:noProof/>
        </w:rPr>
        <w:fldChar w:fldCharType="end"/>
      </w:r>
    </w:p>
    <w:p w:rsidR="00C17A2E" w:rsidRDefault="00C17A2E" w:rsidP="00C17A2E">
      <w:pPr>
        <w:pStyle w:val="20"/>
        <w:tabs>
          <w:tab w:val="left" w:pos="1050"/>
          <w:tab w:val="right" w:leader="dot" w:pos="8296"/>
        </w:tabs>
        <w:ind w:left="480"/>
        <w:rPr>
          <w:rFonts w:asciiTheme="minorHAnsi" w:hAnsiTheme="minorHAnsi"/>
          <w:noProof/>
          <w:sz w:val="21"/>
        </w:rPr>
      </w:pPr>
      <w:r w:rsidRPr="00DD1A9A">
        <w:rPr>
          <w:rFonts w:cs="Times New Roman"/>
          <w:noProof/>
        </w:rPr>
        <w:t>2.2</w:t>
      </w:r>
      <w:r>
        <w:rPr>
          <w:rFonts w:asciiTheme="minorHAnsi" w:hAnsiTheme="minorHAnsi"/>
          <w:noProof/>
          <w:sz w:val="21"/>
        </w:rPr>
        <w:tab/>
      </w:r>
      <w:r w:rsidRPr="00DD1A9A">
        <w:rPr>
          <w:rFonts w:cs="Times New Roman"/>
          <w:noProof/>
        </w:rPr>
        <w:t>Exposure Method Selection</w:t>
      </w:r>
      <w:r>
        <w:rPr>
          <w:noProof/>
        </w:rPr>
        <w:tab/>
      </w:r>
      <w:r>
        <w:rPr>
          <w:noProof/>
        </w:rPr>
        <w:fldChar w:fldCharType="begin"/>
      </w:r>
      <w:r>
        <w:rPr>
          <w:noProof/>
        </w:rPr>
        <w:instrText xml:space="preserve"> PAGEREF _Toc380964832 \h </w:instrText>
      </w:r>
      <w:r>
        <w:rPr>
          <w:noProof/>
        </w:rPr>
      </w:r>
      <w:r>
        <w:rPr>
          <w:noProof/>
        </w:rPr>
        <w:fldChar w:fldCharType="separate"/>
      </w:r>
      <w:r w:rsidR="00201119">
        <w:rPr>
          <w:noProof/>
        </w:rPr>
        <w:t>6</w:t>
      </w:r>
      <w:r>
        <w:rPr>
          <w:noProof/>
        </w:rPr>
        <w:fldChar w:fldCharType="end"/>
      </w:r>
    </w:p>
    <w:p w:rsidR="00C17A2E" w:rsidRDefault="00C17A2E" w:rsidP="00C17A2E">
      <w:pPr>
        <w:pStyle w:val="30"/>
        <w:tabs>
          <w:tab w:val="left" w:pos="1680"/>
          <w:tab w:val="right" w:leader="dot" w:pos="8296"/>
        </w:tabs>
        <w:ind w:left="960"/>
        <w:rPr>
          <w:rFonts w:asciiTheme="minorHAnsi" w:hAnsiTheme="minorHAnsi"/>
          <w:noProof/>
          <w:sz w:val="21"/>
        </w:rPr>
      </w:pPr>
      <w:r>
        <w:rPr>
          <w:noProof/>
        </w:rPr>
        <w:t>2.2.1</w:t>
      </w:r>
      <w:r>
        <w:rPr>
          <w:rFonts w:asciiTheme="minorHAnsi" w:hAnsiTheme="minorHAnsi"/>
          <w:noProof/>
          <w:sz w:val="21"/>
        </w:rPr>
        <w:tab/>
      </w:r>
      <w:r>
        <w:rPr>
          <w:noProof/>
        </w:rPr>
        <w:t>Inhalation</w:t>
      </w:r>
      <w:r>
        <w:rPr>
          <w:noProof/>
        </w:rPr>
        <w:tab/>
      </w:r>
      <w:r>
        <w:rPr>
          <w:noProof/>
        </w:rPr>
        <w:fldChar w:fldCharType="begin"/>
      </w:r>
      <w:r>
        <w:rPr>
          <w:noProof/>
        </w:rPr>
        <w:instrText xml:space="preserve"> PAGEREF _Toc380964833 \h </w:instrText>
      </w:r>
      <w:r>
        <w:rPr>
          <w:noProof/>
        </w:rPr>
      </w:r>
      <w:r>
        <w:rPr>
          <w:noProof/>
        </w:rPr>
        <w:fldChar w:fldCharType="separate"/>
      </w:r>
      <w:r w:rsidR="00201119">
        <w:rPr>
          <w:noProof/>
        </w:rPr>
        <w:t>6</w:t>
      </w:r>
      <w:r>
        <w:rPr>
          <w:noProof/>
        </w:rPr>
        <w:fldChar w:fldCharType="end"/>
      </w:r>
    </w:p>
    <w:p w:rsidR="00C17A2E" w:rsidRDefault="00C17A2E" w:rsidP="00C17A2E">
      <w:pPr>
        <w:pStyle w:val="30"/>
        <w:tabs>
          <w:tab w:val="left" w:pos="1680"/>
          <w:tab w:val="right" w:leader="dot" w:pos="8296"/>
        </w:tabs>
        <w:ind w:left="960"/>
        <w:rPr>
          <w:rFonts w:asciiTheme="minorHAnsi" w:hAnsiTheme="minorHAnsi"/>
          <w:noProof/>
          <w:sz w:val="21"/>
        </w:rPr>
      </w:pPr>
      <w:r>
        <w:rPr>
          <w:noProof/>
        </w:rPr>
        <w:t>2.2.2</w:t>
      </w:r>
      <w:r>
        <w:rPr>
          <w:rFonts w:asciiTheme="minorHAnsi" w:hAnsiTheme="minorHAnsi"/>
          <w:noProof/>
          <w:sz w:val="21"/>
        </w:rPr>
        <w:tab/>
      </w:r>
      <w:r>
        <w:rPr>
          <w:noProof/>
        </w:rPr>
        <w:t>Dermal Exposure</w:t>
      </w:r>
      <w:r>
        <w:rPr>
          <w:noProof/>
        </w:rPr>
        <w:tab/>
      </w:r>
      <w:r>
        <w:rPr>
          <w:noProof/>
        </w:rPr>
        <w:fldChar w:fldCharType="begin"/>
      </w:r>
      <w:r>
        <w:rPr>
          <w:noProof/>
        </w:rPr>
        <w:instrText xml:space="preserve"> PAGEREF _Toc380964834 \h </w:instrText>
      </w:r>
      <w:r>
        <w:rPr>
          <w:noProof/>
        </w:rPr>
      </w:r>
      <w:r>
        <w:rPr>
          <w:noProof/>
        </w:rPr>
        <w:fldChar w:fldCharType="separate"/>
      </w:r>
      <w:r w:rsidR="00201119">
        <w:rPr>
          <w:noProof/>
        </w:rPr>
        <w:t>10</w:t>
      </w:r>
      <w:r>
        <w:rPr>
          <w:noProof/>
        </w:rPr>
        <w:fldChar w:fldCharType="end"/>
      </w:r>
    </w:p>
    <w:p w:rsidR="00C17A2E" w:rsidRDefault="00C17A2E" w:rsidP="00C17A2E">
      <w:pPr>
        <w:pStyle w:val="30"/>
        <w:tabs>
          <w:tab w:val="left" w:pos="1680"/>
          <w:tab w:val="right" w:leader="dot" w:pos="8296"/>
        </w:tabs>
        <w:ind w:left="960"/>
        <w:rPr>
          <w:rFonts w:asciiTheme="minorHAnsi" w:hAnsiTheme="minorHAnsi"/>
          <w:noProof/>
          <w:sz w:val="21"/>
        </w:rPr>
      </w:pPr>
      <w:r>
        <w:rPr>
          <w:noProof/>
        </w:rPr>
        <w:t>2.2.3</w:t>
      </w:r>
      <w:r>
        <w:rPr>
          <w:rFonts w:asciiTheme="minorHAnsi" w:hAnsiTheme="minorHAnsi"/>
          <w:noProof/>
          <w:sz w:val="21"/>
        </w:rPr>
        <w:tab/>
      </w:r>
      <w:r>
        <w:rPr>
          <w:noProof/>
        </w:rPr>
        <w:t>Unintentional Ingestion</w:t>
      </w:r>
      <w:r>
        <w:rPr>
          <w:noProof/>
        </w:rPr>
        <w:tab/>
      </w:r>
      <w:r>
        <w:rPr>
          <w:noProof/>
        </w:rPr>
        <w:fldChar w:fldCharType="begin"/>
      </w:r>
      <w:r>
        <w:rPr>
          <w:noProof/>
        </w:rPr>
        <w:instrText xml:space="preserve"> PAGEREF _Toc380964835 \h </w:instrText>
      </w:r>
      <w:r>
        <w:rPr>
          <w:noProof/>
        </w:rPr>
      </w:r>
      <w:r>
        <w:rPr>
          <w:noProof/>
        </w:rPr>
        <w:fldChar w:fldCharType="separate"/>
      </w:r>
      <w:r w:rsidR="00201119">
        <w:rPr>
          <w:noProof/>
        </w:rPr>
        <w:t>13</w:t>
      </w:r>
      <w:r>
        <w:rPr>
          <w:noProof/>
        </w:rPr>
        <w:fldChar w:fldCharType="end"/>
      </w:r>
    </w:p>
    <w:p w:rsidR="00C17A2E" w:rsidRDefault="00C17A2E" w:rsidP="00C17A2E">
      <w:pPr>
        <w:pStyle w:val="30"/>
        <w:tabs>
          <w:tab w:val="left" w:pos="1680"/>
          <w:tab w:val="right" w:leader="dot" w:pos="8296"/>
        </w:tabs>
        <w:ind w:left="960"/>
        <w:rPr>
          <w:rFonts w:asciiTheme="minorHAnsi" w:hAnsiTheme="minorHAnsi"/>
          <w:noProof/>
          <w:sz w:val="21"/>
        </w:rPr>
      </w:pPr>
      <w:r>
        <w:rPr>
          <w:noProof/>
        </w:rPr>
        <w:t>2.2.4</w:t>
      </w:r>
      <w:r>
        <w:rPr>
          <w:rFonts w:asciiTheme="minorHAnsi" w:hAnsiTheme="minorHAnsi"/>
          <w:noProof/>
          <w:sz w:val="21"/>
        </w:rPr>
        <w:tab/>
      </w:r>
      <w:r>
        <w:rPr>
          <w:noProof/>
        </w:rPr>
        <w:t>Exposure Calculation Method</w:t>
      </w:r>
      <w:r>
        <w:rPr>
          <w:noProof/>
        </w:rPr>
        <w:tab/>
      </w:r>
      <w:r>
        <w:rPr>
          <w:noProof/>
        </w:rPr>
        <w:fldChar w:fldCharType="begin"/>
      </w:r>
      <w:r>
        <w:rPr>
          <w:noProof/>
        </w:rPr>
        <w:instrText xml:space="preserve"> PAGEREF _Toc380964836 \h </w:instrText>
      </w:r>
      <w:r>
        <w:rPr>
          <w:noProof/>
        </w:rPr>
      </w:r>
      <w:r>
        <w:rPr>
          <w:noProof/>
        </w:rPr>
        <w:fldChar w:fldCharType="separate"/>
      </w:r>
      <w:r w:rsidR="00201119">
        <w:rPr>
          <w:noProof/>
        </w:rPr>
        <w:t>14</w:t>
      </w:r>
      <w:r>
        <w:rPr>
          <w:noProof/>
        </w:rPr>
        <w:fldChar w:fldCharType="end"/>
      </w:r>
    </w:p>
    <w:p w:rsidR="00C17A2E" w:rsidRDefault="00C17A2E" w:rsidP="00C17A2E">
      <w:pPr>
        <w:pStyle w:val="20"/>
        <w:tabs>
          <w:tab w:val="left" w:pos="1050"/>
          <w:tab w:val="right" w:leader="dot" w:pos="8296"/>
        </w:tabs>
        <w:ind w:left="480"/>
        <w:rPr>
          <w:rFonts w:asciiTheme="minorHAnsi" w:hAnsiTheme="minorHAnsi"/>
          <w:noProof/>
          <w:sz w:val="21"/>
        </w:rPr>
      </w:pPr>
      <w:r w:rsidRPr="00DD1A9A">
        <w:rPr>
          <w:rFonts w:cs="Times New Roman"/>
          <w:noProof/>
        </w:rPr>
        <w:t>2.3</w:t>
      </w:r>
      <w:r>
        <w:rPr>
          <w:rFonts w:asciiTheme="minorHAnsi" w:hAnsiTheme="minorHAnsi"/>
          <w:noProof/>
          <w:sz w:val="21"/>
        </w:rPr>
        <w:tab/>
      </w:r>
      <w:r w:rsidRPr="00DD1A9A">
        <w:rPr>
          <w:rFonts w:cs="Times New Roman"/>
          <w:noProof/>
        </w:rPr>
        <w:t>Sensitivity/Uncertainty Analysis</w:t>
      </w:r>
      <w:r>
        <w:rPr>
          <w:noProof/>
        </w:rPr>
        <w:tab/>
      </w:r>
      <w:r>
        <w:rPr>
          <w:noProof/>
        </w:rPr>
        <w:fldChar w:fldCharType="begin"/>
      </w:r>
      <w:r>
        <w:rPr>
          <w:noProof/>
        </w:rPr>
        <w:instrText xml:space="preserve"> PAGEREF _Toc380964837 \h </w:instrText>
      </w:r>
      <w:r>
        <w:rPr>
          <w:noProof/>
        </w:rPr>
      </w:r>
      <w:r>
        <w:rPr>
          <w:noProof/>
        </w:rPr>
        <w:fldChar w:fldCharType="separate"/>
      </w:r>
      <w:r w:rsidR="00201119">
        <w:rPr>
          <w:noProof/>
        </w:rPr>
        <w:t>14</w:t>
      </w:r>
      <w:r>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3</w:t>
      </w:r>
      <w:r>
        <w:rPr>
          <w:rFonts w:asciiTheme="minorHAnsi" w:hAnsiTheme="minorHAnsi"/>
          <w:noProof/>
          <w:sz w:val="21"/>
        </w:rPr>
        <w:tab/>
      </w:r>
      <w:r>
        <w:rPr>
          <w:noProof/>
        </w:rPr>
        <w:t>Results and Discussion</w:t>
      </w:r>
      <w:r>
        <w:rPr>
          <w:noProof/>
        </w:rPr>
        <w:tab/>
      </w:r>
      <w:r>
        <w:rPr>
          <w:noProof/>
        </w:rPr>
        <w:fldChar w:fldCharType="begin"/>
      </w:r>
      <w:r>
        <w:rPr>
          <w:noProof/>
        </w:rPr>
        <w:instrText xml:space="preserve"> PAGEREF _Toc380964838 \h </w:instrText>
      </w:r>
      <w:r>
        <w:rPr>
          <w:noProof/>
        </w:rPr>
      </w:r>
      <w:r>
        <w:rPr>
          <w:noProof/>
        </w:rPr>
        <w:fldChar w:fldCharType="separate"/>
      </w:r>
      <w:r w:rsidR="00201119">
        <w:rPr>
          <w:noProof/>
        </w:rPr>
        <w:t>17</w:t>
      </w:r>
      <w:r>
        <w:rPr>
          <w:noProof/>
        </w:rPr>
        <w:fldChar w:fldCharType="end"/>
      </w:r>
    </w:p>
    <w:p w:rsidR="00C17A2E" w:rsidRDefault="00C17A2E" w:rsidP="00C17A2E">
      <w:pPr>
        <w:pStyle w:val="20"/>
        <w:tabs>
          <w:tab w:val="left" w:pos="1050"/>
          <w:tab w:val="right" w:leader="dot" w:pos="8296"/>
        </w:tabs>
        <w:ind w:left="480"/>
        <w:rPr>
          <w:rFonts w:asciiTheme="minorHAnsi" w:hAnsiTheme="minorHAnsi"/>
          <w:noProof/>
          <w:sz w:val="21"/>
        </w:rPr>
      </w:pPr>
      <w:r>
        <w:rPr>
          <w:noProof/>
        </w:rPr>
        <w:lastRenderedPageBreak/>
        <w:t>3.1</w:t>
      </w:r>
      <w:r>
        <w:rPr>
          <w:rFonts w:asciiTheme="minorHAnsi" w:hAnsiTheme="minorHAnsi"/>
          <w:noProof/>
          <w:sz w:val="21"/>
        </w:rPr>
        <w:tab/>
      </w:r>
      <w:r>
        <w:rPr>
          <w:noProof/>
        </w:rPr>
        <w:t>Pollen Seasons</w:t>
      </w:r>
      <w:r>
        <w:rPr>
          <w:noProof/>
        </w:rPr>
        <w:tab/>
      </w:r>
      <w:r>
        <w:rPr>
          <w:noProof/>
        </w:rPr>
        <w:fldChar w:fldCharType="begin"/>
      </w:r>
      <w:r>
        <w:rPr>
          <w:noProof/>
        </w:rPr>
        <w:instrText xml:space="preserve"> PAGEREF _Toc380964839 \h </w:instrText>
      </w:r>
      <w:r>
        <w:rPr>
          <w:noProof/>
        </w:rPr>
      </w:r>
      <w:r>
        <w:rPr>
          <w:noProof/>
        </w:rPr>
        <w:fldChar w:fldCharType="separate"/>
      </w:r>
      <w:r w:rsidR="00201119">
        <w:rPr>
          <w:noProof/>
        </w:rPr>
        <w:t>17</w:t>
      </w:r>
      <w:r>
        <w:rPr>
          <w:noProof/>
        </w:rPr>
        <w:fldChar w:fldCharType="end"/>
      </w:r>
    </w:p>
    <w:p w:rsidR="00C17A2E" w:rsidRDefault="00C17A2E" w:rsidP="00C17A2E">
      <w:pPr>
        <w:pStyle w:val="20"/>
        <w:tabs>
          <w:tab w:val="left" w:pos="1050"/>
          <w:tab w:val="right" w:leader="dot" w:pos="8296"/>
        </w:tabs>
        <w:ind w:left="480"/>
        <w:rPr>
          <w:rFonts w:asciiTheme="minorHAnsi" w:hAnsiTheme="minorHAnsi"/>
          <w:noProof/>
          <w:sz w:val="21"/>
        </w:rPr>
      </w:pPr>
      <w:r>
        <w:rPr>
          <w:noProof/>
        </w:rPr>
        <w:t>3.2</w:t>
      </w:r>
      <w:r>
        <w:rPr>
          <w:rFonts w:asciiTheme="minorHAnsi" w:hAnsiTheme="minorHAnsi"/>
          <w:noProof/>
          <w:sz w:val="21"/>
        </w:rPr>
        <w:tab/>
      </w:r>
      <w:r>
        <w:rPr>
          <w:noProof/>
        </w:rPr>
        <w:t>Pollen Concentrations</w:t>
      </w:r>
      <w:r>
        <w:rPr>
          <w:noProof/>
        </w:rPr>
        <w:tab/>
      </w:r>
      <w:r>
        <w:rPr>
          <w:noProof/>
        </w:rPr>
        <w:fldChar w:fldCharType="begin"/>
      </w:r>
      <w:r>
        <w:rPr>
          <w:noProof/>
        </w:rPr>
        <w:instrText xml:space="preserve"> PAGEREF _Toc380964840 \h </w:instrText>
      </w:r>
      <w:r>
        <w:rPr>
          <w:noProof/>
        </w:rPr>
      </w:r>
      <w:r>
        <w:rPr>
          <w:noProof/>
        </w:rPr>
        <w:fldChar w:fldCharType="separate"/>
      </w:r>
      <w:r w:rsidR="00201119">
        <w:rPr>
          <w:noProof/>
        </w:rPr>
        <w:t>18</w:t>
      </w:r>
      <w:r>
        <w:rPr>
          <w:noProof/>
        </w:rPr>
        <w:fldChar w:fldCharType="end"/>
      </w:r>
    </w:p>
    <w:p w:rsidR="00C17A2E" w:rsidRDefault="00C17A2E" w:rsidP="00C17A2E">
      <w:pPr>
        <w:pStyle w:val="20"/>
        <w:tabs>
          <w:tab w:val="left" w:pos="1050"/>
          <w:tab w:val="right" w:leader="dot" w:pos="8296"/>
        </w:tabs>
        <w:ind w:left="480"/>
        <w:rPr>
          <w:rFonts w:asciiTheme="minorHAnsi" w:hAnsiTheme="minorHAnsi"/>
          <w:noProof/>
          <w:sz w:val="21"/>
        </w:rPr>
      </w:pPr>
      <w:r>
        <w:rPr>
          <w:noProof/>
        </w:rPr>
        <w:t>3.3</w:t>
      </w:r>
      <w:r>
        <w:rPr>
          <w:rFonts w:asciiTheme="minorHAnsi" w:hAnsiTheme="minorHAnsi"/>
          <w:noProof/>
          <w:sz w:val="21"/>
        </w:rPr>
        <w:tab/>
      </w:r>
      <w:r>
        <w:rPr>
          <w:noProof/>
        </w:rPr>
        <w:t>Pollen Trends</w:t>
      </w:r>
      <w:r>
        <w:rPr>
          <w:noProof/>
        </w:rPr>
        <w:tab/>
      </w:r>
      <w:r>
        <w:rPr>
          <w:noProof/>
        </w:rPr>
        <w:fldChar w:fldCharType="begin"/>
      </w:r>
      <w:r>
        <w:rPr>
          <w:noProof/>
        </w:rPr>
        <w:instrText xml:space="preserve"> PAGEREF _Toc380964841 \h </w:instrText>
      </w:r>
      <w:r>
        <w:rPr>
          <w:noProof/>
        </w:rPr>
      </w:r>
      <w:r>
        <w:rPr>
          <w:noProof/>
        </w:rPr>
        <w:fldChar w:fldCharType="separate"/>
      </w:r>
      <w:r w:rsidR="00201119">
        <w:rPr>
          <w:noProof/>
        </w:rPr>
        <w:t>22</w:t>
      </w:r>
      <w:r>
        <w:rPr>
          <w:noProof/>
        </w:rPr>
        <w:fldChar w:fldCharType="end"/>
      </w:r>
    </w:p>
    <w:p w:rsidR="00C17A2E" w:rsidRDefault="00C17A2E" w:rsidP="00C17A2E">
      <w:pPr>
        <w:pStyle w:val="20"/>
        <w:tabs>
          <w:tab w:val="left" w:pos="1050"/>
          <w:tab w:val="right" w:leader="dot" w:pos="8296"/>
        </w:tabs>
        <w:ind w:left="480"/>
        <w:rPr>
          <w:rFonts w:asciiTheme="minorHAnsi" w:hAnsiTheme="minorHAnsi"/>
          <w:noProof/>
          <w:sz w:val="21"/>
        </w:rPr>
      </w:pPr>
      <w:r>
        <w:rPr>
          <w:noProof/>
        </w:rPr>
        <w:t>3.4</w:t>
      </w:r>
      <w:r>
        <w:rPr>
          <w:rFonts w:asciiTheme="minorHAnsi" w:hAnsiTheme="minorHAnsi"/>
          <w:noProof/>
          <w:sz w:val="21"/>
        </w:rPr>
        <w:tab/>
      </w:r>
      <w:r>
        <w:rPr>
          <w:noProof/>
        </w:rPr>
        <w:t>Exposures to Pollen</w:t>
      </w:r>
      <w:r>
        <w:rPr>
          <w:noProof/>
        </w:rPr>
        <w:tab/>
      </w:r>
      <w:r>
        <w:rPr>
          <w:noProof/>
        </w:rPr>
        <w:fldChar w:fldCharType="begin"/>
      </w:r>
      <w:r>
        <w:rPr>
          <w:noProof/>
        </w:rPr>
        <w:instrText xml:space="preserve"> PAGEREF _Toc380964842 \h </w:instrText>
      </w:r>
      <w:r>
        <w:rPr>
          <w:noProof/>
        </w:rPr>
      </w:r>
      <w:r>
        <w:rPr>
          <w:noProof/>
        </w:rPr>
        <w:fldChar w:fldCharType="separate"/>
      </w:r>
      <w:r w:rsidR="00201119">
        <w:rPr>
          <w:noProof/>
        </w:rPr>
        <w:t>23</w:t>
      </w:r>
      <w:r>
        <w:rPr>
          <w:noProof/>
        </w:rPr>
        <w:fldChar w:fldCharType="end"/>
      </w:r>
    </w:p>
    <w:p w:rsidR="00C17A2E" w:rsidRDefault="00C17A2E" w:rsidP="00C17A2E">
      <w:pPr>
        <w:pStyle w:val="20"/>
        <w:tabs>
          <w:tab w:val="left" w:pos="1050"/>
          <w:tab w:val="right" w:leader="dot" w:pos="8296"/>
        </w:tabs>
        <w:ind w:left="480"/>
        <w:rPr>
          <w:rFonts w:asciiTheme="minorHAnsi" w:hAnsiTheme="minorHAnsi"/>
          <w:noProof/>
          <w:sz w:val="21"/>
        </w:rPr>
      </w:pPr>
      <w:r>
        <w:rPr>
          <w:noProof/>
        </w:rPr>
        <w:t>3.5</w:t>
      </w:r>
      <w:r>
        <w:rPr>
          <w:rFonts w:asciiTheme="minorHAnsi" w:hAnsiTheme="minorHAnsi"/>
          <w:noProof/>
          <w:sz w:val="21"/>
        </w:rPr>
        <w:tab/>
      </w:r>
      <w:r>
        <w:rPr>
          <w:noProof/>
        </w:rPr>
        <w:t>Sensitivity Analysis</w:t>
      </w:r>
      <w:r>
        <w:rPr>
          <w:noProof/>
        </w:rPr>
        <w:tab/>
      </w:r>
      <w:r>
        <w:rPr>
          <w:noProof/>
        </w:rPr>
        <w:fldChar w:fldCharType="begin"/>
      </w:r>
      <w:r>
        <w:rPr>
          <w:noProof/>
        </w:rPr>
        <w:instrText xml:space="preserve"> PAGEREF _Toc380964843 \h </w:instrText>
      </w:r>
      <w:r>
        <w:rPr>
          <w:noProof/>
        </w:rPr>
      </w:r>
      <w:r>
        <w:rPr>
          <w:noProof/>
        </w:rPr>
        <w:fldChar w:fldCharType="separate"/>
      </w:r>
      <w:r w:rsidR="00201119">
        <w:rPr>
          <w:noProof/>
        </w:rPr>
        <w:t>28</w:t>
      </w:r>
      <w:r>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4</w:t>
      </w:r>
      <w:r>
        <w:rPr>
          <w:rFonts w:asciiTheme="minorHAnsi" w:hAnsiTheme="minorHAnsi"/>
          <w:noProof/>
          <w:sz w:val="21"/>
        </w:rPr>
        <w:tab/>
      </w:r>
      <w:r>
        <w:rPr>
          <w:noProof/>
        </w:rPr>
        <w:t xml:space="preserve">Future Works </w:t>
      </w:r>
      <w:r>
        <w:rPr>
          <w:noProof/>
        </w:rPr>
        <w:tab/>
      </w:r>
      <w:r>
        <w:rPr>
          <w:noProof/>
        </w:rPr>
        <w:fldChar w:fldCharType="begin"/>
      </w:r>
      <w:r>
        <w:rPr>
          <w:noProof/>
        </w:rPr>
        <w:instrText xml:space="preserve"> PAGEREF _Toc380964844 \h </w:instrText>
      </w:r>
      <w:r>
        <w:rPr>
          <w:noProof/>
        </w:rPr>
      </w:r>
      <w:r>
        <w:rPr>
          <w:noProof/>
        </w:rPr>
        <w:fldChar w:fldCharType="separate"/>
      </w:r>
      <w:r w:rsidR="00201119">
        <w:rPr>
          <w:noProof/>
        </w:rPr>
        <w:t>30</w:t>
      </w:r>
      <w:r>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5</w:t>
      </w:r>
      <w:r>
        <w:rPr>
          <w:rFonts w:asciiTheme="minorHAnsi" w:hAnsiTheme="minorHAnsi"/>
          <w:noProof/>
          <w:sz w:val="21"/>
        </w:rPr>
        <w:tab/>
      </w:r>
      <w:r>
        <w:rPr>
          <w:noProof/>
        </w:rPr>
        <w:t>Conclusions</w:t>
      </w:r>
      <w:r>
        <w:rPr>
          <w:noProof/>
        </w:rPr>
        <w:tab/>
      </w:r>
      <w:r>
        <w:rPr>
          <w:noProof/>
        </w:rPr>
        <w:fldChar w:fldCharType="begin"/>
      </w:r>
      <w:r>
        <w:rPr>
          <w:noProof/>
        </w:rPr>
        <w:instrText xml:space="preserve"> PAGEREF _Toc380964845 \h </w:instrText>
      </w:r>
      <w:r>
        <w:rPr>
          <w:noProof/>
        </w:rPr>
      </w:r>
      <w:r>
        <w:rPr>
          <w:noProof/>
        </w:rPr>
        <w:fldChar w:fldCharType="separate"/>
      </w:r>
      <w:r w:rsidR="00201119">
        <w:rPr>
          <w:noProof/>
        </w:rPr>
        <w:t>31</w:t>
      </w:r>
      <w:r>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6</w:t>
      </w:r>
      <w:r>
        <w:rPr>
          <w:rFonts w:asciiTheme="minorHAnsi" w:hAnsiTheme="minorHAnsi"/>
          <w:noProof/>
          <w:sz w:val="21"/>
        </w:rPr>
        <w:tab/>
      </w:r>
      <w:r>
        <w:rPr>
          <w:noProof/>
        </w:rPr>
        <w:t>Figures</w:t>
      </w:r>
      <w:r>
        <w:rPr>
          <w:noProof/>
        </w:rPr>
        <w:tab/>
      </w:r>
      <w:r>
        <w:rPr>
          <w:noProof/>
        </w:rPr>
        <w:fldChar w:fldCharType="begin"/>
      </w:r>
      <w:r>
        <w:rPr>
          <w:noProof/>
        </w:rPr>
        <w:instrText xml:space="preserve"> PAGEREF _Toc380964846 \h </w:instrText>
      </w:r>
      <w:r>
        <w:rPr>
          <w:noProof/>
        </w:rPr>
      </w:r>
      <w:r>
        <w:rPr>
          <w:noProof/>
        </w:rPr>
        <w:fldChar w:fldCharType="separate"/>
      </w:r>
      <w:r w:rsidR="00201119">
        <w:rPr>
          <w:noProof/>
        </w:rPr>
        <w:t>33</w:t>
      </w:r>
      <w:r>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7</w:t>
      </w:r>
      <w:r>
        <w:rPr>
          <w:rFonts w:asciiTheme="minorHAnsi" w:hAnsiTheme="minorHAnsi"/>
          <w:noProof/>
          <w:sz w:val="21"/>
        </w:rPr>
        <w:tab/>
      </w:r>
      <w:r>
        <w:rPr>
          <w:noProof/>
        </w:rPr>
        <w:t>Tables</w:t>
      </w:r>
      <w:r>
        <w:rPr>
          <w:noProof/>
        </w:rPr>
        <w:tab/>
      </w:r>
      <w:r>
        <w:rPr>
          <w:noProof/>
        </w:rPr>
        <w:fldChar w:fldCharType="begin"/>
      </w:r>
      <w:r>
        <w:rPr>
          <w:noProof/>
        </w:rPr>
        <w:instrText xml:space="preserve"> PAGEREF _Toc380964847 \h </w:instrText>
      </w:r>
      <w:r>
        <w:rPr>
          <w:noProof/>
        </w:rPr>
      </w:r>
      <w:r>
        <w:rPr>
          <w:noProof/>
        </w:rPr>
        <w:fldChar w:fldCharType="separate"/>
      </w:r>
      <w:r w:rsidR="00201119">
        <w:rPr>
          <w:noProof/>
        </w:rPr>
        <w:t>71</w:t>
      </w:r>
      <w:r>
        <w:rPr>
          <w:noProof/>
        </w:rPr>
        <w:fldChar w:fldCharType="end"/>
      </w:r>
    </w:p>
    <w:p w:rsidR="00C17A2E" w:rsidRDefault="00C17A2E">
      <w:pPr>
        <w:pStyle w:val="10"/>
        <w:tabs>
          <w:tab w:val="left" w:pos="420"/>
          <w:tab w:val="right" w:leader="dot" w:pos="8296"/>
        </w:tabs>
        <w:rPr>
          <w:rFonts w:asciiTheme="minorHAnsi" w:hAnsiTheme="minorHAnsi"/>
          <w:noProof/>
          <w:sz w:val="21"/>
        </w:rPr>
      </w:pPr>
      <w:r>
        <w:rPr>
          <w:noProof/>
        </w:rPr>
        <w:t>8</w:t>
      </w:r>
      <w:r>
        <w:rPr>
          <w:rFonts w:asciiTheme="minorHAnsi" w:hAnsiTheme="minorHAnsi"/>
          <w:noProof/>
          <w:sz w:val="21"/>
        </w:rPr>
        <w:tab/>
      </w:r>
      <w:r>
        <w:rPr>
          <w:noProof/>
        </w:rPr>
        <w:t>Appendix</w:t>
      </w:r>
      <w:r>
        <w:rPr>
          <w:noProof/>
        </w:rPr>
        <w:tab/>
      </w:r>
      <w:r>
        <w:rPr>
          <w:noProof/>
        </w:rPr>
        <w:fldChar w:fldCharType="begin"/>
      </w:r>
      <w:r>
        <w:rPr>
          <w:noProof/>
        </w:rPr>
        <w:instrText xml:space="preserve"> PAGEREF _Toc380964861 \h </w:instrText>
      </w:r>
      <w:r>
        <w:rPr>
          <w:noProof/>
        </w:rPr>
      </w:r>
      <w:r>
        <w:rPr>
          <w:noProof/>
        </w:rPr>
        <w:fldChar w:fldCharType="separate"/>
      </w:r>
      <w:r w:rsidR="00201119">
        <w:rPr>
          <w:noProof/>
        </w:rPr>
        <w:t>91</w:t>
      </w:r>
      <w:r>
        <w:rPr>
          <w:noProof/>
        </w:rPr>
        <w:fldChar w:fldCharType="end"/>
      </w:r>
    </w:p>
    <w:p w:rsidR="00C17A2E" w:rsidRDefault="00C17A2E">
      <w:pPr>
        <w:pStyle w:val="10"/>
        <w:tabs>
          <w:tab w:val="left" w:pos="420"/>
          <w:tab w:val="right" w:leader="dot" w:pos="8296"/>
        </w:tabs>
        <w:rPr>
          <w:noProof/>
        </w:rPr>
      </w:pPr>
      <w:r>
        <w:rPr>
          <w:noProof/>
        </w:rPr>
        <w:t>9</w:t>
      </w:r>
      <w:r>
        <w:rPr>
          <w:rFonts w:asciiTheme="minorHAnsi" w:hAnsiTheme="minorHAnsi"/>
          <w:noProof/>
          <w:sz w:val="21"/>
        </w:rPr>
        <w:tab/>
      </w:r>
      <w:r>
        <w:rPr>
          <w:noProof/>
        </w:rPr>
        <w:t>References</w:t>
      </w:r>
      <w:r>
        <w:rPr>
          <w:noProof/>
        </w:rPr>
        <w:tab/>
      </w:r>
      <w:r>
        <w:rPr>
          <w:noProof/>
        </w:rPr>
        <w:fldChar w:fldCharType="begin"/>
      </w:r>
      <w:r>
        <w:rPr>
          <w:noProof/>
        </w:rPr>
        <w:instrText xml:space="preserve"> PAGEREF _Toc380964862 \h </w:instrText>
      </w:r>
      <w:r>
        <w:rPr>
          <w:noProof/>
        </w:rPr>
      </w:r>
      <w:r>
        <w:rPr>
          <w:noProof/>
        </w:rPr>
        <w:fldChar w:fldCharType="separate"/>
      </w:r>
      <w:r w:rsidR="00201119">
        <w:rPr>
          <w:noProof/>
        </w:rPr>
        <w:t>92</w:t>
      </w:r>
      <w:r>
        <w:rPr>
          <w:noProof/>
        </w:rPr>
        <w:fldChar w:fldCharType="end"/>
      </w:r>
    </w:p>
    <w:p w:rsidR="00C17A2E" w:rsidRDefault="00C17A2E" w:rsidP="00C17A2E">
      <w:pPr>
        <w:rPr>
          <w:noProof/>
        </w:rPr>
      </w:pPr>
      <w:r>
        <w:rPr>
          <w:noProof/>
        </w:rPr>
        <w:br w:type="page"/>
      </w:r>
    </w:p>
    <w:p w:rsidR="00C17A2E" w:rsidRPr="00C17A2E" w:rsidRDefault="00C17A2E" w:rsidP="00C17A2E">
      <w:pPr>
        <w:rPr>
          <w:noProof/>
        </w:rPr>
      </w:pPr>
    </w:p>
    <w:p w:rsidR="0053540D" w:rsidRDefault="005A6B5C" w:rsidP="000F4D76">
      <w:pPr>
        <w:pStyle w:val="1"/>
        <w:numPr>
          <w:ilvl w:val="0"/>
          <w:numId w:val="0"/>
        </w:numPr>
        <w:jc w:val="center"/>
        <w:rPr>
          <w:noProof/>
        </w:rPr>
      </w:pPr>
      <w:r w:rsidRPr="00345710">
        <w:rPr>
          <w:rFonts w:cs="Times New Roman"/>
        </w:rPr>
        <w:fldChar w:fldCharType="end"/>
      </w:r>
      <w:bookmarkStart w:id="14" w:name="_Toc380964822"/>
      <w:r w:rsidR="00DD43C1">
        <w:t>List of figures</w:t>
      </w:r>
      <w:bookmarkEnd w:id="14"/>
      <w:r w:rsidR="0053540D">
        <w:rPr>
          <w:rFonts w:cs="Times New Roman"/>
          <w:kern w:val="0"/>
          <w:szCs w:val="24"/>
        </w:rPr>
        <w:fldChar w:fldCharType="begin"/>
      </w:r>
      <w:r w:rsidR="0053540D">
        <w:rPr>
          <w:rFonts w:cs="Times New Roman"/>
          <w:kern w:val="0"/>
          <w:szCs w:val="24"/>
        </w:rPr>
        <w:instrText xml:space="preserve"> TOC \c "Figure" </w:instrText>
      </w:r>
      <w:r w:rsidR="0053540D">
        <w:rPr>
          <w:rFonts w:cs="Times New Roman"/>
          <w:kern w:val="0"/>
          <w:szCs w:val="24"/>
        </w:rPr>
        <w:fldChar w:fldCharType="separate"/>
      </w:r>
    </w:p>
    <w:p w:rsidR="0053540D" w:rsidRDefault="0053540D" w:rsidP="0053540D">
      <w:pPr>
        <w:pStyle w:val="af3"/>
        <w:tabs>
          <w:tab w:val="right" w:leader="dot" w:pos="8296"/>
        </w:tabs>
        <w:ind w:left="960" w:hanging="480"/>
        <w:rPr>
          <w:rFonts w:asciiTheme="minorHAnsi" w:hAnsiTheme="minorHAnsi"/>
          <w:noProof/>
          <w:sz w:val="21"/>
        </w:rPr>
      </w:pPr>
      <w:r>
        <w:rPr>
          <w:noProof/>
        </w:rPr>
        <w:t>Figure 1</w:t>
      </w:r>
      <w:r w:rsidRPr="00450424">
        <w:rPr>
          <w:rFonts w:cs="Times New Roman"/>
          <w:noProof/>
        </w:rPr>
        <w:t>. Locations of the American Academy of Allergy Asthma and Immunology (AAAAI) monitoring stations measuring airborne pollen counts in the United States</w:t>
      </w:r>
      <w:r>
        <w:rPr>
          <w:noProof/>
        </w:rPr>
        <w:tab/>
      </w:r>
      <w:r>
        <w:rPr>
          <w:noProof/>
        </w:rPr>
        <w:fldChar w:fldCharType="begin"/>
      </w:r>
      <w:r>
        <w:rPr>
          <w:noProof/>
        </w:rPr>
        <w:instrText xml:space="preserve"> PAGEREF _Toc380874959 \h </w:instrText>
      </w:r>
      <w:r>
        <w:rPr>
          <w:noProof/>
        </w:rPr>
      </w:r>
      <w:r>
        <w:rPr>
          <w:noProof/>
        </w:rPr>
        <w:fldChar w:fldCharType="separate"/>
      </w:r>
      <w:r w:rsidR="00302A45">
        <w:rPr>
          <w:noProof/>
        </w:rPr>
        <w:t>33</w:t>
      </w:r>
      <w:r>
        <w:rPr>
          <w:noProof/>
        </w:rPr>
        <w:fldChar w:fldCharType="end"/>
      </w:r>
    </w:p>
    <w:p w:rsidR="0053540D" w:rsidRDefault="0053540D" w:rsidP="0053540D">
      <w:pPr>
        <w:pStyle w:val="af3"/>
        <w:tabs>
          <w:tab w:val="right" w:leader="dot" w:pos="8296"/>
        </w:tabs>
        <w:ind w:left="960" w:hanging="480"/>
        <w:rPr>
          <w:rFonts w:asciiTheme="minorHAnsi" w:hAnsiTheme="minorHAnsi"/>
          <w:noProof/>
          <w:sz w:val="21"/>
        </w:rPr>
      </w:pPr>
      <w:r>
        <w:rPr>
          <w:noProof/>
        </w:rPr>
        <w:t>Figure 2. Nine climate regions in the contiguous United States (CONUS).</w:t>
      </w:r>
      <w:r>
        <w:rPr>
          <w:noProof/>
        </w:rPr>
        <w:tab/>
      </w:r>
      <w:r>
        <w:rPr>
          <w:noProof/>
        </w:rPr>
        <w:fldChar w:fldCharType="begin"/>
      </w:r>
      <w:r>
        <w:rPr>
          <w:noProof/>
        </w:rPr>
        <w:instrText xml:space="preserve"> PAGEREF _Toc380874960 \h </w:instrText>
      </w:r>
      <w:r>
        <w:rPr>
          <w:noProof/>
        </w:rPr>
      </w:r>
      <w:r>
        <w:rPr>
          <w:noProof/>
        </w:rPr>
        <w:fldChar w:fldCharType="separate"/>
      </w:r>
      <w:r w:rsidR="00302A45">
        <w:rPr>
          <w:noProof/>
        </w:rPr>
        <w:t>34</w:t>
      </w:r>
      <w:r>
        <w:rPr>
          <w:noProof/>
        </w:rPr>
        <w:fldChar w:fldCharType="end"/>
      </w:r>
    </w:p>
    <w:p w:rsidR="0053540D" w:rsidRDefault="0053540D" w:rsidP="0053540D">
      <w:pPr>
        <w:pStyle w:val="af3"/>
        <w:tabs>
          <w:tab w:val="right" w:leader="dot" w:pos="8296"/>
        </w:tabs>
        <w:ind w:left="960" w:hanging="480"/>
        <w:rPr>
          <w:rFonts w:asciiTheme="minorHAnsi" w:hAnsiTheme="minorHAnsi"/>
          <w:noProof/>
          <w:sz w:val="21"/>
        </w:rPr>
      </w:pPr>
      <w:r>
        <w:rPr>
          <w:noProof/>
        </w:rPr>
        <w:t xml:space="preserve">Figure 3. Spatial distribution of (a) </w:t>
      </w:r>
      <w:r w:rsidRPr="00450424">
        <w:rPr>
          <w:i/>
          <w:noProof/>
        </w:rPr>
        <w:t>Ambrosia</w:t>
      </w:r>
      <w:r>
        <w:rPr>
          <w:noProof/>
        </w:rPr>
        <w:t xml:space="preserve">, (b) </w:t>
      </w:r>
      <w:r w:rsidRPr="00450424">
        <w:rPr>
          <w:i/>
          <w:noProof/>
        </w:rPr>
        <w:t>Artemisia</w:t>
      </w:r>
      <w:r>
        <w:rPr>
          <w:noProof/>
        </w:rPr>
        <w:t xml:space="preserve">, (c) </w:t>
      </w:r>
      <w:r w:rsidRPr="00450424">
        <w:rPr>
          <w:i/>
          <w:noProof/>
        </w:rPr>
        <w:t>Betula</w:t>
      </w:r>
      <w:r>
        <w:rPr>
          <w:noProof/>
        </w:rPr>
        <w:t xml:space="preserve">, (d) </w:t>
      </w:r>
      <w:r w:rsidRPr="00450424">
        <w:rPr>
          <w:i/>
          <w:noProof/>
        </w:rPr>
        <w:t>Gramineae</w:t>
      </w:r>
      <w:r>
        <w:rPr>
          <w:noProof/>
        </w:rPr>
        <w:t xml:space="preserve">, (e) </w:t>
      </w:r>
      <w:r w:rsidRPr="00450424">
        <w:rPr>
          <w:i/>
          <w:noProof/>
        </w:rPr>
        <w:t>Quercus</w:t>
      </w:r>
      <w:r>
        <w:rPr>
          <w:noProof/>
        </w:rPr>
        <w:t xml:space="preserve"> in the contiguous US (CONUS)</w:t>
      </w:r>
      <w:r>
        <w:rPr>
          <w:noProof/>
        </w:rPr>
        <w:tab/>
      </w:r>
      <w:r>
        <w:rPr>
          <w:noProof/>
        </w:rPr>
        <w:fldChar w:fldCharType="begin"/>
      </w:r>
      <w:r>
        <w:rPr>
          <w:noProof/>
        </w:rPr>
        <w:instrText xml:space="preserve"> PAGEREF _Toc380874961 \h </w:instrText>
      </w:r>
      <w:r>
        <w:rPr>
          <w:noProof/>
        </w:rPr>
      </w:r>
      <w:r>
        <w:rPr>
          <w:noProof/>
        </w:rPr>
        <w:fldChar w:fldCharType="separate"/>
      </w:r>
      <w:r w:rsidR="00302A45">
        <w:rPr>
          <w:noProof/>
        </w:rPr>
        <w:t>35</w:t>
      </w:r>
      <w:r>
        <w:rPr>
          <w:noProof/>
        </w:rPr>
        <w:fldChar w:fldCharType="end"/>
      </w:r>
    </w:p>
    <w:p w:rsidR="0053540D" w:rsidRDefault="0053540D" w:rsidP="0053540D">
      <w:pPr>
        <w:pStyle w:val="af3"/>
        <w:tabs>
          <w:tab w:val="right" w:leader="dot" w:pos="8296"/>
        </w:tabs>
        <w:ind w:left="960" w:hanging="480"/>
        <w:rPr>
          <w:rFonts w:asciiTheme="minorHAnsi" w:hAnsiTheme="minorHAnsi"/>
          <w:noProof/>
          <w:sz w:val="21"/>
        </w:rPr>
      </w:pPr>
      <w:r>
        <w:rPr>
          <w:noProof/>
        </w:rPr>
        <w:t>Figure 4. Population by gender in nine climate regions in Contiguous United States</w:t>
      </w:r>
      <w:r>
        <w:rPr>
          <w:noProof/>
        </w:rPr>
        <w:tab/>
      </w:r>
      <w:r>
        <w:rPr>
          <w:noProof/>
        </w:rPr>
        <w:fldChar w:fldCharType="begin"/>
      </w:r>
      <w:r>
        <w:rPr>
          <w:noProof/>
        </w:rPr>
        <w:instrText xml:space="preserve"> PAGEREF _Toc380874962 \h </w:instrText>
      </w:r>
      <w:r>
        <w:rPr>
          <w:noProof/>
        </w:rPr>
      </w:r>
      <w:r>
        <w:rPr>
          <w:noProof/>
        </w:rPr>
        <w:fldChar w:fldCharType="separate"/>
      </w:r>
      <w:r w:rsidR="00302A45">
        <w:rPr>
          <w:noProof/>
        </w:rPr>
        <w:t>36</w:t>
      </w:r>
      <w:r>
        <w:rPr>
          <w:noProof/>
        </w:rPr>
        <w:fldChar w:fldCharType="end"/>
      </w:r>
    </w:p>
    <w:p w:rsidR="0053540D" w:rsidRDefault="0053540D" w:rsidP="0053540D">
      <w:pPr>
        <w:pStyle w:val="af3"/>
        <w:tabs>
          <w:tab w:val="right" w:leader="dot" w:pos="8296"/>
        </w:tabs>
        <w:ind w:left="960" w:hanging="480"/>
        <w:rPr>
          <w:rFonts w:asciiTheme="minorHAnsi" w:hAnsiTheme="minorHAnsi"/>
          <w:noProof/>
          <w:sz w:val="21"/>
        </w:rPr>
      </w:pPr>
      <w:r w:rsidRPr="00450424">
        <w:rPr>
          <w:rFonts w:cs="Times New Roman"/>
          <w:noProof/>
        </w:rPr>
        <w:t>Figure 5. US population distribution of inhalation rates for males and females.</w:t>
      </w:r>
      <w:r>
        <w:rPr>
          <w:noProof/>
        </w:rPr>
        <w:tab/>
      </w:r>
      <w:r>
        <w:rPr>
          <w:noProof/>
        </w:rPr>
        <w:fldChar w:fldCharType="begin"/>
      </w:r>
      <w:r>
        <w:rPr>
          <w:noProof/>
        </w:rPr>
        <w:instrText xml:space="preserve"> PAGEREF _Toc380874963 \h </w:instrText>
      </w:r>
      <w:r>
        <w:rPr>
          <w:noProof/>
        </w:rPr>
      </w:r>
      <w:r>
        <w:rPr>
          <w:noProof/>
        </w:rPr>
        <w:fldChar w:fldCharType="separate"/>
      </w:r>
      <w:r w:rsidR="00302A45">
        <w:rPr>
          <w:noProof/>
        </w:rPr>
        <w:t>37</w:t>
      </w:r>
      <w:r>
        <w:rPr>
          <w:noProof/>
        </w:rPr>
        <w:fldChar w:fldCharType="end"/>
      </w:r>
    </w:p>
    <w:p w:rsidR="0053540D" w:rsidRDefault="0053540D" w:rsidP="0053540D">
      <w:pPr>
        <w:pStyle w:val="af3"/>
        <w:tabs>
          <w:tab w:val="right" w:leader="dot" w:pos="8296"/>
        </w:tabs>
        <w:ind w:left="960" w:hanging="480"/>
        <w:rPr>
          <w:rFonts w:asciiTheme="minorHAnsi" w:hAnsiTheme="minorHAnsi"/>
          <w:noProof/>
          <w:sz w:val="21"/>
        </w:rPr>
      </w:pPr>
      <w:r w:rsidRPr="00450424">
        <w:rPr>
          <w:rFonts w:cs="Times New Roman"/>
          <w:noProof/>
        </w:rPr>
        <w:t>Figure 6. US population of distribution of surface area of human body of males and females.</w:t>
      </w:r>
      <w:r>
        <w:rPr>
          <w:noProof/>
        </w:rPr>
        <w:tab/>
      </w:r>
      <w:r>
        <w:rPr>
          <w:noProof/>
        </w:rPr>
        <w:fldChar w:fldCharType="begin"/>
      </w:r>
      <w:r>
        <w:rPr>
          <w:noProof/>
        </w:rPr>
        <w:instrText xml:space="preserve"> PAGEREF _Toc380874964 \h </w:instrText>
      </w:r>
      <w:r>
        <w:rPr>
          <w:noProof/>
        </w:rPr>
      </w:r>
      <w:r>
        <w:rPr>
          <w:noProof/>
        </w:rPr>
        <w:fldChar w:fldCharType="separate"/>
      </w:r>
      <w:r w:rsidR="00302A45">
        <w:rPr>
          <w:noProof/>
        </w:rPr>
        <w:t>39</w:t>
      </w:r>
      <w:r>
        <w:rPr>
          <w:noProof/>
        </w:rPr>
        <w:fldChar w:fldCharType="end"/>
      </w:r>
    </w:p>
    <w:p w:rsidR="0053540D" w:rsidRDefault="0053540D" w:rsidP="0053540D">
      <w:pPr>
        <w:pStyle w:val="af3"/>
        <w:tabs>
          <w:tab w:val="right" w:leader="dot" w:pos="8296"/>
        </w:tabs>
        <w:ind w:left="960" w:hanging="480"/>
        <w:rPr>
          <w:rFonts w:asciiTheme="minorHAnsi" w:hAnsiTheme="minorHAnsi"/>
          <w:noProof/>
          <w:sz w:val="21"/>
        </w:rPr>
      </w:pPr>
      <w:r>
        <w:rPr>
          <w:noProof/>
        </w:rPr>
        <w:t>Figure 7. Three different exposure intake routes for airborne pollen</w:t>
      </w:r>
      <w:r>
        <w:rPr>
          <w:noProof/>
        </w:rPr>
        <w:tab/>
      </w:r>
      <w:r>
        <w:rPr>
          <w:noProof/>
        </w:rPr>
        <w:fldChar w:fldCharType="begin"/>
      </w:r>
      <w:r>
        <w:rPr>
          <w:noProof/>
        </w:rPr>
        <w:instrText xml:space="preserve"> PAGEREF _Toc380874965 \h </w:instrText>
      </w:r>
      <w:r>
        <w:rPr>
          <w:noProof/>
        </w:rPr>
      </w:r>
      <w:r>
        <w:rPr>
          <w:noProof/>
        </w:rPr>
        <w:fldChar w:fldCharType="separate"/>
      </w:r>
      <w:r w:rsidR="00302A45">
        <w:rPr>
          <w:noProof/>
        </w:rPr>
        <w:t>41</w:t>
      </w:r>
      <w:r>
        <w:rPr>
          <w:noProof/>
        </w:rPr>
        <w:fldChar w:fldCharType="end"/>
      </w:r>
    </w:p>
    <w:p w:rsidR="0053540D" w:rsidRDefault="0053540D" w:rsidP="0053540D">
      <w:pPr>
        <w:pStyle w:val="af3"/>
        <w:tabs>
          <w:tab w:val="right" w:leader="dot" w:pos="8296"/>
        </w:tabs>
        <w:ind w:left="960" w:hanging="480"/>
        <w:rPr>
          <w:rFonts w:asciiTheme="minorHAnsi" w:hAnsiTheme="minorHAnsi"/>
          <w:noProof/>
          <w:sz w:val="21"/>
        </w:rPr>
      </w:pPr>
      <w:r w:rsidRPr="00450424">
        <w:rPr>
          <w:rFonts w:cs="Times New Roman"/>
          <w:noProof/>
          <w:color w:val="000000"/>
        </w:rPr>
        <w:t>Figure 8. Schematic diagram of modeling exposure to pollen in 9 climate regions.</w:t>
      </w:r>
      <w:r>
        <w:rPr>
          <w:noProof/>
        </w:rPr>
        <w:tab/>
      </w:r>
      <w:r>
        <w:rPr>
          <w:noProof/>
        </w:rPr>
        <w:fldChar w:fldCharType="begin"/>
      </w:r>
      <w:r>
        <w:rPr>
          <w:noProof/>
        </w:rPr>
        <w:instrText xml:space="preserve"> PAGEREF _Toc380874966 \h </w:instrText>
      </w:r>
      <w:r>
        <w:rPr>
          <w:noProof/>
        </w:rPr>
      </w:r>
      <w:r>
        <w:rPr>
          <w:noProof/>
        </w:rPr>
        <w:fldChar w:fldCharType="separate"/>
      </w:r>
      <w:r w:rsidR="00302A45">
        <w:rPr>
          <w:noProof/>
        </w:rPr>
        <w:t>42</w:t>
      </w:r>
      <w:r>
        <w:rPr>
          <w:noProof/>
        </w:rPr>
        <w:fldChar w:fldCharType="end"/>
      </w:r>
    </w:p>
    <w:p w:rsidR="0053540D" w:rsidRDefault="0053540D" w:rsidP="0053540D">
      <w:pPr>
        <w:pStyle w:val="af3"/>
        <w:tabs>
          <w:tab w:val="right" w:leader="dot" w:pos="8296"/>
        </w:tabs>
        <w:ind w:left="960" w:hanging="480"/>
        <w:rPr>
          <w:rFonts w:asciiTheme="minorHAnsi" w:hAnsiTheme="minorHAnsi"/>
          <w:noProof/>
          <w:sz w:val="21"/>
        </w:rPr>
      </w:pPr>
      <w:r>
        <w:rPr>
          <w:noProof/>
        </w:rPr>
        <w:t xml:space="preserve">Figure 9. </w:t>
      </w:r>
      <w:r w:rsidRPr="00450424">
        <w:rPr>
          <w:rFonts w:cs="Times New Roman"/>
          <w:noProof/>
        </w:rPr>
        <w:t>General scheme for a sampling-based sensitivity and uncertainty analysis.</w:t>
      </w:r>
      <w:r>
        <w:rPr>
          <w:noProof/>
        </w:rPr>
        <w:t>.</w:t>
      </w:r>
      <w:r>
        <w:rPr>
          <w:noProof/>
        </w:rPr>
        <w:tab/>
      </w:r>
      <w:r>
        <w:rPr>
          <w:noProof/>
        </w:rPr>
        <w:fldChar w:fldCharType="begin"/>
      </w:r>
      <w:r>
        <w:rPr>
          <w:noProof/>
        </w:rPr>
        <w:instrText xml:space="preserve"> PAGEREF _Toc380874967 \h </w:instrText>
      </w:r>
      <w:r>
        <w:rPr>
          <w:noProof/>
        </w:rPr>
      </w:r>
      <w:r>
        <w:rPr>
          <w:noProof/>
        </w:rPr>
        <w:fldChar w:fldCharType="separate"/>
      </w:r>
      <w:r w:rsidR="00302A45">
        <w:rPr>
          <w:noProof/>
        </w:rPr>
        <w:t>43</w:t>
      </w:r>
      <w:r>
        <w:rPr>
          <w:noProof/>
        </w:rPr>
        <w:fldChar w:fldCharType="end"/>
      </w:r>
    </w:p>
    <w:p w:rsidR="0053540D" w:rsidRDefault="0053540D" w:rsidP="0053540D">
      <w:pPr>
        <w:pStyle w:val="af3"/>
        <w:tabs>
          <w:tab w:val="right" w:leader="dot" w:pos="8296"/>
        </w:tabs>
        <w:ind w:left="960" w:hanging="480"/>
        <w:rPr>
          <w:rFonts w:asciiTheme="minorHAnsi" w:hAnsiTheme="minorHAnsi"/>
          <w:noProof/>
          <w:sz w:val="21"/>
        </w:rPr>
      </w:pPr>
      <w:r w:rsidRPr="00450424">
        <w:rPr>
          <w:rFonts w:cs="Times New Roman"/>
          <w:noProof/>
        </w:rPr>
        <w:t>Figure 10. Time series of observed daily pollen concentration of Ambrosia at Cherry Hill, NJ (top) and Newark, NJ (bottom) monitor stations which are located in the Northeast Climate Region..</w:t>
      </w:r>
      <w:r>
        <w:rPr>
          <w:noProof/>
        </w:rPr>
        <w:tab/>
      </w:r>
      <w:r>
        <w:rPr>
          <w:noProof/>
        </w:rPr>
        <w:fldChar w:fldCharType="begin"/>
      </w:r>
      <w:r>
        <w:rPr>
          <w:noProof/>
        </w:rPr>
        <w:instrText xml:space="preserve"> PAGEREF _Toc380874968 \h </w:instrText>
      </w:r>
      <w:r>
        <w:rPr>
          <w:noProof/>
        </w:rPr>
      </w:r>
      <w:r>
        <w:rPr>
          <w:noProof/>
        </w:rPr>
        <w:fldChar w:fldCharType="separate"/>
      </w:r>
      <w:r w:rsidR="00302A45">
        <w:rPr>
          <w:noProof/>
        </w:rPr>
        <w:t>45</w:t>
      </w:r>
      <w:r>
        <w:rPr>
          <w:noProof/>
        </w:rPr>
        <w:fldChar w:fldCharType="end"/>
      </w:r>
    </w:p>
    <w:p w:rsidR="0053540D" w:rsidRDefault="0053540D" w:rsidP="0053540D">
      <w:pPr>
        <w:pStyle w:val="af3"/>
        <w:tabs>
          <w:tab w:val="right" w:leader="dot" w:pos="8296"/>
        </w:tabs>
        <w:ind w:left="960" w:hanging="480"/>
        <w:rPr>
          <w:rFonts w:asciiTheme="minorHAnsi" w:hAnsiTheme="minorHAnsi"/>
          <w:noProof/>
          <w:sz w:val="21"/>
        </w:rPr>
      </w:pPr>
      <w:r w:rsidRPr="00450424">
        <w:rPr>
          <w:rFonts w:cs="Times New Roman"/>
          <w:noProof/>
        </w:rPr>
        <w:lastRenderedPageBreak/>
        <w:t>Figure 11  Time series of observed daily pollen concentration of Artemisia in Cherry Hill, NJ (top) and Newark,NJ (Bottom) monitor stations which are located in the Northeast Climate Regions..</w:t>
      </w:r>
      <w:r>
        <w:rPr>
          <w:noProof/>
        </w:rPr>
        <w:tab/>
      </w:r>
      <w:r>
        <w:rPr>
          <w:noProof/>
        </w:rPr>
        <w:fldChar w:fldCharType="begin"/>
      </w:r>
      <w:r>
        <w:rPr>
          <w:noProof/>
        </w:rPr>
        <w:instrText xml:space="preserve"> PAGEREF _Toc380874969 \h </w:instrText>
      </w:r>
      <w:r>
        <w:rPr>
          <w:noProof/>
        </w:rPr>
      </w:r>
      <w:r>
        <w:rPr>
          <w:noProof/>
        </w:rPr>
        <w:fldChar w:fldCharType="separate"/>
      </w:r>
      <w:r w:rsidR="00302A45">
        <w:rPr>
          <w:noProof/>
        </w:rPr>
        <w:t>47</w:t>
      </w:r>
      <w:r>
        <w:rPr>
          <w:noProof/>
        </w:rPr>
        <w:fldChar w:fldCharType="end"/>
      </w:r>
    </w:p>
    <w:p w:rsidR="0053540D" w:rsidRDefault="0053540D" w:rsidP="0053540D">
      <w:pPr>
        <w:pStyle w:val="af3"/>
        <w:tabs>
          <w:tab w:val="right" w:leader="dot" w:pos="8296"/>
        </w:tabs>
        <w:ind w:left="960" w:hanging="480"/>
        <w:rPr>
          <w:rFonts w:asciiTheme="minorHAnsi" w:hAnsiTheme="minorHAnsi"/>
          <w:noProof/>
          <w:sz w:val="21"/>
        </w:rPr>
      </w:pPr>
      <w:r w:rsidRPr="00450424">
        <w:rPr>
          <w:rFonts w:cs="Times New Roman"/>
          <w:noProof/>
        </w:rPr>
        <w:t>Figure 12. Time series of observed daily pollen concentration of Betula in Cherry Hill, NJ (top) and Newark, NJ (bottom) monitor stations which are located in the Northeast.</w:t>
      </w:r>
      <w:r>
        <w:rPr>
          <w:noProof/>
        </w:rPr>
        <w:tab/>
      </w:r>
      <w:r>
        <w:rPr>
          <w:noProof/>
        </w:rPr>
        <w:fldChar w:fldCharType="begin"/>
      </w:r>
      <w:r>
        <w:rPr>
          <w:noProof/>
        </w:rPr>
        <w:instrText xml:space="preserve"> PAGEREF _Toc380874970 \h </w:instrText>
      </w:r>
      <w:r>
        <w:rPr>
          <w:noProof/>
        </w:rPr>
      </w:r>
      <w:r>
        <w:rPr>
          <w:noProof/>
        </w:rPr>
        <w:fldChar w:fldCharType="separate"/>
      </w:r>
      <w:r w:rsidR="00302A45">
        <w:rPr>
          <w:noProof/>
        </w:rPr>
        <w:t>49</w:t>
      </w:r>
      <w:r>
        <w:rPr>
          <w:noProof/>
        </w:rPr>
        <w:fldChar w:fldCharType="end"/>
      </w:r>
    </w:p>
    <w:p w:rsidR="0053540D" w:rsidRDefault="0053540D" w:rsidP="0053540D">
      <w:pPr>
        <w:pStyle w:val="af3"/>
        <w:tabs>
          <w:tab w:val="right" w:leader="dot" w:pos="8296"/>
        </w:tabs>
        <w:ind w:left="960" w:hanging="480"/>
        <w:rPr>
          <w:rFonts w:asciiTheme="minorHAnsi" w:hAnsiTheme="minorHAnsi"/>
          <w:noProof/>
          <w:sz w:val="21"/>
        </w:rPr>
      </w:pPr>
      <w:r w:rsidRPr="00450424">
        <w:rPr>
          <w:rFonts w:cs="Times New Roman"/>
          <w:noProof/>
        </w:rPr>
        <w:t>Figure 13. Time series of observed daily pollen concentration of Gramineae in Cherry Hill, NJ (top) and Newark, NJ (bottom) monitor stations which are located in the Northeast..</w:t>
      </w:r>
      <w:r>
        <w:rPr>
          <w:noProof/>
        </w:rPr>
        <w:tab/>
      </w:r>
      <w:r>
        <w:rPr>
          <w:noProof/>
        </w:rPr>
        <w:fldChar w:fldCharType="begin"/>
      </w:r>
      <w:r>
        <w:rPr>
          <w:noProof/>
        </w:rPr>
        <w:instrText xml:space="preserve"> PAGEREF _Toc380874971 \h </w:instrText>
      </w:r>
      <w:r>
        <w:rPr>
          <w:noProof/>
        </w:rPr>
      </w:r>
      <w:r>
        <w:rPr>
          <w:noProof/>
        </w:rPr>
        <w:fldChar w:fldCharType="separate"/>
      </w:r>
      <w:r w:rsidR="00302A45">
        <w:rPr>
          <w:noProof/>
        </w:rPr>
        <w:t>51</w:t>
      </w:r>
      <w:r>
        <w:rPr>
          <w:noProof/>
        </w:rPr>
        <w:fldChar w:fldCharType="end"/>
      </w:r>
    </w:p>
    <w:p w:rsidR="0053540D" w:rsidRDefault="0053540D" w:rsidP="0053540D">
      <w:pPr>
        <w:pStyle w:val="af3"/>
        <w:tabs>
          <w:tab w:val="right" w:leader="dot" w:pos="8296"/>
        </w:tabs>
        <w:ind w:left="960" w:hanging="480"/>
        <w:rPr>
          <w:rFonts w:asciiTheme="minorHAnsi" w:hAnsiTheme="minorHAnsi"/>
          <w:noProof/>
          <w:sz w:val="21"/>
        </w:rPr>
      </w:pPr>
      <w:r w:rsidRPr="00450424">
        <w:rPr>
          <w:rFonts w:cs="Times New Roman"/>
          <w:noProof/>
        </w:rPr>
        <w:t>Figure 14. Time series of observed daily pollen concentration of Quercus in Cherry Hill, NJ (top) and Newark, NJ (bottom) monitor stations which are located in the Northeast..</w:t>
      </w:r>
      <w:r>
        <w:rPr>
          <w:noProof/>
        </w:rPr>
        <w:tab/>
      </w:r>
      <w:r>
        <w:rPr>
          <w:noProof/>
        </w:rPr>
        <w:fldChar w:fldCharType="begin"/>
      </w:r>
      <w:r>
        <w:rPr>
          <w:noProof/>
        </w:rPr>
        <w:instrText xml:space="preserve"> PAGEREF _Toc380874972 \h </w:instrText>
      </w:r>
      <w:r>
        <w:rPr>
          <w:noProof/>
        </w:rPr>
      </w:r>
      <w:r>
        <w:rPr>
          <w:noProof/>
        </w:rPr>
        <w:fldChar w:fldCharType="separate"/>
      </w:r>
      <w:r w:rsidR="00302A45">
        <w:rPr>
          <w:noProof/>
        </w:rPr>
        <w:t>53</w:t>
      </w:r>
      <w:r>
        <w:rPr>
          <w:noProof/>
        </w:rPr>
        <w:fldChar w:fldCharType="end"/>
      </w:r>
    </w:p>
    <w:p w:rsidR="0053540D" w:rsidRDefault="0053540D" w:rsidP="0053540D">
      <w:pPr>
        <w:pStyle w:val="af3"/>
        <w:tabs>
          <w:tab w:val="right" w:leader="dot" w:pos="8296"/>
        </w:tabs>
        <w:ind w:left="960" w:hanging="480"/>
        <w:rPr>
          <w:rFonts w:asciiTheme="minorHAnsi" w:hAnsiTheme="minorHAnsi"/>
          <w:noProof/>
          <w:sz w:val="21"/>
        </w:rPr>
      </w:pPr>
      <w:r>
        <w:rPr>
          <w:noProof/>
        </w:rPr>
        <w:t xml:space="preserve">Figure 15. Cumulative probability distributions of observed airborne daily pollen concentration for Ambrosia in the nine climate regions of </w:t>
      </w:r>
      <w:r w:rsidRPr="00450424">
        <w:rPr>
          <w:rFonts w:cs="Times New Roman"/>
          <w:noProof/>
          <w:kern w:val="0"/>
        </w:rPr>
        <w:t>contiguous US</w:t>
      </w:r>
      <w:r>
        <w:rPr>
          <w:noProof/>
        </w:rPr>
        <w:t xml:space="preserve"> in 1994-2000 (top) and 2003-2010 (bottom).</w:t>
      </w:r>
      <w:r>
        <w:rPr>
          <w:noProof/>
        </w:rPr>
        <w:tab/>
      </w:r>
      <w:r>
        <w:rPr>
          <w:noProof/>
        </w:rPr>
        <w:fldChar w:fldCharType="begin"/>
      </w:r>
      <w:r>
        <w:rPr>
          <w:noProof/>
        </w:rPr>
        <w:instrText xml:space="preserve"> PAGEREF _Toc380874973 \h </w:instrText>
      </w:r>
      <w:r>
        <w:rPr>
          <w:noProof/>
        </w:rPr>
      </w:r>
      <w:r>
        <w:rPr>
          <w:noProof/>
        </w:rPr>
        <w:fldChar w:fldCharType="separate"/>
      </w:r>
      <w:r w:rsidR="00302A45">
        <w:rPr>
          <w:noProof/>
        </w:rPr>
        <w:t>54</w:t>
      </w:r>
      <w:r>
        <w:rPr>
          <w:noProof/>
        </w:rPr>
        <w:fldChar w:fldCharType="end"/>
      </w:r>
    </w:p>
    <w:p w:rsidR="0053540D" w:rsidRDefault="0053540D" w:rsidP="0053540D">
      <w:pPr>
        <w:pStyle w:val="af3"/>
        <w:tabs>
          <w:tab w:val="right" w:leader="dot" w:pos="8296"/>
        </w:tabs>
        <w:ind w:left="960" w:hanging="480"/>
        <w:rPr>
          <w:rFonts w:asciiTheme="minorHAnsi" w:hAnsiTheme="minorHAnsi"/>
          <w:noProof/>
          <w:sz w:val="21"/>
        </w:rPr>
      </w:pPr>
      <w:r>
        <w:rPr>
          <w:noProof/>
        </w:rPr>
        <w:t xml:space="preserve">Figure 16. Cumulative probability distributions of observed airborne daily pollen concentration for Artemisia in the nine climate regions of </w:t>
      </w:r>
      <w:r w:rsidRPr="00450424">
        <w:rPr>
          <w:rFonts w:cs="Times New Roman"/>
          <w:noProof/>
          <w:kern w:val="0"/>
        </w:rPr>
        <w:t>contiguous US</w:t>
      </w:r>
      <w:r>
        <w:rPr>
          <w:noProof/>
        </w:rPr>
        <w:t xml:space="preserve"> in 1994-2000 (top) and 2003-2010 (bottom).</w:t>
      </w:r>
      <w:r>
        <w:rPr>
          <w:noProof/>
        </w:rPr>
        <w:tab/>
      </w:r>
      <w:r>
        <w:rPr>
          <w:noProof/>
        </w:rPr>
        <w:fldChar w:fldCharType="begin"/>
      </w:r>
      <w:r>
        <w:rPr>
          <w:noProof/>
        </w:rPr>
        <w:instrText xml:space="preserve"> PAGEREF _Toc380874974 \h </w:instrText>
      </w:r>
      <w:r>
        <w:rPr>
          <w:noProof/>
        </w:rPr>
      </w:r>
      <w:r>
        <w:rPr>
          <w:noProof/>
        </w:rPr>
        <w:fldChar w:fldCharType="separate"/>
      </w:r>
      <w:r w:rsidR="00302A45">
        <w:rPr>
          <w:noProof/>
        </w:rPr>
        <w:t>56</w:t>
      </w:r>
      <w:r>
        <w:rPr>
          <w:noProof/>
        </w:rPr>
        <w:fldChar w:fldCharType="end"/>
      </w:r>
    </w:p>
    <w:p w:rsidR="0053540D" w:rsidRDefault="0053540D" w:rsidP="0053540D">
      <w:pPr>
        <w:pStyle w:val="af3"/>
        <w:tabs>
          <w:tab w:val="right" w:leader="dot" w:pos="8296"/>
        </w:tabs>
        <w:ind w:left="960" w:hanging="480"/>
        <w:rPr>
          <w:rFonts w:asciiTheme="minorHAnsi" w:hAnsiTheme="minorHAnsi"/>
          <w:noProof/>
          <w:sz w:val="21"/>
        </w:rPr>
      </w:pPr>
      <w:r>
        <w:rPr>
          <w:noProof/>
        </w:rPr>
        <w:t xml:space="preserve">Figure 17. Cumulative probability distributions of observed airborne daily pollen concentration for Betula in the nine climate regions of </w:t>
      </w:r>
      <w:r w:rsidRPr="00450424">
        <w:rPr>
          <w:rFonts w:cs="Times New Roman"/>
          <w:noProof/>
          <w:kern w:val="0"/>
        </w:rPr>
        <w:t>contiguous US</w:t>
      </w:r>
      <w:r>
        <w:rPr>
          <w:noProof/>
        </w:rPr>
        <w:t xml:space="preserve"> in 1994-2000 (top) and 2003-2010 (bottom)</w:t>
      </w:r>
      <w:r>
        <w:rPr>
          <w:noProof/>
        </w:rPr>
        <w:tab/>
      </w:r>
      <w:r>
        <w:rPr>
          <w:noProof/>
        </w:rPr>
        <w:fldChar w:fldCharType="begin"/>
      </w:r>
      <w:r>
        <w:rPr>
          <w:noProof/>
        </w:rPr>
        <w:instrText xml:space="preserve"> PAGEREF _Toc380874975 \h </w:instrText>
      </w:r>
      <w:r>
        <w:rPr>
          <w:noProof/>
        </w:rPr>
      </w:r>
      <w:r>
        <w:rPr>
          <w:noProof/>
        </w:rPr>
        <w:fldChar w:fldCharType="separate"/>
      </w:r>
      <w:r w:rsidR="00302A45">
        <w:rPr>
          <w:noProof/>
        </w:rPr>
        <w:t>58</w:t>
      </w:r>
      <w:r>
        <w:rPr>
          <w:noProof/>
        </w:rPr>
        <w:fldChar w:fldCharType="end"/>
      </w:r>
    </w:p>
    <w:p w:rsidR="0053540D" w:rsidRDefault="0053540D" w:rsidP="0053540D">
      <w:pPr>
        <w:pStyle w:val="af3"/>
        <w:tabs>
          <w:tab w:val="right" w:leader="dot" w:pos="8296"/>
        </w:tabs>
        <w:ind w:left="960" w:hanging="480"/>
        <w:rPr>
          <w:rFonts w:asciiTheme="minorHAnsi" w:hAnsiTheme="minorHAnsi"/>
          <w:noProof/>
          <w:sz w:val="21"/>
        </w:rPr>
      </w:pPr>
      <w:r>
        <w:rPr>
          <w:noProof/>
        </w:rPr>
        <w:t xml:space="preserve">Figure 18. Cumulative probability distributions of observed airborne daily pollen concentration for Gramineae in the nine climate regions of </w:t>
      </w:r>
      <w:r w:rsidRPr="00450424">
        <w:rPr>
          <w:rFonts w:cs="Times New Roman"/>
          <w:noProof/>
          <w:kern w:val="0"/>
        </w:rPr>
        <w:t>contiguous US</w:t>
      </w:r>
      <w:r>
        <w:rPr>
          <w:noProof/>
        </w:rPr>
        <w:t xml:space="preserve"> in 1994-2000 (top) and 2003-2010 (bottom)</w:t>
      </w:r>
      <w:r>
        <w:rPr>
          <w:noProof/>
        </w:rPr>
        <w:tab/>
      </w:r>
      <w:r>
        <w:rPr>
          <w:noProof/>
        </w:rPr>
        <w:fldChar w:fldCharType="begin"/>
      </w:r>
      <w:r>
        <w:rPr>
          <w:noProof/>
        </w:rPr>
        <w:instrText xml:space="preserve"> PAGEREF _Toc380874976 \h </w:instrText>
      </w:r>
      <w:r>
        <w:rPr>
          <w:noProof/>
        </w:rPr>
      </w:r>
      <w:r>
        <w:rPr>
          <w:noProof/>
        </w:rPr>
        <w:fldChar w:fldCharType="separate"/>
      </w:r>
      <w:r w:rsidR="00302A45">
        <w:rPr>
          <w:noProof/>
        </w:rPr>
        <w:t>59</w:t>
      </w:r>
      <w:r>
        <w:rPr>
          <w:noProof/>
        </w:rPr>
        <w:fldChar w:fldCharType="end"/>
      </w:r>
    </w:p>
    <w:p w:rsidR="0053540D" w:rsidRDefault="0053540D" w:rsidP="0053540D">
      <w:pPr>
        <w:pStyle w:val="af3"/>
        <w:tabs>
          <w:tab w:val="right" w:leader="dot" w:pos="8296"/>
        </w:tabs>
        <w:ind w:left="960" w:hanging="480"/>
        <w:rPr>
          <w:rFonts w:asciiTheme="minorHAnsi" w:hAnsiTheme="minorHAnsi"/>
          <w:noProof/>
          <w:sz w:val="21"/>
        </w:rPr>
      </w:pPr>
      <w:r>
        <w:rPr>
          <w:noProof/>
        </w:rPr>
        <w:lastRenderedPageBreak/>
        <w:t xml:space="preserve">Figure 19. Cumulative probability distributions of observed airborne daily pollen concentration for Quercus in the nine climates regions of </w:t>
      </w:r>
      <w:r w:rsidRPr="00450424">
        <w:rPr>
          <w:rFonts w:cs="Times New Roman"/>
          <w:noProof/>
          <w:kern w:val="0"/>
        </w:rPr>
        <w:t>contiguous US</w:t>
      </w:r>
      <w:r>
        <w:rPr>
          <w:noProof/>
        </w:rPr>
        <w:t xml:space="preserve"> in 1994-2000 (top) and 2003-2010 (bottom)</w:t>
      </w:r>
      <w:r>
        <w:rPr>
          <w:noProof/>
        </w:rPr>
        <w:tab/>
      </w:r>
      <w:r>
        <w:rPr>
          <w:noProof/>
        </w:rPr>
        <w:fldChar w:fldCharType="begin"/>
      </w:r>
      <w:r>
        <w:rPr>
          <w:noProof/>
        </w:rPr>
        <w:instrText xml:space="preserve"> PAGEREF _Toc380874977 \h </w:instrText>
      </w:r>
      <w:r>
        <w:rPr>
          <w:noProof/>
        </w:rPr>
      </w:r>
      <w:r>
        <w:rPr>
          <w:noProof/>
        </w:rPr>
        <w:fldChar w:fldCharType="separate"/>
      </w:r>
      <w:r w:rsidR="00302A45">
        <w:rPr>
          <w:noProof/>
        </w:rPr>
        <w:t>61</w:t>
      </w:r>
      <w:r>
        <w:rPr>
          <w:noProof/>
        </w:rPr>
        <w:fldChar w:fldCharType="end"/>
      </w:r>
    </w:p>
    <w:p w:rsidR="0053540D" w:rsidRDefault="0053540D" w:rsidP="0053540D">
      <w:pPr>
        <w:pStyle w:val="af3"/>
        <w:tabs>
          <w:tab w:val="right" w:leader="dot" w:pos="8296"/>
        </w:tabs>
        <w:ind w:left="960" w:hanging="480"/>
        <w:rPr>
          <w:rFonts w:asciiTheme="minorHAnsi" w:hAnsiTheme="minorHAnsi"/>
          <w:noProof/>
          <w:sz w:val="21"/>
        </w:rPr>
      </w:pPr>
      <w:r>
        <w:rPr>
          <w:noProof/>
        </w:rPr>
        <w:t>Figure 20 The heat map shows the trend of the mean daily concentrations of pollen of five species in nine climate regions of CONUS.</w:t>
      </w:r>
      <w:r>
        <w:rPr>
          <w:noProof/>
        </w:rPr>
        <w:tab/>
      </w:r>
      <w:r>
        <w:rPr>
          <w:noProof/>
        </w:rPr>
        <w:fldChar w:fldCharType="begin"/>
      </w:r>
      <w:r>
        <w:rPr>
          <w:noProof/>
        </w:rPr>
        <w:instrText xml:space="preserve"> PAGEREF _Toc380874978 \h </w:instrText>
      </w:r>
      <w:r>
        <w:rPr>
          <w:noProof/>
        </w:rPr>
      </w:r>
      <w:r>
        <w:rPr>
          <w:noProof/>
        </w:rPr>
        <w:fldChar w:fldCharType="separate"/>
      </w:r>
      <w:r w:rsidR="00302A45">
        <w:rPr>
          <w:noProof/>
        </w:rPr>
        <w:t>62</w:t>
      </w:r>
      <w:r>
        <w:rPr>
          <w:noProof/>
        </w:rPr>
        <w:fldChar w:fldCharType="end"/>
      </w:r>
    </w:p>
    <w:p w:rsidR="0053540D" w:rsidRDefault="0053540D" w:rsidP="0053540D">
      <w:pPr>
        <w:pStyle w:val="af3"/>
        <w:tabs>
          <w:tab w:val="right" w:leader="dot" w:pos="8296"/>
        </w:tabs>
        <w:ind w:left="960" w:hanging="480"/>
        <w:rPr>
          <w:rFonts w:asciiTheme="minorHAnsi" w:hAnsiTheme="minorHAnsi"/>
          <w:noProof/>
          <w:sz w:val="21"/>
        </w:rPr>
      </w:pPr>
      <w:r>
        <w:rPr>
          <w:noProof/>
        </w:rPr>
        <w:t>Figure 21. Simulated cumulative probability distribution of daily intake via inhalation of Ambrosia pollen in the different climate regions in 1994-2000 (top) and 2003-2010 (bottom)..</w:t>
      </w:r>
      <w:r>
        <w:rPr>
          <w:noProof/>
        </w:rPr>
        <w:tab/>
      </w:r>
      <w:r>
        <w:rPr>
          <w:noProof/>
        </w:rPr>
        <w:fldChar w:fldCharType="begin"/>
      </w:r>
      <w:r>
        <w:rPr>
          <w:noProof/>
        </w:rPr>
        <w:instrText xml:space="preserve"> PAGEREF _Toc380874979 \h </w:instrText>
      </w:r>
      <w:r>
        <w:rPr>
          <w:noProof/>
        </w:rPr>
      </w:r>
      <w:r>
        <w:rPr>
          <w:noProof/>
        </w:rPr>
        <w:fldChar w:fldCharType="separate"/>
      </w:r>
      <w:r w:rsidR="00302A45">
        <w:rPr>
          <w:noProof/>
        </w:rPr>
        <w:t>63</w:t>
      </w:r>
      <w:r>
        <w:rPr>
          <w:noProof/>
        </w:rPr>
        <w:fldChar w:fldCharType="end"/>
      </w:r>
    </w:p>
    <w:p w:rsidR="0053540D" w:rsidRDefault="0053540D" w:rsidP="0053540D">
      <w:pPr>
        <w:pStyle w:val="af3"/>
        <w:tabs>
          <w:tab w:val="right" w:leader="dot" w:pos="8296"/>
        </w:tabs>
        <w:ind w:left="960" w:hanging="480"/>
        <w:rPr>
          <w:rFonts w:asciiTheme="minorHAnsi" w:hAnsiTheme="minorHAnsi"/>
          <w:noProof/>
          <w:sz w:val="21"/>
        </w:rPr>
      </w:pPr>
      <w:r>
        <w:rPr>
          <w:noProof/>
        </w:rPr>
        <w:t>Figure 22. Simulated cumulative probability distribution of daily intake via inhalation of Artemisia pollen in the different climate regions in 1994-2000 (top) and 2003-2010 (bottom)..</w:t>
      </w:r>
      <w:r>
        <w:rPr>
          <w:noProof/>
        </w:rPr>
        <w:tab/>
      </w:r>
      <w:r>
        <w:rPr>
          <w:noProof/>
        </w:rPr>
        <w:fldChar w:fldCharType="begin"/>
      </w:r>
      <w:r>
        <w:rPr>
          <w:noProof/>
        </w:rPr>
        <w:instrText xml:space="preserve"> PAGEREF _Toc380874980 \h </w:instrText>
      </w:r>
      <w:r>
        <w:rPr>
          <w:noProof/>
        </w:rPr>
      </w:r>
      <w:r>
        <w:rPr>
          <w:noProof/>
        </w:rPr>
        <w:fldChar w:fldCharType="separate"/>
      </w:r>
      <w:r w:rsidR="00302A45">
        <w:rPr>
          <w:noProof/>
        </w:rPr>
        <w:t>64</w:t>
      </w:r>
      <w:r>
        <w:rPr>
          <w:noProof/>
        </w:rPr>
        <w:fldChar w:fldCharType="end"/>
      </w:r>
    </w:p>
    <w:p w:rsidR="0053540D" w:rsidRDefault="0053540D" w:rsidP="0053540D">
      <w:pPr>
        <w:pStyle w:val="af3"/>
        <w:tabs>
          <w:tab w:val="right" w:leader="dot" w:pos="8296"/>
        </w:tabs>
        <w:ind w:left="960" w:hanging="480"/>
        <w:rPr>
          <w:rFonts w:asciiTheme="minorHAnsi" w:hAnsiTheme="minorHAnsi"/>
          <w:noProof/>
          <w:sz w:val="21"/>
        </w:rPr>
      </w:pPr>
      <w:r>
        <w:rPr>
          <w:noProof/>
        </w:rPr>
        <w:t>Figure 23. Simulated cumulative probability distribution of daily intake via inhalation of Betula pollen in the different climate regions in 1994-2000 (top) and 2003-2010 (bottom)..</w:t>
      </w:r>
      <w:r>
        <w:rPr>
          <w:noProof/>
        </w:rPr>
        <w:tab/>
      </w:r>
      <w:r>
        <w:rPr>
          <w:noProof/>
        </w:rPr>
        <w:fldChar w:fldCharType="begin"/>
      </w:r>
      <w:r>
        <w:rPr>
          <w:noProof/>
        </w:rPr>
        <w:instrText xml:space="preserve"> PAGEREF _Toc380874981 \h </w:instrText>
      </w:r>
      <w:r>
        <w:rPr>
          <w:noProof/>
        </w:rPr>
      </w:r>
      <w:r>
        <w:rPr>
          <w:noProof/>
        </w:rPr>
        <w:fldChar w:fldCharType="separate"/>
      </w:r>
      <w:r w:rsidR="00302A45">
        <w:rPr>
          <w:noProof/>
        </w:rPr>
        <w:t>66</w:t>
      </w:r>
      <w:r>
        <w:rPr>
          <w:noProof/>
        </w:rPr>
        <w:fldChar w:fldCharType="end"/>
      </w:r>
    </w:p>
    <w:p w:rsidR="0053540D" w:rsidRDefault="0053540D" w:rsidP="0053540D">
      <w:pPr>
        <w:pStyle w:val="af3"/>
        <w:tabs>
          <w:tab w:val="right" w:leader="dot" w:pos="8296"/>
        </w:tabs>
        <w:ind w:left="960" w:hanging="480"/>
        <w:rPr>
          <w:rFonts w:asciiTheme="minorHAnsi" w:hAnsiTheme="minorHAnsi"/>
          <w:noProof/>
          <w:sz w:val="21"/>
        </w:rPr>
      </w:pPr>
      <w:r>
        <w:rPr>
          <w:noProof/>
        </w:rPr>
        <w:t>Figure 24. Simulated cumulative probability distribution of daily intake via inhalation of Gramineae pollen in the different climate regions in 1994-2000 (top) and 2003-2010 (bottom)..</w:t>
      </w:r>
      <w:r>
        <w:rPr>
          <w:noProof/>
        </w:rPr>
        <w:tab/>
      </w:r>
      <w:r>
        <w:rPr>
          <w:noProof/>
        </w:rPr>
        <w:fldChar w:fldCharType="begin"/>
      </w:r>
      <w:r>
        <w:rPr>
          <w:noProof/>
        </w:rPr>
        <w:instrText xml:space="preserve"> PAGEREF _Toc380874982 \h </w:instrText>
      </w:r>
      <w:r>
        <w:rPr>
          <w:noProof/>
        </w:rPr>
      </w:r>
      <w:r>
        <w:rPr>
          <w:noProof/>
        </w:rPr>
        <w:fldChar w:fldCharType="separate"/>
      </w:r>
      <w:r w:rsidR="00302A45">
        <w:rPr>
          <w:noProof/>
        </w:rPr>
        <w:t>67</w:t>
      </w:r>
      <w:r>
        <w:rPr>
          <w:noProof/>
        </w:rPr>
        <w:fldChar w:fldCharType="end"/>
      </w:r>
    </w:p>
    <w:p w:rsidR="0053540D" w:rsidRDefault="0053540D" w:rsidP="0053540D">
      <w:pPr>
        <w:pStyle w:val="af3"/>
        <w:tabs>
          <w:tab w:val="right" w:leader="dot" w:pos="8296"/>
        </w:tabs>
        <w:ind w:left="960" w:hanging="480"/>
        <w:rPr>
          <w:rFonts w:asciiTheme="minorHAnsi" w:hAnsiTheme="minorHAnsi"/>
          <w:noProof/>
          <w:sz w:val="21"/>
        </w:rPr>
      </w:pPr>
      <w:r>
        <w:rPr>
          <w:noProof/>
        </w:rPr>
        <w:t>Figure 25. Simulated cumulative probability distribution of daily intake via inhalation of Quercus pollen in the different climate regions in 1994-2000 (top) and 2003-2010 (bottom)..</w:t>
      </w:r>
      <w:r>
        <w:rPr>
          <w:noProof/>
        </w:rPr>
        <w:tab/>
      </w:r>
      <w:r>
        <w:rPr>
          <w:noProof/>
        </w:rPr>
        <w:fldChar w:fldCharType="begin"/>
      </w:r>
      <w:r>
        <w:rPr>
          <w:noProof/>
        </w:rPr>
        <w:instrText xml:space="preserve"> PAGEREF _Toc380874983 \h </w:instrText>
      </w:r>
      <w:r>
        <w:rPr>
          <w:noProof/>
        </w:rPr>
      </w:r>
      <w:r>
        <w:rPr>
          <w:noProof/>
        </w:rPr>
        <w:fldChar w:fldCharType="separate"/>
      </w:r>
      <w:r w:rsidR="00302A45">
        <w:rPr>
          <w:noProof/>
        </w:rPr>
        <w:t>68</w:t>
      </w:r>
      <w:r>
        <w:rPr>
          <w:noProof/>
        </w:rPr>
        <w:fldChar w:fldCharType="end"/>
      </w:r>
    </w:p>
    <w:p w:rsidR="0053540D" w:rsidRDefault="0053540D" w:rsidP="0053540D">
      <w:pPr>
        <w:pStyle w:val="af3"/>
        <w:tabs>
          <w:tab w:val="right" w:leader="dot" w:pos="8296"/>
        </w:tabs>
        <w:ind w:left="960" w:hanging="480"/>
        <w:rPr>
          <w:rFonts w:asciiTheme="minorHAnsi" w:hAnsiTheme="minorHAnsi"/>
          <w:noProof/>
          <w:sz w:val="21"/>
        </w:rPr>
      </w:pPr>
      <w:r>
        <w:rPr>
          <w:noProof/>
        </w:rPr>
        <w:t xml:space="preserve">Figure 26 </w:t>
      </w:r>
      <w:r w:rsidRPr="00450424">
        <w:rPr>
          <w:rFonts w:cs="Times New Roman"/>
          <w:noProof/>
        </w:rPr>
        <w:t>The heat map shows the trend of the mean daily inhalation intakes of “virtual individuals” of the population of pollen of five species in nine climate regions of CONUS.</w:t>
      </w:r>
      <w:r>
        <w:rPr>
          <w:noProof/>
        </w:rPr>
        <w:tab/>
      </w:r>
      <w:r>
        <w:rPr>
          <w:noProof/>
        </w:rPr>
        <w:fldChar w:fldCharType="begin"/>
      </w:r>
      <w:r>
        <w:rPr>
          <w:noProof/>
        </w:rPr>
        <w:instrText xml:space="preserve"> PAGEREF _Toc380874984 \h </w:instrText>
      </w:r>
      <w:r>
        <w:rPr>
          <w:noProof/>
        </w:rPr>
      </w:r>
      <w:r>
        <w:rPr>
          <w:noProof/>
        </w:rPr>
        <w:fldChar w:fldCharType="separate"/>
      </w:r>
      <w:r w:rsidR="00302A45">
        <w:rPr>
          <w:noProof/>
        </w:rPr>
        <w:t>69</w:t>
      </w:r>
      <w:r>
        <w:rPr>
          <w:noProof/>
        </w:rPr>
        <w:fldChar w:fldCharType="end"/>
      </w:r>
    </w:p>
    <w:p w:rsidR="0053540D" w:rsidRDefault="0053540D" w:rsidP="0053540D">
      <w:pPr>
        <w:pStyle w:val="af3"/>
        <w:tabs>
          <w:tab w:val="right" w:leader="dot" w:pos="8296"/>
        </w:tabs>
        <w:ind w:left="960" w:hanging="480"/>
        <w:rPr>
          <w:rFonts w:asciiTheme="minorHAnsi" w:hAnsiTheme="minorHAnsi"/>
          <w:noProof/>
          <w:sz w:val="21"/>
        </w:rPr>
      </w:pPr>
      <w:r w:rsidRPr="00450424">
        <w:rPr>
          <w:rFonts w:cs="Times New Roman"/>
          <w:noProof/>
        </w:rPr>
        <w:lastRenderedPageBreak/>
        <w:t>Figure 27. Mean and Standard Deviation of Normalized Sensitivity Coefficient (NSC) for population exposure in Central Climate Region: (A) Inhalation, (B) Dermal, (C) Ingestion, (D) Total Exposures.</w:t>
      </w:r>
      <w:r>
        <w:rPr>
          <w:noProof/>
        </w:rPr>
        <w:tab/>
      </w:r>
      <w:r>
        <w:rPr>
          <w:noProof/>
        </w:rPr>
        <w:fldChar w:fldCharType="begin"/>
      </w:r>
      <w:r>
        <w:rPr>
          <w:noProof/>
        </w:rPr>
        <w:instrText xml:space="preserve"> PAGEREF _Toc380874985 \h </w:instrText>
      </w:r>
      <w:r>
        <w:rPr>
          <w:noProof/>
        </w:rPr>
      </w:r>
      <w:r>
        <w:rPr>
          <w:noProof/>
        </w:rPr>
        <w:fldChar w:fldCharType="separate"/>
      </w:r>
      <w:r w:rsidR="00302A45">
        <w:rPr>
          <w:noProof/>
        </w:rPr>
        <w:t>70</w:t>
      </w:r>
      <w:r>
        <w:rPr>
          <w:noProof/>
        </w:rPr>
        <w:fldChar w:fldCharType="end"/>
      </w:r>
    </w:p>
    <w:p w:rsidR="00B86CD6" w:rsidRDefault="0053540D" w:rsidP="00F7207F">
      <w:pPr>
        <w:spacing w:before="96" w:after="120"/>
        <w:ind w:firstLine="720"/>
        <w:rPr>
          <w:rFonts w:cs="Times New Roman"/>
          <w:kern w:val="0"/>
          <w:szCs w:val="24"/>
        </w:rPr>
      </w:pPr>
      <w:r>
        <w:rPr>
          <w:rFonts w:cs="Times New Roman"/>
          <w:kern w:val="0"/>
          <w:szCs w:val="24"/>
        </w:rPr>
        <w:fldChar w:fldCharType="end"/>
      </w:r>
    </w:p>
    <w:p w:rsidR="006728B4" w:rsidRDefault="006728B4" w:rsidP="00F7207F">
      <w:pPr>
        <w:spacing w:before="96" w:after="120"/>
        <w:ind w:firstLine="720"/>
        <w:rPr>
          <w:rFonts w:cs="Times New Roman"/>
          <w:kern w:val="0"/>
          <w:szCs w:val="24"/>
        </w:rPr>
      </w:pPr>
      <w:r>
        <w:rPr>
          <w:rFonts w:cs="Times New Roman"/>
          <w:kern w:val="0"/>
          <w:szCs w:val="24"/>
        </w:rPr>
        <w:br w:type="page"/>
      </w:r>
    </w:p>
    <w:p w:rsidR="00AE52E7" w:rsidRDefault="00DD43C1" w:rsidP="000F4D76">
      <w:pPr>
        <w:pStyle w:val="1"/>
        <w:numPr>
          <w:ilvl w:val="0"/>
          <w:numId w:val="0"/>
        </w:numPr>
        <w:jc w:val="center"/>
      </w:pPr>
      <w:bookmarkStart w:id="15" w:name="_Toc380964823"/>
      <w:r>
        <w:lastRenderedPageBreak/>
        <w:t>List of Tables</w:t>
      </w:r>
      <w:bookmarkEnd w:id="15"/>
      <w:r w:rsidR="00AE52E7">
        <w:rPr>
          <w:rFonts w:cs="Times New Roman"/>
          <w:kern w:val="0"/>
          <w:szCs w:val="24"/>
        </w:rPr>
        <w:fldChar w:fldCharType="begin"/>
      </w:r>
      <w:r w:rsidR="00AE52E7">
        <w:rPr>
          <w:rFonts w:cs="Times New Roman"/>
          <w:kern w:val="0"/>
          <w:szCs w:val="24"/>
        </w:rPr>
        <w:instrText xml:space="preserve"> TOC \c "Table" </w:instrText>
      </w:r>
      <w:r w:rsidR="00AE52E7">
        <w:rPr>
          <w:rFonts w:cs="Times New Roman"/>
          <w:kern w:val="0"/>
          <w:szCs w:val="24"/>
        </w:rPr>
        <w:fldChar w:fldCharType="separate"/>
      </w:r>
    </w:p>
    <w:p w:rsidR="00AE52E7" w:rsidRDefault="00AE52E7" w:rsidP="00AE52E7">
      <w:pPr>
        <w:pStyle w:val="af3"/>
        <w:tabs>
          <w:tab w:val="right" w:leader="dot" w:pos="8296"/>
        </w:tabs>
        <w:ind w:left="960" w:hanging="480"/>
        <w:rPr>
          <w:rFonts w:asciiTheme="minorHAnsi" w:hAnsiTheme="minorHAnsi"/>
          <w:noProof/>
          <w:sz w:val="21"/>
        </w:rPr>
      </w:pPr>
      <w:r>
        <w:rPr>
          <w:noProof/>
        </w:rPr>
        <w:t xml:space="preserve">Table 1. </w:t>
      </w:r>
      <w:r w:rsidRPr="00412824">
        <w:rPr>
          <w:rFonts w:eastAsiaTheme="majorEastAsia" w:cs="Times New Roman"/>
          <w:bCs/>
          <w:noProof/>
          <w:color w:val="000000"/>
          <w:kern w:val="0"/>
        </w:rPr>
        <w:t>Coordinates, elevation, main climate characteristics of the studied AAAAI pollen monitoring stations.</w:t>
      </w:r>
      <w:r>
        <w:rPr>
          <w:noProof/>
        </w:rPr>
        <w:tab/>
      </w:r>
      <w:r>
        <w:rPr>
          <w:noProof/>
        </w:rPr>
        <w:fldChar w:fldCharType="begin"/>
      </w:r>
      <w:r>
        <w:rPr>
          <w:noProof/>
        </w:rPr>
        <w:instrText xml:space="preserve"> PAGEREF _Toc380875163 \h </w:instrText>
      </w:r>
      <w:r>
        <w:rPr>
          <w:noProof/>
        </w:rPr>
      </w:r>
      <w:r>
        <w:rPr>
          <w:noProof/>
        </w:rPr>
        <w:fldChar w:fldCharType="separate"/>
      </w:r>
      <w:r>
        <w:rPr>
          <w:noProof/>
        </w:rPr>
        <w:t>54</w:t>
      </w:r>
      <w:r>
        <w:rPr>
          <w:noProof/>
        </w:rPr>
        <w:fldChar w:fldCharType="end"/>
      </w:r>
    </w:p>
    <w:p w:rsidR="00AE52E7" w:rsidRDefault="00AE52E7" w:rsidP="00AE52E7">
      <w:pPr>
        <w:pStyle w:val="af3"/>
        <w:tabs>
          <w:tab w:val="right" w:leader="dot" w:pos="8296"/>
        </w:tabs>
        <w:ind w:left="960" w:hanging="480"/>
        <w:rPr>
          <w:rFonts w:asciiTheme="minorHAnsi" w:hAnsiTheme="minorHAnsi"/>
          <w:noProof/>
          <w:sz w:val="21"/>
        </w:rPr>
      </w:pPr>
      <w:r>
        <w:rPr>
          <w:noProof/>
        </w:rPr>
        <w:t>Table 2. Parameters for calculating population exposure to pollen in nine different climate regions in CONUS. These parameters were listed either as fixed values, known distributions, or unknown empirical distributions derived from the literature (Sofiev et al., 2013).</w:t>
      </w:r>
      <w:r>
        <w:rPr>
          <w:noProof/>
        </w:rPr>
        <w:tab/>
      </w:r>
      <w:r>
        <w:rPr>
          <w:noProof/>
        </w:rPr>
        <w:fldChar w:fldCharType="begin"/>
      </w:r>
      <w:r>
        <w:rPr>
          <w:noProof/>
        </w:rPr>
        <w:instrText xml:space="preserve"> PAGEREF _Toc380875164 \h </w:instrText>
      </w:r>
      <w:r>
        <w:rPr>
          <w:noProof/>
        </w:rPr>
      </w:r>
      <w:r>
        <w:rPr>
          <w:noProof/>
        </w:rPr>
        <w:fldChar w:fldCharType="separate"/>
      </w:r>
      <w:r>
        <w:rPr>
          <w:noProof/>
        </w:rPr>
        <w:t>56</w:t>
      </w:r>
      <w:r>
        <w:rPr>
          <w:noProof/>
        </w:rPr>
        <w:fldChar w:fldCharType="end"/>
      </w:r>
    </w:p>
    <w:p w:rsidR="00AE52E7" w:rsidRDefault="00AE52E7" w:rsidP="00AE52E7">
      <w:pPr>
        <w:pStyle w:val="af3"/>
        <w:tabs>
          <w:tab w:val="right" w:leader="dot" w:pos="8296"/>
        </w:tabs>
        <w:ind w:left="960" w:hanging="480"/>
        <w:rPr>
          <w:rFonts w:asciiTheme="minorHAnsi" w:hAnsiTheme="minorHAnsi"/>
          <w:noProof/>
          <w:sz w:val="21"/>
        </w:rPr>
      </w:pPr>
      <w:r w:rsidRPr="00412824">
        <w:rPr>
          <w:rFonts w:eastAsiaTheme="majorEastAsia" w:cs="Times New Roman"/>
          <w:bCs/>
          <w:noProof/>
          <w:color w:val="000000"/>
        </w:rPr>
        <w:t>Table 3. Median and mean(</w:t>
      </w:r>
      <w:r w:rsidRPr="00412824">
        <w:rPr>
          <w:rFonts w:cs="Times New Roman"/>
          <w:noProof/>
          <w:kern w:val="0"/>
        </w:rPr>
        <w:t>±standard deviation)</w:t>
      </w:r>
      <w:r w:rsidRPr="00412824">
        <w:rPr>
          <w:rFonts w:eastAsiaTheme="majorEastAsia" w:cs="Times New Roman"/>
          <w:bCs/>
          <w:noProof/>
          <w:color w:val="000000"/>
        </w:rPr>
        <w:t xml:space="preserve"> of the exposure in Northeast climate region through different exposure routes (pollen grains/day) in 1994-2000</w:t>
      </w:r>
      <w:r>
        <w:rPr>
          <w:noProof/>
        </w:rPr>
        <w:tab/>
      </w:r>
      <w:r>
        <w:rPr>
          <w:noProof/>
        </w:rPr>
        <w:fldChar w:fldCharType="begin"/>
      </w:r>
      <w:r>
        <w:rPr>
          <w:noProof/>
        </w:rPr>
        <w:instrText xml:space="preserve"> PAGEREF _Toc380875165 \h </w:instrText>
      </w:r>
      <w:r>
        <w:rPr>
          <w:noProof/>
        </w:rPr>
      </w:r>
      <w:r>
        <w:rPr>
          <w:noProof/>
        </w:rPr>
        <w:fldChar w:fldCharType="separate"/>
      </w:r>
      <w:r>
        <w:rPr>
          <w:noProof/>
        </w:rPr>
        <w:t>57</w:t>
      </w:r>
      <w:r>
        <w:rPr>
          <w:noProof/>
        </w:rPr>
        <w:fldChar w:fldCharType="end"/>
      </w:r>
    </w:p>
    <w:p w:rsidR="00AE52E7" w:rsidRDefault="00AE52E7" w:rsidP="00AE52E7">
      <w:pPr>
        <w:pStyle w:val="af3"/>
        <w:tabs>
          <w:tab w:val="right" w:leader="dot" w:pos="8296"/>
        </w:tabs>
        <w:ind w:left="960" w:hanging="480"/>
        <w:rPr>
          <w:rFonts w:asciiTheme="minorHAnsi" w:hAnsiTheme="minorHAnsi"/>
          <w:noProof/>
          <w:sz w:val="21"/>
        </w:rPr>
      </w:pPr>
      <w:r w:rsidRPr="00412824">
        <w:rPr>
          <w:rFonts w:cs="Times New Roman"/>
          <w:noProof/>
        </w:rPr>
        <w:t>Table 4. Comparisons of mean peak values between periods 1994-2000 and 2003-2010.</w:t>
      </w:r>
      <w:r w:rsidRPr="00412824">
        <w:rPr>
          <w:rFonts w:cs="Times New Roman"/>
          <w:noProof/>
          <w:color w:val="000000"/>
          <w:shd w:val="clear" w:color="auto" w:fill="FFFFFF"/>
        </w:rPr>
        <w:t xml:space="preserve"> Red values indicate that those species in those regions vary significantly over time.</w:t>
      </w:r>
      <w:r>
        <w:rPr>
          <w:noProof/>
        </w:rPr>
        <w:tab/>
      </w:r>
      <w:r>
        <w:rPr>
          <w:noProof/>
        </w:rPr>
        <w:fldChar w:fldCharType="begin"/>
      </w:r>
      <w:r>
        <w:rPr>
          <w:noProof/>
        </w:rPr>
        <w:instrText xml:space="preserve"> PAGEREF _Toc380875166 \h </w:instrText>
      </w:r>
      <w:r>
        <w:rPr>
          <w:noProof/>
        </w:rPr>
      </w:r>
      <w:r>
        <w:rPr>
          <w:noProof/>
        </w:rPr>
        <w:fldChar w:fldCharType="separate"/>
      </w:r>
      <w:r>
        <w:rPr>
          <w:noProof/>
        </w:rPr>
        <w:t>58</w:t>
      </w:r>
      <w:r>
        <w:rPr>
          <w:noProof/>
        </w:rPr>
        <w:fldChar w:fldCharType="end"/>
      </w:r>
    </w:p>
    <w:p w:rsidR="00AE52E7" w:rsidRDefault="00AE52E7" w:rsidP="00AE52E7">
      <w:pPr>
        <w:pStyle w:val="af3"/>
        <w:tabs>
          <w:tab w:val="right" w:leader="dot" w:pos="8296"/>
        </w:tabs>
        <w:ind w:left="960" w:hanging="480"/>
        <w:rPr>
          <w:rFonts w:asciiTheme="minorHAnsi" w:hAnsiTheme="minorHAnsi"/>
          <w:noProof/>
          <w:sz w:val="21"/>
        </w:rPr>
      </w:pPr>
      <w:r w:rsidRPr="00412824">
        <w:rPr>
          <w:rFonts w:cs="Times New Roman"/>
          <w:noProof/>
        </w:rPr>
        <w:t xml:space="preserve">Table 5. Comparisons of mean of pollen concentrations between periods 1994-2000 and 2003-2010.. </w:t>
      </w:r>
      <w:r w:rsidRPr="00412824">
        <w:rPr>
          <w:rFonts w:cs="Times New Roman"/>
          <w:noProof/>
          <w:color w:val="000000"/>
          <w:shd w:val="clear" w:color="auto" w:fill="FFFFFF"/>
        </w:rPr>
        <w:t>Red values indicate that those species in those regions vary significantly over time.</w:t>
      </w:r>
      <w:r>
        <w:rPr>
          <w:noProof/>
        </w:rPr>
        <w:tab/>
      </w:r>
      <w:r>
        <w:rPr>
          <w:noProof/>
        </w:rPr>
        <w:fldChar w:fldCharType="begin"/>
      </w:r>
      <w:r>
        <w:rPr>
          <w:noProof/>
        </w:rPr>
        <w:instrText xml:space="preserve"> PAGEREF _Toc380875167 \h </w:instrText>
      </w:r>
      <w:r>
        <w:rPr>
          <w:noProof/>
        </w:rPr>
      </w:r>
      <w:r>
        <w:rPr>
          <w:noProof/>
        </w:rPr>
        <w:fldChar w:fldCharType="separate"/>
      </w:r>
      <w:r>
        <w:rPr>
          <w:noProof/>
        </w:rPr>
        <w:t>59</w:t>
      </w:r>
      <w:r>
        <w:rPr>
          <w:noProof/>
        </w:rPr>
        <w:fldChar w:fldCharType="end"/>
      </w:r>
    </w:p>
    <w:p w:rsidR="00AE52E7" w:rsidRDefault="00AE52E7" w:rsidP="00AE52E7">
      <w:pPr>
        <w:pStyle w:val="af3"/>
        <w:tabs>
          <w:tab w:val="right" w:leader="dot" w:pos="8296"/>
        </w:tabs>
        <w:ind w:left="960" w:hanging="480"/>
        <w:rPr>
          <w:rFonts w:asciiTheme="minorHAnsi" w:hAnsiTheme="minorHAnsi"/>
          <w:noProof/>
          <w:sz w:val="21"/>
        </w:rPr>
      </w:pPr>
      <w:r>
        <w:rPr>
          <w:noProof/>
        </w:rPr>
        <w:t xml:space="preserve">Table 6. Median and range of the inhalation intakes in nine climate regions of </w:t>
      </w:r>
      <w:r w:rsidRPr="00412824">
        <w:rPr>
          <w:rFonts w:cs="Times New Roman"/>
          <w:noProof/>
          <w:kern w:val="0"/>
        </w:rPr>
        <w:t>contiguous US</w:t>
      </w:r>
      <w:r>
        <w:rPr>
          <w:noProof/>
        </w:rPr>
        <w:t xml:space="preserve">  1994-2000(pollen grains/day)</w:t>
      </w:r>
      <w:r>
        <w:rPr>
          <w:noProof/>
        </w:rPr>
        <w:tab/>
      </w:r>
      <w:r>
        <w:rPr>
          <w:noProof/>
        </w:rPr>
        <w:fldChar w:fldCharType="begin"/>
      </w:r>
      <w:r>
        <w:rPr>
          <w:noProof/>
        </w:rPr>
        <w:instrText xml:space="preserve"> PAGEREF _Toc380875168 \h </w:instrText>
      </w:r>
      <w:r>
        <w:rPr>
          <w:noProof/>
        </w:rPr>
      </w:r>
      <w:r>
        <w:rPr>
          <w:noProof/>
        </w:rPr>
        <w:fldChar w:fldCharType="separate"/>
      </w:r>
      <w:r>
        <w:rPr>
          <w:noProof/>
        </w:rPr>
        <w:t>60</w:t>
      </w:r>
      <w:r>
        <w:rPr>
          <w:noProof/>
        </w:rPr>
        <w:fldChar w:fldCharType="end"/>
      </w:r>
    </w:p>
    <w:p w:rsidR="00AE52E7" w:rsidRDefault="00AE52E7" w:rsidP="00AE52E7">
      <w:pPr>
        <w:pStyle w:val="af3"/>
        <w:tabs>
          <w:tab w:val="right" w:leader="dot" w:pos="8296"/>
        </w:tabs>
        <w:ind w:left="960" w:hanging="480"/>
        <w:rPr>
          <w:rFonts w:asciiTheme="minorHAnsi" w:hAnsiTheme="minorHAnsi"/>
          <w:noProof/>
          <w:sz w:val="21"/>
        </w:rPr>
      </w:pPr>
      <w:r>
        <w:rPr>
          <w:noProof/>
        </w:rPr>
        <w:t xml:space="preserve">Table 7. Median and range of the inhalation intakes in nine climate regions of </w:t>
      </w:r>
      <w:r w:rsidRPr="00412824">
        <w:rPr>
          <w:rFonts w:cs="Times New Roman"/>
          <w:noProof/>
          <w:kern w:val="0"/>
        </w:rPr>
        <w:t>contiguous US</w:t>
      </w:r>
      <w:r>
        <w:rPr>
          <w:noProof/>
        </w:rPr>
        <w:t xml:space="preserve"> in 2003-2010 (pollen grains/day)</w:t>
      </w:r>
      <w:r>
        <w:rPr>
          <w:noProof/>
        </w:rPr>
        <w:tab/>
      </w:r>
      <w:r>
        <w:rPr>
          <w:noProof/>
        </w:rPr>
        <w:fldChar w:fldCharType="begin"/>
      </w:r>
      <w:r>
        <w:rPr>
          <w:noProof/>
        </w:rPr>
        <w:instrText xml:space="preserve"> PAGEREF _Toc380875169 \h </w:instrText>
      </w:r>
      <w:r>
        <w:rPr>
          <w:noProof/>
        </w:rPr>
      </w:r>
      <w:r>
        <w:rPr>
          <w:noProof/>
        </w:rPr>
        <w:fldChar w:fldCharType="separate"/>
      </w:r>
      <w:r>
        <w:rPr>
          <w:noProof/>
        </w:rPr>
        <w:t>62</w:t>
      </w:r>
      <w:r>
        <w:rPr>
          <w:noProof/>
        </w:rPr>
        <w:fldChar w:fldCharType="end"/>
      </w:r>
    </w:p>
    <w:p w:rsidR="00AE52E7" w:rsidRDefault="00AE52E7" w:rsidP="00AE52E7">
      <w:pPr>
        <w:pStyle w:val="af3"/>
        <w:tabs>
          <w:tab w:val="right" w:leader="dot" w:pos="8296"/>
        </w:tabs>
        <w:ind w:left="960" w:hanging="480"/>
        <w:rPr>
          <w:rFonts w:asciiTheme="minorHAnsi" w:hAnsiTheme="minorHAnsi"/>
          <w:noProof/>
          <w:sz w:val="21"/>
        </w:rPr>
      </w:pPr>
      <w:r w:rsidRPr="00412824">
        <w:rPr>
          <w:rFonts w:eastAsiaTheme="majorEastAsia" w:cs="Times New Roman"/>
          <w:bCs/>
          <w:noProof/>
          <w:color w:val="000000"/>
        </w:rPr>
        <w:t>Table 8. Mean and standard deviation of the individual inhalation intake values in 9 climate regions in 1994-2000 (pollen grains/day)</w:t>
      </w:r>
      <w:r>
        <w:rPr>
          <w:noProof/>
        </w:rPr>
        <w:tab/>
      </w:r>
      <w:r>
        <w:rPr>
          <w:noProof/>
        </w:rPr>
        <w:fldChar w:fldCharType="begin"/>
      </w:r>
      <w:r>
        <w:rPr>
          <w:noProof/>
        </w:rPr>
        <w:instrText xml:space="preserve"> PAGEREF _Toc380875170 \h </w:instrText>
      </w:r>
      <w:r>
        <w:rPr>
          <w:noProof/>
        </w:rPr>
      </w:r>
      <w:r>
        <w:rPr>
          <w:noProof/>
        </w:rPr>
        <w:fldChar w:fldCharType="separate"/>
      </w:r>
      <w:r>
        <w:rPr>
          <w:noProof/>
        </w:rPr>
        <w:t>64</w:t>
      </w:r>
      <w:r>
        <w:rPr>
          <w:noProof/>
        </w:rPr>
        <w:fldChar w:fldCharType="end"/>
      </w:r>
    </w:p>
    <w:p w:rsidR="00AE52E7" w:rsidRDefault="00AE52E7" w:rsidP="00AE52E7">
      <w:pPr>
        <w:pStyle w:val="af3"/>
        <w:tabs>
          <w:tab w:val="right" w:leader="dot" w:pos="8296"/>
        </w:tabs>
        <w:ind w:left="960" w:hanging="480"/>
        <w:rPr>
          <w:rFonts w:asciiTheme="minorHAnsi" w:hAnsiTheme="minorHAnsi"/>
          <w:noProof/>
          <w:sz w:val="21"/>
        </w:rPr>
      </w:pPr>
      <w:r w:rsidRPr="00412824">
        <w:rPr>
          <w:rFonts w:eastAsiaTheme="majorEastAsia" w:cs="Times New Roman"/>
          <w:bCs/>
          <w:noProof/>
          <w:color w:val="000000"/>
        </w:rPr>
        <w:lastRenderedPageBreak/>
        <w:t>Table 9. Mean and standard deviation of theindividual inhalation intakes in 9 climate regions in 2003-2010 ( pollen grains/day)</w:t>
      </w:r>
      <w:r>
        <w:rPr>
          <w:noProof/>
        </w:rPr>
        <w:tab/>
      </w:r>
      <w:r>
        <w:rPr>
          <w:noProof/>
        </w:rPr>
        <w:fldChar w:fldCharType="begin"/>
      </w:r>
      <w:r>
        <w:rPr>
          <w:noProof/>
        </w:rPr>
        <w:instrText xml:space="preserve"> PAGEREF _Toc380875171 \h </w:instrText>
      </w:r>
      <w:r>
        <w:rPr>
          <w:noProof/>
        </w:rPr>
      </w:r>
      <w:r>
        <w:rPr>
          <w:noProof/>
        </w:rPr>
        <w:fldChar w:fldCharType="separate"/>
      </w:r>
      <w:r>
        <w:rPr>
          <w:noProof/>
        </w:rPr>
        <w:t>65</w:t>
      </w:r>
      <w:r>
        <w:rPr>
          <w:noProof/>
        </w:rPr>
        <w:fldChar w:fldCharType="end"/>
      </w:r>
    </w:p>
    <w:p w:rsidR="00AE52E7" w:rsidRDefault="00AE52E7" w:rsidP="00AE52E7">
      <w:pPr>
        <w:spacing w:before="96" w:after="120"/>
        <w:rPr>
          <w:rFonts w:cs="Times New Roman"/>
          <w:kern w:val="0"/>
          <w:szCs w:val="24"/>
        </w:rPr>
      </w:pPr>
      <w:r>
        <w:rPr>
          <w:rFonts w:cs="Times New Roman"/>
          <w:kern w:val="0"/>
          <w:szCs w:val="24"/>
        </w:rPr>
        <w:fldChar w:fldCharType="end"/>
      </w:r>
    </w:p>
    <w:p w:rsidR="00AE52E7" w:rsidRDefault="00AE52E7" w:rsidP="00AE52E7">
      <w:pPr>
        <w:spacing w:before="96" w:after="120"/>
        <w:rPr>
          <w:rFonts w:cs="Times New Roman"/>
          <w:kern w:val="0"/>
          <w:szCs w:val="24"/>
        </w:rPr>
      </w:pPr>
    </w:p>
    <w:p w:rsidR="00AE52E7" w:rsidRDefault="00AE52E7" w:rsidP="00AE52E7">
      <w:pPr>
        <w:spacing w:before="96" w:after="120"/>
        <w:rPr>
          <w:rFonts w:cs="Times New Roman"/>
          <w:kern w:val="0"/>
          <w:szCs w:val="24"/>
        </w:rPr>
        <w:sectPr w:rsidR="00AE52E7" w:rsidSect="00F7207F">
          <w:footerReference w:type="default" r:id="rId12"/>
          <w:pgSz w:w="11906" w:h="16838" w:code="9"/>
          <w:pgMar w:top="1440" w:right="1440" w:bottom="1440" w:left="2160" w:header="720" w:footer="720" w:gutter="0"/>
          <w:pgNumType w:fmt="lowerRoman" w:start="2"/>
          <w:cols w:space="720"/>
          <w:docGrid w:linePitch="312"/>
        </w:sectPr>
      </w:pPr>
    </w:p>
    <w:p w:rsidR="00F7207F" w:rsidRPr="00F7207F" w:rsidRDefault="00F7207F">
      <w:pPr>
        <w:jc w:val="left"/>
        <w:rPr>
          <w:rFonts w:cs="Times New Roman"/>
          <w:kern w:val="0"/>
          <w:szCs w:val="24"/>
        </w:rPr>
      </w:pPr>
    </w:p>
    <w:p w:rsidR="00C70375" w:rsidRDefault="00C70375" w:rsidP="008B2512">
      <w:pPr>
        <w:pStyle w:val="1"/>
      </w:pPr>
      <w:bookmarkStart w:id="16" w:name="_Toc380964824"/>
      <w:r w:rsidRPr="00C70375">
        <w:t>Background Information</w:t>
      </w:r>
      <w:bookmarkEnd w:id="16"/>
    </w:p>
    <w:p w:rsidR="00F278F6" w:rsidRPr="005D1D15" w:rsidRDefault="003B2AEE" w:rsidP="00F136B2">
      <w:pPr>
        <w:ind w:firstLine="420"/>
        <w:rPr>
          <w:rFonts w:cs="Times New Roman"/>
          <w:kern w:val="0"/>
          <w:szCs w:val="24"/>
        </w:rPr>
      </w:pPr>
      <w:r w:rsidRPr="005D1D15">
        <w:rPr>
          <w:rFonts w:cs="Times New Roman"/>
          <w:kern w:val="0"/>
          <w:szCs w:val="24"/>
        </w:rPr>
        <w:t>Airborne</w:t>
      </w:r>
      <w:r w:rsidR="006824A1" w:rsidRPr="005D1D15">
        <w:rPr>
          <w:rFonts w:cs="Times New Roman"/>
          <w:kern w:val="0"/>
          <w:szCs w:val="24"/>
        </w:rPr>
        <w:t xml:space="preserve"> allergenic pollen</w:t>
      </w:r>
      <w:r w:rsidR="00620390" w:rsidRPr="005D1D15">
        <w:rPr>
          <w:rFonts w:cs="Times New Roman"/>
          <w:kern w:val="0"/>
          <w:szCs w:val="24"/>
        </w:rPr>
        <w:t>,</w:t>
      </w:r>
      <w:r w:rsidR="006824A1" w:rsidRPr="005D1D15">
        <w:rPr>
          <w:rFonts w:cs="Times New Roman"/>
          <w:kern w:val="0"/>
          <w:szCs w:val="24"/>
        </w:rPr>
        <w:t xml:space="preserve"> acting synergistically with air pollutants like o</w:t>
      </w:r>
      <w:r w:rsidR="00342FE1" w:rsidRPr="005D1D15">
        <w:rPr>
          <w:rFonts w:cs="Times New Roman"/>
          <w:kern w:val="0"/>
          <w:szCs w:val="24"/>
        </w:rPr>
        <w:t>zone</w:t>
      </w:r>
      <w:r w:rsidR="006824A1" w:rsidRPr="005D1D15">
        <w:rPr>
          <w:rFonts w:cs="Times New Roman"/>
          <w:kern w:val="0"/>
          <w:szCs w:val="24"/>
        </w:rPr>
        <w:t>, will cause allergic airway disease (AAD)</w:t>
      </w:r>
      <w:r w:rsidR="00722BC1" w:rsidRPr="005D1D15">
        <w:rPr>
          <w:rFonts w:cs="Times New Roman"/>
          <w:kern w:val="0"/>
          <w:szCs w:val="24"/>
        </w:rPr>
        <w:t xml:space="preserve">, resulting to increased </w:t>
      </w:r>
      <w:r w:rsidR="006824A1" w:rsidRPr="005D1D15">
        <w:rPr>
          <w:rFonts w:cs="Times New Roman"/>
          <w:kern w:val="0"/>
          <w:szCs w:val="24"/>
        </w:rPr>
        <w:t>related health</w:t>
      </w:r>
      <w:r w:rsidR="00722BC1" w:rsidRPr="005D1D15">
        <w:rPr>
          <w:rFonts w:cs="Times New Roman"/>
          <w:kern w:val="0"/>
          <w:szCs w:val="24"/>
        </w:rPr>
        <w:t xml:space="preserve"> care</w:t>
      </w:r>
      <w:r w:rsidR="006824A1" w:rsidRPr="005D1D15">
        <w:rPr>
          <w:rFonts w:cs="Times New Roman"/>
          <w:kern w:val="0"/>
          <w:szCs w:val="24"/>
        </w:rPr>
        <w:t xml:space="preserve"> cost</w:t>
      </w:r>
      <w:r w:rsidR="00722BC1" w:rsidRPr="005D1D15">
        <w:rPr>
          <w:rFonts w:cs="Times New Roman"/>
          <w:kern w:val="0"/>
          <w:szCs w:val="24"/>
        </w:rPr>
        <w:t>s</w:t>
      </w:r>
      <w:r w:rsidR="006824A1" w:rsidRPr="005D1D15">
        <w:rPr>
          <w:rFonts w:cs="Times New Roman"/>
          <w:kern w:val="0"/>
          <w:szCs w:val="24"/>
        </w:rPr>
        <w:t xml:space="preserve"> </w:t>
      </w:r>
      <w:r w:rsidR="00222E77" w:rsidRPr="003B4259">
        <w:rPr>
          <w:rFonts w:cs="Times New Roman"/>
          <w:kern w:val="0"/>
          <w:szCs w:val="24"/>
        </w:rPr>
        <w:fldChar w:fldCharType="begin"/>
      </w:r>
      <w:r w:rsidR="002D6A9C">
        <w:rPr>
          <w:rFonts w:cs="Times New Roman"/>
          <w:kern w:val="0"/>
          <w:szCs w:val="24"/>
        </w:rPr>
        <w:instrText xml:space="preserve"> ADDIN EN.CITE &lt;EndNote&gt;&lt;Cite&gt;&lt;Author&gt;Singh&lt;/Author&gt;&lt;Year&gt;2010&lt;/Year&gt;&lt;RecNum&gt;1&lt;/RecNum&gt;&lt;Prefix&gt;e.g. &lt;/Prefix&gt;&lt;DisplayText&gt;(e.g. Lamb et al., 2006; Singh et al., 2010)&lt;/DisplayText&gt;&lt;record&gt;&lt;rec-number&gt;1&lt;/rec-number&gt;&lt;foreign-keys&gt;&lt;key app="EN" db-id="tdz2dxda7d9zpsere5vps09wvftsz5xrwvx9" timestamp="1387474794"&gt;1&lt;/key&gt;&lt;/foreign-keys&gt;&lt;ref-type name="Journal Article"&gt;17&lt;/ref-type&gt;&lt;contributors&gt;&lt;authors&gt;&lt;author&gt;Singh, Kavita&lt;/author&gt;&lt;author&gt;Axelrod, Sara&lt;/author&gt;&lt;author&gt;Bielory, Leonard&lt;/author&gt;&lt;/authors&gt;&lt;/contributors&gt;&lt;titles&gt;&lt;title&gt;The epidemiology of ocular and nasal allergy in the United States, 1988-1994&lt;/title&gt;&lt;secondary-title&gt;Journal of Allergy and Clinical Immunology&lt;/secondary-title&gt;&lt;/titles&gt;&lt;periodical&gt;&lt;full-title&gt;Journal of Allergy and Clinical Immunology&lt;/full-title&gt;&lt;/periodical&gt;&lt;pages&gt;778-783. e6&lt;/pages&gt;&lt;volume&gt;126&lt;/volume&gt;&lt;number&gt;4&lt;/number&gt;&lt;dates&gt;&lt;year&gt;2010&lt;/year&gt;&lt;/dates&gt;&lt;isbn&gt;0091-6749&lt;/isbn&gt;&lt;urls&gt;&lt;/urls&gt;&lt;/record&gt;&lt;/Cite&gt;&lt;Cite&gt;&lt;Author&gt;Lamb&lt;/Author&gt;&lt;Year&gt;2006&lt;/Year&gt;&lt;RecNum&gt;2&lt;/RecNum&gt;&lt;record&gt;&lt;rec-number&gt;2&lt;/rec-number&gt;&lt;foreign-keys&gt;&lt;key app="EN" db-id="tdz2dxda7d9zpsere5vps09wvftsz5xrwvx9" timestamp="1387474794"&gt;2&lt;/key&gt;&lt;/foreign-keys&gt;&lt;ref-type name="Journal Article"&gt;17&lt;/ref-type&gt;&lt;contributors&gt;&lt;authors&gt;&lt;author&gt;Lamb, Charles E&lt;/author&gt;&lt;author&gt;Ratner, Paul H&lt;/author&gt;&lt;author&gt;Johnson, Clarion E&lt;/author&gt;&lt;author&gt;Ambegaonkar, Ambarish J&lt;/author&gt;&lt;author&gt;Joshi, Ashish V&lt;/author&gt;&lt;author&gt;Day, David&lt;/author&gt;&lt;author&gt;Sampson, Najah&lt;/author&gt;&lt;author&gt;Eng, Benjamin&lt;/author&gt;&lt;/authors&gt;&lt;/contributors&gt;&lt;titles&gt;&lt;title&gt;Economic impact of workplace productivity losses due to allergic rhinitis compared with select medical conditions in the United States from an employer perspective&lt;/title&gt;&lt;secondary-title&gt;Current Medical Research and Opinion®&lt;/secondary-title&gt;&lt;/titles&gt;&lt;periodical&gt;&lt;full-title&gt;Current Medical Research and Opinion®&lt;/full-title&gt;&lt;/periodical&gt;&lt;pages&gt;1203-1210&lt;/pages&gt;&lt;volume&gt;22&lt;/volume&gt;&lt;number&gt;6&lt;/number&gt;&lt;dates&gt;&lt;year&gt;2006&lt;/year&gt;&lt;/dates&gt;&lt;isbn&gt;0300-7995&lt;/isbn&gt;&lt;urls&gt;&lt;/urls&gt;&lt;/record&gt;&lt;/Cite&gt;&lt;/EndNote&gt;</w:instrText>
      </w:r>
      <w:r w:rsidR="00222E77" w:rsidRPr="003B4259">
        <w:rPr>
          <w:rFonts w:cs="Times New Roman"/>
          <w:kern w:val="0"/>
          <w:szCs w:val="24"/>
        </w:rPr>
        <w:fldChar w:fldCharType="separate"/>
      </w:r>
      <w:r w:rsidR="0062022A">
        <w:rPr>
          <w:rFonts w:cs="Times New Roman"/>
          <w:noProof/>
          <w:kern w:val="0"/>
          <w:szCs w:val="24"/>
        </w:rPr>
        <w:t xml:space="preserve">(e.g. </w:t>
      </w:r>
      <w:hyperlink w:anchor="_ENREF_18" w:tooltip="Lamb, 2006 #2" w:history="1">
        <w:r w:rsidR="00637C89">
          <w:rPr>
            <w:rFonts w:cs="Times New Roman"/>
            <w:noProof/>
            <w:kern w:val="0"/>
            <w:szCs w:val="24"/>
          </w:rPr>
          <w:t>Lamb et al., 2006</w:t>
        </w:r>
      </w:hyperlink>
      <w:r w:rsidR="0062022A">
        <w:rPr>
          <w:rFonts w:cs="Times New Roman"/>
          <w:noProof/>
          <w:kern w:val="0"/>
          <w:szCs w:val="24"/>
        </w:rPr>
        <w:t xml:space="preserve">; </w:t>
      </w:r>
      <w:hyperlink w:anchor="_ENREF_24" w:tooltip="Singh, 2010 #1" w:history="1">
        <w:r w:rsidR="00637C89">
          <w:rPr>
            <w:rFonts w:cs="Times New Roman"/>
            <w:noProof/>
            <w:kern w:val="0"/>
            <w:szCs w:val="24"/>
          </w:rPr>
          <w:t>Singh et al., 2010</w:t>
        </w:r>
      </w:hyperlink>
      <w:r w:rsidR="0062022A">
        <w:rPr>
          <w:rFonts w:cs="Times New Roman"/>
          <w:noProof/>
          <w:kern w:val="0"/>
          <w:szCs w:val="24"/>
        </w:rPr>
        <w:t>)</w:t>
      </w:r>
      <w:r w:rsidR="00222E77" w:rsidRPr="003B4259">
        <w:rPr>
          <w:rFonts w:cs="Times New Roman"/>
          <w:kern w:val="0"/>
          <w:szCs w:val="24"/>
        </w:rPr>
        <w:fldChar w:fldCharType="end"/>
      </w:r>
      <w:r w:rsidR="006824A1" w:rsidRPr="005D1D15">
        <w:rPr>
          <w:rFonts w:cs="Times New Roman"/>
          <w:kern w:val="0"/>
          <w:szCs w:val="24"/>
        </w:rPr>
        <w:t xml:space="preserve">. It </w:t>
      </w:r>
      <w:r w:rsidR="009318D5" w:rsidRPr="005D1D15">
        <w:rPr>
          <w:rFonts w:cs="Times New Roman"/>
          <w:kern w:val="0"/>
          <w:szCs w:val="24"/>
        </w:rPr>
        <w:t xml:space="preserve">has </w:t>
      </w:r>
      <w:r w:rsidR="00342FE1" w:rsidRPr="005D1D15">
        <w:rPr>
          <w:rFonts w:cs="Times New Roman"/>
          <w:kern w:val="0"/>
          <w:szCs w:val="24"/>
        </w:rPr>
        <w:t>been reported</w:t>
      </w:r>
      <w:r w:rsidR="006824A1" w:rsidRPr="005D1D15">
        <w:rPr>
          <w:rFonts w:cs="Times New Roman"/>
          <w:kern w:val="0"/>
          <w:szCs w:val="24"/>
        </w:rPr>
        <w:t xml:space="preserve"> that over one third of the US population suffer </w:t>
      </w:r>
      <w:r w:rsidR="003A2050">
        <w:rPr>
          <w:rFonts w:cs="Times New Roman"/>
          <w:kern w:val="0"/>
          <w:szCs w:val="24"/>
        </w:rPr>
        <w:t xml:space="preserve">from </w:t>
      </w:r>
      <w:r w:rsidR="006824A1" w:rsidRPr="005D1D15">
        <w:rPr>
          <w:rFonts w:cs="Times New Roman"/>
          <w:kern w:val="0"/>
          <w:szCs w:val="24"/>
        </w:rPr>
        <w:t>allergic symptom</w:t>
      </w:r>
      <w:r w:rsidR="00722BC1" w:rsidRPr="005D1D15">
        <w:rPr>
          <w:rFonts w:cs="Times New Roman"/>
          <w:kern w:val="0"/>
          <w:szCs w:val="24"/>
        </w:rPr>
        <w:t>s</w:t>
      </w:r>
      <w:r w:rsidR="006824A1" w:rsidRPr="005D1D15">
        <w:rPr>
          <w:rFonts w:cs="Times New Roman"/>
          <w:kern w:val="0"/>
          <w:szCs w:val="24"/>
        </w:rPr>
        <w:t xml:space="preserve"> and diseases </w:t>
      </w:r>
      <w:r w:rsidR="00722BC1" w:rsidRPr="005D1D15">
        <w:rPr>
          <w:rFonts w:cs="Times New Roman"/>
          <w:kern w:val="0"/>
          <w:szCs w:val="24"/>
        </w:rPr>
        <w:t xml:space="preserve">at </w:t>
      </w:r>
      <w:r w:rsidR="006824A1" w:rsidRPr="005D1D15">
        <w:rPr>
          <w:rFonts w:cs="Times New Roman"/>
          <w:kern w:val="0"/>
          <w:szCs w:val="24"/>
        </w:rPr>
        <w:t xml:space="preserve">different levels, including rhinitis, hay fever, asthma, and atopic dermatitis </w:t>
      </w:r>
      <w:r w:rsidR="00222E77" w:rsidRPr="003B4259">
        <w:rPr>
          <w:rFonts w:cs="Times New Roman"/>
          <w:kern w:val="0"/>
          <w:szCs w:val="24"/>
        </w:rPr>
        <w:fldChar w:fldCharType="begin"/>
      </w:r>
      <w:r w:rsidR="002D6A9C">
        <w:rPr>
          <w:rFonts w:cs="Times New Roman"/>
          <w:kern w:val="0"/>
          <w:szCs w:val="24"/>
        </w:rPr>
        <w:instrText xml:space="preserve"> ADDIN EN.CITE &lt;EndNote&gt;&lt;Cite&gt;&lt;Author&gt;Bielory&lt;/Author&gt;&lt;Year&gt;2012&lt;/Year&gt;&lt;RecNum&gt;3&lt;/RecNum&gt;&lt;DisplayText&gt;(Bielory et al., 2012)&lt;/DisplayText&gt;&lt;record&gt;&lt;rec-number&gt;3&lt;/rec-number&gt;&lt;foreign-keys&gt;&lt;key app="EN" db-id="tdz2dxda7d9zpsere5vps09wvftsz5xrwvx9" timestamp="1387474794"&gt;3&lt;/key&gt;&lt;/foreign-keys&gt;&lt;ref-type name="Journal Article"&gt;17&lt;/ref-type&gt;&lt;contributors&gt;&lt;authors&gt;&lt;author&gt;Bielory, Leonard&lt;/author&gt;&lt;author&gt;Lyons, Kevin&lt;/author&gt;&lt;author&gt;Goldberg, Robert&lt;/author&gt;&lt;/authors&gt;&lt;/contributors&gt;&lt;titles&gt;&lt;title&gt;Climate change and allergic disease&lt;/title&gt;&lt;secondary-title&gt;Current allergy and asthma reports&lt;/secondary-title&gt;&lt;/titles&gt;&lt;periodical&gt;&lt;full-title&gt;Current allergy and asthma reports&lt;/full-title&gt;&lt;/periodical&gt;&lt;pages&gt;485-494&lt;/pages&gt;&lt;volume&gt;12&lt;/volume&gt;&lt;number&gt;6&lt;/number&gt;&lt;dates&gt;&lt;year&gt;2012&lt;/year&gt;&lt;/dates&gt;&lt;isbn&gt;1529-7322&lt;/isbn&gt;&lt;urls&gt;&lt;/urls&gt;&lt;/record&gt;&lt;/Cite&gt;&lt;/EndNote&gt;</w:instrText>
      </w:r>
      <w:r w:rsidR="00222E77" w:rsidRPr="003B4259">
        <w:rPr>
          <w:rFonts w:cs="Times New Roman"/>
          <w:kern w:val="0"/>
          <w:szCs w:val="24"/>
        </w:rPr>
        <w:fldChar w:fldCharType="separate"/>
      </w:r>
      <w:r w:rsidR="00D776B6">
        <w:rPr>
          <w:rFonts w:cs="Times New Roman"/>
          <w:noProof/>
          <w:kern w:val="0"/>
          <w:szCs w:val="24"/>
        </w:rPr>
        <w:t>(</w:t>
      </w:r>
      <w:hyperlink w:anchor="_ENREF_2" w:tooltip="Bielory, 2012 #3" w:history="1">
        <w:r w:rsidR="00637C89">
          <w:rPr>
            <w:rFonts w:cs="Times New Roman"/>
            <w:noProof/>
            <w:kern w:val="0"/>
            <w:szCs w:val="24"/>
          </w:rPr>
          <w:t>Bielory et al., 2012</w:t>
        </w:r>
      </w:hyperlink>
      <w:r w:rsidR="00D776B6">
        <w:rPr>
          <w:rFonts w:cs="Times New Roman"/>
          <w:noProof/>
          <w:kern w:val="0"/>
          <w:szCs w:val="24"/>
        </w:rPr>
        <w:t>)</w:t>
      </w:r>
      <w:r w:rsidR="00222E77" w:rsidRPr="003B4259">
        <w:rPr>
          <w:rFonts w:cs="Times New Roman"/>
          <w:kern w:val="0"/>
          <w:szCs w:val="24"/>
        </w:rPr>
        <w:fldChar w:fldCharType="end"/>
      </w:r>
      <w:r w:rsidR="006824A1" w:rsidRPr="005D1D15">
        <w:rPr>
          <w:rFonts w:cs="Times New Roman"/>
          <w:kern w:val="0"/>
          <w:szCs w:val="24"/>
        </w:rPr>
        <w:t xml:space="preserve">. These allergic diseases can be potentially triggered </w:t>
      </w:r>
      <w:r w:rsidR="0019319D" w:rsidRPr="005D1D15">
        <w:rPr>
          <w:rFonts w:cs="Times New Roman"/>
          <w:kern w:val="0"/>
          <w:szCs w:val="24"/>
        </w:rPr>
        <w:t xml:space="preserve">and/or </w:t>
      </w:r>
      <w:r w:rsidR="006824A1" w:rsidRPr="005D1D15">
        <w:rPr>
          <w:rFonts w:cs="Times New Roman"/>
          <w:kern w:val="0"/>
          <w:szCs w:val="24"/>
        </w:rPr>
        <w:t>aggravated by allergenic pollen, such as ragweed, birch, grass, mugwort and oak</w:t>
      </w:r>
      <w:r w:rsidR="00A42AA3" w:rsidRPr="005D1D15">
        <w:rPr>
          <w:rFonts w:cs="Times New Roman"/>
          <w:kern w:val="0"/>
          <w:szCs w:val="24"/>
        </w:rPr>
        <w:t xml:space="preserve"> </w:t>
      </w:r>
      <w:r w:rsidR="00222E77" w:rsidRPr="003B4259">
        <w:rPr>
          <w:rFonts w:cs="Times New Roman"/>
          <w:kern w:val="0"/>
          <w:szCs w:val="24"/>
        </w:rPr>
        <w:fldChar w:fldCharType="begin"/>
      </w:r>
      <w:r w:rsidR="002D6A9C">
        <w:rPr>
          <w:rFonts w:cs="Times New Roman"/>
          <w:kern w:val="0"/>
          <w:szCs w:val="24"/>
        </w:rPr>
        <w:instrText xml:space="preserve"> ADDIN EN.CITE &lt;EndNote&gt;&lt;Cite&gt;&lt;Author&gt;Shea&lt;/Author&gt;&lt;Year&gt;2008&lt;/Year&gt;&lt;RecNum&gt;4&lt;/RecNum&gt;&lt;DisplayText&gt;(Shea et al., 2008)&lt;/DisplayText&gt;&lt;record&gt;&lt;rec-number&gt;4&lt;/rec-number&gt;&lt;foreign-keys&gt;&lt;key app="EN" db-id="tdz2dxda7d9zpsere5vps09wvftsz5xrwvx9" timestamp="1387474794"&gt;4&lt;/key&gt;&lt;/foreign-keys&gt;&lt;ref-type name="Journal Article"&gt;17&lt;/ref-type&gt;&lt;contributors&gt;&lt;authors&gt;&lt;author&gt;Shea, Katherine M&lt;/author&gt;&lt;author&gt;Truckner, Robert T&lt;/author&gt;&lt;author&gt;Weber, Richard W&lt;/author&gt;&lt;author&gt;Peden, David B&lt;/author&gt;&lt;/authors&gt;&lt;/contributors&gt;&lt;titles&gt;&lt;title&gt;Climate change and allergic disease&lt;/title&gt;&lt;secondary-title&gt;Journal of allergy and clinical immunology&lt;/secondary-title&gt;&lt;/titles&gt;&lt;periodical&gt;&lt;full-title&gt;Journal of Allergy and Clinical Immunology&lt;/full-title&gt;&lt;/periodical&gt;&lt;pages&gt;443-453&lt;/pages&gt;&lt;volume&gt;122&lt;/volume&gt;&lt;number&gt;3&lt;/number&gt;&lt;dates&gt;&lt;year&gt;2008&lt;/year&gt;&lt;/dates&gt;&lt;isbn&gt;0091-6749&lt;/isbn&gt;&lt;urls&gt;&lt;/urls&gt;&lt;/record&gt;&lt;/Cite&gt;&lt;/EndNote&gt;</w:instrText>
      </w:r>
      <w:r w:rsidR="00222E77" w:rsidRPr="003B4259">
        <w:rPr>
          <w:rFonts w:cs="Times New Roman"/>
          <w:kern w:val="0"/>
          <w:szCs w:val="24"/>
        </w:rPr>
        <w:fldChar w:fldCharType="separate"/>
      </w:r>
      <w:r w:rsidR="00D776B6">
        <w:rPr>
          <w:rFonts w:cs="Times New Roman"/>
          <w:noProof/>
          <w:kern w:val="0"/>
          <w:szCs w:val="24"/>
        </w:rPr>
        <w:t>(</w:t>
      </w:r>
      <w:hyperlink w:anchor="_ENREF_23" w:tooltip="Shea, 2008 #4" w:history="1">
        <w:r w:rsidR="00637C89">
          <w:rPr>
            <w:rFonts w:cs="Times New Roman"/>
            <w:noProof/>
            <w:kern w:val="0"/>
            <w:szCs w:val="24"/>
          </w:rPr>
          <w:t>Shea et al., 2008</w:t>
        </w:r>
      </w:hyperlink>
      <w:r w:rsidR="00D776B6">
        <w:rPr>
          <w:rFonts w:cs="Times New Roman"/>
          <w:noProof/>
          <w:kern w:val="0"/>
          <w:szCs w:val="24"/>
        </w:rPr>
        <w:t>)</w:t>
      </w:r>
      <w:r w:rsidR="00222E77" w:rsidRPr="003B4259">
        <w:rPr>
          <w:rFonts w:cs="Times New Roman"/>
          <w:kern w:val="0"/>
          <w:szCs w:val="24"/>
        </w:rPr>
        <w:fldChar w:fldCharType="end"/>
      </w:r>
      <w:r w:rsidR="006824A1" w:rsidRPr="005D1D15">
        <w:rPr>
          <w:rFonts w:cs="Times New Roman"/>
          <w:kern w:val="0"/>
          <w:szCs w:val="24"/>
        </w:rPr>
        <w:t>.</w:t>
      </w:r>
    </w:p>
    <w:p w:rsidR="00C70375" w:rsidRPr="007E0204" w:rsidRDefault="00C70375" w:rsidP="00C70375">
      <w:pPr>
        <w:pStyle w:val="2"/>
        <w:rPr>
          <w:rFonts w:cs="Times New Roman"/>
          <w:b w:val="0"/>
        </w:rPr>
      </w:pPr>
      <w:bookmarkStart w:id="17" w:name="_Toc380964825"/>
      <w:r>
        <w:rPr>
          <w:rFonts w:cs="Times New Roman"/>
        </w:rPr>
        <w:t>Pollen and allergy</w:t>
      </w:r>
      <w:bookmarkEnd w:id="17"/>
    </w:p>
    <w:p w:rsidR="002118E1" w:rsidRPr="005D1D15" w:rsidRDefault="00CE4331" w:rsidP="002118E1">
      <w:pPr>
        <w:ind w:firstLine="720"/>
        <w:rPr>
          <w:rFonts w:cs="Times New Roman"/>
          <w:szCs w:val="24"/>
        </w:rPr>
      </w:pPr>
      <w:r w:rsidRPr="00CE4331">
        <w:rPr>
          <w:rFonts w:cs="Times New Roman"/>
          <w:szCs w:val="24"/>
        </w:rPr>
        <w:t xml:space="preserve">Pollen allergies often cause hypersensitivity syndromes in </w:t>
      </w:r>
      <w:r w:rsidR="00542ACD">
        <w:rPr>
          <w:rFonts w:cs="Times New Roman"/>
          <w:szCs w:val="24"/>
        </w:rPr>
        <w:t xml:space="preserve">the </w:t>
      </w:r>
      <w:r w:rsidRPr="00CE4331">
        <w:rPr>
          <w:rFonts w:cs="Times New Roman"/>
          <w:szCs w:val="24"/>
        </w:rPr>
        <w:t xml:space="preserve">human body, including asthma, rhinitis and conjunctivitis, which </w:t>
      </w:r>
      <w:r w:rsidR="00542ACD">
        <w:rPr>
          <w:rFonts w:cs="Times New Roman"/>
          <w:szCs w:val="24"/>
        </w:rPr>
        <w:t xml:space="preserve">can </w:t>
      </w:r>
      <w:r w:rsidRPr="00CE4331">
        <w:rPr>
          <w:rFonts w:cs="Times New Roman"/>
          <w:szCs w:val="24"/>
        </w:rPr>
        <w:t xml:space="preserve">appear in the same patient simultaneously during the pollen season </w:t>
      </w:r>
      <w:r w:rsidR="00222E77">
        <w:rPr>
          <w:rFonts w:cs="Times New Roman"/>
          <w:szCs w:val="24"/>
        </w:rPr>
        <w:fldChar w:fldCharType="begin"/>
      </w:r>
      <w:r w:rsidR="002D6A9C">
        <w:rPr>
          <w:rFonts w:cs="Times New Roman"/>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Pr>
          <w:rFonts w:cs="Times New Roman"/>
          <w:szCs w:val="24"/>
        </w:rPr>
        <w:fldChar w:fldCharType="separate"/>
      </w:r>
      <w:r w:rsidR="00D776B6">
        <w:rPr>
          <w:rFonts w:cs="Times New Roman"/>
          <w:noProof/>
          <w:szCs w:val="24"/>
        </w:rPr>
        <w:t>(</w:t>
      </w:r>
      <w:hyperlink w:anchor="_ENREF_25" w:tooltip="Sofiev, 2013 #6" w:history="1">
        <w:r w:rsidR="00637C89">
          <w:rPr>
            <w:rFonts w:cs="Times New Roman"/>
            <w:noProof/>
            <w:szCs w:val="24"/>
          </w:rPr>
          <w:t>Sofiev et al., 2013</w:t>
        </w:r>
      </w:hyperlink>
      <w:r w:rsidR="00D776B6">
        <w:rPr>
          <w:rFonts w:cs="Times New Roman"/>
          <w:noProof/>
          <w:szCs w:val="24"/>
        </w:rPr>
        <w:t>)</w:t>
      </w:r>
      <w:r w:rsidR="00222E77">
        <w:rPr>
          <w:rFonts w:cs="Times New Roman"/>
          <w:szCs w:val="24"/>
        </w:rPr>
        <w:fldChar w:fldCharType="end"/>
      </w:r>
      <w:r w:rsidRPr="00CE4331">
        <w:rPr>
          <w:rFonts w:cs="Times New Roman"/>
          <w:szCs w:val="24"/>
        </w:rPr>
        <w:t>.</w:t>
      </w:r>
      <w:r w:rsidR="00542ACD">
        <w:rPr>
          <w:rFonts w:cs="Times New Roman"/>
          <w:szCs w:val="24"/>
        </w:rPr>
        <w:t xml:space="preserve"> </w:t>
      </w:r>
      <w:r w:rsidRPr="00CE4331">
        <w:rPr>
          <w:rFonts w:cs="Times New Roman"/>
          <w:szCs w:val="24"/>
        </w:rPr>
        <w:t>The key role in the pollen allergies mechanism is the IgE</w:t>
      </w:r>
      <w:r w:rsidR="00542ACD">
        <w:rPr>
          <w:rFonts w:cs="Times New Roman"/>
          <w:szCs w:val="24"/>
        </w:rPr>
        <w:t xml:space="preserve"> </w:t>
      </w:r>
      <w:r w:rsidRPr="00CE4331">
        <w:rPr>
          <w:rFonts w:cs="Times New Roman"/>
          <w:szCs w:val="24"/>
        </w:rPr>
        <w:t xml:space="preserve">(antibody immunoglobulin E), a class of antibodies in humans. </w:t>
      </w:r>
      <w:r w:rsidR="00542ACD">
        <w:rPr>
          <w:rFonts w:cs="Times New Roman"/>
          <w:szCs w:val="24"/>
        </w:rPr>
        <w:t>The h</w:t>
      </w:r>
      <w:r w:rsidRPr="00CE4331">
        <w:rPr>
          <w:rFonts w:cs="Times New Roman"/>
          <w:szCs w:val="24"/>
        </w:rPr>
        <w:t xml:space="preserve">uman body </w:t>
      </w:r>
      <w:r w:rsidR="00542ACD">
        <w:rPr>
          <w:rFonts w:cs="Times New Roman"/>
          <w:szCs w:val="24"/>
        </w:rPr>
        <w:t>will</w:t>
      </w:r>
      <w:r w:rsidRPr="00CE4331">
        <w:rPr>
          <w:rFonts w:cs="Times New Roman"/>
          <w:szCs w:val="24"/>
        </w:rPr>
        <w:t xml:space="preserve"> overproduce IgE in response to exposure </w:t>
      </w:r>
      <w:r w:rsidR="00542ACD">
        <w:rPr>
          <w:rFonts w:cs="Times New Roman"/>
          <w:szCs w:val="24"/>
        </w:rPr>
        <w:t>to</w:t>
      </w:r>
      <w:r w:rsidRPr="00CE4331">
        <w:rPr>
          <w:rFonts w:cs="Times New Roman"/>
          <w:szCs w:val="24"/>
        </w:rPr>
        <w:t xml:space="preserve"> allergenic pollen in the membranes lining the nose. The allergens then attach to the IgE on the surface of certain immune cells, which release chemicals that can cause inflammation and increase mucus in human airways. Allergenic rhinitis symptoms</w:t>
      </w:r>
      <w:r w:rsidR="00542ACD" w:rsidRPr="00336389">
        <w:rPr>
          <w:rFonts w:cs="Times New Roman"/>
          <w:szCs w:val="24"/>
        </w:rPr>
        <w:t xml:space="preserve">, such as </w:t>
      </w:r>
      <w:r w:rsidR="00FB2EE1" w:rsidRPr="00336389">
        <w:rPr>
          <w:rFonts w:cs="Times New Roman"/>
          <w:szCs w:val="24"/>
        </w:rPr>
        <w:t>rhinorrhea</w:t>
      </w:r>
      <w:r w:rsidR="00542ACD" w:rsidRPr="00336389">
        <w:rPr>
          <w:rFonts w:cs="Times New Roman"/>
          <w:szCs w:val="24"/>
        </w:rPr>
        <w:t xml:space="preserve">, nasal obstruction, nasal </w:t>
      </w:r>
      <w:r w:rsidR="00FB2EE1" w:rsidRPr="00336389">
        <w:rPr>
          <w:rFonts w:cs="Times New Roman"/>
          <w:szCs w:val="24"/>
        </w:rPr>
        <w:t>itching</w:t>
      </w:r>
      <w:r w:rsidR="00542ACD" w:rsidRPr="00336389">
        <w:rPr>
          <w:rFonts w:cs="Times New Roman"/>
          <w:szCs w:val="24"/>
        </w:rPr>
        <w:t xml:space="preserve"> and sneezing</w:t>
      </w:r>
      <w:r w:rsidR="00542ACD">
        <w:rPr>
          <w:rFonts w:cs="Times New Roman"/>
          <w:szCs w:val="24"/>
        </w:rPr>
        <w:t>,</w:t>
      </w:r>
      <w:r w:rsidRPr="00CE4331">
        <w:rPr>
          <w:rFonts w:cs="Times New Roman"/>
          <w:szCs w:val="24"/>
        </w:rPr>
        <w:t xml:space="preserve"> may </w:t>
      </w:r>
      <w:r w:rsidR="00542ACD">
        <w:rPr>
          <w:rFonts w:cs="Times New Roman"/>
          <w:szCs w:val="24"/>
        </w:rPr>
        <w:t xml:space="preserve">then </w:t>
      </w:r>
      <w:r w:rsidR="00FB2EE1">
        <w:rPr>
          <w:rFonts w:cs="Times New Roman"/>
          <w:szCs w:val="24"/>
        </w:rPr>
        <w:t xml:space="preserve">occur </w:t>
      </w:r>
      <w:r w:rsidR="00222E77">
        <w:rPr>
          <w:rFonts w:cs="Times New Roman"/>
          <w:szCs w:val="24"/>
        </w:rPr>
        <w:fldChar w:fldCharType="begin"/>
      </w:r>
      <w:r w:rsidR="002D6A9C">
        <w:rPr>
          <w:rFonts w:cs="Times New Roman"/>
          <w:szCs w:val="24"/>
        </w:rPr>
        <w:instrText xml:space="preserve"> ADDIN EN.CITE &lt;EndNote&gt;&lt;Cite&gt;&lt;Author&gt;Brożek&lt;/Author&gt;&lt;Year&gt;2010&lt;/Year&gt;&lt;RecNum&gt;12&lt;/RecNum&gt;&lt;DisplayText&gt;(Brożek et al., 2010)&lt;/DisplayText&gt;&lt;record&gt;&lt;rec-number&gt;12&lt;/rec-number&gt;&lt;foreign-keys&gt;&lt;key app="EN" db-id="tdz2dxda7d9zpsere5vps09wvftsz5xrwvx9" timestamp="1387474794"&gt;12&lt;/key&gt;&lt;/foreign-keys&gt;&lt;ref-type name="Journal Article"&gt;17&lt;/ref-type&gt;&lt;contributors&gt;&lt;authors&gt;&lt;author&gt;Brożek, Jan L&lt;/author&gt;&lt;author&gt;Bousquet, Jean&lt;/author&gt;&lt;author&gt;Baena-Cagnani, Carlos E&lt;/author&gt;&lt;author&gt;Bonini, Sergio&lt;/author&gt;&lt;author&gt;Canonica, G Walter&lt;/author&gt;&lt;author&gt;Casale, Thomas B&lt;/author&gt;&lt;author&gt;van Wijk, Roy Gerth&lt;/author&gt;&lt;author&gt;Ohta, Ken&lt;/author&gt;&lt;author&gt;Zuberbier, Torsten&lt;/author&gt;&lt;author&gt;Schünemann, Holger J&lt;/author&gt;&lt;/authors&gt;&lt;/contributors&gt;&lt;titles&gt;&lt;title&gt;Allergic Rhinitis and its Impact on Asthma (ARIA) guidelines: 2010 revision&lt;/title&gt;&lt;secondary-title&gt;Journal of Allergy and Clinical Immunology&lt;/secondary-title&gt;&lt;/titles&gt;&lt;periodical&gt;&lt;full-title&gt;Journal of Allergy and Clinical Immunology&lt;/full-title&gt;&lt;/periodical&gt;&lt;pages&gt;466-476&lt;/pages&gt;&lt;volume&gt;126&lt;/volume&gt;&lt;number&gt;3&lt;/number&gt;&lt;dates&gt;&lt;year&gt;2010&lt;/year&gt;&lt;/dates&gt;&lt;isbn&gt;0091-6749&lt;/isbn&gt;&lt;urls&gt;&lt;/urls&gt;&lt;/record&gt;&lt;/Cite&gt;&lt;/EndNote&gt;</w:instrText>
      </w:r>
      <w:r w:rsidR="00222E77">
        <w:rPr>
          <w:rFonts w:cs="Times New Roman"/>
          <w:szCs w:val="24"/>
        </w:rPr>
        <w:fldChar w:fldCharType="separate"/>
      </w:r>
      <w:r w:rsidR="00D776B6">
        <w:rPr>
          <w:rFonts w:cs="Times New Roman"/>
          <w:noProof/>
          <w:szCs w:val="24"/>
        </w:rPr>
        <w:t>(</w:t>
      </w:r>
      <w:hyperlink w:anchor="_ENREF_4" w:tooltip="Brożek, 2010 #12" w:history="1">
        <w:r w:rsidR="00637C89">
          <w:rPr>
            <w:rFonts w:cs="Times New Roman"/>
            <w:noProof/>
            <w:szCs w:val="24"/>
          </w:rPr>
          <w:t>Brożek et al., 2010</w:t>
        </w:r>
      </w:hyperlink>
      <w:r w:rsidR="00D776B6">
        <w:rPr>
          <w:rFonts w:cs="Times New Roman"/>
          <w:noProof/>
          <w:szCs w:val="24"/>
        </w:rPr>
        <w:t>)</w:t>
      </w:r>
      <w:r w:rsidR="00222E77">
        <w:rPr>
          <w:rFonts w:cs="Times New Roman"/>
          <w:szCs w:val="24"/>
        </w:rPr>
        <w:fldChar w:fldCharType="end"/>
      </w:r>
      <w:r w:rsidR="00542ACD">
        <w:rPr>
          <w:rFonts w:cs="Times New Roman"/>
          <w:szCs w:val="24"/>
        </w:rPr>
        <w:t>.</w:t>
      </w:r>
    </w:p>
    <w:p w:rsidR="005D1D15" w:rsidRDefault="00CE4331" w:rsidP="002118E1">
      <w:pPr>
        <w:autoSpaceDE w:val="0"/>
        <w:autoSpaceDN w:val="0"/>
        <w:adjustRightInd w:val="0"/>
        <w:spacing w:before="96" w:after="120"/>
        <w:ind w:firstLine="720"/>
        <w:rPr>
          <w:rFonts w:cs="Times New Roman"/>
          <w:szCs w:val="24"/>
        </w:rPr>
      </w:pPr>
      <w:r w:rsidRPr="00CE4331">
        <w:rPr>
          <w:rFonts w:cs="Times New Roman"/>
          <w:szCs w:val="24"/>
        </w:rPr>
        <w:lastRenderedPageBreak/>
        <w:t xml:space="preserve">Sensitization occurs at the </w:t>
      </w:r>
      <w:r w:rsidR="00601CB0" w:rsidRPr="00A77286">
        <w:rPr>
          <w:rFonts w:cs="Times New Roman"/>
          <w:szCs w:val="24"/>
        </w:rPr>
        <w:t xml:space="preserve">primary </w:t>
      </w:r>
      <w:r w:rsidRPr="00CE4331">
        <w:rPr>
          <w:rFonts w:cs="Times New Roman"/>
          <w:szCs w:val="24"/>
        </w:rPr>
        <w:t xml:space="preserve">site of allergen exposure, i.e. airways, but can also occur through dermal contact. However, not everybody who is exposed </w:t>
      </w:r>
      <w:r w:rsidR="00FB2EE1">
        <w:rPr>
          <w:rFonts w:cs="Times New Roman"/>
          <w:szCs w:val="24"/>
        </w:rPr>
        <w:t xml:space="preserve">via </w:t>
      </w:r>
      <w:r w:rsidR="001F7E2B">
        <w:rPr>
          <w:rFonts w:cs="Times New Roman"/>
          <w:szCs w:val="24"/>
        </w:rPr>
        <w:t xml:space="preserve">dermal contact </w:t>
      </w:r>
      <w:r w:rsidRPr="00CE4331">
        <w:rPr>
          <w:rFonts w:cs="Times New Roman"/>
          <w:szCs w:val="24"/>
        </w:rPr>
        <w:t>will become sensitized and have allergic reactions</w:t>
      </w:r>
      <w:r w:rsidR="00DA001E">
        <w:rPr>
          <w:rFonts w:cs="Times New Roman"/>
          <w:szCs w:val="24"/>
        </w:rPr>
        <w:t xml:space="preserve"> </w:t>
      </w:r>
      <w:r w:rsidR="00222E77">
        <w:rPr>
          <w:rFonts w:cs="Times New Roman"/>
          <w:szCs w:val="24"/>
        </w:rPr>
        <w:fldChar w:fldCharType="begin"/>
      </w:r>
      <w:r w:rsidR="002D6A9C">
        <w:rPr>
          <w:rFonts w:cs="Times New Roman"/>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Pr>
          <w:rFonts w:cs="Times New Roman"/>
          <w:szCs w:val="24"/>
        </w:rPr>
        <w:fldChar w:fldCharType="separate"/>
      </w:r>
      <w:r w:rsidR="008B61FF">
        <w:rPr>
          <w:rFonts w:cs="Times New Roman"/>
          <w:noProof/>
          <w:szCs w:val="24"/>
        </w:rPr>
        <w:t>(</w:t>
      </w:r>
      <w:hyperlink w:anchor="_ENREF_25" w:tooltip="Sofiev, 2013 #6" w:history="1">
        <w:r w:rsidR="00637C89">
          <w:rPr>
            <w:rFonts w:cs="Times New Roman"/>
            <w:noProof/>
            <w:szCs w:val="24"/>
          </w:rPr>
          <w:t>Sofiev et al., 2013</w:t>
        </w:r>
      </w:hyperlink>
      <w:r w:rsidR="008B61FF">
        <w:rPr>
          <w:rFonts w:cs="Times New Roman"/>
          <w:noProof/>
          <w:szCs w:val="24"/>
        </w:rPr>
        <w:t>)</w:t>
      </w:r>
      <w:r w:rsidR="00222E77">
        <w:rPr>
          <w:rFonts w:cs="Times New Roman"/>
          <w:szCs w:val="24"/>
        </w:rPr>
        <w:fldChar w:fldCharType="end"/>
      </w:r>
      <w:r w:rsidR="00FB2EE1">
        <w:rPr>
          <w:rFonts w:cs="Times New Roman"/>
          <w:szCs w:val="24"/>
        </w:rPr>
        <w:t>.</w:t>
      </w:r>
    </w:p>
    <w:p w:rsidR="002118E1" w:rsidRPr="005D1D15" w:rsidRDefault="00CE4331" w:rsidP="002118E1">
      <w:pPr>
        <w:autoSpaceDE w:val="0"/>
        <w:autoSpaceDN w:val="0"/>
        <w:adjustRightInd w:val="0"/>
        <w:spacing w:before="96" w:after="120"/>
        <w:ind w:firstLine="720"/>
        <w:rPr>
          <w:rFonts w:cs="Times New Roman"/>
          <w:color w:val="000000"/>
          <w:szCs w:val="24"/>
        </w:rPr>
      </w:pPr>
      <w:r w:rsidRPr="00CE4331">
        <w:rPr>
          <w:rFonts w:cs="Times New Roman"/>
          <w:color w:val="000000"/>
          <w:szCs w:val="24"/>
        </w:rPr>
        <w:t xml:space="preserve">Pollen grains, </w:t>
      </w:r>
      <w:r w:rsidR="00671096">
        <w:rPr>
          <w:rFonts w:cs="Times New Roman"/>
          <w:color w:val="000000"/>
          <w:szCs w:val="24"/>
        </w:rPr>
        <w:t xml:space="preserve">as </w:t>
      </w:r>
      <w:r w:rsidRPr="00CE4331">
        <w:rPr>
          <w:rFonts w:cs="Times New Roman"/>
          <w:color w:val="000000"/>
          <w:szCs w:val="24"/>
        </w:rPr>
        <w:t>compar</w:t>
      </w:r>
      <w:r w:rsidR="00671096">
        <w:rPr>
          <w:rFonts w:cs="Times New Roman"/>
          <w:color w:val="000000"/>
          <w:szCs w:val="24"/>
        </w:rPr>
        <w:t>ed</w:t>
      </w:r>
      <w:r w:rsidRPr="00CE4331">
        <w:rPr>
          <w:rFonts w:cs="Times New Roman"/>
          <w:color w:val="000000"/>
          <w:szCs w:val="24"/>
        </w:rPr>
        <w:t xml:space="preserve"> to other allergen</w:t>
      </w:r>
      <w:r w:rsidR="00671096">
        <w:rPr>
          <w:rFonts w:cs="Times New Roman"/>
          <w:color w:val="000000"/>
          <w:szCs w:val="24"/>
        </w:rPr>
        <w:t>s</w:t>
      </w:r>
      <w:r w:rsidRPr="00CE4331">
        <w:rPr>
          <w:rFonts w:cs="Times New Roman"/>
          <w:color w:val="000000"/>
          <w:szCs w:val="24"/>
        </w:rPr>
        <w:t xml:space="preserve"> carrie</w:t>
      </w:r>
      <w:r w:rsidR="00671096">
        <w:rPr>
          <w:rFonts w:cs="Times New Roman"/>
          <w:color w:val="000000"/>
          <w:szCs w:val="24"/>
        </w:rPr>
        <w:t>d</w:t>
      </w:r>
      <w:r w:rsidRPr="00CE4331">
        <w:rPr>
          <w:rFonts w:cs="Times New Roman"/>
          <w:color w:val="000000"/>
          <w:szCs w:val="24"/>
        </w:rPr>
        <w:t xml:space="preserve"> in outdoor as well as indoor air, have </w:t>
      </w:r>
      <w:r w:rsidR="00671096">
        <w:rPr>
          <w:rFonts w:cs="Times New Roman"/>
          <w:color w:val="000000"/>
          <w:szCs w:val="24"/>
        </w:rPr>
        <w:t xml:space="preserve">a </w:t>
      </w:r>
      <w:r w:rsidRPr="00CE4331">
        <w:rPr>
          <w:rFonts w:cs="Times New Roman"/>
          <w:color w:val="000000"/>
          <w:szCs w:val="24"/>
        </w:rPr>
        <w:t>relatively large size</w:t>
      </w:r>
      <w:r w:rsidR="00671096">
        <w:rPr>
          <w:rFonts w:cs="Times New Roman"/>
          <w:color w:val="000000"/>
          <w:szCs w:val="24"/>
        </w:rPr>
        <w:t xml:space="preserve"> </w:t>
      </w:r>
      <w:r w:rsidRPr="00CE4331">
        <w:rPr>
          <w:rFonts w:cs="Times New Roman"/>
          <w:color w:val="000000"/>
          <w:szCs w:val="24"/>
        </w:rPr>
        <w:t xml:space="preserve">– with a diameter </w:t>
      </w:r>
      <w:r w:rsidR="00671096" w:rsidRPr="00A04354">
        <w:rPr>
          <w:rFonts w:cs="Times New Roman"/>
          <w:color w:val="000000"/>
          <w:szCs w:val="24"/>
        </w:rPr>
        <w:t xml:space="preserve">typically </w:t>
      </w:r>
      <w:r w:rsidRPr="00CE4331">
        <w:rPr>
          <w:rFonts w:cs="Times New Roman"/>
          <w:color w:val="000000"/>
          <w:szCs w:val="24"/>
        </w:rPr>
        <w:t>between 15 and 60 µm – from anemophilic plants that include trees, grasses and weeds</w:t>
      </w:r>
      <w:r w:rsidR="00671096">
        <w:rPr>
          <w:rFonts w:cs="Times New Roman"/>
          <w:color w:val="000000"/>
          <w:szCs w:val="24"/>
        </w:rPr>
        <w:t>,</w:t>
      </w:r>
      <w:r w:rsidRPr="00CE4331">
        <w:rPr>
          <w:rFonts w:cs="Times New Roman"/>
          <w:color w:val="000000"/>
          <w:szCs w:val="24"/>
        </w:rPr>
        <w:t xml:space="preserve"> which produce great quantities of lightweight pollen grains </w:t>
      </w:r>
      <w:r w:rsidR="00671096">
        <w:rPr>
          <w:rFonts w:cs="Times New Roman"/>
          <w:color w:val="000000"/>
          <w:szCs w:val="24"/>
        </w:rPr>
        <w:t>during</w:t>
      </w:r>
      <w:r w:rsidRPr="00CE4331">
        <w:rPr>
          <w:rFonts w:cs="Times New Roman"/>
          <w:color w:val="000000"/>
          <w:szCs w:val="24"/>
        </w:rPr>
        <w:t xml:space="preserve"> the</w:t>
      </w:r>
      <w:r w:rsidR="00671096">
        <w:rPr>
          <w:rFonts w:cs="Times New Roman"/>
          <w:color w:val="000000"/>
          <w:szCs w:val="24"/>
        </w:rPr>
        <w:t>ir respective</w:t>
      </w:r>
      <w:r w:rsidRPr="00CE4331">
        <w:rPr>
          <w:rFonts w:cs="Times New Roman"/>
          <w:color w:val="000000"/>
          <w:szCs w:val="24"/>
        </w:rPr>
        <w:t xml:space="preserve"> pollen season</w:t>
      </w:r>
      <w:r w:rsidR="00671096">
        <w:rPr>
          <w:rFonts w:cs="Times New Roman"/>
          <w:color w:val="000000"/>
          <w:szCs w:val="24"/>
        </w:rPr>
        <w:t>s</w:t>
      </w:r>
      <w:r w:rsidRPr="00CE4331">
        <w:rPr>
          <w:rFonts w:cs="Times New Roman"/>
          <w:color w:val="000000"/>
          <w:szCs w:val="24"/>
        </w:rPr>
        <w:t xml:space="preserve">. In this </w:t>
      </w:r>
      <w:r w:rsidR="00170120">
        <w:rPr>
          <w:rFonts w:cs="Times New Roman"/>
          <w:color w:val="000000"/>
          <w:szCs w:val="24"/>
        </w:rPr>
        <w:t>thesis</w:t>
      </w:r>
      <w:r w:rsidRPr="00CE4331">
        <w:rPr>
          <w:rFonts w:cs="Times New Roman"/>
          <w:color w:val="000000"/>
          <w:szCs w:val="24"/>
        </w:rPr>
        <w:t>, five different species</w:t>
      </w:r>
      <w:r w:rsidR="00170120">
        <w:rPr>
          <w:rFonts w:cs="Times New Roman"/>
          <w:color w:val="000000"/>
          <w:szCs w:val="24"/>
        </w:rPr>
        <w:t xml:space="preserve"> are considered</w:t>
      </w:r>
      <w:r w:rsidRPr="00CE4331">
        <w:rPr>
          <w:rFonts w:cs="Times New Roman"/>
          <w:color w:val="000000"/>
          <w:szCs w:val="24"/>
        </w:rPr>
        <w:t xml:space="preserve">, </w:t>
      </w:r>
      <w:r w:rsidR="00170120">
        <w:rPr>
          <w:rFonts w:cs="Times New Roman"/>
          <w:color w:val="000000"/>
          <w:szCs w:val="24"/>
        </w:rPr>
        <w:t xml:space="preserve">specifically </w:t>
      </w:r>
      <w:r w:rsidRPr="00CE4331">
        <w:rPr>
          <w:rFonts w:cs="Times New Roman"/>
          <w:color w:val="000000"/>
          <w:szCs w:val="24"/>
        </w:rPr>
        <w:t>ragweed (</w:t>
      </w:r>
      <w:r w:rsidRPr="00CE4331">
        <w:rPr>
          <w:rFonts w:cs="Times New Roman"/>
          <w:i/>
          <w:color w:val="000000"/>
          <w:szCs w:val="24"/>
        </w:rPr>
        <w:t>Ambrosia</w:t>
      </w:r>
      <w:r w:rsidRPr="00CE4331">
        <w:rPr>
          <w:rFonts w:cs="Times New Roman"/>
          <w:color w:val="000000"/>
          <w:szCs w:val="24"/>
        </w:rPr>
        <w:t>), mugwort (</w:t>
      </w:r>
      <w:r w:rsidRPr="00CE4331">
        <w:rPr>
          <w:rFonts w:cs="Times New Roman"/>
          <w:i/>
          <w:color w:val="000000"/>
          <w:szCs w:val="24"/>
        </w:rPr>
        <w:t>Artemisia</w:t>
      </w:r>
      <w:r w:rsidRPr="00CE4331">
        <w:rPr>
          <w:rFonts w:cs="Times New Roman"/>
          <w:color w:val="000000"/>
          <w:szCs w:val="24"/>
        </w:rPr>
        <w:t>), birch (</w:t>
      </w:r>
      <w:r w:rsidRPr="00CE4331">
        <w:rPr>
          <w:rFonts w:cs="Times New Roman"/>
          <w:i/>
          <w:color w:val="000000"/>
          <w:szCs w:val="24"/>
        </w:rPr>
        <w:t>Betula</w:t>
      </w:r>
      <w:r w:rsidRPr="00CE4331">
        <w:rPr>
          <w:rFonts w:cs="Times New Roman"/>
          <w:color w:val="000000"/>
          <w:szCs w:val="24"/>
        </w:rPr>
        <w:t>), grass</w:t>
      </w:r>
      <w:r w:rsidR="00170120">
        <w:rPr>
          <w:rFonts w:cs="Times New Roman"/>
          <w:color w:val="000000"/>
          <w:szCs w:val="24"/>
        </w:rPr>
        <w:t>es</w:t>
      </w:r>
      <w:r w:rsidRPr="00CE4331">
        <w:rPr>
          <w:rFonts w:cs="Times New Roman"/>
          <w:color w:val="000000"/>
          <w:szCs w:val="24"/>
        </w:rPr>
        <w:t xml:space="preserve"> (</w:t>
      </w:r>
      <w:r w:rsidRPr="00CE4331">
        <w:rPr>
          <w:rFonts w:cs="Times New Roman"/>
          <w:i/>
          <w:color w:val="000000"/>
          <w:szCs w:val="24"/>
        </w:rPr>
        <w:t>Gramineae</w:t>
      </w:r>
      <w:r w:rsidRPr="00CE4331">
        <w:rPr>
          <w:rFonts w:cs="Times New Roman"/>
          <w:color w:val="000000"/>
          <w:szCs w:val="24"/>
        </w:rPr>
        <w:t>) and oak (</w:t>
      </w:r>
      <w:r w:rsidRPr="00CE4331">
        <w:rPr>
          <w:rFonts w:cs="Times New Roman"/>
          <w:i/>
          <w:color w:val="000000"/>
          <w:szCs w:val="24"/>
        </w:rPr>
        <w:t>Quercus</w:t>
      </w:r>
      <w:r w:rsidRPr="00CE4331">
        <w:rPr>
          <w:rFonts w:cs="Times New Roman"/>
          <w:color w:val="000000"/>
          <w:szCs w:val="24"/>
        </w:rPr>
        <w:t xml:space="preserve">). </w:t>
      </w:r>
      <w:r w:rsidR="001876C9">
        <w:rPr>
          <w:rFonts w:cs="Times New Roman"/>
          <w:color w:val="000000"/>
          <w:szCs w:val="24"/>
        </w:rPr>
        <w:t>P</w:t>
      </w:r>
      <w:r w:rsidRPr="00CE4331">
        <w:rPr>
          <w:rFonts w:cs="Times New Roman"/>
          <w:color w:val="000000"/>
          <w:szCs w:val="24"/>
        </w:rPr>
        <w:t>ollen grains are generally too large</w:t>
      </w:r>
      <w:r w:rsidR="001876C9">
        <w:rPr>
          <w:rFonts w:cs="Times New Roman"/>
          <w:color w:val="000000"/>
          <w:szCs w:val="24"/>
        </w:rPr>
        <w:t>, few of them can directly penetrate into the lung</w:t>
      </w:r>
      <w:r w:rsidR="002011A5">
        <w:rPr>
          <w:rFonts w:cs="Times New Roman" w:hint="eastAsia"/>
          <w:color w:val="000000"/>
          <w:szCs w:val="24"/>
        </w:rPr>
        <w:t xml:space="preserve"> </w:t>
      </w:r>
      <w:r w:rsidR="00222E77">
        <w:rPr>
          <w:rFonts w:cs="Times New Roman"/>
          <w:color w:val="000000"/>
          <w:szCs w:val="24"/>
        </w:rPr>
        <w:fldChar w:fldCharType="begin"/>
      </w:r>
      <w:r w:rsidR="0031577B">
        <w:rPr>
          <w:rFonts w:cs="Times New Roman"/>
          <w:color w:val="000000"/>
          <w:szCs w:val="24"/>
        </w:rPr>
        <w:instrText xml:space="preserve"> ADDIN EN.CITE &lt;EndNote&gt;&lt;Cite&gt;&lt;Author&gt;Hansen&lt;/Author&gt;&lt;Year&gt;2002&lt;/Year&gt;&lt;RecNum&gt;66&lt;/RecNum&gt;&lt;DisplayText&gt;(Hansen et al., 2002)&lt;/DisplayText&gt;&lt;record&gt;&lt;rec-number&gt;66&lt;/rec-number&gt;&lt;foreign-keys&gt;&lt;key app="EN" db-id="tdz2dxda7d9zpsere5vps09wvftsz5xrwvx9"&gt;66&lt;/key&gt;&lt;/foreign-keys&gt;&lt;ref-type name="Book"&gt;6&lt;/ref-type&gt;&lt;contributors&gt;&lt;authors&gt;&lt;author&gt;Hansen, J.T.&lt;/author&gt;&lt;author&gt;Koeppen, B.M.&lt;/author&gt;&lt;author&gt;Netter, F.F.H.&lt;/author&gt;&lt;/authors&gt;&lt;/contributors&gt;&lt;titles&gt;&lt;title&gt;Netter&amp;apos;s Atlas of Human Physiology&lt;/title&gt;&lt;/titles&gt;&lt;number&gt;v. 249&lt;/number&gt;&lt;dates&gt;&lt;year&gt;2002&lt;/year&gt;&lt;/dates&gt;&lt;publisher&gt;Icon Learning Systems&lt;/publisher&gt;&lt;isbn&gt;9781929007011&lt;/isbn&gt;&lt;urls&gt;&lt;related-urls&gt;&lt;url&gt;http://books.google.com/books?id=mVtqAAAAMAAJ&lt;/url&gt;&lt;/related-urls&gt;&lt;/urls&gt;&lt;/record&gt;&lt;/Cite&gt;&lt;/EndNote&gt;</w:instrText>
      </w:r>
      <w:r w:rsidR="00222E77">
        <w:rPr>
          <w:rFonts w:cs="Times New Roman"/>
          <w:color w:val="000000"/>
          <w:szCs w:val="24"/>
        </w:rPr>
        <w:fldChar w:fldCharType="separate"/>
      </w:r>
      <w:r w:rsidR="005865FA">
        <w:rPr>
          <w:rFonts w:cs="Times New Roman"/>
          <w:noProof/>
          <w:color w:val="000000"/>
          <w:szCs w:val="24"/>
        </w:rPr>
        <w:t>(</w:t>
      </w:r>
      <w:hyperlink w:anchor="_ENREF_13" w:tooltip="Hansen, 2002 #66" w:history="1">
        <w:r w:rsidR="00637C89">
          <w:rPr>
            <w:rFonts w:cs="Times New Roman"/>
            <w:noProof/>
            <w:color w:val="000000"/>
            <w:szCs w:val="24"/>
          </w:rPr>
          <w:t>Hansen et al., 2002</w:t>
        </w:r>
      </w:hyperlink>
      <w:r w:rsidR="005865FA">
        <w:rPr>
          <w:rFonts w:cs="Times New Roman"/>
          <w:noProof/>
          <w:color w:val="000000"/>
          <w:szCs w:val="24"/>
        </w:rPr>
        <w:t>)</w:t>
      </w:r>
      <w:r w:rsidR="00222E77">
        <w:rPr>
          <w:rFonts w:cs="Times New Roman"/>
          <w:color w:val="000000"/>
          <w:szCs w:val="24"/>
        </w:rPr>
        <w:fldChar w:fldCharType="end"/>
      </w:r>
      <w:r w:rsidRPr="00CE4331">
        <w:rPr>
          <w:rFonts w:cs="Times New Roman"/>
          <w:color w:val="000000"/>
          <w:szCs w:val="24"/>
        </w:rPr>
        <w:t xml:space="preserve">, </w:t>
      </w:r>
      <w:r w:rsidR="001876C9">
        <w:rPr>
          <w:rFonts w:cs="Times New Roman"/>
          <w:color w:val="000000"/>
          <w:szCs w:val="24"/>
        </w:rPr>
        <w:t>most pollen grains can only</w:t>
      </w:r>
      <w:r w:rsidRPr="00CE4331">
        <w:rPr>
          <w:rFonts w:cs="Times New Roman"/>
          <w:color w:val="000000"/>
          <w:szCs w:val="24"/>
        </w:rPr>
        <w:t xml:space="preserve"> adhere to</w:t>
      </w:r>
      <w:r w:rsidR="002B2B07">
        <w:rPr>
          <w:rFonts w:cs="Times New Roman"/>
          <w:color w:val="000000"/>
          <w:szCs w:val="24"/>
        </w:rPr>
        <w:t xml:space="preserve"> the</w:t>
      </w:r>
      <w:r w:rsidRPr="00CE4331">
        <w:rPr>
          <w:rFonts w:cs="Times New Roman"/>
          <w:color w:val="000000"/>
          <w:szCs w:val="24"/>
        </w:rPr>
        <w:t xml:space="preserve"> </w:t>
      </w:r>
      <w:r w:rsidR="002B2B07">
        <w:rPr>
          <w:rFonts w:cs="Times New Roman"/>
          <w:color w:val="000000"/>
          <w:szCs w:val="24"/>
        </w:rPr>
        <w:t xml:space="preserve">mucus covering </w:t>
      </w:r>
      <w:r w:rsidRPr="00CE4331">
        <w:rPr>
          <w:rFonts w:cs="Times New Roman"/>
          <w:color w:val="000000"/>
          <w:szCs w:val="24"/>
        </w:rPr>
        <w:t xml:space="preserve">the outside membrane of the </w:t>
      </w:r>
      <w:r w:rsidR="001876C9">
        <w:rPr>
          <w:rFonts w:cs="Times New Roman"/>
          <w:color w:val="000000"/>
          <w:szCs w:val="24"/>
        </w:rPr>
        <w:t xml:space="preserve">upper </w:t>
      </w:r>
      <w:r w:rsidRPr="00CE4331">
        <w:rPr>
          <w:rFonts w:cs="Times New Roman"/>
          <w:color w:val="000000"/>
          <w:szCs w:val="24"/>
        </w:rPr>
        <w:t>respiratory tract</w:t>
      </w:r>
      <w:r w:rsidR="00817B6B">
        <w:rPr>
          <w:rFonts w:cs="Times New Roman"/>
          <w:color w:val="000000"/>
          <w:szCs w:val="24"/>
        </w:rPr>
        <w:t xml:space="preserve"> </w:t>
      </w:r>
      <w:r w:rsidR="00222E77" w:rsidRPr="00CE4331">
        <w:rPr>
          <w:rFonts w:cs="Times New Roman"/>
          <w:color w:val="000000"/>
          <w:szCs w:val="24"/>
        </w:rPr>
        <w:fldChar w:fldCharType="begin"/>
      </w:r>
      <w:r w:rsidR="002D6A9C">
        <w:rPr>
          <w:rFonts w:cs="Times New Roman"/>
          <w:color w:val="000000"/>
          <w:szCs w:val="24"/>
        </w:rPr>
        <w:instrText xml:space="preserve"> ADDIN EN.CITE &lt;EndNote&gt;&lt;Cite&gt;&lt;Author&gt;Behrendt&lt;/Author&gt;&lt;Year&gt;2001&lt;/Year&gt;&lt;RecNum&gt;14&lt;/RecNum&gt;&lt;DisplayText&gt;(Behrendt &amp;amp; Becker, 2001)&lt;/DisplayText&gt;&lt;record&gt;&lt;rec-number&gt;14&lt;/rec-number&gt;&lt;foreign-keys&gt;&lt;key app="EN" db-id="tdz2dxda7d9zpsere5vps09wvftsz5xrwvx9" timestamp="1387474794"&gt;14&lt;/key&gt;&lt;/foreign-keys&gt;&lt;ref-type name="Journal Article"&gt;17&lt;/ref-type&gt;&lt;contributors&gt;&lt;authors&gt;&lt;author&gt;Behrendt, Heidrun&lt;/author&gt;&lt;author&gt;Becker, Wolf-Meinhard&lt;/author&gt;&lt;/authors&gt;&lt;/contributors&gt;&lt;titles&gt;&lt;title&gt;Localization, release and bioavailability of pollen allergens: the influence of environmental factors&lt;/title&gt;&lt;secondary-title&gt;Current Opinion in Immunology&lt;/secondary-title&gt;&lt;/titles&gt;&lt;periodical&gt;&lt;full-title&gt;Current Opinion in Immunology&lt;/full-title&gt;&lt;/periodical&gt;&lt;pages&gt;709-715&lt;/pages&gt;&lt;volume&gt;13&lt;/volume&gt;&lt;number&gt;6&lt;/number&gt;&lt;dates&gt;&lt;year&gt;2001&lt;/year&gt;&lt;/dates&gt;&lt;isbn&gt;0952-7915&lt;/isbn&gt;&lt;urls&gt;&lt;/urls&gt;&lt;/record&gt;&lt;/Cite&gt;&lt;/EndNote&gt;</w:instrText>
      </w:r>
      <w:r w:rsidR="00222E77" w:rsidRPr="00CE4331">
        <w:rPr>
          <w:rFonts w:cs="Times New Roman"/>
          <w:color w:val="000000"/>
          <w:szCs w:val="24"/>
        </w:rPr>
        <w:fldChar w:fldCharType="separate"/>
      </w:r>
      <w:r w:rsidR="00D776B6">
        <w:rPr>
          <w:rFonts w:cs="Times New Roman"/>
          <w:noProof/>
          <w:color w:val="000000"/>
          <w:szCs w:val="24"/>
        </w:rPr>
        <w:t>(</w:t>
      </w:r>
      <w:hyperlink w:anchor="_ENREF_1" w:tooltip="Behrendt, 2001 #14" w:history="1">
        <w:r w:rsidR="00637C89">
          <w:rPr>
            <w:rFonts w:cs="Times New Roman"/>
            <w:noProof/>
            <w:color w:val="000000"/>
            <w:szCs w:val="24"/>
          </w:rPr>
          <w:t>Behrendt &amp; Becker, 2001</w:t>
        </w:r>
      </w:hyperlink>
      <w:r w:rsidR="00D776B6">
        <w:rPr>
          <w:rFonts w:cs="Times New Roman"/>
          <w:noProof/>
          <w:color w:val="000000"/>
          <w:szCs w:val="24"/>
        </w:rPr>
        <w:t>)</w:t>
      </w:r>
      <w:r w:rsidR="00222E77" w:rsidRPr="00CE4331">
        <w:rPr>
          <w:rFonts w:cs="Times New Roman"/>
          <w:color w:val="000000"/>
          <w:szCs w:val="24"/>
        </w:rPr>
        <w:fldChar w:fldCharType="end"/>
      </w:r>
      <w:r w:rsidRPr="00CE4331">
        <w:rPr>
          <w:rFonts w:cs="Times New Roman"/>
          <w:color w:val="000000"/>
          <w:szCs w:val="24"/>
        </w:rPr>
        <w:t>.</w:t>
      </w:r>
    </w:p>
    <w:p w:rsidR="002118E1" w:rsidRDefault="002118E1" w:rsidP="002118E1"/>
    <w:p w:rsidR="00C70375" w:rsidRPr="007E0204" w:rsidRDefault="00C70375" w:rsidP="00C70375">
      <w:pPr>
        <w:pStyle w:val="2"/>
        <w:rPr>
          <w:rFonts w:cs="Times New Roman"/>
          <w:b w:val="0"/>
        </w:rPr>
      </w:pPr>
      <w:bookmarkStart w:id="18" w:name="_Toc380964826"/>
      <w:r>
        <w:rPr>
          <w:rFonts w:cs="Times New Roman"/>
        </w:rPr>
        <w:t>Pollen Season</w:t>
      </w:r>
      <w:bookmarkEnd w:id="18"/>
      <w:r>
        <w:rPr>
          <w:rFonts w:cs="Times New Roman"/>
        </w:rPr>
        <w:t xml:space="preserve"> </w:t>
      </w:r>
    </w:p>
    <w:p w:rsidR="00F80C78" w:rsidRDefault="007D463B">
      <w:pPr>
        <w:spacing w:before="96" w:after="120"/>
        <w:ind w:firstLine="720"/>
        <w:rPr>
          <w:rFonts w:ascii="Times-Roman" w:hAnsi="Times-Roman" w:cs="Times-Roman"/>
          <w:kern w:val="0"/>
          <w:szCs w:val="24"/>
        </w:rPr>
      </w:pPr>
      <w:r>
        <w:rPr>
          <w:rFonts w:ascii="Times-Roman" w:hAnsi="Times-Roman" w:cs="Times-Roman"/>
          <w:kern w:val="0"/>
          <w:szCs w:val="24"/>
        </w:rPr>
        <w:t>O</w:t>
      </w:r>
      <w:r w:rsidR="00D012DD">
        <w:rPr>
          <w:rFonts w:ascii="Times-Roman" w:hAnsi="Times-Roman" w:cs="Times-Roman"/>
          <w:kern w:val="0"/>
          <w:szCs w:val="24"/>
        </w:rPr>
        <w:t>bservations</w:t>
      </w:r>
      <w:r w:rsidR="00F90E99">
        <w:rPr>
          <w:rFonts w:ascii="Times-Roman" w:hAnsi="Times-Roman" w:cs="Times-Roman"/>
          <w:kern w:val="0"/>
          <w:szCs w:val="24"/>
        </w:rPr>
        <w:t xml:space="preserve"> and measurements</w:t>
      </w:r>
      <w:r w:rsidR="006937AD" w:rsidRPr="00F90E99">
        <w:rPr>
          <w:rFonts w:ascii="Times-Roman" w:hAnsi="Times-Roman" w:cs="Times-Roman"/>
          <w:kern w:val="0"/>
          <w:szCs w:val="24"/>
        </w:rPr>
        <w:t xml:space="preserve">, </w:t>
      </w:r>
      <w:r w:rsidR="00BC6BB1">
        <w:rPr>
          <w:rFonts w:ascii="Times-Roman" w:hAnsi="Times-Roman" w:cs="Times-Roman"/>
          <w:kern w:val="0"/>
          <w:szCs w:val="24"/>
        </w:rPr>
        <w:t xml:space="preserve">such as </w:t>
      </w:r>
      <w:r w:rsidR="006937AD" w:rsidRPr="00F90E99">
        <w:rPr>
          <w:rFonts w:ascii="Times-Roman" w:hAnsi="Times-Roman" w:cs="Times-Roman"/>
          <w:kern w:val="0"/>
          <w:szCs w:val="24"/>
        </w:rPr>
        <w:t>phenological</w:t>
      </w:r>
      <w:r w:rsidR="00D012DD">
        <w:rPr>
          <w:rFonts w:ascii="Times-Roman" w:hAnsi="Times-Roman" w:cs="Times-Roman"/>
          <w:kern w:val="0"/>
          <w:szCs w:val="24"/>
        </w:rPr>
        <w:t xml:space="preserve"> </w:t>
      </w:r>
      <w:r w:rsidR="006937AD" w:rsidRPr="00F90E99">
        <w:rPr>
          <w:rFonts w:ascii="Times-Roman" w:hAnsi="Times-Roman" w:cs="Times-Roman"/>
          <w:kern w:val="0"/>
          <w:szCs w:val="24"/>
        </w:rPr>
        <w:t>events</w:t>
      </w:r>
      <w:r>
        <w:rPr>
          <w:rFonts w:ascii="Times-Roman" w:hAnsi="Times-Roman" w:cs="Times-Roman"/>
          <w:kern w:val="0"/>
          <w:szCs w:val="24"/>
        </w:rPr>
        <w:t xml:space="preserve"> (i.e</w:t>
      </w:r>
      <w:r w:rsidR="00170120">
        <w:rPr>
          <w:rFonts w:ascii="Times-Roman" w:hAnsi="Times-Roman" w:cs="Times-Roman"/>
          <w:kern w:val="0"/>
          <w:szCs w:val="24"/>
        </w:rPr>
        <w:t xml:space="preserve">. </w:t>
      </w:r>
      <w:r>
        <w:rPr>
          <w:rFonts w:ascii="Times-Roman" w:hAnsi="Times-Roman" w:cs="Times-Roman"/>
          <w:kern w:val="0"/>
          <w:szCs w:val="24"/>
        </w:rPr>
        <w:t xml:space="preserve">flowering and withering) </w:t>
      </w:r>
      <w:r w:rsidR="006937AD" w:rsidRPr="00F90E99">
        <w:rPr>
          <w:rFonts w:ascii="Times-Roman" w:hAnsi="Times-Roman" w:cs="Times-Roman"/>
          <w:kern w:val="0"/>
          <w:szCs w:val="24"/>
        </w:rPr>
        <w:t>and pollen counts</w:t>
      </w:r>
      <w:r w:rsidR="002F37F3">
        <w:rPr>
          <w:rFonts w:ascii="Times-Roman" w:hAnsi="Times-Roman" w:cs="Times-Roman"/>
          <w:kern w:val="0"/>
          <w:szCs w:val="24"/>
        </w:rPr>
        <w:t>,</w:t>
      </w:r>
      <w:r w:rsidR="006937AD" w:rsidRPr="00F90E99">
        <w:rPr>
          <w:rFonts w:ascii="Times-Roman" w:hAnsi="Times-Roman" w:cs="Times-Roman"/>
          <w:kern w:val="0"/>
          <w:szCs w:val="24"/>
        </w:rPr>
        <w:t xml:space="preserve"> </w:t>
      </w:r>
      <w:r>
        <w:rPr>
          <w:rFonts w:ascii="Times-Roman" w:hAnsi="Times-Roman" w:cs="Times-Roman"/>
          <w:kern w:val="0"/>
          <w:szCs w:val="24"/>
        </w:rPr>
        <w:t>are</w:t>
      </w:r>
      <w:r w:rsidR="006937AD" w:rsidRPr="00F90E99">
        <w:rPr>
          <w:rFonts w:ascii="Times-Roman" w:hAnsi="Times-Roman" w:cs="Times-Roman"/>
          <w:kern w:val="0"/>
          <w:szCs w:val="24"/>
        </w:rPr>
        <w:t xml:space="preserve"> </w:t>
      </w:r>
      <w:r w:rsidR="00BC6BB1">
        <w:rPr>
          <w:rFonts w:ascii="Times-Roman" w:hAnsi="Times-Roman" w:cs="Times-Roman"/>
          <w:kern w:val="0"/>
          <w:szCs w:val="24"/>
        </w:rPr>
        <w:t xml:space="preserve">used to </w:t>
      </w:r>
      <w:r>
        <w:rPr>
          <w:rFonts w:ascii="Times-Roman" w:hAnsi="Times-Roman" w:cs="Times-Roman"/>
          <w:kern w:val="0"/>
          <w:szCs w:val="24"/>
        </w:rPr>
        <w:t>characterize</w:t>
      </w:r>
      <w:r w:rsidRPr="00F90E99">
        <w:rPr>
          <w:rFonts w:ascii="Times-Roman" w:hAnsi="Times-Roman" w:cs="Times-Roman"/>
          <w:kern w:val="0"/>
          <w:szCs w:val="24"/>
        </w:rPr>
        <w:t xml:space="preserve"> </w:t>
      </w:r>
      <w:r w:rsidR="00F90E99">
        <w:rPr>
          <w:rFonts w:ascii="Times-Roman" w:hAnsi="Times-Roman" w:cs="Times-Roman"/>
          <w:kern w:val="0"/>
          <w:szCs w:val="24"/>
        </w:rPr>
        <w:t>the phenomenon</w:t>
      </w:r>
      <w:r w:rsidR="002F37F3">
        <w:rPr>
          <w:rFonts w:ascii="Times-Roman" w:hAnsi="Times-Roman" w:cs="Times-Roman"/>
          <w:kern w:val="0"/>
          <w:szCs w:val="24"/>
        </w:rPr>
        <w:t xml:space="preserve"> </w:t>
      </w:r>
      <w:r w:rsidR="00170120">
        <w:rPr>
          <w:rFonts w:ascii="Times-Roman" w:hAnsi="Times-Roman" w:cs="Times-Roman"/>
          <w:kern w:val="0"/>
          <w:szCs w:val="24"/>
        </w:rPr>
        <w:t xml:space="preserve">of </w:t>
      </w:r>
      <w:r w:rsidR="00B91A8B">
        <w:rPr>
          <w:rFonts w:ascii="Times-Roman" w:hAnsi="Times-Roman" w:cs="Times-Roman"/>
          <w:kern w:val="0"/>
          <w:szCs w:val="24"/>
        </w:rPr>
        <w:t xml:space="preserve">plant </w:t>
      </w:r>
      <w:r w:rsidR="001C4CA7">
        <w:rPr>
          <w:rFonts w:ascii="Times-Roman" w:hAnsi="Times-Roman" w:cs="Times-Roman"/>
          <w:kern w:val="0"/>
          <w:szCs w:val="24"/>
        </w:rPr>
        <w:t>flowering</w:t>
      </w:r>
      <w:r w:rsidR="001C4CA7" w:rsidRPr="00F90E99">
        <w:rPr>
          <w:rFonts w:ascii="Times-Roman" w:hAnsi="Times-Roman" w:cs="Times-Roman"/>
          <w:kern w:val="0"/>
          <w:szCs w:val="24"/>
        </w:rPr>
        <w:t>. Both</w:t>
      </w:r>
      <w:r w:rsidR="006937AD" w:rsidRPr="00F90E99">
        <w:rPr>
          <w:rFonts w:ascii="Times-Roman" w:hAnsi="Times-Roman" w:cs="Times-Roman"/>
          <w:kern w:val="0"/>
          <w:szCs w:val="24"/>
        </w:rPr>
        <w:t xml:space="preserve"> </w:t>
      </w:r>
      <w:r w:rsidR="00BB21E7">
        <w:rPr>
          <w:rFonts w:ascii="Times-Roman" w:hAnsi="Times-Roman" w:cs="Times-Roman"/>
          <w:kern w:val="0"/>
          <w:szCs w:val="24"/>
        </w:rPr>
        <w:t>phenological and aerobiological data</w:t>
      </w:r>
      <w:r w:rsidR="006937AD" w:rsidRPr="00F90E99">
        <w:rPr>
          <w:rFonts w:ascii="Times-Roman" w:hAnsi="Times-Roman" w:cs="Times-Roman"/>
          <w:kern w:val="0"/>
          <w:szCs w:val="24"/>
        </w:rPr>
        <w:t xml:space="preserve"> can </w:t>
      </w:r>
      <w:r w:rsidR="003407B5" w:rsidRPr="00F90E99">
        <w:rPr>
          <w:rFonts w:ascii="Times-Roman" w:hAnsi="Times-Roman" w:cs="Times-Roman"/>
          <w:kern w:val="0"/>
          <w:szCs w:val="24"/>
        </w:rPr>
        <w:t xml:space="preserve">be </w:t>
      </w:r>
      <w:r w:rsidR="00B91A8B">
        <w:rPr>
          <w:rFonts w:ascii="Times-Roman" w:hAnsi="Times-Roman" w:cs="Times-Roman"/>
          <w:kern w:val="0"/>
          <w:szCs w:val="24"/>
        </w:rPr>
        <w:t>analyzed</w:t>
      </w:r>
      <w:r w:rsidR="00B91A8B" w:rsidRPr="00F90E99">
        <w:rPr>
          <w:rFonts w:ascii="Times-Roman" w:hAnsi="Times-Roman" w:cs="Times-Roman"/>
          <w:kern w:val="0"/>
          <w:szCs w:val="24"/>
        </w:rPr>
        <w:t xml:space="preserve"> </w:t>
      </w:r>
      <w:r w:rsidR="00170120">
        <w:rPr>
          <w:rFonts w:ascii="Times-Roman" w:hAnsi="Times-Roman" w:cs="Times-Roman"/>
          <w:kern w:val="0"/>
          <w:szCs w:val="24"/>
        </w:rPr>
        <w:t>using</w:t>
      </w:r>
      <w:r w:rsidR="00170120" w:rsidRPr="00F90E99">
        <w:rPr>
          <w:rFonts w:ascii="Times-Roman" w:hAnsi="Times-Roman" w:cs="Times-Roman"/>
          <w:kern w:val="0"/>
          <w:szCs w:val="24"/>
        </w:rPr>
        <w:t xml:space="preserve"> </w:t>
      </w:r>
      <w:r w:rsidR="00BB21E7">
        <w:rPr>
          <w:rFonts w:ascii="Times-Roman" w:hAnsi="Times-Roman" w:cs="Times-Roman"/>
          <w:kern w:val="0"/>
          <w:szCs w:val="24"/>
        </w:rPr>
        <w:t>method</w:t>
      </w:r>
      <w:r w:rsidR="009826D9">
        <w:rPr>
          <w:rFonts w:ascii="Times-Roman" w:hAnsi="Times-Roman" w:cs="Times-Roman"/>
          <w:kern w:val="0"/>
          <w:szCs w:val="24"/>
        </w:rPr>
        <w:t>s</w:t>
      </w:r>
      <w:r w:rsidR="00BB21E7">
        <w:rPr>
          <w:rFonts w:ascii="Times-Roman" w:hAnsi="Times-Roman" w:cs="Times-Roman"/>
          <w:kern w:val="0"/>
          <w:szCs w:val="24"/>
        </w:rPr>
        <w:t xml:space="preserve"> </w:t>
      </w:r>
      <w:r w:rsidR="009826D9">
        <w:rPr>
          <w:rFonts w:ascii="Times-Roman" w:hAnsi="Times-Roman" w:cs="Times-Roman"/>
          <w:kern w:val="0"/>
          <w:szCs w:val="24"/>
        </w:rPr>
        <w:t xml:space="preserve">such as </w:t>
      </w:r>
      <w:r w:rsidR="00EA4E5C">
        <w:rPr>
          <w:rFonts w:ascii="Times-Roman" w:hAnsi="Times-Roman" w:cs="Times-Roman"/>
          <w:kern w:val="0"/>
          <w:szCs w:val="24"/>
        </w:rPr>
        <w:t>regression</w:t>
      </w:r>
      <w:r w:rsidR="00170120">
        <w:rPr>
          <w:rFonts w:ascii="Times-Roman" w:hAnsi="Times-Roman" w:cs="Times-Roman"/>
          <w:kern w:val="0"/>
          <w:szCs w:val="24"/>
        </w:rPr>
        <w:t xml:space="preserve"> </w:t>
      </w:r>
      <w:r w:rsidR="00EA4E5C">
        <w:rPr>
          <w:rFonts w:ascii="Times-Roman" w:hAnsi="Times-Roman" w:cs="Times-Roman"/>
          <w:kern w:val="0"/>
          <w:szCs w:val="24"/>
        </w:rPr>
        <w:t xml:space="preserve">to </w:t>
      </w:r>
      <w:r w:rsidR="006937AD" w:rsidRPr="00F90E99">
        <w:rPr>
          <w:rFonts w:ascii="Times-Roman" w:hAnsi="Times-Roman" w:cs="Times-Roman"/>
          <w:kern w:val="0"/>
          <w:szCs w:val="24"/>
        </w:rPr>
        <w:t xml:space="preserve">predict </w:t>
      </w:r>
      <w:r w:rsidR="00BD3E2B" w:rsidRPr="00F90E99">
        <w:rPr>
          <w:rFonts w:ascii="Times-Roman" w:hAnsi="Times-Roman" w:cs="Times-Roman"/>
          <w:color w:val="000000"/>
          <w:kern w:val="0"/>
          <w:szCs w:val="24"/>
        </w:rPr>
        <w:t>phenological phases</w:t>
      </w:r>
      <w:r w:rsidR="00BB21E7">
        <w:rPr>
          <w:rFonts w:ascii="Times-Roman" w:hAnsi="Times-Roman" w:cs="Times-Roman"/>
          <w:kern w:val="0"/>
          <w:szCs w:val="24"/>
        </w:rPr>
        <w:t xml:space="preserve">, </w:t>
      </w:r>
      <w:r w:rsidR="00EA4E5C">
        <w:rPr>
          <w:rFonts w:ascii="Times-Roman" w:hAnsi="Times-Roman" w:cs="Times-Roman"/>
          <w:kern w:val="0"/>
          <w:szCs w:val="24"/>
        </w:rPr>
        <w:t xml:space="preserve">start </w:t>
      </w:r>
      <w:r w:rsidR="00BD3E2B">
        <w:rPr>
          <w:rFonts w:ascii="Times-Roman" w:hAnsi="Times-Roman" w:cs="Times-Roman"/>
          <w:kern w:val="0"/>
          <w:szCs w:val="24"/>
        </w:rPr>
        <w:t>and end date</w:t>
      </w:r>
      <w:r w:rsidR="009E163A">
        <w:rPr>
          <w:rFonts w:ascii="Times-Roman" w:hAnsi="Times-Roman" w:cs="Times-Roman"/>
          <w:kern w:val="0"/>
          <w:szCs w:val="24"/>
        </w:rPr>
        <w:t>s</w:t>
      </w:r>
      <w:r w:rsidR="00BD3E2B">
        <w:rPr>
          <w:rFonts w:ascii="Times-Roman" w:hAnsi="Times-Roman" w:cs="Times-Roman"/>
          <w:kern w:val="0"/>
          <w:szCs w:val="24"/>
        </w:rPr>
        <w:t xml:space="preserve"> </w:t>
      </w:r>
      <w:r w:rsidR="00EA4E5C">
        <w:rPr>
          <w:rFonts w:ascii="Times-Roman" w:hAnsi="Times-Roman" w:cs="Times-Roman"/>
          <w:kern w:val="0"/>
          <w:szCs w:val="24"/>
        </w:rPr>
        <w:t xml:space="preserve">of the pollen </w:t>
      </w:r>
      <w:r w:rsidR="00BD3E2B">
        <w:rPr>
          <w:rFonts w:ascii="Times-Roman" w:hAnsi="Times-Roman" w:cs="Times-Roman"/>
          <w:kern w:val="0"/>
          <w:szCs w:val="24"/>
        </w:rPr>
        <w:t>season, and the peak value</w:t>
      </w:r>
      <w:r w:rsidR="00FB2EE1">
        <w:rPr>
          <w:rFonts w:ascii="Times-Roman" w:hAnsi="Times-Roman" w:cs="Times-Roman"/>
          <w:kern w:val="0"/>
          <w:szCs w:val="24"/>
        </w:rPr>
        <w:t xml:space="preserve"> of pollen</w:t>
      </w:r>
      <w:r w:rsidR="00BD3E2B">
        <w:rPr>
          <w:rFonts w:ascii="Times-Roman" w:hAnsi="Times-Roman" w:cs="Times-Roman"/>
          <w:kern w:val="0"/>
          <w:szCs w:val="24"/>
        </w:rPr>
        <w:t>.</w:t>
      </w:r>
      <w:r w:rsidR="00BD3E2B">
        <w:rPr>
          <w:rFonts w:ascii="Times-Roman" w:hAnsi="Times-Roman" w:cs="Times-Roman"/>
          <w:color w:val="000000"/>
          <w:kern w:val="0"/>
          <w:szCs w:val="24"/>
        </w:rPr>
        <w:t xml:space="preserve"> </w:t>
      </w:r>
      <w:r w:rsidR="009826D9">
        <w:rPr>
          <w:rFonts w:ascii="Times-Roman" w:hAnsi="Times-Roman" w:cs="Times-Roman"/>
          <w:color w:val="000000"/>
          <w:kern w:val="0"/>
          <w:szCs w:val="24"/>
        </w:rPr>
        <w:t>An alternative approach</w:t>
      </w:r>
      <w:r w:rsidR="00BD3E2B">
        <w:rPr>
          <w:rFonts w:ascii="Times-Roman" w:hAnsi="Times-Roman" w:cs="Times-Roman"/>
          <w:color w:val="000000"/>
          <w:kern w:val="0"/>
          <w:szCs w:val="24"/>
        </w:rPr>
        <w:t xml:space="preserve"> </w:t>
      </w:r>
      <w:r w:rsidR="00170120">
        <w:rPr>
          <w:rFonts w:ascii="Times-Roman" w:hAnsi="Times-Roman" w:cs="Times-Roman"/>
          <w:color w:val="000000"/>
          <w:kern w:val="0"/>
          <w:szCs w:val="24"/>
        </w:rPr>
        <w:t>involves</w:t>
      </w:r>
      <w:r w:rsidR="009826D9">
        <w:rPr>
          <w:rFonts w:ascii="Times-Roman" w:hAnsi="Times-Roman" w:cs="Times-Roman"/>
          <w:color w:val="000000"/>
          <w:kern w:val="0"/>
          <w:szCs w:val="24"/>
        </w:rPr>
        <w:t xml:space="preserve"> </w:t>
      </w:r>
      <w:r w:rsidR="00170120">
        <w:rPr>
          <w:rFonts w:ascii="Times-Roman" w:hAnsi="Times-Roman" w:cs="Times-Roman"/>
          <w:color w:val="000000"/>
          <w:kern w:val="0"/>
          <w:szCs w:val="24"/>
        </w:rPr>
        <w:t>“</w:t>
      </w:r>
      <w:r w:rsidR="00BD3E2B">
        <w:rPr>
          <w:rFonts w:ascii="Times-Roman" w:hAnsi="Times-Roman" w:cs="Times-Roman"/>
          <w:color w:val="000000"/>
          <w:kern w:val="0"/>
          <w:szCs w:val="24"/>
        </w:rPr>
        <w:t>p</w:t>
      </w:r>
      <w:r w:rsidR="006937AD" w:rsidRPr="00F90E99">
        <w:rPr>
          <w:rFonts w:ascii="Times-Roman" w:hAnsi="Times-Roman" w:cs="Times-Roman"/>
          <w:color w:val="000000"/>
          <w:kern w:val="0"/>
          <w:szCs w:val="24"/>
        </w:rPr>
        <w:t>henological model</w:t>
      </w:r>
      <w:r w:rsidR="009826D9">
        <w:rPr>
          <w:rFonts w:ascii="Times-Roman" w:hAnsi="Times-Roman" w:cs="Times-Roman"/>
          <w:color w:val="000000"/>
          <w:kern w:val="0"/>
          <w:szCs w:val="24"/>
        </w:rPr>
        <w:t>s</w:t>
      </w:r>
      <w:r w:rsidR="00170120">
        <w:rPr>
          <w:rFonts w:ascii="Times-Roman" w:hAnsi="Times-Roman" w:cs="Times-Roman"/>
          <w:color w:val="000000"/>
          <w:kern w:val="0"/>
          <w:szCs w:val="24"/>
        </w:rPr>
        <w:t>”</w:t>
      </w:r>
      <w:r w:rsidR="006937AD" w:rsidRPr="00F90E99">
        <w:rPr>
          <w:rFonts w:ascii="Times-Roman" w:hAnsi="Times-Roman" w:cs="Times-Roman"/>
          <w:color w:val="000000"/>
          <w:kern w:val="0"/>
          <w:szCs w:val="24"/>
        </w:rPr>
        <w:t xml:space="preserve"> </w:t>
      </w:r>
      <w:r w:rsidR="00BD3E2B">
        <w:rPr>
          <w:rFonts w:ascii="Times-Roman" w:hAnsi="Times-Roman" w:cs="Times-Roman"/>
          <w:color w:val="000000"/>
          <w:kern w:val="0"/>
          <w:szCs w:val="24"/>
        </w:rPr>
        <w:t xml:space="preserve">which </w:t>
      </w:r>
      <w:r w:rsidR="009826D9">
        <w:rPr>
          <w:rFonts w:ascii="Times-Roman" w:hAnsi="Times-Roman" w:cs="Times-Roman"/>
          <w:color w:val="000000"/>
          <w:kern w:val="0"/>
          <w:szCs w:val="24"/>
        </w:rPr>
        <w:t xml:space="preserve">can </w:t>
      </w:r>
      <w:r w:rsidR="00BD3E2B">
        <w:rPr>
          <w:rFonts w:ascii="Times-Roman" w:hAnsi="Times-Roman" w:cs="Times-Roman"/>
          <w:color w:val="000000"/>
          <w:kern w:val="0"/>
          <w:szCs w:val="24"/>
        </w:rPr>
        <w:t>also</w:t>
      </w:r>
      <w:r w:rsidR="006937AD" w:rsidRPr="00F90E99">
        <w:rPr>
          <w:rFonts w:ascii="Times-Roman" w:hAnsi="Times-Roman" w:cs="Times-Roman"/>
          <w:color w:val="000000"/>
          <w:kern w:val="0"/>
          <w:szCs w:val="24"/>
        </w:rPr>
        <w:t xml:space="preserve"> predict the </w:t>
      </w:r>
      <w:r w:rsidR="009826D9">
        <w:rPr>
          <w:rFonts w:ascii="Times-Roman" w:hAnsi="Times-Roman" w:cs="Times-Roman"/>
          <w:color w:val="000000"/>
          <w:kern w:val="0"/>
          <w:szCs w:val="24"/>
        </w:rPr>
        <w:t>starting</w:t>
      </w:r>
      <w:r w:rsidR="006937AD" w:rsidRPr="00F90E99">
        <w:rPr>
          <w:rFonts w:ascii="Times-Roman" w:hAnsi="Times-Roman" w:cs="Times-Roman"/>
          <w:color w:val="000000"/>
          <w:kern w:val="0"/>
          <w:szCs w:val="24"/>
        </w:rPr>
        <w:t xml:space="preserve"> dates of</w:t>
      </w:r>
      <w:r w:rsidR="00F90E99">
        <w:rPr>
          <w:rFonts w:ascii="Times-Roman" w:hAnsi="Times-Roman" w:cs="Times-Roman"/>
          <w:color w:val="000000"/>
          <w:kern w:val="0"/>
          <w:szCs w:val="24"/>
        </w:rPr>
        <w:t xml:space="preserve"> </w:t>
      </w:r>
      <w:r w:rsidR="006937AD" w:rsidRPr="00F90E99">
        <w:rPr>
          <w:rFonts w:ascii="Times-Roman" w:hAnsi="Times-Roman" w:cs="Times-Roman"/>
          <w:color w:val="000000"/>
          <w:kern w:val="0"/>
          <w:szCs w:val="24"/>
        </w:rPr>
        <w:t>phenological phases as well as the start, peak</w:t>
      </w:r>
      <w:r w:rsidR="002F37F3">
        <w:rPr>
          <w:rFonts w:ascii="Times-Roman" w:hAnsi="Times-Roman" w:cs="Times-Roman"/>
          <w:color w:val="000000"/>
          <w:kern w:val="0"/>
          <w:szCs w:val="24"/>
        </w:rPr>
        <w:t>,</w:t>
      </w:r>
      <w:r w:rsidR="006937AD" w:rsidRPr="00F90E99">
        <w:rPr>
          <w:rFonts w:ascii="Times-Roman" w:hAnsi="Times-Roman" w:cs="Times-Roman"/>
          <w:color w:val="000000"/>
          <w:kern w:val="0"/>
          <w:szCs w:val="24"/>
        </w:rPr>
        <w:t xml:space="preserve"> and end of the pollen </w:t>
      </w:r>
      <w:r w:rsidR="00D012DD" w:rsidRPr="00F90E99">
        <w:rPr>
          <w:rFonts w:ascii="Times-Roman" w:hAnsi="Times-Roman" w:cs="Times-Roman"/>
          <w:color w:val="000000"/>
          <w:kern w:val="0"/>
          <w:szCs w:val="24"/>
        </w:rPr>
        <w:t>season. Phenological</w:t>
      </w:r>
      <w:r w:rsidR="006937AD" w:rsidRPr="00F90E99">
        <w:rPr>
          <w:rFonts w:ascii="Times-Roman" w:hAnsi="Times-Roman" w:cs="Times-Roman"/>
          <w:color w:val="000000"/>
          <w:kern w:val="0"/>
          <w:szCs w:val="24"/>
        </w:rPr>
        <w:t xml:space="preserve"> models are sometimes </w:t>
      </w:r>
      <w:r w:rsidR="00BD3E2B">
        <w:rPr>
          <w:rFonts w:ascii="Times-Roman" w:hAnsi="Times-Roman" w:cs="Times-Roman"/>
          <w:color w:val="000000"/>
          <w:kern w:val="0"/>
          <w:szCs w:val="24"/>
        </w:rPr>
        <w:t>classified</w:t>
      </w:r>
      <w:r w:rsidR="006937AD" w:rsidRPr="00F90E99">
        <w:rPr>
          <w:rFonts w:ascii="Times-Roman" w:hAnsi="Times-Roman" w:cs="Times-Roman"/>
          <w:color w:val="000000"/>
          <w:kern w:val="0"/>
          <w:szCs w:val="24"/>
        </w:rPr>
        <w:t xml:space="preserve"> </w:t>
      </w:r>
      <w:r w:rsidR="009826D9">
        <w:rPr>
          <w:rFonts w:ascii="Times-Roman" w:hAnsi="Times-Roman" w:cs="Times-Roman"/>
          <w:color w:val="000000"/>
          <w:kern w:val="0"/>
          <w:szCs w:val="24"/>
        </w:rPr>
        <w:t>as</w:t>
      </w:r>
      <w:r w:rsidR="006937AD" w:rsidRPr="00F90E99">
        <w:rPr>
          <w:rFonts w:ascii="Times-Roman" w:hAnsi="Times-Roman" w:cs="Times-Roman"/>
          <w:color w:val="000000"/>
          <w:kern w:val="0"/>
          <w:szCs w:val="24"/>
        </w:rPr>
        <w:t xml:space="preserve"> process-</w:t>
      </w:r>
      <w:r w:rsidR="00D012DD" w:rsidRPr="00F90E99">
        <w:rPr>
          <w:rFonts w:ascii="Times-Roman" w:hAnsi="Times-Roman" w:cs="Times-Roman"/>
          <w:color w:val="000000"/>
          <w:kern w:val="0"/>
          <w:szCs w:val="24"/>
        </w:rPr>
        <w:t>based models</w:t>
      </w:r>
      <w:r w:rsidR="00BF6767">
        <w:rPr>
          <w:rFonts w:ascii="Times-Roman" w:hAnsi="Times-Roman" w:cs="Times-Roman"/>
          <w:color w:val="000000"/>
          <w:kern w:val="0"/>
          <w:szCs w:val="24"/>
        </w:rPr>
        <w:t xml:space="preserve"> </w:t>
      </w:r>
      <w:r w:rsidR="00222E77">
        <w:rPr>
          <w:rFonts w:ascii="Times-Roman" w:hAnsi="Times-Roman" w:cs="Times-Roman"/>
          <w:color w:val="000000"/>
          <w:kern w:val="0"/>
          <w:szCs w:val="24"/>
        </w:rPr>
        <w:fldChar w:fldCharType="begin"/>
      </w:r>
      <w:r w:rsidR="002D6A9C">
        <w:rPr>
          <w:rFonts w:ascii="Times-Roman" w:hAnsi="Times-Roman" w:cs="Times-Roman"/>
          <w:color w:val="000000"/>
          <w:kern w:val="0"/>
          <w:szCs w:val="24"/>
        </w:rPr>
        <w:instrText xml:space="preserve"> ADDIN EN.CITE &lt;EndNote&gt;&lt;Cite&gt;&lt;Author&gt;Chuine&lt;/Author&gt;&lt;Year&gt;2000&lt;/Year&gt;&lt;RecNum&gt;15&lt;/RecNum&gt;&lt;DisplayText&gt;(Chuine et al., 2000)&lt;/DisplayText&gt;&lt;record&gt;&lt;rec-number&gt;15&lt;/rec-number&gt;&lt;foreign-keys&gt;&lt;key app="EN" db-id="tdz2dxda7d9zpsere5vps09wvftsz5xrwvx9" timestamp="1387474795"&gt;15&lt;/key&gt;&lt;/foreign-keys&gt;&lt;ref-type name="Journal Article"&gt;17&lt;/ref-type&gt;&lt;contributors&gt;&lt;authors&gt;&lt;author&gt;Chuine, Isabelle&lt;/author&gt;&lt;author&gt;Belmonte, J&lt;/author&gt;&lt;author&gt;Mignot, Agnès&lt;/author&gt;&lt;/authors&gt;&lt;/contributors&gt;&lt;titles&gt;&lt;title&gt;A modelling analysis of the genetic variation of phenology between tree populations&lt;/title&gt;&lt;secondary-title&gt;Journal of Ecology&lt;/secondary-title&gt;&lt;/titles&gt;&lt;periodical&gt;&lt;full-title&gt;Journal of Ecology&lt;/full-title&gt;&lt;/periodical&gt;&lt;pages&gt;561-570&lt;/pages&gt;&lt;volume&gt;88&lt;/volume&gt;&lt;number&gt;4&lt;/number&gt;&lt;dates&gt;&lt;year&gt;2000&lt;/year&gt;&lt;/dates&gt;&lt;isbn&gt;1365-2745&lt;/isbn&gt;&lt;urls&gt;&lt;/urls&gt;&lt;/record&gt;&lt;/Cite&gt;&lt;/EndNote&gt;</w:instrText>
      </w:r>
      <w:r w:rsidR="00222E77">
        <w:rPr>
          <w:rFonts w:ascii="Times-Roman" w:hAnsi="Times-Roman" w:cs="Times-Roman"/>
          <w:color w:val="000000"/>
          <w:kern w:val="0"/>
          <w:szCs w:val="24"/>
        </w:rPr>
        <w:fldChar w:fldCharType="separate"/>
      </w:r>
      <w:r w:rsidR="00D776B6">
        <w:rPr>
          <w:rFonts w:ascii="Times-Roman" w:hAnsi="Times-Roman" w:cs="Times-Roman"/>
          <w:noProof/>
          <w:color w:val="000000"/>
          <w:kern w:val="0"/>
          <w:szCs w:val="24"/>
        </w:rPr>
        <w:t>(</w:t>
      </w:r>
      <w:hyperlink w:anchor="_ENREF_6" w:tooltip="Chuine, 2000 #15" w:history="1">
        <w:r w:rsidR="00637C89">
          <w:rPr>
            <w:rFonts w:ascii="Times-Roman" w:hAnsi="Times-Roman" w:cs="Times-Roman"/>
            <w:noProof/>
            <w:color w:val="000000"/>
            <w:kern w:val="0"/>
            <w:szCs w:val="24"/>
          </w:rPr>
          <w:t>Chuine et al., 2000</w:t>
        </w:r>
      </w:hyperlink>
      <w:r w:rsidR="00D776B6">
        <w:rPr>
          <w:rFonts w:ascii="Times-Roman" w:hAnsi="Times-Roman" w:cs="Times-Roman"/>
          <w:noProof/>
          <w:color w:val="000000"/>
          <w:kern w:val="0"/>
          <w:szCs w:val="24"/>
        </w:rPr>
        <w:t>)</w:t>
      </w:r>
      <w:r w:rsidR="00222E77">
        <w:rPr>
          <w:rFonts w:ascii="Times-Roman" w:hAnsi="Times-Roman" w:cs="Times-Roman"/>
          <w:color w:val="000000"/>
          <w:kern w:val="0"/>
          <w:szCs w:val="24"/>
        </w:rPr>
        <w:fldChar w:fldCharType="end"/>
      </w:r>
      <w:r w:rsidR="006937AD" w:rsidRPr="00F90E99">
        <w:rPr>
          <w:rFonts w:ascii="Times-Roman" w:hAnsi="Times-Roman" w:cs="Times-Roman"/>
          <w:color w:val="000000"/>
          <w:kern w:val="0"/>
          <w:szCs w:val="24"/>
        </w:rPr>
        <w:t xml:space="preserve">, </w:t>
      </w:r>
      <w:r w:rsidR="009826D9">
        <w:rPr>
          <w:rFonts w:ascii="Times-Roman" w:hAnsi="Times-Roman" w:cs="Times-Roman"/>
          <w:color w:val="000000"/>
          <w:kern w:val="0"/>
          <w:szCs w:val="24"/>
        </w:rPr>
        <w:t xml:space="preserve">as they are </w:t>
      </w:r>
      <w:r w:rsidR="00BD3E2B">
        <w:rPr>
          <w:rFonts w:ascii="Times-Roman" w:hAnsi="Times-Roman" w:cs="Times-Roman"/>
          <w:color w:val="000000"/>
          <w:kern w:val="0"/>
          <w:szCs w:val="24"/>
        </w:rPr>
        <w:t xml:space="preserve">based on </w:t>
      </w:r>
      <w:r w:rsidR="009826D9">
        <w:rPr>
          <w:rFonts w:ascii="Times-Roman" w:hAnsi="Times-Roman" w:cs="Times-Roman"/>
          <w:color w:val="000000"/>
          <w:kern w:val="0"/>
          <w:szCs w:val="24"/>
        </w:rPr>
        <w:lastRenderedPageBreak/>
        <w:t xml:space="preserve">mechanistic </w:t>
      </w:r>
      <w:r w:rsidR="00BD3E2B" w:rsidRPr="00F90E99">
        <w:rPr>
          <w:rFonts w:ascii="Times-Roman" w:hAnsi="Times-Roman" w:cs="Times-Roman"/>
          <w:color w:val="000000"/>
          <w:kern w:val="0"/>
          <w:szCs w:val="24"/>
        </w:rPr>
        <w:t>assumptions rooted in experimental results on plant physiological responses to various environmental variables</w:t>
      </w:r>
      <w:r w:rsidR="00BD3E2B">
        <w:rPr>
          <w:rFonts w:ascii="Times-Roman" w:hAnsi="Times-Roman" w:cs="Times-Roman"/>
          <w:color w:val="000000"/>
          <w:kern w:val="0"/>
          <w:szCs w:val="24"/>
        </w:rPr>
        <w:t xml:space="preserve">. </w:t>
      </w:r>
      <w:r w:rsidR="00EA4E5C">
        <w:rPr>
          <w:rFonts w:ascii="Times-Roman" w:hAnsi="Times-Roman" w:cs="Times-Roman"/>
          <w:kern w:val="0"/>
          <w:szCs w:val="24"/>
        </w:rPr>
        <w:t xml:space="preserve">In this </w:t>
      </w:r>
      <w:r w:rsidR="00BB21E7">
        <w:rPr>
          <w:rFonts w:ascii="Times-Roman" w:hAnsi="Times-Roman" w:cs="Times-Roman"/>
          <w:kern w:val="0"/>
          <w:szCs w:val="24"/>
        </w:rPr>
        <w:t>thesis</w:t>
      </w:r>
      <w:r w:rsidR="00EA4E5C">
        <w:rPr>
          <w:rFonts w:ascii="Times-Roman" w:hAnsi="Times-Roman" w:cs="Times-Roman"/>
          <w:kern w:val="0"/>
          <w:szCs w:val="24"/>
        </w:rPr>
        <w:t xml:space="preserve">, pollen counts are used as the key data to calculate the length and start </w:t>
      </w:r>
      <w:r w:rsidR="009826D9">
        <w:rPr>
          <w:rFonts w:ascii="Times-Roman" w:hAnsi="Times-Roman" w:cs="Times-Roman"/>
          <w:kern w:val="0"/>
          <w:szCs w:val="24"/>
        </w:rPr>
        <w:t>dat</w:t>
      </w:r>
      <w:r w:rsidR="005D1D15">
        <w:rPr>
          <w:rFonts w:ascii="Times-Roman" w:hAnsi="Times-Roman" w:cs="Times-Roman"/>
          <w:kern w:val="0"/>
          <w:szCs w:val="24"/>
        </w:rPr>
        <w:t>e</w:t>
      </w:r>
      <w:r w:rsidR="009826D9">
        <w:rPr>
          <w:rFonts w:ascii="Times-Roman" w:hAnsi="Times-Roman" w:cs="Times-Roman"/>
          <w:kern w:val="0"/>
          <w:szCs w:val="24"/>
        </w:rPr>
        <w:t xml:space="preserve">s </w:t>
      </w:r>
      <w:r w:rsidR="00EA4E5C">
        <w:rPr>
          <w:rFonts w:ascii="Times-Roman" w:hAnsi="Times-Roman" w:cs="Times-Roman"/>
          <w:kern w:val="0"/>
          <w:szCs w:val="24"/>
        </w:rPr>
        <w:t xml:space="preserve">of </w:t>
      </w:r>
      <w:r w:rsidR="009826D9">
        <w:rPr>
          <w:rFonts w:ascii="Times-Roman" w:hAnsi="Times-Roman" w:cs="Times-Roman"/>
          <w:kern w:val="0"/>
          <w:szCs w:val="24"/>
        </w:rPr>
        <w:t xml:space="preserve">plant </w:t>
      </w:r>
      <w:r w:rsidR="00BD3E2B">
        <w:rPr>
          <w:rFonts w:ascii="Times-Roman" w:hAnsi="Times-Roman" w:cs="Times-Roman"/>
          <w:kern w:val="0"/>
          <w:szCs w:val="24"/>
        </w:rPr>
        <w:t>flowering.</w:t>
      </w:r>
    </w:p>
    <w:p w:rsidR="00185763" w:rsidRDefault="00452C77">
      <w:pPr>
        <w:spacing w:before="96" w:after="120"/>
        <w:ind w:firstLine="720"/>
        <w:rPr>
          <w:rFonts w:ascii="Times-Roman" w:hAnsi="Times-Roman" w:cs="Times-Roman"/>
          <w:kern w:val="0"/>
          <w:szCs w:val="24"/>
        </w:rPr>
      </w:pPr>
      <w:r>
        <w:rPr>
          <w:rFonts w:ascii="Times-Roman" w:hAnsi="Times-Roman" w:cs="Times-Roman"/>
          <w:kern w:val="0"/>
          <w:szCs w:val="24"/>
        </w:rPr>
        <w:br w:type="page"/>
      </w:r>
    </w:p>
    <w:p w:rsidR="00F278F6" w:rsidRDefault="00452C77" w:rsidP="00F136B2">
      <w:pPr>
        <w:pStyle w:val="1"/>
      </w:pPr>
      <w:bookmarkStart w:id="19" w:name="_Toc380964827"/>
      <w:r>
        <w:lastRenderedPageBreak/>
        <w:t>Methods</w:t>
      </w:r>
      <w:r w:rsidR="00222E77">
        <w:fldChar w:fldCharType="begin"/>
      </w:r>
      <w:r w:rsidR="006C6599">
        <w:instrText xml:space="preserve"> MACROBUTTON MTEditEquationSection2 </w:instrText>
      </w:r>
      <w:r w:rsidR="006C6599" w:rsidRPr="006C6599">
        <w:rPr>
          <w:rStyle w:val="MTEquationSection"/>
        </w:rPr>
        <w:instrText>Equation Chapter (Next) Section 1</w:instrText>
      </w:r>
      <w:r w:rsidR="00C91263">
        <w:fldChar w:fldCharType="begin"/>
      </w:r>
      <w:r w:rsidR="00C91263">
        <w:instrText xml:space="preserve"> SEQ MTEqn \r \h \* MERGEFORMAT </w:instrText>
      </w:r>
      <w:r w:rsidR="00C91263">
        <w:fldChar w:fldCharType="end"/>
      </w:r>
      <w:r w:rsidR="00C91263">
        <w:fldChar w:fldCharType="begin"/>
      </w:r>
      <w:r w:rsidR="00C91263">
        <w:instrText xml:space="preserve"> SEQ MTSec \r 1 \h \* MERGEFORMAT </w:instrText>
      </w:r>
      <w:r w:rsidR="00C91263">
        <w:fldChar w:fldCharType="end"/>
      </w:r>
      <w:r w:rsidR="00C91263">
        <w:fldChar w:fldCharType="begin"/>
      </w:r>
      <w:r w:rsidR="00C91263">
        <w:instrText xml:space="preserve"> SEQ MTChap \h \* MERGEFORMAT </w:instrText>
      </w:r>
      <w:r w:rsidR="00C91263">
        <w:fldChar w:fldCharType="end"/>
      </w:r>
      <w:r w:rsidR="00222E77">
        <w:fldChar w:fldCharType="end"/>
      </w:r>
      <w:r w:rsidR="00222E77">
        <w:fldChar w:fldCharType="begin"/>
      </w:r>
      <w:r w:rsidR="006C6599">
        <w:instrText xml:space="preserve"> MACROBUTTON MTEditEquationSection2 </w:instrText>
      </w:r>
      <w:r w:rsidR="006C6599" w:rsidRPr="006C6599">
        <w:rPr>
          <w:rStyle w:val="MTEquationSection"/>
        </w:rPr>
        <w:instrText>Equation Chapter (Next) Section 1</w:instrText>
      </w:r>
      <w:r w:rsidR="00C91263">
        <w:fldChar w:fldCharType="begin"/>
      </w:r>
      <w:r w:rsidR="00C91263">
        <w:instrText xml:space="preserve"> SEQ MTEqn \r \h \* MERGEFORMAT </w:instrText>
      </w:r>
      <w:r w:rsidR="00C91263">
        <w:fldChar w:fldCharType="end"/>
      </w:r>
      <w:r w:rsidR="00C91263">
        <w:fldChar w:fldCharType="begin"/>
      </w:r>
      <w:r w:rsidR="00C91263">
        <w:instrText xml:space="preserve"> SEQ MTSec \r 1 \h \* MERGEFORMAT </w:instrText>
      </w:r>
      <w:r w:rsidR="00C91263">
        <w:fldChar w:fldCharType="end"/>
      </w:r>
      <w:r w:rsidR="00C91263">
        <w:fldChar w:fldCharType="begin"/>
      </w:r>
      <w:r w:rsidR="00C91263">
        <w:instrText xml:space="preserve"> SEQ MTChap \h \* MERGEFORMAT </w:instrText>
      </w:r>
      <w:r w:rsidR="00C91263">
        <w:fldChar w:fldCharType="end"/>
      </w:r>
      <w:r w:rsidR="00222E77">
        <w:fldChar w:fldCharType="end"/>
      </w:r>
      <w:bookmarkEnd w:id="19"/>
    </w:p>
    <w:p w:rsidR="00BF6767" w:rsidRDefault="000B5F14" w:rsidP="00452C77">
      <w:pPr>
        <w:pStyle w:val="2"/>
      </w:pPr>
      <w:bookmarkStart w:id="20" w:name="_Toc380964828"/>
      <w:r w:rsidRPr="007E0204">
        <w:t>Data Collection</w:t>
      </w:r>
      <w:bookmarkEnd w:id="20"/>
    </w:p>
    <w:p w:rsidR="00A55F7E" w:rsidRPr="00BF6767" w:rsidRDefault="00BF6767" w:rsidP="00BF6767">
      <w:pPr>
        <w:pStyle w:val="3"/>
        <w:rPr>
          <w:sz w:val="32"/>
          <w:szCs w:val="32"/>
        </w:rPr>
      </w:pPr>
      <w:r>
        <w:t xml:space="preserve"> </w:t>
      </w:r>
      <w:bookmarkStart w:id="21" w:name="_Toc380964829"/>
      <w:r w:rsidR="0073544C">
        <w:t>Pollen D</w:t>
      </w:r>
      <w:r w:rsidR="00A55F7E" w:rsidRPr="00BF6767">
        <w:t>ata Collection</w:t>
      </w:r>
      <w:bookmarkEnd w:id="21"/>
    </w:p>
    <w:p w:rsidR="00185763" w:rsidRPr="008B61FF" w:rsidRDefault="009826D9">
      <w:pPr>
        <w:autoSpaceDE w:val="0"/>
        <w:autoSpaceDN w:val="0"/>
        <w:adjustRightInd w:val="0"/>
        <w:snapToGrid w:val="0"/>
        <w:spacing w:before="96" w:after="120"/>
        <w:ind w:firstLine="720"/>
        <w:contextualSpacing/>
        <w:rPr>
          <w:rFonts w:cs="Times New Roman"/>
          <w:color w:val="000000"/>
          <w:kern w:val="0"/>
          <w:szCs w:val="24"/>
        </w:rPr>
      </w:pPr>
      <w:r w:rsidRPr="00D73BC7">
        <w:rPr>
          <w:rFonts w:cs="Times New Roman"/>
          <w:color w:val="000000"/>
          <w:kern w:val="0"/>
          <w:szCs w:val="24"/>
        </w:rPr>
        <w:t xml:space="preserve">Data </w:t>
      </w:r>
      <w:r w:rsidR="009E163A">
        <w:rPr>
          <w:rFonts w:cs="Times New Roman"/>
          <w:color w:val="000000"/>
          <w:kern w:val="0"/>
          <w:szCs w:val="24"/>
        </w:rPr>
        <w:t>of</w:t>
      </w:r>
      <w:r w:rsidRPr="00D73BC7">
        <w:rPr>
          <w:rFonts w:cs="Times New Roman"/>
          <w:color w:val="000000"/>
          <w:kern w:val="0"/>
          <w:szCs w:val="24"/>
        </w:rPr>
        <w:t xml:space="preserve"> o</w:t>
      </w:r>
      <w:r w:rsidR="008F7242" w:rsidRPr="00D73BC7">
        <w:rPr>
          <w:rFonts w:cs="Times New Roman"/>
          <w:color w:val="000000"/>
          <w:kern w:val="0"/>
          <w:szCs w:val="24"/>
        </w:rPr>
        <w:t xml:space="preserve">bserved airborne pollen </w:t>
      </w:r>
      <w:r w:rsidR="00335BD6" w:rsidRPr="00D73BC7">
        <w:rPr>
          <w:rFonts w:cs="Times New Roman"/>
          <w:color w:val="000000"/>
          <w:kern w:val="0"/>
          <w:szCs w:val="24"/>
        </w:rPr>
        <w:t xml:space="preserve">were retrieved </w:t>
      </w:r>
      <w:r w:rsidR="008F7242" w:rsidRPr="00D73BC7">
        <w:rPr>
          <w:rFonts w:cs="Times New Roman"/>
          <w:color w:val="000000"/>
          <w:kern w:val="0"/>
          <w:szCs w:val="24"/>
        </w:rPr>
        <w:t xml:space="preserve">from </w:t>
      </w:r>
      <w:r w:rsidR="00335BD6" w:rsidRPr="00C055FE">
        <w:rPr>
          <w:rFonts w:cs="Times New Roman"/>
          <w:color w:val="000000"/>
          <w:kern w:val="0"/>
          <w:szCs w:val="24"/>
        </w:rPr>
        <w:t xml:space="preserve">the </w:t>
      </w:r>
      <w:r w:rsidRPr="00C055FE">
        <w:rPr>
          <w:rFonts w:cs="Times New Roman"/>
          <w:color w:val="000000"/>
          <w:kern w:val="0"/>
          <w:szCs w:val="24"/>
        </w:rPr>
        <w:t>measurement</w:t>
      </w:r>
      <w:r w:rsidR="00367FA4" w:rsidRPr="00C055FE">
        <w:rPr>
          <w:rFonts w:cs="Times New Roman"/>
          <w:color w:val="000000"/>
          <w:kern w:val="0"/>
          <w:szCs w:val="24"/>
        </w:rPr>
        <w:t>s</w:t>
      </w:r>
      <w:r w:rsidRPr="00C055FE">
        <w:rPr>
          <w:rFonts w:cs="Times New Roman"/>
          <w:color w:val="000000"/>
          <w:kern w:val="0"/>
          <w:szCs w:val="24"/>
        </w:rPr>
        <w:t xml:space="preserve"> at the </w:t>
      </w:r>
      <w:r w:rsidR="00335BD6" w:rsidRPr="00C055FE">
        <w:rPr>
          <w:rFonts w:cs="Times New Roman"/>
          <w:color w:val="000000"/>
          <w:kern w:val="0"/>
          <w:szCs w:val="24"/>
        </w:rPr>
        <w:t xml:space="preserve">American Academy of Allergy Asthma and Immunology (AAAAI) monitoring stations </w:t>
      </w:r>
      <w:r w:rsidRPr="00C055FE">
        <w:rPr>
          <w:rFonts w:cs="Times New Roman"/>
          <w:color w:val="000000"/>
          <w:kern w:val="0"/>
          <w:szCs w:val="24"/>
        </w:rPr>
        <w:t xml:space="preserve">performed </w:t>
      </w:r>
      <w:r w:rsidR="00335BD6" w:rsidRPr="00D73BC7">
        <w:rPr>
          <w:rFonts w:cs="Times New Roman"/>
          <w:color w:val="000000"/>
          <w:kern w:val="0"/>
          <w:szCs w:val="24"/>
        </w:rPr>
        <w:t xml:space="preserve">during the period of </w:t>
      </w:r>
      <w:r w:rsidR="008F7242" w:rsidRPr="00D73BC7">
        <w:rPr>
          <w:rFonts w:cs="Times New Roman"/>
          <w:color w:val="000000"/>
          <w:kern w:val="0"/>
          <w:szCs w:val="24"/>
        </w:rPr>
        <w:t>1994</w:t>
      </w:r>
      <w:r w:rsidR="00335BD6" w:rsidRPr="00D73BC7">
        <w:rPr>
          <w:rFonts w:cs="Times New Roman"/>
          <w:color w:val="000000"/>
          <w:kern w:val="0"/>
          <w:szCs w:val="24"/>
        </w:rPr>
        <w:t>-</w:t>
      </w:r>
      <w:r w:rsidR="008B61FF" w:rsidRPr="00D73BC7">
        <w:rPr>
          <w:rFonts w:cs="Times New Roman"/>
          <w:color w:val="000000"/>
          <w:kern w:val="0"/>
          <w:szCs w:val="24"/>
        </w:rPr>
        <w:t>2000 and 2001-2010</w:t>
      </w:r>
      <w:r w:rsidR="008F7242" w:rsidRPr="00D73BC7">
        <w:rPr>
          <w:rFonts w:cs="Times New Roman"/>
          <w:color w:val="000000"/>
          <w:kern w:val="0"/>
          <w:szCs w:val="24"/>
        </w:rPr>
        <w:t xml:space="preserve"> </w:t>
      </w:r>
      <w:r w:rsidR="008B61FF" w:rsidRPr="00D73BC7">
        <w:rPr>
          <w:rFonts w:cs="Times New Roman"/>
          <w:color w:val="000000"/>
          <w:kern w:val="0"/>
          <w:szCs w:val="24"/>
        </w:rPr>
        <w:t xml:space="preserve">individually </w:t>
      </w:r>
      <w:r w:rsidR="000E13F3" w:rsidRPr="00D73BC7">
        <w:rPr>
          <w:rFonts w:cs="Times New Roman"/>
          <w:color w:val="000000"/>
          <w:kern w:val="0"/>
          <w:szCs w:val="24"/>
        </w:rPr>
        <w:t xml:space="preserve">in </w:t>
      </w:r>
      <w:r w:rsidR="008F7242" w:rsidRPr="00D73BC7">
        <w:rPr>
          <w:rFonts w:cs="Times New Roman"/>
          <w:color w:val="000000"/>
          <w:kern w:val="0"/>
          <w:szCs w:val="24"/>
        </w:rPr>
        <w:t xml:space="preserve">the </w:t>
      </w:r>
      <w:r w:rsidR="00335BD6" w:rsidRPr="00D73BC7">
        <w:rPr>
          <w:rFonts w:cs="Times New Roman"/>
          <w:color w:val="000000"/>
          <w:kern w:val="0"/>
          <w:szCs w:val="24"/>
        </w:rPr>
        <w:t xml:space="preserve">contiguous </w:t>
      </w:r>
      <w:r w:rsidR="008F7242" w:rsidRPr="00D73BC7">
        <w:rPr>
          <w:rFonts w:cs="Times New Roman"/>
          <w:color w:val="000000"/>
          <w:kern w:val="0"/>
          <w:szCs w:val="24"/>
        </w:rPr>
        <w:t>US</w:t>
      </w:r>
      <w:r w:rsidR="00335BD6" w:rsidRPr="00D73BC7">
        <w:rPr>
          <w:rFonts w:cs="Times New Roman"/>
          <w:color w:val="000000"/>
          <w:kern w:val="0"/>
          <w:szCs w:val="24"/>
        </w:rPr>
        <w:t xml:space="preserve"> (CONUS)</w:t>
      </w:r>
      <w:r w:rsidR="009E163A">
        <w:rPr>
          <w:rFonts w:cs="Times New Roman"/>
          <w:color w:val="000000"/>
          <w:kern w:val="0"/>
          <w:szCs w:val="24"/>
        </w:rPr>
        <w:t xml:space="preserve"> </w:t>
      </w:r>
      <w:r w:rsidR="00222E77">
        <w:rPr>
          <w:rFonts w:ascii="Times-Roman" w:hAnsi="Times-Roman" w:cs="Times-Roman"/>
          <w:color w:val="000000"/>
          <w:kern w:val="0"/>
          <w:szCs w:val="24"/>
        </w:rPr>
        <w:fldChar w:fldCharType="begin"/>
      </w:r>
      <w:r w:rsidR="002D6A9C">
        <w:rPr>
          <w:rFonts w:ascii="Times-Roman" w:hAnsi="Times-Roman" w:cs="Times-Roman"/>
          <w:color w:val="000000"/>
          <w:kern w:val="0"/>
          <w:szCs w:val="24"/>
        </w:rPr>
        <w:instrText xml:space="preserve"> ADDIN EN.CITE &lt;EndNote&gt;&lt;Cite&gt;&lt;Author&gt;Zhang&lt;/Author&gt;&lt;Year&gt;2013&lt;/Year&gt;&lt;RecNum&gt;65&lt;/RecNum&gt;&lt;DisplayText&gt;(Zhang et al., 2013a)&lt;/DisplayText&gt;&lt;record&gt;&lt;rec-number&gt;65&lt;/rec-number&gt;&lt;foreign-keys&gt;&lt;key app="EN" db-id="tdz2dxda7d9zpsere5vps09wvftsz5xrwvx9" timestamp="1391103422"&gt;65&lt;/key&gt;&lt;/foreign-keys&gt;&lt;ref-type name="Journal Article"&gt;17&lt;/ref-type&gt;&lt;contributors&gt;&lt;authors&gt;&lt;author&gt;Zhang, Y.&lt;/author&gt;&lt;author&gt;Bielory, L.&lt;/author&gt;&lt;author&gt;Georgopoulos, P. G.&lt;/author&gt;&lt;/authors&gt;&lt;/contributors&gt;&lt;auth-address&gt;Environmental and Occupational Health Sciences Institute (EOHSI)-A Joint Institute of UMDNJ-RW Johnson Medical School &amp;amp; Rutgers University, Piscataway, NJ, 08854, USA.&lt;/auth-address&gt;&lt;titles&gt;&lt;title&gt;Climate change effect on Betula (birch) and Quercus (oak) pollen seasons in the United States&lt;/title&gt;&lt;secondary-title&gt;Int J Biometeorol&lt;/secondary-title&gt;&lt;alt-title&gt;International journal of biometeorology&lt;/alt-title&gt;&lt;/titles&gt;&lt;periodical&gt;&lt;full-title&gt;Int J Biometeorol&lt;/full-title&gt;&lt;abbr-1&gt;International journal of biometeorology&lt;/abbr-1&gt;&lt;/periodical&gt;&lt;alt-periodical&gt;&lt;full-title&gt;Int J Biometeorol&lt;/full-title&gt;&lt;abbr-1&gt;International journal of biometeorology&lt;/abbr-1&gt;&lt;/alt-periodical&gt;&lt;edition&gt;2013/06/25&lt;/edition&gt;&lt;dates&gt;&lt;year&gt;2013&lt;/year&gt;&lt;pub-dates&gt;&lt;date&gt;Jun 21&lt;/date&gt;&lt;/pub-dates&gt;&lt;/dates&gt;&lt;isbn&gt;0020-7128&lt;/isbn&gt;&lt;accession-num&gt;23793955&lt;/accession-num&gt;&lt;urls&gt;&lt;/urls&gt;&lt;custom2&gt;Pmc3851577&lt;/custom2&gt;&lt;custom6&gt;Nihms497304&lt;/custom6&gt;&lt;electronic-resource-num&gt;10.1007/s00484-013-0674-7&lt;/electronic-resource-num&gt;&lt;remote-database-provider&gt;Nlm&lt;/remote-database-provider&gt;&lt;language&gt;Eng&lt;/language&gt;&lt;/record&gt;&lt;/Cite&gt;&lt;/EndNote&gt;</w:instrText>
      </w:r>
      <w:r w:rsidR="00222E77">
        <w:rPr>
          <w:rFonts w:ascii="Times-Roman" w:hAnsi="Times-Roman" w:cs="Times-Roman"/>
          <w:color w:val="000000"/>
          <w:kern w:val="0"/>
          <w:szCs w:val="24"/>
        </w:rPr>
        <w:fldChar w:fldCharType="separate"/>
      </w:r>
      <w:r w:rsidR="009E163A">
        <w:rPr>
          <w:rFonts w:ascii="Times-Roman" w:hAnsi="Times-Roman" w:cs="Times-Roman"/>
          <w:noProof/>
          <w:color w:val="000000"/>
          <w:kern w:val="0"/>
          <w:szCs w:val="24"/>
        </w:rPr>
        <w:t>(</w:t>
      </w:r>
      <w:hyperlink w:anchor="_ENREF_29" w:tooltip="Zhang, 2013 #65" w:history="1">
        <w:r w:rsidR="00637C89">
          <w:rPr>
            <w:rFonts w:ascii="Times-Roman" w:hAnsi="Times-Roman" w:cs="Times-Roman"/>
            <w:noProof/>
            <w:color w:val="000000"/>
            <w:kern w:val="0"/>
            <w:szCs w:val="24"/>
          </w:rPr>
          <w:t>Zhang et al., 2013a</w:t>
        </w:r>
      </w:hyperlink>
      <w:r w:rsidR="009E163A">
        <w:rPr>
          <w:rFonts w:ascii="Times-Roman" w:hAnsi="Times-Roman" w:cs="Times-Roman"/>
          <w:noProof/>
          <w:color w:val="000000"/>
          <w:kern w:val="0"/>
          <w:szCs w:val="24"/>
        </w:rPr>
        <w:t>)</w:t>
      </w:r>
      <w:r w:rsidR="00222E77">
        <w:rPr>
          <w:rFonts w:ascii="Times-Roman" w:hAnsi="Times-Roman" w:cs="Times-Roman"/>
          <w:color w:val="000000"/>
          <w:kern w:val="0"/>
          <w:szCs w:val="24"/>
        </w:rPr>
        <w:fldChar w:fldCharType="end"/>
      </w:r>
      <w:r w:rsidR="009E163A">
        <w:rPr>
          <w:rFonts w:cs="Times New Roman"/>
          <w:color w:val="000000"/>
          <w:kern w:val="0"/>
          <w:szCs w:val="24"/>
        </w:rPr>
        <w:t xml:space="preserve">. </w:t>
      </w:r>
      <w:r w:rsidR="00335BD6" w:rsidRPr="00D73BC7">
        <w:rPr>
          <w:rFonts w:cs="Times New Roman"/>
          <w:color w:val="000000"/>
          <w:kern w:val="0"/>
          <w:szCs w:val="24"/>
        </w:rPr>
        <w:t xml:space="preserve">The geographic locations </w:t>
      </w:r>
      <w:r w:rsidR="00E7562A">
        <w:rPr>
          <w:rFonts w:cs="Times New Roman"/>
          <w:color w:val="000000"/>
          <w:kern w:val="0"/>
          <w:szCs w:val="24"/>
        </w:rPr>
        <w:t xml:space="preserve">and main climate characteristics </w:t>
      </w:r>
      <w:r w:rsidR="00335BD6" w:rsidRPr="00D73BC7">
        <w:rPr>
          <w:rFonts w:cs="Times New Roman"/>
          <w:color w:val="000000"/>
          <w:kern w:val="0"/>
          <w:szCs w:val="24"/>
        </w:rPr>
        <w:t xml:space="preserve">of </w:t>
      </w:r>
      <w:r w:rsidRPr="00D73BC7">
        <w:rPr>
          <w:rFonts w:cs="Times New Roman"/>
          <w:color w:val="000000"/>
          <w:kern w:val="0"/>
          <w:szCs w:val="24"/>
        </w:rPr>
        <w:t xml:space="preserve">the </w:t>
      </w:r>
      <w:r w:rsidR="00335BD6" w:rsidRPr="00D73BC7">
        <w:rPr>
          <w:rFonts w:cs="Times New Roman"/>
          <w:color w:val="000000"/>
          <w:kern w:val="0"/>
          <w:szCs w:val="24"/>
        </w:rPr>
        <w:t xml:space="preserve">AAAAI pollen monitoring stations are </w:t>
      </w:r>
      <w:r w:rsidRPr="00D73BC7">
        <w:rPr>
          <w:rFonts w:cs="Times New Roman"/>
          <w:color w:val="000000"/>
          <w:kern w:val="0"/>
          <w:szCs w:val="24"/>
        </w:rPr>
        <w:t xml:space="preserve">shown </w:t>
      </w:r>
      <w:r w:rsidR="00335BD6" w:rsidRPr="00D73BC7">
        <w:rPr>
          <w:rFonts w:cs="Times New Roman"/>
          <w:color w:val="000000"/>
          <w:kern w:val="0"/>
          <w:szCs w:val="24"/>
        </w:rPr>
        <w:t>in</w:t>
      </w:r>
      <w:r w:rsidR="001F37E4" w:rsidRPr="00D73BC7">
        <w:rPr>
          <w:rFonts w:cs="Times New Roman"/>
          <w:color w:val="000000"/>
          <w:kern w:val="0"/>
          <w:szCs w:val="24"/>
        </w:rPr>
        <w:t xml:space="preserve"> </w:t>
      </w:r>
      <w:r w:rsidR="009A45A0">
        <w:fldChar w:fldCharType="begin"/>
      </w:r>
      <w:r w:rsidR="009A45A0">
        <w:instrText xml:space="preserve"> REF _Ref378775669 \h  \* MERGEFORMAT </w:instrText>
      </w:r>
      <w:r w:rsidR="009A45A0">
        <w:fldChar w:fldCharType="separate"/>
      </w:r>
      <w:r w:rsidR="0008141F" w:rsidRPr="0008141F">
        <w:rPr>
          <w:rFonts w:cs="Times New Roman"/>
          <w:szCs w:val="24"/>
        </w:rPr>
        <w:t xml:space="preserve">Figure </w:t>
      </w:r>
      <w:r w:rsidR="00222E77" w:rsidRPr="00222E77">
        <w:rPr>
          <w:rFonts w:cs="Times New Roman"/>
          <w:szCs w:val="24"/>
        </w:rPr>
        <w:t>1</w:t>
      </w:r>
      <w:r w:rsidR="009A45A0">
        <w:fldChar w:fldCharType="end"/>
      </w:r>
      <w:r w:rsidR="00FB2EE1">
        <w:rPr>
          <w:rFonts w:cs="Times New Roman"/>
          <w:color w:val="000000"/>
          <w:kern w:val="0"/>
          <w:szCs w:val="24"/>
        </w:rPr>
        <w:t xml:space="preserve"> </w:t>
      </w:r>
      <w:r w:rsidR="00960E08">
        <w:rPr>
          <w:rFonts w:cs="Times New Roman"/>
          <w:color w:val="000000"/>
          <w:kern w:val="0"/>
          <w:szCs w:val="24"/>
        </w:rPr>
        <w:t xml:space="preserve">and </w:t>
      </w:r>
      <w:r w:rsidR="009A45A0">
        <w:fldChar w:fldCharType="begin"/>
      </w:r>
      <w:r w:rsidR="009A45A0">
        <w:instrText xml:space="preserve"> REF _Ref378775701 \h  \* MERGEFORMAT </w:instrText>
      </w:r>
      <w:r w:rsidR="009A45A0">
        <w:fldChar w:fldCharType="separate"/>
      </w:r>
      <w:r w:rsidR="00222E77" w:rsidRPr="00222E77">
        <w:rPr>
          <w:rFonts w:cs="Times New Roman"/>
          <w:color w:val="000000"/>
          <w:kern w:val="0"/>
          <w:szCs w:val="24"/>
        </w:rPr>
        <w:t>Table 1</w:t>
      </w:r>
      <w:r w:rsidR="009A45A0">
        <w:fldChar w:fldCharType="end"/>
      </w:r>
      <w:r w:rsidR="00154EC8" w:rsidRPr="00C055FE">
        <w:rPr>
          <w:rFonts w:cs="Times New Roman"/>
          <w:color w:val="000000"/>
          <w:kern w:val="0"/>
          <w:szCs w:val="24"/>
        </w:rPr>
        <w:t xml:space="preserve">. </w:t>
      </w:r>
      <w:r w:rsidR="007748A4" w:rsidRPr="00D73BC7">
        <w:rPr>
          <w:rFonts w:cs="Times New Roman"/>
          <w:color w:val="000000"/>
          <w:kern w:val="0"/>
          <w:szCs w:val="24"/>
        </w:rPr>
        <w:t xml:space="preserve">The reported pollen data were classified only at the level of genus. </w:t>
      </w:r>
      <w:r w:rsidR="00666C5D" w:rsidRPr="00D73BC7">
        <w:rPr>
          <w:rFonts w:cs="Times New Roman"/>
          <w:color w:val="000000"/>
          <w:kern w:val="0"/>
          <w:szCs w:val="24"/>
        </w:rPr>
        <w:t>Species with the gen</w:t>
      </w:r>
      <w:r w:rsidR="002844CD" w:rsidRPr="00D73BC7">
        <w:rPr>
          <w:rFonts w:cs="Times New Roman"/>
          <w:color w:val="000000"/>
          <w:kern w:val="0"/>
          <w:szCs w:val="24"/>
        </w:rPr>
        <w:t>era</w:t>
      </w:r>
      <w:r w:rsidR="00666C5D" w:rsidRPr="00D73BC7">
        <w:rPr>
          <w:rFonts w:cs="Times New Roman"/>
          <w:color w:val="000000"/>
          <w:kern w:val="0"/>
          <w:szCs w:val="24"/>
        </w:rPr>
        <w:t xml:space="preserve"> of</w:t>
      </w:r>
      <w:r w:rsidR="007748A4" w:rsidRPr="00D73BC7">
        <w:rPr>
          <w:rFonts w:cs="Times New Roman"/>
          <w:color w:val="000000"/>
          <w:kern w:val="0"/>
          <w:szCs w:val="24"/>
        </w:rPr>
        <w:t xml:space="preserve"> Ambrosia, Artemisia, Betula, Gramineae or Quercus were not </w:t>
      </w:r>
      <w:r w:rsidR="00E42074" w:rsidRPr="00D73BC7">
        <w:rPr>
          <w:rFonts w:cs="Times New Roman"/>
          <w:color w:val="000000"/>
          <w:kern w:val="0"/>
          <w:szCs w:val="24"/>
        </w:rPr>
        <w:t xml:space="preserve">differentiated. </w:t>
      </w:r>
      <w:r w:rsidR="00154EC8" w:rsidRPr="00C055FE">
        <w:rPr>
          <w:rFonts w:cs="Times New Roman"/>
          <w:color w:val="000000"/>
          <w:kern w:val="0"/>
          <w:szCs w:val="24"/>
        </w:rPr>
        <w:t xml:space="preserve">The collected airborne pollen counts were used to generate the distributions of daily </w:t>
      </w:r>
      <w:r w:rsidR="002844CD" w:rsidRPr="00C055FE">
        <w:rPr>
          <w:rFonts w:cs="Times New Roman"/>
          <w:color w:val="000000"/>
          <w:kern w:val="0"/>
          <w:szCs w:val="24"/>
        </w:rPr>
        <w:t xml:space="preserve">average </w:t>
      </w:r>
      <w:r w:rsidR="00154EC8" w:rsidRPr="00C055FE">
        <w:rPr>
          <w:rFonts w:cs="Times New Roman"/>
          <w:color w:val="000000"/>
          <w:kern w:val="0"/>
          <w:szCs w:val="24"/>
        </w:rPr>
        <w:t>pollen concentrations in nine climate regions</w:t>
      </w:r>
      <w:r w:rsidR="00D206AB" w:rsidRPr="00D206AB">
        <w:rPr>
          <w:rFonts w:cs="Times New Roman"/>
          <w:kern w:val="0"/>
          <w:szCs w:val="24"/>
        </w:rPr>
        <w:t xml:space="preserve"> </w:t>
      </w:r>
      <w:r w:rsidR="00D206AB">
        <w:rPr>
          <w:rFonts w:cs="Times New Roman"/>
          <w:kern w:val="0"/>
          <w:szCs w:val="24"/>
        </w:rPr>
        <w:t>of contiguous US</w:t>
      </w:r>
      <w:r w:rsidR="001C359C" w:rsidRPr="00C055FE">
        <w:rPr>
          <w:rFonts w:cs="Times New Roman"/>
          <w:color w:val="000000"/>
          <w:kern w:val="0"/>
          <w:szCs w:val="24"/>
        </w:rPr>
        <w:t>, as shown in</w:t>
      </w:r>
      <w:r w:rsidR="00D73BC7">
        <w:rPr>
          <w:rFonts w:cs="Times New Roman"/>
          <w:color w:val="000000"/>
          <w:kern w:val="0"/>
          <w:szCs w:val="24"/>
        </w:rPr>
        <w:t xml:space="preserve"> </w:t>
      </w:r>
      <w:r w:rsidR="009A45A0">
        <w:fldChar w:fldCharType="begin"/>
      </w:r>
      <w:r w:rsidR="009A45A0">
        <w:instrText xml:space="preserve"> REF _Ref378775743 \h  \* MERGEFORMAT </w:instrText>
      </w:r>
      <w:r w:rsidR="009A45A0">
        <w:fldChar w:fldCharType="separate"/>
      </w:r>
      <w:r w:rsidR="00222E77" w:rsidRPr="00222E77">
        <w:rPr>
          <w:rFonts w:cs="Times New Roman"/>
          <w:color w:val="000000"/>
          <w:kern w:val="0"/>
          <w:szCs w:val="24"/>
        </w:rPr>
        <w:t>Figure 2</w:t>
      </w:r>
      <w:r w:rsidR="009A45A0">
        <w:fldChar w:fldCharType="end"/>
      </w:r>
      <w:r w:rsidR="00AD1FAF" w:rsidRPr="00C055FE">
        <w:rPr>
          <w:rFonts w:cs="Times New Roman"/>
          <w:color w:val="000000"/>
          <w:kern w:val="0"/>
          <w:szCs w:val="24"/>
        </w:rPr>
        <w:t>.</w:t>
      </w:r>
      <w:r w:rsidR="00CB289F" w:rsidRPr="00D73BC7">
        <w:rPr>
          <w:rFonts w:cs="Times New Roman"/>
          <w:color w:val="000000"/>
          <w:kern w:val="0"/>
          <w:szCs w:val="24"/>
        </w:rPr>
        <w:t xml:space="preserve"> The distributions of those species </w:t>
      </w:r>
      <w:r w:rsidR="008B61FF" w:rsidRPr="00D73BC7">
        <w:rPr>
          <w:rFonts w:cs="Times New Roman"/>
          <w:color w:val="000000"/>
          <w:kern w:val="0"/>
          <w:szCs w:val="24"/>
        </w:rPr>
        <w:t xml:space="preserve">in the </w:t>
      </w:r>
      <w:r w:rsidR="00FB2EE1">
        <w:rPr>
          <w:rFonts w:cs="Times New Roman"/>
          <w:color w:val="000000"/>
          <w:kern w:val="0"/>
          <w:szCs w:val="24"/>
        </w:rPr>
        <w:t>CONUS</w:t>
      </w:r>
      <w:r w:rsidR="008B61FF" w:rsidRPr="00D73BC7">
        <w:rPr>
          <w:rFonts w:cs="Times New Roman"/>
          <w:color w:val="000000"/>
          <w:kern w:val="0"/>
          <w:szCs w:val="24"/>
        </w:rPr>
        <w:t xml:space="preserve"> </w:t>
      </w:r>
      <w:r w:rsidR="00CB289F" w:rsidRPr="00D73BC7">
        <w:rPr>
          <w:rFonts w:cs="Times New Roman"/>
          <w:color w:val="000000"/>
          <w:kern w:val="0"/>
          <w:szCs w:val="24"/>
        </w:rPr>
        <w:t>can be seen in</w:t>
      </w:r>
      <w:r w:rsidR="00D73BC7">
        <w:rPr>
          <w:rFonts w:cs="Times New Roman"/>
          <w:color w:val="000000"/>
          <w:kern w:val="0"/>
          <w:szCs w:val="24"/>
        </w:rPr>
        <w:t xml:space="preserve"> </w:t>
      </w:r>
      <w:r w:rsidR="009A45A0">
        <w:fldChar w:fldCharType="begin"/>
      </w:r>
      <w:r w:rsidR="009A45A0">
        <w:instrText xml:space="preserve"> REF _Ref378775754 \h  \* MERGEFORMAT </w:instrText>
      </w:r>
      <w:r w:rsidR="009A45A0">
        <w:fldChar w:fldCharType="separate"/>
      </w:r>
      <w:r w:rsidR="00222E77" w:rsidRPr="00222E77">
        <w:rPr>
          <w:rFonts w:cs="Times New Roman"/>
          <w:color w:val="000000"/>
          <w:kern w:val="0"/>
          <w:szCs w:val="24"/>
        </w:rPr>
        <w:t>Figure 3</w:t>
      </w:r>
      <w:r w:rsidR="009A45A0">
        <w:fldChar w:fldCharType="end"/>
      </w:r>
      <w:r w:rsidR="00CB289F" w:rsidRPr="00D73BC7">
        <w:rPr>
          <w:rFonts w:cs="Times New Roman"/>
          <w:color w:val="000000"/>
          <w:kern w:val="0"/>
          <w:szCs w:val="24"/>
        </w:rPr>
        <w:t>.</w:t>
      </w:r>
      <w:r w:rsidR="00B559FC" w:rsidRPr="00B559FC">
        <w:t xml:space="preserve"> </w:t>
      </w:r>
      <w:r w:rsidR="00B559FC" w:rsidRPr="00111980">
        <w:t>Dark green indicates species present and native. Light green indicates species is not rare</w:t>
      </w:r>
      <w:r w:rsidR="00B559FC">
        <w:t>.</w:t>
      </w:r>
    </w:p>
    <w:p w:rsidR="00AD1AF7" w:rsidRPr="00BF6767" w:rsidRDefault="00AD1AF7" w:rsidP="00AD1AF7">
      <w:pPr>
        <w:pStyle w:val="3"/>
        <w:rPr>
          <w:sz w:val="32"/>
          <w:szCs w:val="32"/>
        </w:rPr>
      </w:pPr>
      <w:r>
        <w:rPr>
          <w:rFonts w:hint="eastAsia"/>
        </w:rPr>
        <w:t xml:space="preserve"> </w:t>
      </w:r>
      <w:bookmarkStart w:id="22" w:name="_Toc380964830"/>
      <w:r>
        <w:t xml:space="preserve">Pollen </w:t>
      </w:r>
      <w:r>
        <w:rPr>
          <w:rFonts w:hint="eastAsia"/>
        </w:rPr>
        <w:t>Trend</w:t>
      </w:r>
      <w:bookmarkEnd w:id="22"/>
    </w:p>
    <w:p w:rsidR="00175A90" w:rsidRDefault="00CB289F">
      <w:pPr>
        <w:autoSpaceDE w:val="0"/>
        <w:autoSpaceDN w:val="0"/>
        <w:adjustRightInd w:val="0"/>
        <w:snapToGrid w:val="0"/>
        <w:spacing w:before="96" w:after="120"/>
        <w:ind w:firstLine="720"/>
        <w:contextualSpacing/>
        <w:rPr>
          <w:rFonts w:ascii="Times-Roman" w:hAnsi="Times-Roman" w:cs="Times-Roman"/>
          <w:color w:val="000000"/>
          <w:kern w:val="0"/>
          <w:szCs w:val="24"/>
        </w:rPr>
      </w:pPr>
      <w:r>
        <w:rPr>
          <w:rFonts w:ascii="Times-Roman" w:hAnsi="Times-Roman" w:cs="Times-Roman"/>
          <w:color w:val="000000"/>
          <w:kern w:val="0"/>
          <w:szCs w:val="24"/>
        </w:rPr>
        <w:t>C</w:t>
      </w:r>
      <w:r w:rsidR="00A2796E">
        <w:rPr>
          <w:rFonts w:ascii="Times-Roman" w:hAnsi="Times-Roman" w:cs="Times-Roman" w:hint="eastAsia"/>
          <w:color w:val="000000"/>
          <w:kern w:val="0"/>
          <w:szCs w:val="24"/>
        </w:rPr>
        <w:t xml:space="preserve">limate change and other </w:t>
      </w:r>
      <w:r w:rsidR="00185763">
        <w:rPr>
          <w:rFonts w:ascii="Times-Roman" w:hAnsi="Times-Roman" w:cs="Times-Roman"/>
          <w:color w:val="000000"/>
          <w:kern w:val="0"/>
          <w:szCs w:val="24"/>
        </w:rPr>
        <w:t>pheno</w:t>
      </w:r>
      <w:r w:rsidR="00A2796E">
        <w:rPr>
          <w:rFonts w:ascii="Times-Roman" w:hAnsi="Times-Roman" w:cs="Times-Roman"/>
          <w:color w:val="000000"/>
          <w:kern w:val="0"/>
          <w:szCs w:val="24"/>
        </w:rPr>
        <w:t>logical</w:t>
      </w:r>
      <w:r w:rsidR="00A2796E">
        <w:rPr>
          <w:rFonts w:ascii="Times-Roman" w:hAnsi="Times-Roman" w:cs="Times-Roman" w:hint="eastAsia"/>
          <w:color w:val="000000"/>
          <w:kern w:val="0"/>
          <w:szCs w:val="24"/>
        </w:rPr>
        <w:t xml:space="preserve"> factors may </w:t>
      </w:r>
      <w:r w:rsidR="00A2796E">
        <w:rPr>
          <w:rFonts w:ascii="Times-Roman" w:hAnsi="Times-Roman" w:cs="Times-Roman"/>
          <w:color w:val="000000"/>
          <w:kern w:val="0"/>
          <w:szCs w:val="24"/>
        </w:rPr>
        <w:t>affect</w:t>
      </w:r>
      <w:r w:rsidR="00A2796E">
        <w:rPr>
          <w:rFonts w:ascii="Times-Roman" w:hAnsi="Times-Roman" w:cs="Times-Roman" w:hint="eastAsia"/>
          <w:color w:val="000000"/>
          <w:kern w:val="0"/>
          <w:szCs w:val="24"/>
        </w:rPr>
        <w:t xml:space="preserve"> pollen concentration</w:t>
      </w:r>
      <w:r>
        <w:rPr>
          <w:rFonts w:ascii="Times-Roman" w:hAnsi="Times-Roman" w:cs="Times-Roman"/>
          <w:color w:val="000000"/>
          <w:kern w:val="0"/>
          <w:szCs w:val="24"/>
        </w:rPr>
        <w:t>s</w:t>
      </w:r>
      <w:r w:rsidR="006177BF">
        <w:rPr>
          <w:rFonts w:ascii="Times-Roman" w:hAnsi="Times-Roman" w:cs="Times-Roman"/>
          <w:color w:val="000000"/>
          <w:kern w:val="0"/>
          <w:szCs w:val="24"/>
        </w:rPr>
        <w:t>,</w:t>
      </w:r>
      <w:r>
        <w:rPr>
          <w:rFonts w:ascii="Times-Roman" w:hAnsi="Times-Roman" w:cs="Times-Roman"/>
          <w:color w:val="000000"/>
          <w:kern w:val="0"/>
          <w:szCs w:val="24"/>
        </w:rPr>
        <w:t xml:space="preserve"> and </w:t>
      </w:r>
      <w:r w:rsidR="008835F3">
        <w:rPr>
          <w:rFonts w:ascii="Times-Roman" w:hAnsi="Times-Roman" w:cs="Times-Roman" w:hint="eastAsia"/>
          <w:color w:val="000000"/>
          <w:kern w:val="0"/>
          <w:szCs w:val="24"/>
        </w:rPr>
        <w:t xml:space="preserve">pollen </w:t>
      </w:r>
      <w:r w:rsidR="00A2796E">
        <w:rPr>
          <w:rFonts w:ascii="Times-Roman" w:hAnsi="Times-Roman" w:cs="Times-Roman" w:hint="eastAsia"/>
          <w:color w:val="000000"/>
          <w:kern w:val="0"/>
          <w:szCs w:val="24"/>
        </w:rPr>
        <w:t>concentrations</w:t>
      </w:r>
      <w:r>
        <w:rPr>
          <w:rFonts w:ascii="Times-Roman" w:hAnsi="Times-Roman" w:cs="Times-Roman" w:hint="eastAsia"/>
          <w:color w:val="000000"/>
          <w:kern w:val="0"/>
          <w:szCs w:val="24"/>
        </w:rPr>
        <w:t xml:space="preserve"> may be different</w:t>
      </w:r>
      <w:r w:rsidR="008835F3">
        <w:rPr>
          <w:rFonts w:ascii="Times-Roman" w:hAnsi="Times-Roman" w:cs="Times-Roman" w:hint="eastAsia"/>
          <w:color w:val="000000"/>
          <w:kern w:val="0"/>
          <w:szCs w:val="24"/>
        </w:rPr>
        <w:t xml:space="preserve"> </w:t>
      </w:r>
      <w:r>
        <w:rPr>
          <w:rFonts w:ascii="Times-Roman" w:hAnsi="Times-Roman" w:cs="Times-Roman"/>
          <w:color w:val="000000"/>
          <w:kern w:val="0"/>
          <w:szCs w:val="24"/>
        </w:rPr>
        <w:t>for</w:t>
      </w:r>
      <w:r w:rsidR="008835F3">
        <w:rPr>
          <w:rFonts w:ascii="Times-Roman" w:hAnsi="Times-Roman" w:cs="Times-Roman" w:hint="eastAsia"/>
          <w:color w:val="000000"/>
          <w:kern w:val="0"/>
          <w:szCs w:val="24"/>
        </w:rPr>
        <w:t xml:space="preserve"> each year</w:t>
      </w:r>
      <w:r w:rsidR="00F80C78">
        <w:rPr>
          <w:rFonts w:ascii="Times-Roman" w:hAnsi="Times-Roman" w:cs="Times-Roman"/>
          <w:color w:val="000000"/>
          <w:kern w:val="0"/>
          <w:szCs w:val="24"/>
        </w:rPr>
        <w:t xml:space="preserve"> </w:t>
      </w:r>
      <w:r w:rsidR="00222E77">
        <w:rPr>
          <w:rFonts w:ascii="Times-Roman" w:hAnsi="Times-Roman" w:cs="Times-Roman"/>
          <w:color w:val="000000"/>
          <w:kern w:val="0"/>
          <w:szCs w:val="24"/>
        </w:rPr>
        <w:fldChar w:fldCharType="begin"/>
      </w:r>
      <w:r w:rsidR="002D6A9C">
        <w:rPr>
          <w:rFonts w:ascii="Times-Roman" w:hAnsi="Times-Roman" w:cs="Times-Roman"/>
          <w:color w:val="000000"/>
          <w:kern w:val="0"/>
          <w:szCs w:val="24"/>
        </w:rPr>
        <w:instrText xml:space="preserve"> ADDIN EN.CITE &lt;EndNote&gt;&lt;Cite&gt;&lt;Author&gt;Zhang&lt;/Author&gt;&lt;Year&gt;2013&lt;/Year&gt;&lt;RecNum&gt;65&lt;/RecNum&gt;&lt;DisplayText&gt;(Zhang et al., 2013a)&lt;/DisplayText&gt;&lt;record&gt;&lt;rec-number&gt;65&lt;/rec-number&gt;&lt;foreign-keys&gt;&lt;key app="EN" db-id="tdz2dxda7d9zpsere5vps09wvftsz5xrwvx9" timestamp="1391103422"&gt;65&lt;/key&gt;&lt;/foreign-keys&gt;&lt;ref-type name="Journal Article"&gt;17&lt;/ref-type&gt;&lt;contributors&gt;&lt;authors&gt;&lt;author&gt;Zhang, Y.&lt;/author&gt;&lt;author&gt;Bielory, L.&lt;/author&gt;&lt;author&gt;Georgopoulos, P. G.&lt;/author&gt;&lt;/authors&gt;&lt;/contributors&gt;&lt;auth-address&gt;Environmental and Occupational Health Sciences Institute (EOHSI)-A Joint Institute of UMDNJ-RW Johnson Medical School &amp;amp; Rutgers University, Piscataway, NJ, 08854, USA.&lt;/auth-address&gt;&lt;titles&gt;&lt;title&gt;Climate change effect on Betula (birch) and Quercus (oak) pollen seasons in the United States&lt;/title&gt;&lt;secondary-title&gt;Int J Biometeorol&lt;/secondary-title&gt;&lt;alt-title&gt;International journal of biometeorology&lt;/alt-title&gt;&lt;/titles&gt;&lt;periodical&gt;&lt;full-title&gt;Int J Biometeorol&lt;/full-title&gt;&lt;abbr-1&gt;International journal of biometeorology&lt;/abbr-1&gt;&lt;/periodical&gt;&lt;alt-periodical&gt;&lt;full-title&gt;Int J Biometeorol&lt;/full-title&gt;&lt;abbr-1&gt;International journal of biometeorology&lt;/abbr-1&gt;&lt;/alt-periodical&gt;&lt;edition&gt;2013/06/25&lt;/edition&gt;&lt;dates&gt;&lt;year&gt;2013&lt;/year&gt;&lt;pub-dates&gt;&lt;date&gt;Jun 21&lt;/date&gt;&lt;/pub-dates&gt;&lt;/dates&gt;&lt;isbn&gt;0020-7128&lt;/isbn&gt;&lt;accession-num&gt;23793955&lt;/accession-num&gt;&lt;urls&gt;&lt;/urls&gt;&lt;custom2&gt;Pmc3851577&lt;/custom2&gt;&lt;custom6&gt;Nihms497304&lt;/custom6&gt;&lt;electronic-resource-num&gt;10.1007/s00484-013-0674-7&lt;/electronic-resource-num&gt;&lt;remote-database-provider&gt;Nlm&lt;/remote-database-provider&gt;&lt;language&gt;Eng&lt;/language&gt;&lt;/record&gt;&lt;/Cite&gt;&lt;/EndNote&gt;</w:instrText>
      </w:r>
      <w:r w:rsidR="00222E77">
        <w:rPr>
          <w:rFonts w:ascii="Times-Roman" w:hAnsi="Times-Roman" w:cs="Times-Roman"/>
          <w:color w:val="000000"/>
          <w:kern w:val="0"/>
          <w:szCs w:val="24"/>
        </w:rPr>
        <w:fldChar w:fldCharType="separate"/>
      </w:r>
      <w:r w:rsidR="00E017AB">
        <w:rPr>
          <w:rFonts w:ascii="Times-Roman" w:hAnsi="Times-Roman" w:cs="Times-Roman"/>
          <w:noProof/>
          <w:color w:val="000000"/>
          <w:kern w:val="0"/>
          <w:szCs w:val="24"/>
        </w:rPr>
        <w:t>(</w:t>
      </w:r>
      <w:hyperlink w:anchor="_ENREF_29" w:tooltip="Zhang, 2013 #65" w:history="1">
        <w:r w:rsidR="00637C89">
          <w:rPr>
            <w:rFonts w:ascii="Times-Roman" w:hAnsi="Times-Roman" w:cs="Times-Roman"/>
            <w:noProof/>
            <w:color w:val="000000"/>
            <w:kern w:val="0"/>
            <w:szCs w:val="24"/>
          </w:rPr>
          <w:t>Zhang et al., 2013a</w:t>
        </w:r>
      </w:hyperlink>
      <w:r w:rsidR="00E017AB">
        <w:rPr>
          <w:rFonts w:ascii="Times-Roman" w:hAnsi="Times-Roman" w:cs="Times-Roman"/>
          <w:noProof/>
          <w:color w:val="000000"/>
          <w:kern w:val="0"/>
          <w:szCs w:val="24"/>
        </w:rPr>
        <w:t>)</w:t>
      </w:r>
      <w:r w:rsidR="00222E77">
        <w:rPr>
          <w:rFonts w:ascii="Times-Roman" w:hAnsi="Times-Roman" w:cs="Times-Roman"/>
          <w:color w:val="000000"/>
          <w:kern w:val="0"/>
          <w:szCs w:val="24"/>
        </w:rPr>
        <w:fldChar w:fldCharType="end"/>
      </w:r>
      <w:r w:rsidR="008835F3">
        <w:rPr>
          <w:rFonts w:ascii="Times-Roman" w:hAnsi="Times-Roman" w:cs="Times-Roman" w:hint="eastAsia"/>
          <w:color w:val="000000"/>
          <w:kern w:val="0"/>
          <w:szCs w:val="24"/>
        </w:rPr>
        <w:t xml:space="preserve">. </w:t>
      </w:r>
      <w:r>
        <w:rPr>
          <w:rFonts w:ascii="Times-Roman" w:hAnsi="Times-Roman" w:cs="Times-Roman"/>
          <w:color w:val="000000"/>
          <w:kern w:val="0"/>
          <w:szCs w:val="24"/>
        </w:rPr>
        <w:t>For the purpose of the present study</w:t>
      </w:r>
      <w:r w:rsidR="00B304A1">
        <w:rPr>
          <w:rFonts w:ascii="Times-Roman" w:hAnsi="Times-Roman" w:cs="Times-Roman"/>
          <w:color w:val="000000"/>
          <w:kern w:val="0"/>
          <w:szCs w:val="24"/>
        </w:rPr>
        <w:t xml:space="preserve"> and</w:t>
      </w:r>
      <w:r w:rsidR="00B304A1">
        <w:rPr>
          <w:rFonts w:ascii="Times-Roman" w:hAnsi="Times-Roman" w:cs="Times-Roman" w:hint="eastAsia"/>
          <w:color w:val="000000"/>
          <w:kern w:val="0"/>
          <w:szCs w:val="24"/>
        </w:rPr>
        <w:t xml:space="preserve"> to investigate the trend of the pollen </w:t>
      </w:r>
      <w:r w:rsidR="00B304A1">
        <w:rPr>
          <w:rFonts w:ascii="Times-Roman" w:hAnsi="Times-Roman" w:cs="Times-Roman" w:hint="eastAsia"/>
          <w:color w:val="000000"/>
          <w:kern w:val="0"/>
          <w:szCs w:val="24"/>
        </w:rPr>
        <w:lastRenderedPageBreak/>
        <w:t>counts over time</w:t>
      </w:r>
      <w:r>
        <w:rPr>
          <w:rFonts w:ascii="Times-Roman" w:hAnsi="Times-Roman" w:cs="Times-Roman"/>
          <w:color w:val="000000"/>
          <w:kern w:val="0"/>
          <w:szCs w:val="24"/>
        </w:rPr>
        <w:t>, p</w:t>
      </w:r>
      <w:r w:rsidR="00A2796E">
        <w:rPr>
          <w:rFonts w:ascii="Times-Roman" w:hAnsi="Times-Roman" w:cs="Times-Roman" w:hint="eastAsia"/>
          <w:color w:val="000000"/>
          <w:kern w:val="0"/>
          <w:szCs w:val="24"/>
        </w:rPr>
        <w:t>ollen concentration</w:t>
      </w:r>
      <w:r>
        <w:rPr>
          <w:rFonts w:ascii="Times-Roman" w:hAnsi="Times-Roman" w:cs="Times-Roman"/>
          <w:color w:val="000000"/>
          <w:kern w:val="0"/>
          <w:szCs w:val="24"/>
        </w:rPr>
        <w:t xml:space="preserve"> data</w:t>
      </w:r>
      <w:r w:rsidR="00A2796E">
        <w:rPr>
          <w:rFonts w:ascii="Times-Roman" w:hAnsi="Times-Roman" w:cs="Times-Roman" w:hint="eastAsia"/>
          <w:color w:val="000000"/>
          <w:kern w:val="0"/>
          <w:szCs w:val="24"/>
        </w:rPr>
        <w:t xml:space="preserve"> </w:t>
      </w:r>
      <w:r>
        <w:rPr>
          <w:rFonts w:ascii="Times-Roman" w:hAnsi="Times-Roman" w:cs="Times-Roman"/>
          <w:color w:val="000000"/>
          <w:kern w:val="0"/>
          <w:szCs w:val="24"/>
        </w:rPr>
        <w:t>for</w:t>
      </w:r>
      <w:r w:rsidR="00075EDA">
        <w:rPr>
          <w:rFonts w:ascii="Times-Roman" w:hAnsi="Times-Roman" w:cs="Times-Roman" w:hint="eastAsia"/>
          <w:color w:val="000000"/>
          <w:kern w:val="0"/>
          <w:szCs w:val="24"/>
        </w:rPr>
        <w:t xml:space="preserve"> 1994 to 2010 are divided into two parts</w:t>
      </w:r>
      <w:r w:rsidR="00B304A1">
        <w:rPr>
          <w:rFonts w:ascii="Times-Roman" w:hAnsi="Times-Roman" w:cs="Times-Roman"/>
          <w:color w:val="000000"/>
          <w:kern w:val="0"/>
          <w:szCs w:val="24"/>
        </w:rPr>
        <w:t xml:space="preserve">: </w:t>
      </w:r>
      <w:r w:rsidR="00075EDA">
        <w:rPr>
          <w:rFonts w:ascii="Times-Roman" w:hAnsi="Times-Roman" w:cs="Times-Roman" w:hint="eastAsia"/>
          <w:color w:val="000000"/>
          <w:kern w:val="0"/>
          <w:szCs w:val="24"/>
        </w:rPr>
        <w:t>1994-</w:t>
      </w:r>
      <w:r w:rsidR="00D64AB2">
        <w:rPr>
          <w:rFonts w:ascii="Times-Roman" w:hAnsi="Times-Roman" w:cs="Times-Roman" w:hint="eastAsia"/>
          <w:color w:val="000000"/>
          <w:kern w:val="0"/>
          <w:szCs w:val="24"/>
        </w:rPr>
        <w:t>2000</w:t>
      </w:r>
      <w:r w:rsidR="00FF4EFD">
        <w:rPr>
          <w:rFonts w:ascii="Times-Roman" w:hAnsi="Times-Roman" w:cs="Times-Roman"/>
          <w:color w:val="000000"/>
          <w:kern w:val="0"/>
          <w:szCs w:val="24"/>
        </w:rPr>
        <w:t>(7 years long)</w:t>
      </w:r>
      <w:r w:rsidR="00B304A1">
        <w:rPr>
          <w:rFonts w:ascii="Times-Roman" w:hAnsi="Times-Roman" w:cs="Times-Roman"/>
          <w:color w:val="000000"/>
          <w:kern w:val="0"/>
          <w:szCs w:val="24"/>
        </w:rPr>
        <w:t xml:space="preserve"> and </w:t>
      </w:r>
      <w:r w:rsidR="00CE031A">
        <w:rPr>
          <w:rFonts w:ascii="Times-Roman" w:hAnsi="Times-Roman" w:cs="Times-Roman" w:hint="eastAsia"/>
          <w:color w:val="000000"/>
          <w:kern w:val="0"/>
          <w:szCs w:val="24"/>
        </w:rPr>
        <w:t>200</w:t>
      </w:r>
      <w:r w:rsidR="00CE031A">
        <w:rPr>
          <w:rFonts w:ascii="Times-Roman" w:hAnsi="Times-Roman" w:cs="Times-Roman"/>
          <w:color w:val="000000"/>
          <w:kern w:val="0"/>
          <w:szCs w:val="24"/>
        </w:rPr>
        <w:t>3</w:t>
      </w:r>
      <w:r w:rsidR="00075EDA">
        <w:rPr>
          <w:rFonts w:ascii="Times-Roman" w:hAnsi="Times-Roman" w:cs="Times-Roman" w:hint="eastAsia"/>
          <w:color w:val="000000"/>
          <w:kern w:val="0"/>
          <w:szCs w:val="24"/>
        </w:rPr>
        <w:t>-2010</w:t>
      </w:r>
      <w:r w:rsidR="00FF4EFD">
        <w:rPr>
          <w:rFonts w:ascii="Times-Roman" w:hAnsi="Times-Roman" w:cs="Times-Roman"/>
          <w:color w:val="000000"/>
          <w:kern w:val="0"/>
          <w:szCs w:val="24"/>
        </w:rPr>
        <w:t xml:space="preserve"> (8 years long)</w:t>
      </w:r>
      <w:r w:rsidR="00175A90">
        <w:rPr>
          <w:rFonts w:ascii="Times-Roman" w:hAnsi="Times-Roman" w:cs="Times-Roman"/>
          <w:color w:val="000000"/>
          <w:kern w:val="0"/>
          <w:szCs w:val="24"/>
        </w:rPr>
        <w:t>.</w:t>
      </w:r>
    </w:p>
    <w:p w:rsidR="00185763" w:rsidRDefault="00CE031A">
      <w:pPr>
        <w:autoSpaceDE w:val="0"/>
        <w:autoSpaceDN w:val="0"/>
        <w:adjustRightInd w:val="0"/>
        <w:snapToGrid w:val="0"/>
        <w:spacing w:before="96" w:after="120"/>
        <w:ind w:firstLine="720"/>
        <w:contextualSpacing/>
        <w:rPr>
          <w:rFonts w:ascii="Times-Roman" w:hAnsi="Times-Roman" w:cs="Times-Roman"/>
          <w:color w:val="000000"/>
          <w:kern w:val="0"/>
          <w:szCs w:val="24"/>
        </w:rPr>
      </w:pPr>
      <w:r>
        <w:rPr>
          <w:rFonts w:ascii="Times-Roman" w:hAnsi="Times-Roman" w:cs="Times-Roman"/>
          <w:color w:val="000000"/>
          <w:kern w:val="0"/>
          <w:szCs w:val="24"/>
        </w:rPr>
        <w:t xml:space="preserve">, since pollen data in year 2001 and year 2002 are not public </w:t>
      </w:r>
      <w:r w:rsidR="00EC268C">
        <w:rPr>
          <w:rFonts w:ascii="Times-Roman" w:hAnsi="Times-Roman" w:cs="Times-Roman"/>
          <w:color w:val="000000"/>
          <w:kern w:val="0"/>
          <w:szCs w:val="24"/>
        </w:rPr>
        <w:t>accessible</w:t>
      </w:r>
      <w:r>
        <w:rPr>
          <w:rFonts w:ascii="Times-Roman" w:hAnsi="Times-Roman" w:cs="Times-Roman"/>
          <w:color w:val="000000"/>
          <w:kern w:val="0"/>
          <w:szCs w:val="24"/>
        </w:rPr>
        <w:t xml:space="preserve"> </w:t>
      </w:r>
      <w:proofErr w:type="gramStart"/>
      <w:r w:rsidR="00793D4E">
        <w:rPr>
          <w:rFonts w:ascii="Times-Roman" w:hAnsi="Times-Roman" w:cs="Times-Roman" w:hint="eastAsia"/>
          <w:color w:val="000000"/>
          <w:kern w:val="0"/>
          <w:szCs w:val="24"/>
        </w:rPr>
        <w:t>Two</w:t>
      </w:r>
      <w:proofErr w:type="gramEnd"/>
      <w:r w:rsidR="00793D4E">
        <w:rPr>
          <w:rFonts w:ascii="Times-Roman" w:hAnsi="Times-Roman" w:cs="Times-Roman" w:hint="eastAsia"/>
          <w:color w:val="000000"/>
          <w:kern w:val="0"/>
          <w:szCs w:val="24"/>
        </w:rPr>
        <w:t xml:space="preserve"> values are used to </w:t>
      </w:r>
      <w:r w:rsidR="00771A78">
        <w:rPr>
          <w:rFonts w:ascii="Times-Roman" w:hAnsi="Times-Roman" w:cs="Times-Roman"/>
          <w:color w:val="000000"/>
          <w:kern w:val="0"/>
          <w:szCs w:val="24"/>
        </w:rPr>
        <w:t>estimate</w:t>
      </w:r>
      <w:r w:rsidR="00793D4E">
        <w:rPr>
          <w:rFonts w:ascii="Times-Roman" w:hAnsi="Times-Roman" w:cs="Times-Roman" w:hint="eastAsia"/>
          <w:color w:val="000000"/>
          <w:kern w:val="0"/>
          <w:szCs w:val="24"/>
        </w:rPr>
        <w:t xml:space="preserve"> the trend</w:t>
      </w:r>
      <w:r w:rsidR="00B304A1">
        <w:rPr>
          <w:rFonts w:ascii="Times-Roman" w:hAnsi="Times-Roman" w:cs="Times-Roman"/>
          <w:color w:val="000000"/>
          <w:kern w:val="0"/>
          <w:szCs w:val="24"/>
        </w:rPr>
        <w:t>:</w:t>
      </w:r>
      <w:r w:rsidR="00A2796E">
        <w:rPr>
          <w:rFonts w:ascii="Times-Roman" w:hAnsi="Times-Roman" w:cs="Times-Roman" w:hint="eastAsia"/>
          <w:color w:val="000000"/>
          <w:kern w:val="0"/>
          <w:szCs w:val="24"/>
        </w:rPr>
        <w:t xml:space="preserve"> </w:t>
      </w:r>
      <w:r w:rsidR="00771A78">
        <w:rPr>
          <w:rFonts w:ascii="Times-Roman" w:hAnsi="Times-Roman" w:cs="Times-Roman" w:hint="eastAsia"/>
          <w:color w:val="000000"/>
          <w:kern w:val="0"/>
          <w:szCs w:val="24"/>
        </w:rPr>
        <w:t>m</w:t>
      </w:r>
      <w:r w:rsidR="00793D4E">
        <w:rPr>
          <w:rFonts w:ascii="Times-Roman" w:hAnsi="Times-Roman" w:cs="Times-Roman" w:hint="eastAsia"/>
          <w:color w:val="000000"/>
          <w:kern w:val="0"/>
          <w:szCs w:val="24"/>
        </w:rPr>
        <w:t xml:space="preserve">ean of pollen </w:t>
      </w:r>
      <w:r w:rsidR="00A77D6A">
        <w:rPr>
          <w:rFonts w:ascii="Times-Roman" w:hAnsi="Times-Roman" w:cs="Times-Roman"/>
          <w:color w:val="000000"/>
          <w:kern w:val="0"/>
          <w:szCs w:val="24"/>
        </w:rPr>
        <w:t>concentration (</w:t>
      </w:r>
      <w:r w:rsidR="00CE4331" w:rsidRPr="00CE4331">
        <w:rPr>
          <w:rFonts w:ascii="Times-Roman" w:hAnsi="Times-Roman" w:cs="Times-Roman"/>
          <w:i/>
          <w:color w:val="000000"/>
          <w:kern w:val="0"/>
          <w:szCs w:val="24"/>
        </w:rPr>
        <w:t>C</w:t>
      </w:r>
      <w:r w:rsidR="00CE4331" w:rsidRPr="00CE4331">
        <w:rPr>
          <w:rFonts w:ascii="Times-Roman" w:hAnsi="Times-Roman" w:cs="Times-Roman"/>
          <w:i/>
          <w:color w:val="000000"/>
          <w:kern w:val="0"/>
          <w:szCs w:val="24"/>
          <w:vertAlign w:val="subscript"/>
        </w:rPr>
        <w:t>mean</w:t>
      </w:r>
      <w:r w:rsidR="00793D4E">
        <w:rPr>
          <w:rFonts w:ascii="Times-Roman" w:hAnsi="Times-Roman" w:cs="Times-Roman" w:hint="eastAsia"/>
          <w:color w:val="000000"/>
          <w:kern w:val="0"/>
          <w:szCs w:val="24"/>
        </w:rPr>
        <w:t>)</w:t>
      </w:r>
      <w:r w:rsidR="00075EDA">
        <w:rPr>
          <w:rFonts w:ascii="Times-Roman" w:hAnsi="Times-Roman" w:cs="Times-Roman" w:hint="eastAsia"/>
          <w:color w:val="000000"/>
          <w:kern w:val="0"/>
          <w:szCs w:val="24"/>
        </w:rPr>
        <w:t xml:space="preserve"> </w:t>
      </w:r>
      <w:r w:rsidR="00793D4E">
        <w:rPr>
          <w:rFonts w:ascii="Times-Roman" w:hAnsi="Times-Roman" w:cs="Times-Roman" w:hint="eastAsia"/>
          <w:color w:val="000000"/>
          <w:kern w:val="0"/>
          <w:szCs w:val="24"/>
        </w:rPr>
        <w:t xml:space="preserve">and </w:t>
      </w:r>
      <w:r w:rsidR="00771A78">
        <w:rPr>
          <w:rFonts w:ascii="Times-Roman" w:hAnsi="Times-Roman" w:cs="Times-Roman" w:hint="eastAsia"/>
          <w:color w:val="000000"/>
          <w:kern w:val="0"/>
          <w:szCs w:val="24"/>
        </w:rPr>
        <w:t>m</w:t>
      </w:r>
      <w:r w:rsidR="00793D4E">
        <w:rPr>
          <w:rFonts w:ascii="Times-Roman" w:hAnsi="Times-Roman" w:cs="Times-Roman" w:hint="eastAsia"/>
          <w:color w:val="000000"/>
          <w:kern w:val="0"/>
          <w:szCs w:val="24"/>
        </w:rPr>
        <w:t xml:space="preserve">ean of </w:t>
      </w:r>
      <w:r w:rsidR="00793D4E">
        <w:rPr>
          <w:rFonts w:ascii="Times-Roman" w:hAnsi="Times-Roman" w:cs="Times-Roman"/>
          <w:color w:val="000000"/>
          <w:kern w:val="0"/>
          <w:szCs w:val="24"/>
        </w:rPr>
        <w:t>maximum</w:t>
      </w:r>
      <w:r w:rsidR="00793D4E">
        <w:rPr>
          <w:rFonts w:ascii="Times-Roman" w:hAnsi="Times-Roman" w:cs="Times-Roman" w:hint="eastAsia"/>
          <w:color w:val="000000"/>
          <w:kern w:val="0"/>
          <w:szCs w:val="24"/>
        </w:rPr>
        <w:t xml:space="preserve"> pollen </w:t>
      </w:r>
      <w:r w:rsidR="00771A78">
        <w:rPr>
          <w:rFonts w:ascii="Times-Roman" w:hAnsi="Times-Roman" w:cs="Times-Roman" w:hint="eastAsia"/>
          <w:color w:val="000000"/>
          <w:kern w:val="0"/>
          <w:szCs w:val="24"/>
        </w:rPr>
        <w:t>concentration (</w:t>
      </w:r>
      <w:r w:rsidR="00CE4331" w:rsidRPr="00CE4331">
        <w:rPr>
          <w:rFonts w:ascii="Times-Roman" w:hAnsi="Times-Roman" w:cs="Times-Roman"/>
          <w:i/>
          <w:color w:val="000000"/>
          <w:kern w:val="0"/>
          <w:szCs w:val="24"/>
        </w:rPr>
        <w:t>C</w:t>
      </w:r>
      <w:r w:rsidR="00CE4331" w:rsidRPr="00CE4331">
        <w:rPr>
          <w:rFonts w:ascii="Times-Roman" w:hAnsi="Times-Roman" w:cs="Times-Roman"/>
          <w:i/>
          <w:color w:val="000000"/>
          <w:kern w:val="0"/>
          <w:szCs w:val="24"/>
          <w:vertAlign w:val="subscript"/>
        </w:rPr>
        <w:t>mean_max</w:t>
      </w:r>
      <w:r w:rsidR="00771A78">
        <w:rPr>
          <w:rFonts w:ascii="Times-Roman" w:hAnsi="Times-Roman" w:cs="Times-Roman" w:hint="eastAsia"/>
          <w:color w:val="000000"/>
          <w:kern w:val="0"/>
          <w:szCs w:val="24"/>
        </w:rPr>
        <w:t>)</w:t>
      </w:r>
      <w:r w:rsidR="00793D4E">
        <w:rPr>
          <w:rFonts w:ascii="Times-Roman" w:hAnsi="Times-Roman" w:cs="Times-Roman" w:hint="eastAsia"/>
          <w:color w:val="000000"/>
          <w:kern w:val="0"/>
          <w:szCs w:val="24"/>
        </w:rPr>
        <w:t xml:space="preserve"> per monitor station </w:t>
      </w:r>
      <w:r w:rsidR="00771A78">
        <w:rPr>
          <w:rFonts w:ascii="Times-Roman" w:hAnsi="Times-Roman" w:cs="Times-Roman" w:hint="eastAsia"/>
          <w:color w:val="000000"/>
          <w:kern w:val="0"/>
          <w:szCs w:val="24"/>
        </w:rPr>
        <w:t>per</w:t>
      </w:r>
      <w:r w:rsidR="00793D4E">
        <w:rPr>
          <w:rFonts w:ascii="Times-Roman" w:hAnsi="Times-Roman" w:cs="Times-Roman" w:hint="eastAsia"/>
          <w:color w:val="000000"/>
          <w:kern w:val="0"/>
          <w:szCs w:val="24"/>
        </w:rPr>
        <w:t xml:space="preserve"> year.</w:t>
      </w:r>
    </w:p>
    <w:p w:rsidR="00185763" w:rsidRDefault="00793D4E">
      <w:pPr>
        <w:pStyle w:val="MTDisplayEquation"/>
      </w:pPr>
      <w:r>
        <w:tab/>
      </w:r>
      <w:r w:rsidR="00BF5BCD" w:rsidRPr="00C71906">
        <w:rPr>
          <w:position w:val="-24"/>
        </w:rPr>
        <w:object w:dxaOrig="2299" w:dyaOrig="9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2pt;height:49.8pt" o:ole="">
            <v:imagedata r:id="rId13" o:title=""/>
          </v:shape>
          <o:OLEObject Type="Embed" ProgID="Equation.DSMT4" ShapeID="_x0000_i1025" DrawAspect="Content" ObjectID="_1456178914" r:id="rId14"/>
        </w:object>
      </w:r>
      <w:r>
        <w:tab/>
      </w:r>
      <w:r w:rsidR="00222E77">
        <w:fldChar w:fldCharType="begin"/>
      </w:r>
      <w:r w:rsidR="006C6599">
        <w:instrText xml:space="preserve"> MACROBUTTON MTPlaceRef \* MERGEFORMAT </w:instrText>
      </w:r>
      <w:r w:rsidR="00C91263">
        <w:fldChar w:fldCharType="begin"/>
      </w:r>
      <w:r w:rsidR="00C91263">
        <w:instrText xml:space="preserve"> SEQ MTEqn \h \* MERGEFORMAT </w:instrText>
      </w:r>
      <w:r w:rsidR="00C91263">
        <w:fldChar w:fldCharType="end"/>
      </w:r>
      <w:r w:rsidR="006C6599">
        <w:instrText>(</w:instrText>
      </w:r>
      <w:fldSimple w:instr=" SEQ MTChap \c \* Arabic \* MERGEFORMAT ">
        <w:r w:rsidR="0008141F">
          <w:rPr>
            <w:noProof/>
          </w:rPr>
          <w:instrText>2</w:instrText>
        </w:r>
      </w:fldSimple>
      <w:r w:rsidR="006C6599">
        <w:instrText>.</w:instrText>
      </w:r>
      <w:fldSimple w:instr=" SEQ MTEqn \c \* Arabic \* MERGEFORMAT ">
        <w:r w:rsidR="0008141F">
          <w:rPr>
            <w:noProof/>
          </w:rPr>
          <w:instrText>1</w:instrText>
        </w:r>
      </w:fldSimple>
      <w:r w:rsidR="006C6599">
        <w:instrText>)</w:instrText>
      </w:r>
      <w:r w:rsidR="00222E77">
        <w:fldChar w:fldCharType="end"/>
      </w:r>
    </w:p>
    <w:p w:rsidR="00185763" w:rsidRDefault="00090E8A">
      <w:pPr>
        <w:pStyle w:val="MTDisplayEquation"/>
      </w:pPr>
      <w:r>
        <w:tab/>
      </w:r>
      <w:r w:rsidR="001D02AA" w:rsidRPr="001D02AA">
        <w:rPr>
          <w:position w:val="-24"/>
        </w:rPr>
        <w:object w:dxaOrig="2680" w:dyaOrig="980">
          <v:shape id="_x0000_i1026" type="#_x0000_t75" style="width:135pt;height:49.8pt" o:ole="">
            <v:imagedata r:id="rId15" o:title=""/>
          </v:shape>
          <o:OLEObject Type="Embed" ProgID="Equation.DSMT4" ShapeID="_x0000_i1026" DrawAspect="Content" ObjectID="_1456178915" r:id="rId16"/>
        </w:object>
      </w:r>
      <w:r>
        <w:tab/>
      </w:r>
      <w:r w:rsidR="00222E77">
        <w:fldChar w:fldCharType="begin"/>
      </w:r>
      <w:r w:rsidR="006C6599">
        <w:instrText xml:space="preserve"> MACROBUTTON MTPlaceRef \* MERGEFORMAT </w:instrText>
      </w:r>
      <w:r w:rsidR="00C91263">
        <w:fldChar w:fldCharType="begin"/>
      </w:r>
      <w:r w:rsidR="00C91263">
        <w:instrText xml:space="preserve"> SEQ MTEqn \h \* MERGEFORMAT </w:instrText>
      </w:r>
      <w:r w:rsidR="00C91263">
        <w:fldChar w:fldCharType="end"/>
      </w:r>
      <w:r w:rsidR="006C6599">
        <w:instrText>(</w:instrText>
      </w:r>
      <w:fldSimple w:instr=" SEQ MTChap \c \* Arabic \* MERGEFORMAT ">
        <w:r w:rsidR="0008141F">
          <w:rPr>
            <w:noProof/>
          </w:rPr>
          <w:instrText>2</w:instrText>
        </w:r>
      </w:fldSimple>
      <w:r w:rsidR="006C6599">
        <w:instrText>.</w:instrText>
      </w:r>
      <w:fldSimple w:instr=" SEQ MTEqn \c \* Arabic \* MERGEFORMAT ">
        <w:r w:rsidR="0008141F">
          <w:rPr>
            <w:noProof/>
          </w:rPr>
          <w:instrText>2</w:instrText>
        </w:r>
      </w:fldSimple>
      <w:r w:rsidR="006C6599">
        <w:instrText>)</w:instrText>
      </w:r>
      <w:r w:rsidR="00222E77">
        <w:fldChar w:fldCharType="end"/>
      </w:r>
    </w:p>
    <w:p w:rsidR="00375020" w:rsidRPr="00C01CDF" w:rsidRDefault="00186F67" w:rsidP="00375020">
      <w:pPr>
        <w:pStyle w:val="CM46"/>
        <w:numPr>
          <w:ilvl w:val="0"/>
          <w:numId w:val="5"/>
        </w:numPr>
        <w:snapToGrid w:val="0"/>
        <w:ind w:left="965" w:firstLine="0"/>
        <w:mirrorIndents/>
        <w:rPr>
          <w:color w:val="000000"/>
          <w:kern w:val="2"/>
        </w:rPr>
      </w:pPr>
      <w:r>
        <w:rPr>
          <w:rFonts w:hint="eastAsia"/>
          <w:i/>
          <w:color w:val="000000"/>
          <w:kern w:val="2"/>
        </w:rPr>
        <w:t>i</w:t>
      </w:r>
      <w:r w:rsidR="00375020" w:rsidRPr="00C01CDF">
        <w:rPr>
          <w:color w:val="000000"/>
          <w:kern w:val="2"/>
        </w:rPr>
        <w:t xml:space="preserve"> </w:t>
      </w:r>
      <w:r w:rsidR="003B4AB1">
        <w:rPr>
          <w:color w:val="000000"/>
          <w:kern w:val="2"/>
        </w:rPr>
        <w:t xml:space="preserve">indicates </w:t>
      </w:r>
      <w:r>
        <w:rPr>
          <w:rFonts w:hint="eastAsia"/>
          <w:color w:val="000000"/>
          <w:kern w:val="2"/>
        </w:rPr>
        <w:t xml:space="preserve">year </w:t>
      </w:r>
      <w:r w:rsidR="001D02AA">
        <w:rPr>
          <w:rFonts w:hint="eastAsia"/>
          <w:i/>
          <w:color w:val="000000"/>
          <w:kern w:val="2"/>
        </w:rPr>
        <w:t>i</w:t>
      </w:r>
    </w:p>
    <w:p w:rsidR="00375020" w:rsidRPr="00C01CDF" w:rsidRDefault="00186F67" w:rsidP="00375020">
      <w:pPr>
        <w:pStyle w:val="CM46"/>
        <w:numPr>
          <w:ilvl w:val="0"/>
          <w:numId w:val="5"/>
        </w:numPr>
        <w:snapToGrid w:val="0"/>
        <w:ind w:left="965" w:firstLine="0"/>
        <w:mirrorIndents/>
        <w:rPr>
          <w:color w:val="000000"/>
          <w:kern w:val="2"/>
        </w:rPr>
      </w:pPr>
      <w:r>
        <w:rPr>
          <w:rFonts w:hint="eastAsia"/>
          <w:i/>
          <w:color w:val="000000"/>
          <w:kern w:val="2"/>
        </w:rPr>
        <w:t>j</w:t>
      </w:r>
      <w:r w:rsidR="00375020" w:rsidRPr="00C01CDF">
        <w:rPr>
          <w:color w:val="000000"/>
          <w:kern w:val="2"/>
        </w:rPr>
        <w:t xml:space="preserve"> </w:t>
      </w:r>
      <w:r w:rsidR="003B4AB1">
        <w:rPr>
          <w:color w:val="000000"/>
          <w:kern w:val="2"/>
        </w:rPr>
        <w:t>indicates</w:t>
      </w:r>
      <w:r w:rsidR="003B4AB1" w:rsidRPr="00C01CDF">
        <w:rPr>
          <w:color w:val="000000"/>
          <w:kern w:val="2"/>
        </w:rPr>
        <w:t xml:space="preserve"> </w:t>
      </w:r>
      <w:r>
        <w:rPr>
          <w:rFonts w:hint="eastAsia"/>
          <w:color w:val="000000"/>
          <w:kern w:val="2"/>
        </w:rPr>
        <w:t>monitor station</w:t>
      </w:r>
      <w:r w:rsidR="001D02AA">
        <w:rPr>
          <w:color w:val="000000"/>
          <w:kern w:val="2"/>
        </w:rPr>
        <w:t xml:space="preserve"> </w:t>
      </w:r>
      <w:r w:rsidR="001D02AA">
        <w:rPr>
          <w:rFonts w:hint="eastAsia"/>
          <w:i/>
          <w:color w:val="000000"/>
          <w:kern w:val="2"/>
        </w:rPr>
        <w:t>j</w:t>
      </w:r>
      <w:r w:rsidR="001D02AA" w:rsidDel="001D02AA">
        <w:rPr>
          <w:rFonts w:hint="eastAsia"/>
          <w:color w:val="000000"/>
          <w:kern w:val="2"/>
        </w:rPr>
        <w:t xml:space="preserve"> </w:t>
      </w:r>
    </w:p>
    <w:p w:rsidR="00375020" w:rsidRDefault="00186F67" w:rsidP="00375020">
      <w:pPr>
        <w:pStyle w:val="CM46"/>
        <w:numPr>
          <w:ilvl w:val="0"/>
          <w:numId w:val="5"/>
        </w:numPr>
        <w:snapToGrid w:val="0"/>
        <w:ind w:left="965" w:firstLine="0"/>
        <w:mirrorIndents/>
        <w:rPr>
          <w:color w:val="000000"/>
          <w:kern w:val="2"/>
        </w:rPr>
      </w:pPr>
      <w:r>
        <w:rPr>
          <w:rFonts w:hint="eastAsia"/>
          <w:i/>
          <w:color w:val="000000"/>
          <w:kern w:val="2"/>
        </w:rPr>
        <w:t>k</w:t>
      </w:r>
      <w:r w:rsidR="00375020" w:rsidRPr="00C01CDF">
        <w:rPr>
          <w:color w:val="000000"/>
          <w:kern w:val="2"/>
        </w:rPr>
        <w:t xml:space="preserve"> </w:t>
      </w:r>
      <w:r w:rsidR="003B4AB1">
        <w:rPr>
          <w:color w:val="000000"/>
          <w:kern w:val="2"/>
        </w:rPr>
        <w:t>indicates</w:t>
      </w:r>
      <w:r w:rsidR="003B4AB1" w:rsidRPr="00C01CDF">
        <w:rPr>
          <w:color w:val="000000"/>
          <w:kern w:val="2"/>
        </w:rPr>
        <w:t xml:space="preserve"> </w:t>
      </w:r>
      <w:r>
        <w:rPr>
          <w:rFonts w:hint="eastAsia"/>
          <w:color w:val="000000"/>
          <w:kern w:val="2"/>
        </w:rPr>
        <w:t>day</w:t>
      </w:r>
      <w:r w:rsidR="001D02AA">
        <w:rPr>
          <w:color w:val="000000"/>
          <w:kern w:val="2"/>
        </w:rPr>
        <w:t xml:space="preserve"> </w:t>
      </w:r>
      <w:r w:rsidR="001D02AA">
        <w:rPr>
          <w:rFonts w:hint="eastAsia"/>
          <w:i/>
          <w:color w:val="000000"/>
          <w:kern w:val="2"/>
        </w:rPr>
        <w:t>k</w:t>
      </w:r>
    </w:p>
    <w:p w:rsidR="00375020" w:rsidRPr="00C43DB7" w:rsidRDefault="00186F67" w:rsidP="00375020">
      <w:pPr>
        <w:pStyle w:val="CM46"/>
        <w:numPr>
          <w:ilvl w:val="0"/>
          <w:numId w:val="5"/>
        </w:numPr>
        <w:snapToGrid w:val="0"/>
        <w:ind w:left="965" w:firstLine="0"/>
        <w:mirrorIndents/>
        <w:rPr>
          <w:color w:val="000000"/>
          <w:kern w:val="2"/>
        </w:rPr>
      </w:pPr>
      <w:r>
        <w:rPr>
          <w:rFonts w:hint="eastAsia"/>
          <w:i/>
          <w:color w:val="000000"/>
          <w:kern w:val="2"/>
        </w:rPr>
        <w:t>c</w:t>
      </w:r>
      <w:r w:rsidR="00375020">
        <w:rPr>
          <w:color w:val="000000"/>
          <w:kern w:val="2"/>
        </w:rPr>
        <w:t xml:space="preserve"> </w:t>
      </w:r>
      <w:r w:rsidR="00A21BB5">
        <w:rPr>
          <w:color w:val="000000"/>
          <w:kern w:val="2"/>
        </w:rPr>
        <w:t>indicates</w:t>
      </w:r>
      <w:r w:rsidR="00375020">
        <w:rPr>
          <w:color w:val="000000"/>
          <w:kern w:val="2"/>
        </w:rPr>
        <w:t xml:space="preserve"> </w:t>
      </w:r>
      <w:r>
        <w:rPr>
          <w:rFonts w:hint="eastAsia"/>
          <w:color w:val="000000"/>
          <w:kern w:val="2"/>
        </w:rPr>
        <w:t>concentration (pollen grains/m</w:t>
      </w:r>
      <w:r>
        <w:rPr>
          <w:rFonts w:hint="eastAsia"/>
          <w:color w:val="000000"/>
          <w:kern w:val="2"/>
          <w:vertAlign w:val="superscript"/>
        </w:rPr>
        <w:t>3</w:t>
      </w:r>
      <w:r>
        <w:rPr>
          <w:rFonts w:hint="eastAsia"/>
          <w:color w:val="000000"/>
          <w:kern w:val="2"/>
        </w:rPr>
        <w:t>) in a single day</w:t>
      </w:r>
    </w:p>
    <w:p w:rsidR="00185763" w:rsidRDefault="00185763"/>
    <w:p w:rsidR="00E414B5" w:rsidRDefault="00AD1AF7" w:rsidP="00BF6767">
      <w:pPr>
        <w:pStyle w:val="3"/>
      </w:pPr>
      <w:r>
        <w:rPr>
          <w:rFonts w:hint="eastAsia"/>
        </w:rPr>
        <w:t xml:space="preserve"> </w:t>
      </w:r>
      <w:bookmarkStart w:id="23" w:name="_Toc380964831"/>
      <w:r w:rsidR="00E10BF9">
        <w:t>Population D</w:t>
      </w:r>
      <w:r w:rsidR="004E22CF">
        <w:t>ata and Exposure Factor</w:t>
      </w:r>
      <w:r w:rsidR="00E10BF9">
        <w:t>s</w:t>
      </w:r>
      <w:bookmarkEnd w:id="23"/>
    </w:p>
    <w:p w:rsidR="003C404E" w:rsidRDefault="003C404E" w:rsidP="003C404E">
      <w:pPr>
        <w:spacing w:before="96" w:after="120"/>
        <w:ind w:firstLine="720"/>
        <w:rPr>
          <w:rFonts w:cs="Times New Roman"/>
          <w:color w:val="000000"/>
          <w:szCs w:val="24"/>
          <w:shd w:val="clear" w:color="auto" w:fill="FFFFFF"/>
        </w:rPr>
      </w:pPr>
      <w:r>
        <w:rPr>
          <w:rFonts w:cs="Times New Roman"/>
          <w:color w:val="000000"/>
          <w:szCs w:val="24"/>
          <w:shd w:val="clear" w:color="auto" w:fill="FFFFFF"/>
        </w:rPr>
        <w:t>P</w:t>
      </w:r>
      <w:r w:rsidRPr="004E22CF">
        <w:rPr>
          <w:rFonts w:cs="Times New Roman"/>
          <w:color w:val="000000"/>
          <w:szCs w:val="24"/>
          <w:shd w:val="clear" w:color="auto" w:fill="FFFFFF"/>
        </w:rPr>
        <w:t xml:space="preserve">opulation data </w:t>
      </w:r>
      <w:r>
        <w:rPr>
          <w:rFonts w:cs="Times New Roman"/>
          <w:color w:val="000000"/>
          <w:szCs w:val="24"/>
          <w:shd w:val="clear" w:color="auto" w:fill="FFFFFF"/>
        </w:rPr>
        <w:t xml:space="preserve">were retrieved </w:t>
      </w:r>
      <w:r w:rsidRPr="004E22CF">
        <w:rPr>
          <w:rFonts w:cs="Times New Roman"/>
          <w:color w:val="000000"/>
          <w:szCs w:val="24"/>
          <w:shd w:val="clear" w:color="auto" w:fill="FFFFFF"/>
        </w:rPr>
        <w:t xml:space="preserve">from the United States </w:t>
      </w:r>
      <w:r>
        <w:rPr>
          <w:rFonts w:cs="Times New Roman"/>
          <w:color w:val="000000"/>
          <w:szCs w:val="24"/>
          <w:shd w:val="clear" w:color="auto" w:fill="FFFFFF"/>
        </w:rPr>
        <w:t>C</w:t>
      </w:r>
      <w:r w:rsidRPr="004E22CF">
        <w:rPr>
          <w:rFonts w:cs="Times New Roman"/>
          <w:color w:val="000000"/>
          <w:szCs w:val="24"/>
          <w:shd w:val="clear" w:color="auto" w:fill="FFFFFF"/>
        </w:rPr>
        <w:t xml:space="preserve">ensus </w:t>
      </w:r>
      <w:r>
        <w:rPr>
          <w:rFonts w:cs="Times New Roman"/>
          <w:color w:val="000000"/>
          <w:szCs w:val="24"/>
          <w:shd w:val="clear" w:color="auto" w:fill="FFFFFF"/>
        </w:rPr>
        <w:t>B</w:t>
      </w:r>
      <w:r w:rsidRPr="004E22CF">
        <w:rPr>
          <w:rFonts w:cs="Times New Roman"/>
          <w:color w:val="000000"/>
          <w:szCs w:val="24"/>
          <w:shd w:val="clear" w:color="auto" w:fill="FFFFFF"/>
        </w:rPr>
        <w:t xml:space="preserve">ureau </w:t>
      </w:r>
      <w:r w:rsidR="00077605">
        <w:rPr>
          <w:rFonts w:cs="Times New Roman"/>
          <w:color w:val="000000"/>
          <w:szCs w:val="24"/>
          <w:shd w:val="clear" w:color="auto" w:fill="FFFFFF"/>
        </w:rPr>
        <w:t>D</w:t>
      </w:r>
      <w:r w:rsidR="00077605" w:rsidRPr="004E22CF">
        <w:rPr>
          <w:rFonts w:cs="Times New Roman"/>
          <w:color w:val="000000"/>
          <w:szCs w:val="24"/>
          <w:shd w:val="clear" w:color="auto" w:fill="FFFFFF"/>
        </w:rPr>
        <w:t xml:space="preserve">emographic </w:t>
      </w:r>
      <w:r w:rsidRPr="004E22CF">
        <w:rPr>
          <w:rFonts w:cs="Times New Roman"/>
          <w:color w:val="000000"/>
          <w:szCs w:val="24"/>
          <w:shd w:val="clear" w:color="auto" w:fill="FFFFFF"/>
        </w:rPr>
        <w:t xml:space="preserve">data </w:t>
      </w:r>
      <w:r>
        <w:rPr>
          <w:rFonts w:cs="Times New Roman"/>
          <w:color w:val="000000"/>
          <w:szCs w:val="24"/>
          <w:shd w:val="clear" w:color="auto" w:fill="FFFFFF"/>
        </w:rPr>
        <w:t xml:space="preserve">on </w:t>
      </w:r>
      <w:r w:rsidRPr="004E22CF">
        <w:rPr>
          <w:rFonts w:cs="Times New Roman"/>
          <w:color w:val="000000"/>
          <w:szCs w:val="24"/>
          <w:shd w:val="clear" w:color="auto" w:fill="FFFFFF"/>
        </w:rPr>
        <w:t>the general population</w:t>
      </w:r>
      <w:r w:rsidR="00B64357">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&lt;EndNote&gt;&lt;Cite&gt;&lt;Author&gt;U.S Census Bureau&lt;/Author&gt;&lt;Year&gt;2010&lt;/Year&gt;&lt;RecNum&gt;16&lt;/RecNum&gt;&lt;DisplayText&gt;(U.S Census Bureau, 2010)&lt;/DisplayText&gt;&lt;record&gt;&lt;rec-number&gt;16&lt;/rec-number&gt;&lt;foreign-keys&gt;&lt;key app="EN" db-id="tdz2dxda7d9zpsere5vps09wvftsz5xrwvx9" timestamp="1387474795"&gt;16&lt;/key&gt;&lt;/foreign-keys&gt;&lt;ref-type name="Web Page"&gt;12&lt;/ref-type&gt;&lt;contributors&gt;&lt;authors&gt;&lt;author&gt;U.S Census Bureau,&lt;/author&gt;&lt;/authors&gt;&lt;/contributors&gt;&lt;titles&gt;&lt;title&gt;Profile of General Population and Housing Characteristics: 2010  &lt;/title&gt;&lt;/titles&gt;&lt;dates&gt;&lt;year&gt;2010&lt;/year&gt;&lt;/dates&gt;&lt;urls&gt;&lt;related-urls&gt;&lt;url&gt;http://factfinder2.census.gov/faces/tableservices/jsf/pages/productview.xhtml?pid=DEC_10_113_113DP1&amp;amp;prodType=table&lt;/url&gt;&lt;/related-urls&gt;&lt;/urls&gt;&lt;/record&gt;&lt;/Cite&gt;&lt;/EndNote&gt;</w:instrText>
      </w:r>
      <w:r w:rsidR="00222E77">
        <w:rPr>
          <w:rFonts w:cs="Times New Roman"/>
          <w:color w:val="000000"/>
          <w:szCs w:val="24"/>
          <w:shd w:val="clear" w:color="auto" w:fill="FFFFFF"/>
        </w:rPr>
        <w:fldChar w:fldCharType="separate"/>
      </w:r>
      <w:r w:rsidR="00B64357">
        <w:rPr>
          <w:rFonts w:cs="Times New Roman"/>
          <w:noProof/>
          <w:color w:val="000000"/>
          <w:szCs w:val="24"/>
          <w:shd w:val="clear" w:color="auto" w:fill="FFFFFF"/>
        </w:rPr>
        <w:t>(</w:t>
      </w:r>
      <w:hyperlink w:anchor="_ENREF_26" w:tooltip="U.S Census Bureau, 2010 #16" w:history="1">
        <w:r w:rsidR="00637C89">
          <w:rPr>
            <w:rFonts w:cs="Times New Roman"/>
            <w:noProof/>
            <w:color w:val="000000"/>
            <w:szCs w:val="24"/>
            <w:shd w:val="clear" w:color="auto" w:fill="FFFFFF"/>
          </w:rPr>
          <w:t>U.S Census Bureau, 2010</w:t>
        </w:r>
      </w:hyperlink>
      <w:r w:rsidR="00B64357">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AE7373">
        <w:rPr>
          <w:rFonts w:cs="Times New Roman"/>
          <w:color w:val="000000"/>
          <w:szCs w:val="24"/>
          <w:shd w:val="clear" w:color="auto" w:fill="FFFFFF"/>
        </w:rPr>
        <w:t>. The demographic data were</w:t>
      </w:r>
      <w:r>
        <w:rPr>
          <w:rFonts w:cs="Times New Roman"/>
          <w:color w:val="000000"/>
          <w:szCs w:val="24"/>
          <w:shd w:val="clear" w:color="auto" w:fill="FFFFFF"/>
        </w:rPr>
        <w:t xml:space="preserve"> </w:t>
      </w:r>
      <w:r w:rsidR="00AE7373">
        <w:rPr>
          <w:rFonts w:cs="Times New Roman"/>
          <w:color w:val="000000"/>
          <w:szCs w:val="24"/>
          <w:shd w:val="clear" w:color="auto" w:fill="FFFFFF"/>
        </w:rPr>
        <w:t>classified as</w:t>
      </w:r>
      <w:r w:rsidRPr="004E22CF">
        <w:rPr>
          <w:rFonts w:cs="Times New Roman"/>
          <w:color w:val="000000"/>
          <w:szCs w:val="24"/>
          <w:shd w:val="clear" w:color="auto" w:fill="FFFFFF"/>
        </w:rPr>
        <w:t xml:space="preserve"> the</w:t>
      </w:r>
      <w:r>
        <w:rPr>
          <w:rFonts w:cs="Times New Roman"/>
          <w:color w:val="000000"/>
          <w:szCs w:val="24"/>
          <w:shd w:val="clear" w:color="auto" w:fill="FFFFFF"/>
        </w:rPr>
        <w:t xml:space="preserve"> state-level </w:t>
      </w:r>
      <w:r w:rsidRPr="004E22CF">
        <w:rPr>
          <w:rFonts w:cs="Times New Roman"/>
          <w:color w:val="000000"/>
          <w:szCs w:val="24"/>
          <w:shd w:val="clear" w:color="auto" w:fill="FFFFFF"/>
        </w:rPr>
        <w:t xml:space="preserve">population </w:t>
      </w:r>
      <w:r>
        <w:rPr>
          <w:rFonts w:cs="Times New Roman"/>
          <w:color w:val="000000"/>
          <w:szCs w:val="24"/>
          <w:shd w:val="clear" w:color="auto" w:fill="FFFFFF"/>
        </w:rPr>
        <w:t>by age group</w:t>
      </w:r>
      <w:r w:rsidRPr="004E22CF">
        <w:rPr>
          <w:rFonts w:cs="Times New Roman"/>
          <w:color w:val="000000"/>
          <w:szCs w:val="24"/>
          <w:shd w:val="clear" w:color="auto" w:fill="FFFFFF"/>
        </w:rPr>
        <w:t xml:space="preserve"> and </w:t>
      </w:r>
      <w:r w:rsidR="00E55F50">
        <w:rPr>
          <w:rFonts w:cs="Times New Roman"/>
          <w:color w:val="000000"/>
          <w:szCs w:val="24"/>
          <w:shd w:val="clear" w:color="auto" w:fill="FFFFFF"/>
        </w:rPr>
        <w:t>gender</w:t>
      </w:r>
      <w:r w:rsidRPr="004E22CF">
        <w:rPr>
          <w:rFonts w:cs="Times New Roman"/>
          <w:color w:val="000000"/>
          <w:szCs w:val="24"/>
          <w:shd w:val="clear" w:color="auto" w:fill="FFFFFF"/>
        </w:rPr>
        <w:t>.</w:t>
      </w:r>
      <w:r>
        <w:rPr>
          <w:rFonts w:cs="Times New Roman"/>
          <w:color w:val="000000"/>
          <w:szCs w:val="24"/>
          <w:shd w:val="clear" w:color="auto" w:fill="FFFFFF"/>
        </w:rPr>
        <w:t xml:space="preserve"> We used ArcGIS</w:t>
      </w:r>
      <w:r w:rsidR="003D43E4">
        <w:rPr>
          <w:rFonts w:cs="Times New Roman"/>
          <w:color w:val="000000"/>
          <w:szCs w:val="24"/>
          <w:shd w:val="clear" w:color="auto" w:fill="FFFFFF"/>
        </w:rPr>
        <w:t xml:space="preserve"> </w:t>
      </w:r>
      <w:r>
        <w:rPr>
          <w:rFonts w:cs="Times New Roman"/>
          <w:color w:val="000000"/>
          <w:szCs w:val="24"/>
          <w:shd w:val="clear" w:color="auto" w:fill="FFFFFF"/>
        </w:rPr>
        <w:t>version 10.2</w:t>
      </w:r>
      <w:r w:rsidR="003D43E4">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&lt;EndNote&gt;&lt;Cite&gt;&lt;Author&gt;ESRI&lt;/Author&gt;&lt;Year&gt;2013&lt;/Year&gt;&lt;RecNum&gt;60&lt;/RecNum&gt;&lt;DisplayText&gt;(ESRI, 2013)&lt;/DisplayText&gt;&lt;record&gt;&lt;rec-number&gt;60&lt;/rec-number&gt;&lt;foreign-keys&gt;&lt;key app="EN" db-id="tdz2dxda7d9zpsere5vps09wvftsz5xrwvx9" timestamp="1391023235"&gt;60&lt;/key&gt;&lt;/foreign-keys&gt;&lt;ref-type name="Web Page"&gt;12&lt;/ref-type&gt;&lt;contributors&gt;&lt;authors&gt;&lt;author&gt;ESRI, ArcGIS&lt;/author&gt;&lt;/authors&gt;&lt;/contributors&gt;&lt;titles&gt;&lt;title&gt;ArcGIS&lt;/title&gt;&lt;/titles&gt;&lt;dates&gt;&lt;year&gt;2013&lt;/year&gt;&lt;/dates&gt;&lt;urls&gt;&lt;related-urls&gt;&lt;url&gt;http://www.esri.com/software/arcgis&lt;/url&gt;&lt;/related-urls&gt;&lt;/urls&gt;&lt;/record&gt;&lt;/Cite&gt;&lt;/EndNote&gt;</w:instrText>
      </w:r>
      <w:r w:rsidR="00222E77">
        <w:rPr>
          <w:rFonts w:cs="Times New Roman"/>
          <w:color w:val="000000"/>
          <w:szCs w:val="24"/>
          <w:shd w:val="clear" w:color="auto" w:fill="FFFFFF"/>
        </w:rPr>
        <w:fldChar w:fldCharType="separate"/>
      </w:r>
      <w:r w:rsidR="002D6A9C">
        <w:rPr>
          <w:rFonts w:cs="Times New Roman"/>
          <w:noProof/>
          <w:color w:val="000000"/>
          <w:szCs w:val="24"/>
          <w:shd w:val="clear" w:color="auto" w:fill="FFFFFF"/>
        </w:rPr>
        <w:t>(</w:t>
      </w:r>
      <w:hyperlink w:anchor="_ENREF_11" w:tooltip="ESRI, 2013 #60" w:history="1">
        <w:r w:rsidR="00637C89">
          <w:rPr>
            <w:rFonts w:cs="Times New Roman"/>
            <w:noProof/>
            <w:color w:val="000000"/>
            <w:szCs w:val="24"/>
            <w:shd w:val="clear" w:color="auto" w:fill="FFFFFF"/>
          </w:rPr>
          <w:t>ESRI, 2013</w:t>
        </w:r>
      </w:hyperlink>
      <w:r w:rsidR="002D6A9C">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to compile population data stratified by age and gender in </w:t>
      </w:r>
      <w:r w:rsidR="00E55F50">
        <w:rPr>
          <w:rFonts w:cs="Times New Roman"/>
          <w:color w:val="000000"/>
          <w:szCs w:val="24"/>
          <w:shd w:val="clear" w:color="auto" w:fill="FFFFFF"/>
        </w:rPr>
        <w:t>nine</w:t>
      </w:r>
      <w:r w:rsidR="003D43E4">
        <w:rPr>
          <w:rFonts w:cs="Times New Roman"/>
          <w:color w:val="000000"/>
          <w:szCs w:val="24"/>
          <w:shd w:val="clear" w:color="auto" w:fill="FFFFFF"/>
        </w:rPr>
        <w:t xml:space="preserve"> climate regions</w:t>
      </w:r>
      <w:r w:rsidR="00D206AB">
        <w:rPr>
          <w:rFonts w:cs="Times New Roman"/>
          <w:color w:val="000000"/>
          <w:szCs w:val="24"/>
          <w:shd w:val="clear" w:color="auto" w:fill="FFFFFF"/>
        </w:rPr>
        <w:t xml:space="preserve"> </w:t>
      </w:r>
      <w:r w:rsidR="00D206AB">
        <w:rPr>
          <w:rFonts w:cs="Times New Roman"/>
          <w:kern w:val="0"/>
          <w:szCs w:val="24"/>
        </w:rPr>
        <w:t>in contiguous US</w:t>
      </w:r>
      <w:r w:rsidR="00C055FE">
        <w:rPr>
          <w:rFonts w:cs="Times New Roman"/>
          <w:color w:val="000000"/>
          <w:szCs w:val="24"/>
          <w:shd w:val="clear" w:color="auto" w:fill="FFFFFF"/>
        </w:rPr>
        <w:t xml:space="preserve"> (see</w:t>
      </w:r>
      <w:r w:rsidR="00960E08">
        <w:rPr>
          <w:rFonts w:cs="Times New Roman"/>
          <w:color w:val="000000"/>
          <w:szCs w:val="24"/>
          <w:shd w:val="clear" w:color="auto" w:fill="FFFFFF"/>
        </w:rPr>
        <w:t xml:space="preserve"> </w:t>
      </w:r>
      <w:r w:rsidR="009A45A0">
        <w:fldChar w:fldCharType="begin"/>
      </w:r>
      <w:r w:rsidR="009A45A0">
        <w:instrText xml:space="preserve"> REF _Ref378851736 \h  \* MERGEFORMAT </w:instrText>
      </w:r>
      <w:r w:rsidR="009A45A0">
        <w:fldChar w:fldCharType="separate"/>
      </w:r>
      <w:r w:rsidR="0008141F" w:rsidRPr="0008141F">
        <w:rPr>
          <w:rFonts w:cs="Times New Roman"/>
          <w:color w:val="000000"/>
          <w:szCs w:val="24"/>
          <w:shd w:val="clear" w:color="auto" w:fill="FFFFFF"/>
        </w:rPr>
        <w:t>Figure 4</w:t>
      </w:r>
      <w:r w:rsidR="009A45A0">
        <w:fldChar w:fldCharType="end"/>
      </w:r>
      <w:r w:rsidR="00C055FE">
        <w:rPr>
          <w:rFonts w:cs="Times New Roman"/>
          <w:color w:val="000000"/>
          <w:szCs w:val="24"/>
          <w:shd w:val="clear" w:color="auto" w:fill="FFFFFF"/>
        </w:rPr>
        <w:t xml:space="preserve">) </w:t>
      </w:r>
      <w:r>
        <w:rPr>
          <w:rFonts w:cs="Times New Roman"/>
          <w:color w:val="000000"/>
          <w:szCs w:val="24"/>
          <w:shd w:val="clear" w:color="auto" w:fill="FFFFFF"/>
        </w:rPr>
        <w:t xml:space="preserve">and </w:t>
      </w:r>
      <w:r w:rsidR="00AE7373">
        <w:rPr>
          <w:rFonts w:cs="Times New Roman"/>
          <w:color w:val="000000"/>
          <w:szCs w:val="24"/>
          <w:shd w:val="clear" w:color="auto" w:fill="FFFFFF"/>
        </w:rPr>
        <w:t xml:space="preserve">to </w:t>
      </w:r>
      <w:r>
        <w:rPr>
          <w:rFonts w:cs="Times New Roman"/>
          <w:color w:val="000000"/>
          <w:szCs w:val="24"/>
          <w:shd w:val="clear" w:color="auto" w:fill="FFFFFF"/>
        </w:rPr>
        <w:t>couple them with the cor</w:t>
      </w:r>
      <w:r w:rsidR="00C055FE">
        <w:rPr>
          <w:rFonts w:cs="Times New Roman"/>
          <w:color w:val="000000"/>
          <w:szCs w:val="24"/>
          <w:shd w:val="clear" w:color="auto" w:fill="FFFFFF"/>
        </w:rPr>
        <w:t xml:space="preserve">responding airborne pollen </w:t>
      </w:r>
      <w:r w:rsidR="00290751">
        <w:rPr>
          <w:rFonts w:cs="Times New Roman"/>
          <w:color w:val="000000"/>
          <w:szCs w:val="24"/>
          <w:shd w:val="clear" w:color="auto" w:fill="FFFFFF"/>
        </w:rPr>
        <w:t>data. To</w:t>
      </w:r>
      <w:r>
        <w:rPr>
          <w:rFonts w:cs="Times New Roman"/>
          <w:color w:val="000000"/>
          <w:szCs w:val="24"/>
          <w:shd w:val="clear" w:color="auto" w:fill="FFFFFF"/>
        </w:rPr>
        <w:t xml:space="preserve"> perform Monte Carlo simulations, a random sample of individuals, </w:t>
      </w:r>
      <w:r w:rsidR="00077605">
        <w:rPr>
          <w:rFonts w:cs="Times New Roman"/>
          <w:color w:val="000000"/>
          <w:szCs w:val="24"/>
          <w:shd w:val="clear" w:color="auto" w:fill="FFFFFF"/>
        </w:rPr>
        <w:t>that</w:t>
      </w:r>
      <w:r>
        <w:rPr>
          <w:rFonts w:cs="Times New Roman"/>
          <w:color w:val="000000"/>
          <w:szCs w:val="24"/>
          <w:shd w:val="clear" w:color="auto" w:fill="FFFFFF"/>
        </w:rPr>
        <w:t xml:space="preserve"> represent the age and gender structure of the full population, was developed for each of the climate regions. </w:t>
      </w:r>
      <w:r>
        <w:rPr>
          <w:rFonts w:cs="Times New Roman"/>
          <w:color w:val="000000"/>
          <w:szCs w:val="24"/>
          <w:shd w:val="clear" w:color="auto" w:fill="FFFFFF"/>
        </w:rPr>
        <w:lastRenderedPageBreak/>
        <w:t xml:space="preserve">Exposure </w:t>
      </w:r>
      <w:r w:rsidR="00E55F50">
        <w:rPr>
          <w:rFonts w:cs="Times New Roman"/>
          <w:color w:val="000000"/>
          <w:szCs w:val="24"/>
          <w:shd w:val="clear" w:color="auto" w:fill="FFFFFF"/>
        </w:rPr>
        <w:t>f</w:t>
      </w:r>
      <w:r>
        <w:rPr>
          <w:rFonts w:cs="Times New Roman"/>
          <w:color w:val="000000"/>
          <w:szCs w:val="24"/>
          <w:shd w:val="clear" w:color="auto" w:fill="FFFFFF"/>
        </w:rPr>
        <w:t>actors were obtained from USEPA’s Exposure Factors Handbook</w:t>
      </w:r>
      <w:r w:rsidR="00B64357">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Pr>
          <w:rFonts w:cs="Times New Roman"/>
          <w:color w:val="000000"/>
          <w:szCs w:val="24"/>
          <w:shd w:val="clear" w:color="auto" w:fill="FFFFFF"/>
        </w:rPr>
        <w:fldChar w:fldCharType="separate"/>
      </w:r>
      <w:r w:rsidR="00B64357">
        <w:rPr>
          <w:rFonts w:cs="Times New Roman"/>
          <w:noProof/>
          <w:color w:val="000000"/>
          <w:szCs w:val="24"/>
          <w:shd w:val="clear" w:color="auto" w:fill="FFFFFF"/>
        </w:rPr>
        <w:t>(</w:t>
      </w:r>
      <w:hyperlink w:anchor="_ENREF_28" w:tooltip="USEPA, 2010 #68" w:history="1">
        <w:r w:rsidR="00637C89">
          <w:rPr>
            <w:rFonts w:cs="Times New Roman"/>
            <w:noProof/>
            <w:color w:val="000000"/>
            <w:szCs w:val="24"/>
            <w:shd w:val="clear" w:color="auto" w:fill="FFFFFF"/>
          </w:rPr>
          <w:t>USEPA, 2010</w:t>
        </w:r>
      </w:hyperlink>
      <w:r w:rsidR="00B64357">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Pr>
          <w:rFonts w:cs="Times New Roman"/>
          <w:color w:val="000000"/>
          <w:szCs w:val="24"/>
          <w:shd w:val="clear" w:color="auto" w:fill="FFFFFF"/>
        </w:rPr>
        <w:t>. These factors include inhalation rate</w:t>
      </w:r>
      <w:r w:rsidRPr="002B5ABD">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960E08">
        <w:rPr>
          <w:rFonts w:cs="Times New Roman"/>
          <w:color w:val="000000"/>
          <w:szCs w:val="24"/>
          <w:shd w:val="clear" w:color="auto" w:fill="FFFFFF"/>
        </w:rPr>
        <w:instrText xml:space="preserve"> REF _Ref378759028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r w:rsidR="0008141F" w:rsidRPr="00ED3099">
        <w:rPr>
          <w:rFonts w:cs="Times New Roman"/>
          <w:szCs w:val="24"/>
        </w:rPr>
        <w:t xml:space="preserve">Figure </w:t>
      </w:r>
      <w:r w:rsidR="0008141F">
        <w:rPr>
          <w:rFonts w:cs="Times New Roman"/>
          <w:noProof/>
          <w:szCs w:val="24"/>
        </w:rPr>
        <w:t>5</w:t>
      </w:r>
      <w:r w:rsidR="00222E77">
        <w:rPr>
          <w:rFonts w:cs="Times New Roman"/>
          <w:color w:val="000000"/>
          <w:szCs w:val="24"/>
          <w:shd w:val="clear" w:color="auto" w:fill="FFFFFF"/>
        </w:rPr>
        <w:fldChar w:fldCharType="end"/>
      </w:r>
      <w:r w:rsidRPr="002B5ABD">
        <w:rPr>
          <w:rFonts w:cs="Times New Roman"/>
          <w:color w:val="000000"/>
          <w:szCs w:val="24"/>
          <w:shd w:val="clear" w:color="auto" w:fill="FFFFFF"/>
        </w:rPr>
        <w:t>), dermal contact frequency, skin surface</w:t>
      </w:r>
      <w:r>
        <w:rPr>
          <w:rFonts w:cs="Times New Roman"/>
          <w:color w:val="000000"/>
          <w:szCs w:val="24"/>
          <w:shd w:val="clear" w:color="auto" w:fill="FFFFFF"/>
        </w:rPr>
        <w:t xml:space="preserve"> area (</w:t>
      </w:r>
      <w:r w:rsidR="00222E77">
        <w:rPr>
          <w:rFonts w:cs="Times New Roman"/>
          <w:color w:val="000000"/>
          <w:szCs w:val="24"/>
          <w:shd w:val="clear" w:color="auto" w:fill="FFFFFF"/>
        </w:rPr>
        <w:fldChar w:fldCharType="begin"/>
      </w:r>
      <w:r w:rsidR="00960E08">
        <w:rPr>
          <w:rFonts w:cs="Times New Roman"/>
          <w:color w:val="000000"/>
          <w:szCs w:val="24"/>
          <w:shd w:val="clear" w:color="auto" w:fill="FFFFFF"/>
        </w:rPr>
        <w:instrText xml:space="preserve"> REF _Ref378759056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r w:rsidR="0008141F" w:rsidRPr="00ED3099">
        <w:rPr>
          <w:rFonts w:cs="Times New Roman"/>
          <w:szCs w:val="24"/>
        </w:rPr>
        <w:t xml:space="preserve">Figure </w:t>
      </w:r>
      <w:r w:rsidR="0008141F">
        <w:rPr>
          <w:rFonts w:cs="Times New Roman"/>
          <w:noProof/>
          <w:szCs w:val="24"/>
        </w:rPr>
        <w:t>6</w:t>
      </w:r>
      <w:r w:rsidR="00222E77">
        <w:rPr>
          <w:rFonts w:cs="Times New Roman"/>
          <w:color w:val="000000"/>
          <w:szCs w:val="24"/>
          <w:shd w:val="clear" w:color="auto" w:fill="FFFFFF"/>
        </w:rPr>
        <w:fldChar w:fldCharType="end"/>
      </w:r>
      <w:r w:rsidRPr="002B5ABD">
        <w:rPr>
          <w:rFonts w:cs="Times New Roman"/>
          <w:color w:val="000000"/>
          <w:szCs w:val="24"/>
          <w:shd w:val="clear" w:color="auto" w:fill="FFFFFF"/>
        </w:rPr>
        <w:t>)</w:t>
      </w:r>
      <w:r>
        <w:rPr>
          <w:rFonts w:cs="Times New Roman"/>
          <w:color w:val="000000"/>
          <w:szCs w:val="24"/>
          <w:shd w:val="clear" w:color="auto" w:fill="FFFFFF"/>
        </w:rPr>
        <w:t xml:space="preserve">, hand surface ratio, </w:t>
      </w:r>
      <w:r w:rsidR="00077605">
        <w:rPr>
          <w:rFonts w:cs="Times New Roman"/>
          <w:color w:val="000000"/>
          <w:szCs w:val="24"/>
          <w:shd w:val="clear" w:color="auto" w:fill="FFFFFF"/>
        </w:rPr>
        <w:t xml:space="preserve">and </w:t>
      </w:r>
      <w:r>
        <w:rPr>
          <w:rFonts w:cs="Times New Roman"/>
          <w:color w:val="000000"/>
          <w:szCs w:val="24"/>
          <w:shd w:val="clear" w:color="auto" w:fill="FFFFFF"/>
        </w:rPr>
        <w:t>time spent indoors and outdoors in different age groups and within genders. The data of inhalation rates and skin surface areas, which are descriptive statistics (from 5</w:t>
      </w:r>
      <w:r w:rsidRPr="005B7498">
        <w:rPr>
          <w:rFonts w:cs="Times New Roman"/>
          <w:color w:val="000000"/>
          <w:szCs w:val="24"/>
          <w:shd w:val="clear" w:color="auto" w:fill="FFFFFF"/>
          <w:vertAlign w:val="superscript"/>
        </w:rPr>
        <w:t>th</w:t>
      </w:r>
      <w:r>
        <w:rPr>
          <w:rFonts w:cs="Times New Roman"/>
          <w:color w:val="000000"/>
          <w:szCs w:val="24"/>
          <w:shd w:val="clear" w:color="auto" w:fill="FFFFFF"/>
        </w:rPr>
        <w:t xml:space="preserve"> to 95</w:t>
      </w:r>
      <w:r w:rsidRPr="005B7498">
        <w:rPr>
          <w:rFonts w:cs="Times New Roman"/>
          <w:color w:val="000000"/>
          <w:szCs w:val="24"/>
          <w:shd w:val="clear" w:color="auto" w:fill="FFFFFF"/>
          <w:vertAlign w:val="superscript"/>
        </w:rPr>
        <w:t>th</w:t>
      </w:r>
      <w:r>
        <w:rPr>
          <w:rFonts w:cs="Times New Roman"/>
          <w:color w:val="000000"/>
          <w:szCs w:val="24"/>
          <w:shd w:val="clear" w:color="auto" w:fill="FFFFFF"/>
        </w:rPr>
        <w:t xml:space="preserve"> </w:t>
      </w:r>
      <w:proofErr w:type="gramStart"/>
      <w:r>
        <w:rPr>
          <w:rFonts w:cs="Times New Roman"/>
          <w:color w:val="000000"/>
          <w:szCs w:val="24"/>
          <w:shd w:val="clear" w:color="auto" w:fill="FFFFFF"/>
        </w:rPr>
        <w:t>percentiles)</w:t>
      </w:r>
      <w:proofErr w:type="gramEnd"/>
      <w:r>
        <w:rPr>
          <w:rFonts w:cs="Times New Roman"/>
          <w:color w:val="000000"/>
          <w:szCs w:val="24"/>
          <w:shd w:val="clear" w:color="auto" w:fill="FFFFFF"/>
        </w:rPr>
        <w:t xml:space="preserve"> were used to generate nonparametric distributions. Data of dermal contact frequency, hand surface ratio and time spent indoors and outdoors</w:t>
      </w:r>
      <w:r w:rsidR="00E55F50">
        <w:rPr>
          <w:rFonts w:cs="Times New Roman"/>
          <w:color w:val="000000"/>
          <w:szCs w:val="24"/>
          <w:shd w:val="clear" w:color="auto" w:fill="FFFFFF"/>
        </w:rPr>
        <w:t>,</w:t>
      </w:r>
      <w:r>
        <w:rPr>
          <w:rFonts w:cs="Times New Roman"/>
          <w:color w:val="000000"/>
          <w:szCs w:val="24"/>
          <w:shd w:val="clear" w:color="auto" w:fill="FFFFFF"/>
        </w:rPr>
        <w:t xml:space="preserve"> which include </w:t>
      </w:r>
      <w:r w:rsidR="000C1897">
        <w:rPr>
          <w:rFonts w:cs="Times New Roman"/>
          <w:color w:val="000000"/>
          <w:szCs w:val="24"/>
          <w:shd w:val="clear" w:color="auto" w:fill="FFFFFF"/>
        </w:rPr>
        <w:t>means and standard deviation values</w:t>
      </w:r>
      <w:r>
        <w:rPr>
          <w:rFonts w:cs="Times New Roman"/>
          <w:color w:val="000000"/>
          <w:szCs w:val="24"/>
          <w:shd w:val="clear" w:color="auto" w:fill="FFFFFF"/>
        </w:rPr>
        <w:t xml:space="preserve">, </w:t>
      </w:r>
      <w:r w:rsidR="00E55F50">
        <w:rPr>
          <w:rFonts w:cs="Times New Roman"/>
          <w:color w:val="000000"/>
          <w:szCs w:val="24"/>
          <w:shd w:val="clear" w:color="auto" w:fill="FFFFFF"/>
        </w:rPr>
        <w:t>we</w:t>
      </w:r>
      <w:r>
        <w:rPr>
          <w:rFonts w:cs="Times New Roman"/>
          <w:color w:val="000000"/>
          <w:szCs w:val="24"/>
          <w:shd w:val="clear" w:color="auto" w:fill="FFFFFF"/>
        </w:rPr>
        <w:t xml:space="preserve">re used to generate lognormal distributions. In each age group exposure factors were used to generate exposure scenarios for </w:t>
      </w:r>
      <w:r w:rsidR="00254965">
        <w:rPr>
          <w:rFonts w:cs="Times New Roman"/>
          <w:color w:val="000000"/>
          <w:szCs w:val="24"/>
          <w:shd w:val="clear" w:color="auto" w:fill="FFFFFF"/>
        </w:rPr>
        <w:t xml:space="preserve">each randomly sampled “virtual individual” in </w:t>
      </w:r>
      <w:r>
        <w:rPr>
          <w:rFonts w:cs="Times New Roman"/>
          <w:color w:val="000000"/>
          <w:szCs w:val="24"/>
          <w:shd w:val="clear" w:color="auto" w:fill="FFFFFF"/>
        </w:rPr>
        <w:t>each of the nine climate region</w:t>
      </w:r>
      <w:r w:rsidR="0071521A">
        <w:rPr>
          <w:rFonts w:cs="Times New Roman"/>
          <w:color w:val="000000"/>
          <w:szCs w:val="24"/>
          <w:shd w:val="clear" w:color="auto" w:fill="FFFFFF"/>
        </w:rPr>
        <w:t>s</w:t>
      </w:r>
      <w:r w:rsidR="00D206AB">
        <w:rPr>
          <w:rFonts w:cs="Times New Roman"/>
          <w:color w:val="000000"/>
          <w:szCs w:val="24"/>
          <w:shd w:val="clear" w:color="auto" w:fill="FFFFFF"/>
        </w:rPr>
        <w:t xml:space="preserve"> </w:t>
      </w:r>
      <w:r w:rsidR="00D206AB">
        <w:rPr>
          <w:rFonts w:cs="Times New Roman"/>
          <w:kern w:val="0"/>
          <w:szCs w:val="24"/>
        </w:rPr>
        <w:t>in contiguous US</w:t>
      </w:r>
      <w:r>
        <w:rPr>
          <w:rFonts w:cs="Times New Roman"/>
          <w:color w:val="000000"/>
          <w:szCs w:val="24"/>
          <w:shd w:val="clear" w:color="auto" w:fill="FFFFFF"/>
        </w:rPr>
        <w:t>.</w:t>
      </w:r>
    </w:p>
    <w:p w:rsidR="00227E87" w:rsidRPr="004E22CF" w:rsidRDefault="00227E87" w:rsidP="00BD3ED6">
      <w:pPr>
        <w:spacing w:before="96" w:after="120"/>
        <w:ind w:firstLine="720"/>
        <w:rPr>
          <w:rFonts w:cs="Times New Roman"/>
          <w:color w:val="000000"/>
          <w:szCs w:val="24"/>
          <w:shd w:val="clear" w:color="auto" w:fill="FFFFFF"/>
        </w:rPr>
      </w:pPr>
      <w:r>
        <w:rPr>
          <w:rFonts w:cs="Times New Roman"/>
          <w:color w:val="000000"/>
          <w:szCs w:val="24"/>
          <w:shd w:val="clear" w:color="auto" w:fill="FFFFFF"/>
        </w:rPr>
        <w:t>These exposure factor</w:t>
      </w:r>
      <w:r w:rsidR="00F85806">
        <w:rPr>
          <w:rFonts w:cs="Times New Roman"/>
          <w:color w:val="000000"/>
          <w:szCs w:val="24"/>
          <w:shd w:val="clear" w:color="auto" w:fill="FFFFFF"/>
        </w:rPr>
        <w:t>s</w:t>
      </w:r>
      <w:r>
        <w:rPr>
          <w:rFonts w:cs="Times New Roman"/>
          <w:color w:val="000000"/>
          <w:szCs w:val="24"/>
          <w:shd w:val="clear" w:color="auto" w:fill="FFFFFF"/>
        </w:rPr>
        <w:t xml:space="preserve"> </w:t>
      </w:r>
      <w:r w:rsidR="00F85806">
        <w:rPr>
          <w:rFonts w:cs="Times New Roman"/>
          <w:color w:val="000000"/>
          <w:szCs w:val="24"/>
          <w:shd w:val="clear" w:color="auto" w:fill="FFFFFF"/>
        </w:rPr>
        <w:t xml:space="preserve">characterize population variability </w:t>
      </w:r>
      <w:r w:rsidR="00C0257B">
        <w:rPr>
          <w:rFonts w:cs="Times New Roman"/>
          <w:color w:val="000000"/>
          <w:szCs w:val="24"/>
          <w:shd w:val="clear" w:color="auto" w:fill="FFFFFF"/>
        </w:rPr>
        <w:t xml:space="preserve">at </w:t>
      </w:r>
      <w:r w:rsidR="00F85806">
        <w:rPr>
          <w:rFonts w:cs="Times New Roman"/>
          <w:color w:val="000000"/>
          <w:szCs w:val="24"/>
          <w:shd w:val="clear" w:color="auto" w:fill="FFFFFF"/>
        </w:rPr>
        <w:t>the national level</w:t>
      </w:r>
      <w:r>
        <w:rPr>
          <w:rFonts w:cs="Times New Roman"/>
          <w:color w:val="000000"/>
          <w:szCs w:val="24"/>
          <w:shd w:val="clear" w:color="auto" w:fill="FFFFFF"/>
        </w:rPr>
        <w:t>.</w:t>
      </w:r>
      <w:r w:rsidR="00B260E3" w:rsidRPr="00B260E3">
        <w:rPr>
          <w:rFonts w:cs="Times New Roman"/>
          <w:color w:val="000000"/>
          <w:szCs w:val="24"/>
          <w:shd w:val="clear" w:color="auto" w:fill="FFFFFF"/>
        </w:rPr>
        <w:t xml:space="preserve"> Inhalation rate distribution and other exposure factors are the same for different climate regions,</w:t>
      </w:r>
      <w:r>
        <w:rPr>
          <w:rFonts w:cs="Times New Roman"/>
          <w:color w:val="000000"/>
          <w:szCs w:val="24"/>
          <w:shd w:val="clear" w:color="auto" w:fill="FFFFFF"/>
        </w:rPr>
        <w:t xml:space="preserve"> although the temperature,</w:t>
      </w:r>
      <w:r w:rsidR="00FF4081">
        <w:rPr>
          <w:rFonts w:cs="Times New Roman"/>
          <w:color w:val="000000"/>
          <w:szCs w:val="24"/>
          <w:shd w:val="clear" w:color="auto" w:fill="FFFFFF"/>
        </w:rPr>
        <w:t xml:space="preserve"> </w:t>
      </w:r>
      <w:r w:rsidR="00C61E42">
        <w:rPr>
          <w:rFonts w:cs="Times New Roman"/>
          <w:color w:val="000000"/>
          <w:szCs w:val="24"/>
          <w:shd w:val="clear" w:color="auto" w:fill="FFFFFF"/>
        </w:rPr>
        <w:t xml:space="preserve">day and night </w:t>
      </w:r>
      <w:r>
        <w:rPr>
          <w:rFonts w:cs="Times New Roman"/>
          <w:color w:val="000000"/>
          <w:szCs w:val="24"/>
          <w:shd w:val="clear" w:color="auto" w:fill="FFFFFF"/>
        </w:rPr>
        <w:t>time</w:t>
      </w:r>
      <w:r w:rsidR="002B5ABD">
        <w:rPr>
          <w:rFonts w:cs="Times New Roman"/>
          <w:color w:val="000000"/>
          <w:szCs w:val="24"/>
          <w:shd w:val="clear" w:color="auto" w:fill="FFFFFF"/>
        </w:rPr>
        <w:t>,</w:t>
      </w:r>
      <w:r>
        <w:rPr>
          <w:rFonts w:cs="Times New Roman"/>
          <w:color w:val="000000"/>
          <w:szCs w:val="24"/>
          <w:shd w:val="clear" w:color="auto" w:fill="FFFFFF"/>
        </w:rPr>
        <w:t xml:space="preserve"> </w:t>
      </w:r>
      <w:r w:rsidR="00EA27A0">
        <w:rPr>
          <w:rFonts w:cs="Times New Roman"/>
          <w:color w:val="000000"/>
          <w:szCs w:val="24"/>
          <w:shd w:val="clear" w:color="auto" w:fill="FFFFFF"/>
        </w:rPr>
        <w:t xml:space="preserve">and other environmental factors </w:t>
      </w:r>
      <w:r>
        <w:rPr>
          <w:rFonts w:cs="Times New Roman"/>
          <w:color w:val="000000"/>
          <w:szCs w:val="24"/>
          <w:shd w:val="clear" w:color="auto" w:fill="FFFFFF"/>
        </w:rPr>
        <w:t xml:space="preserve">may affect </w:t>
      </w:r>
      <w:r w:rsidR="00EA27A0">
        <w:rPr>
          <w:rFonts w:cs="Times New Roman"/>
          <w:color w:val="000000"/>
          <w:szCs w:val="24"/>
          <w:shd w:val="clear" w:color="auto" w:fill="FFFFFF"/>
        </w:rPr>
        <w:t>values</w:t>
      </w:r>
      <w:r w:rsidR="00FD4DBD">
        <w:rPr>
          <w:rFonts w:cs="Times New Roman"/>
          <w:color w:val="000000"/>
          <w:szCs w:val="24"/>
          <w:shd w:val="clear" w:color="auto" w:fill="FFFFFF"/>
        </w:rPr>
        <w:t xml:space="preserve"> of those factors</w:t>
      </w:r>
      <w:r w:rsidR="00EA27A0">
        <w:rPr>
          <w:rFonts w:cs="Times New Roman"/>
          <w:color w:val="000000"/>
          <w:szCs w:val="24"/>
          <w:shd w:val="clear" w:color="auto" w:fill="FFFFFF"/>
        </w:rPr>
        <w:t>.</w:t>
      </w:r>
    </w:p>
    <w:p w:rsidR="00BB0E9E" w:rsidRDefault="00590ABB" w:rsidP="00BB0E9E">
      <w:pPr>
        <w:pStyle w:val="2"/>
        <w:rPr>
          <w:rFonts w:cs="Times New Roman"/>
        </w:rPr>
      </w:pPr>
      <w:bookmarkStart w:id="24" w:name="_Toc380964832"/>
      <w:r w:rsidRPr="007E0204">
        <w:rPr>
          <w:rFonts w:cs="Times New Roman"/>
        </w:rPr>
        <w:t>Exposure Method</w:t>
      </w:r>
      <w:r w:rsidR="003E5B79" w:rsidRPr="007E0204">
        <w:rPr>
          <w:rFonts w:cs="Times New Roman"/>
        </w:rPr>
        <w:t xml:space="preserve"> Selection</w:t>
      </w:r>
      <w:bookmarkEnd w:id="24"/>
    </w:p>
    <w:p w:rsidR="00F278F6" w:rsidRPr="003364A5" w:rsidRDefault="00BB0E9E" w:rsidP="00F136B2">
      <w:pPr>
        <w:ind w:firstLine="420"/>
        <w:rPr>
          <w:rFonts w:cs="Times New Roman"/>
          <w:szCs w:val="24"/>
        </w:rPr>
      </w:pPr>
      <w:r w:rsidRPr="003364A5">
        <w:rPr>
          <w:rFonts w:cs="Times New Roman"/>
          <w:kern w:val="0"/>
          <w:szCs w:val="24"/>
        </w:rPr>
        <w:t>Exposures to allergenic pollen can occur via inhalation and dermal contact</w:t>
      </w:r>
      <w:r w:rsidRPr="0095460C">
        <w:rPr>
          <w:rFonts w:cs="Times New Roman"/>
          <w:kern w:val="0"/>
          <w:szCs w:val="24"/>
        </w:rPr>
        <w:t xml:space="preserve"> </w:t>
      </w:r>
      <w:r w:rsidR="00222E77" w:rsidRPr="003364A5">
        <w:rPr>
          <w:rFonts w:cs="Times New Roman"/>
          <w:kern w:val="0"/>
          <w:szCs w:val="24"/>
        </w:rPr>
        <w:fldChar w:fldCharType="begin"/>
      </w:r>
      <w:r w:rsidR="002D6A9C">
        <w:rPr>
          <w:rFonts w:cs="Times New Roman"/>
          <w:kern w:val="0"/>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sidRPr="003364A5">
        <w:rPr>
          <w:rFonts w:cs="Times New Roman"/>
          <w:kern w:val="0"/>
          <w:szCs w:val="24"/>
        </w:rPr>
        <w:fldChar w:fldCharType="separate"/>
      </w:r>
      <w:r w:rsidR="00D776B6" w:rsidRPr="003364A5">
        <w:rPr>
          <w:rFonts w:cs="Times New Roman"/>
          <w:noProof/>
          <w:kern w:val="0"/>
          <w:szCs w:val="24"/>
        </w:rPr>
        <w:t>(</w:t>
      </w:r>
      <w:hyperlink w:anchor="_ENREF_25" w:tooltip="Sofiev, 2013 #6" w:history="1">
        <w:r w:rsidR="00637C89" w:rsidRPr="003364A5">
          <w:rPr>
            <w:rFonts w:cs="Times New Roman"/>
            <w:noProof/>
            <w:kern w:val="0"/>
            <w:szCs w:val="24"/>
          </w:rPr>
          <w:t>Sofiev et al., 2013</w:t>
        </w:r>
      </w:hyperlink>
      <w:r w:rsidR="00D776B6" w:rsidRPr="003364A5">
        <w:rPr>
          <w:rFonts w:cs="Times New Roman"/>
          <w:noProof/>
          <w:kern w:val="0"/>
          <w:szCs w:val="24"/>
        </w:rPr>
        <w:t>)</w:t>
      </w:r>
      <w:r w:rsidR="00222E77" w:rsidRPr="003364A5">
        <w:rPr>
          <w:rFonts w:cs="Times New Roman"/>
          <w:kern w:val="0"/>
          <w:szCs w:val="24"/>
        </w:rPr>
        <w:fldChar w:fldCharType="end"/>
      </w:r>
      <w:r w:rsidRPr="003364A5">
        <w:rPr>
          <w:rFonts w:cs="Times New Roman"/>
          <w:kern w:val="0"/>
          <w:szCs w:val="24"/>
        </w:rPr>
        <w:t>, as well as unintentional ingestion</w:t>
      </w:r>
      <w:r w:rsidRPr="0095460C">
        <w:rPr>
          <w:rFonts w:cs="Times New Roman"/>
          <w:kern w:val="0"/>
          <w:szCs w:val="24"/>
        </w:rPr>
        <w:t xml:space="preserve"> </w:t>
      </w:r>
      <w:r w:rsidR="00222E77" w:rsidRPr="003364A5">
        <w:rPr>
          <w:rFonts w:cs="Times New Roman"/>
          <w:kern w:val="0"/>
          <w:szCs w:val="24"/>
        </w:rPr>
        <w:fldChar w:fldCharType="begin"/>
      </w:r>
      <w:r w:rsidR="002D6A9C">
        <w:rPr>
          <w:rFonts w:cs="Times New Roman"/>
          <w:kern w:val="0"/>
          <w:szCs w:val="24"/>
        </w:rPr>
        <w:instrText xml:space="preserve"> ADDIN EN.CITE &lt;EndNote&gt;&lt;Cite&gt;&lt;Author&gt;Cohen&lt;/Author&gt;&lt;Year&gt;1979&lt;/Year&gt;&lt;RecNum&gt;7&lt;/RecNum&gt;&lt;DisplayText&gt;(Cohen et al., 1979)&lt;/DisplayText&gt;&lt;record&gt;&lt;rec-number&gt;7&lt;/rec-number&gt;&lt;foreign-keys&gt;&lt;key app="EN" db-id="tdz2dxda7d9zpsere5vps09wvftsz5xrwvx9" timestamp="1387474794"&gt;7&lt;/key&gt;&lt;/foreign-keys&gt;&lt;ref-type name="Journal Article"&gt;17&lt;/ref-type&gt;&lt;contributors&gt;&lt;authors&gt;&lt;author&gt;Cohen, Steven H&lt;/author&gt;&lt;author&gt;Yunginger, John W&lt;/author&gt;&lt;author&gt;Rosenberg, Neil&lt;/author&gt;&lt;author&gt;Fink, Jordan N&lt;/author&gt;&lt;/authors&gt;&lt;/contributors&gt;&lt;titles&gt;&lt;title&gt;Acute allergic reaction after composite pollen ingestion&lt;/title&gt;&lt;secondary-title&gt;Journal of Allergy and Clinical Immunology&lt;/secondary-title&gt;&lt;/titles&gt;&lt;periodical&gt;&lt;full-title&gt;Journal of Allergy and Clinical Immunology&lt;/full-title&gt;&lt;/periodical&gt;&lt;pages&gt;270-274&lt;/pages&gt;&lt;volume&gt;64&lt;/volume&gt;&lt;number&gt;4&lt;/number&gt;&lt;dates&gt;&lt;year&gt;1979&lt;/year&gt;&lt;/dates&gt;&lt;isbn&gt;0091-6749&lt;/isbn&gt;&lt;urls&gt;&lt;/urls&gt;&lt;/record&gt;&lt;/Cite&gt;&lt;/EndNote&gt;</w:instrText>
      </w:r>
      <w:r w:rsidR="00222E77" w:rsidRPr="003364A5">
        <w:rPr>
          <w:rFonts w:cs="Times New Roman"/>
          <w:kern w:val="0"/>
          <w:szCs w:val="24"/>
        </w:rPr>
        <w:fldChar w:fldCharType="separate"/>
      </w:r>
      <w:r w:rsidR="00D776B6" w:rsidRPr="003364A5">
        <w:rPr>
          <w:rFonts w:cs="Times New Roman"/>
          <w:noProof/>
          <w:kern w:val="0"/>
          <w:szCs w:val="24"/>
        </w:rPr>
        <w:t>(</w:t>
      </w:r>
      <w:hyperlink w:anchor="_ENREF_8" w:tooltip="Cohen, 1979 #7" w:history="1">
        <w:r w:rsidR="00637C89" w:rsidRPr="003364A5">
          <w:rPr>
            <w:rFonts w:cs="Times New Roman"/>
            <w:noProof/>
            <w:kern w:val="0"/>
            <w:szCs w:val="24"/>
          </w:rPr>
          <w:t>Cohen et al., 1979</w:t>
        </w:r>
      </w:hyperlink>
      <w:r w:rsidR="00D776B6" w:rsidRPr="003364A5">
        <w:rPr>
          <w:rFonts w:cs="Times New Roman"/>
          <w:noProof/>
          <w:kern w:val="0"/>
          <w:szCs w:val="24"/>
        </w:rPr>
        <w:t>)</w:t>
      </w:r>
      <w:r w:rsidR="00222E77" w:rsidRPr="003364A5">
        <w:rPr>
          <w:rFonts w:cs="Times New Roman"/>
          <w:kern w:val="0"/>
          <w:szCs w:val="24"/>
        </w:rPr>
        <w:fldChar w:fldCharType="end"/>
      </w:r>
      <w:r w:rsidRPr="003364A5">
        <w:rPr>
          <w:rFonts w:cs="Times New Roman"/>
          <w:kern w:val="0"/>
          <w:szCs w:val="24"/>
        </w:rPr>
        <w:t>.</w:t>
      </w:r>
      <w:r w:rsidR="004E40C3">
        <w:rPr>
          <w:rFonts w:cs="Times New Roman"/>
          <w:kern w:val="0"/>
          <w:szCs w:val="24"/>
        </w:rPr>
        <w:t xml:space="preserve"> </w:t>
      </w:r>
      <w:r w:rsidR="009A45A0">
        <w:fldChar w:fldCharType="begin"/>
      </w:r>
      <w:r w:rsidR="009A45A0">
        <w:instrText xml:space="preserve"> REF _Ref378343059 \h  \* MERGEFORMAT </w:instrText>
      </w:r>
      <w:r w:rsidR="009A45A0">
        <w:fldChar w:fldCharType="separate"/>
      </w:r>
      <w:r w:rsidR="0008141F" w:rsidRPr="0008141F">
        <w:rPr>
          <w:rFonts w:cs="Times New Roman" w:hint="eastAsia"/>
          <w:szCs w:val="24"/>
        </w:rPr>
        <w:t xml:space="preserve">Figure </w:t>
      </w:r>
      <w:r w:rsidR="00222E77" w:rsidRPr="00B874A0">
        <w:rPr>
          <w:rFonts w:cs="Times New Roman"/>
          <w:szCs w:val="24"/>
        </w:rPr>
        <w:t>7</w:t>
      </w:r>
      <w:r w:rsidR="009A45A0">
        <w:fldChar w:fldCharType="end"/>
      </w:r>
      <w:r w:rsidR="002271A9" w:rsidRPr="003364A5">
        <w:rPr>
          <w:rFonts w:cs="Times New Roman"/>
          <w:kern w:val="0"/>
          <w:szCs w:val="24"/>
        </w:rPr>
        <w:t xml:space="preserve"> </w:t>
      </w:r>
      <w:r w:rsidR="00C35372" w:rsidRPr="003364A5">
        <w:rPr>
          <w:rFonts w:cs="Times New Roman"/>
          <w:kern w:val="0"/>
          <w:szCs w:val="24"/>
        </w:rPr>
        <w:t>illustrates</w:t>
      </w:r>
      <w:r w:rsidR="00477474" w:rsidRPr="003364A5">
        <w:rPr>
          <w:rFonts w:cs="Times New Roman"/>
          <w:kern w:val="0"/>
          <w:szCs w:val="24"/>
        </w:rPr>
        <w:t xml:space="preserve"> the three routes of exposure.</w:t>
      </w:r>
    </w:p>
    <w:p w:rsidR="003E5B79" w:rsidRPr="009F663B" w:rsidRDefault="00713C12" w:rsidP="00BF6767">
      <w:pPr>
        <w:pStyle w:val="3"/>
      </w:pPr>
      <w:bookmarkStart w:id="25" w:name="_Toc380964833"/>
      <w:r w:rsidRPr="009F663B">
        <w:t>I</w:t>
      </w:r>
      <w:r w:rsidR="003E5B79" w:rsidRPr="009F663B">
        <w:t>nhalation</w:t>
      </w:r>
      <w:bookmarkEnd w:id="25"/>
    </w:p>
    <w:p w:rsidR="003A2050" w:rsidRDefault="00590ABB" w:rsidP="00533CA2">
      <w:pPr>
        <w:spacing w:beforeLines="96" w:before="230" w:afterLines="120" w:after="288"/>
        <w:ind w:firstLine="720"/>
        <w:rPr>
          <w:rFonts w:cs="Times New Roman"/>
          <w:color w:val="000000"/>
          <w:szCs w:val="24"/>
          <w:shd w:val="clear" w:color="auto" w:fill="FFFFFF"/>
        </w:rPr>
      </w:pPr>
      <w:r w:rsidRPr="00195966">
        <w:rPr>
          <w:rFonts w:cs="Times New Roman"/>
          <w:color w:val="000000"/>
          <w:szCs w:val="24"/>
          <w:shd w:val="clear" w:color="auto" w:fill="FFFFFF"/>
        </w:rPr>
        <w:t>Exposure</w:t>
      </w:r>
      <w:r w:rsidR="00E96988">
        <w:rPr>
          <w:rFonts w:cs="Times New Roman"/>
          <w:color w:val="000000"/>
          <w:szCs w:val="24"/>
          <w:shd w:val="clear" w:color="auto" w:fill="FFFFFF"/>
        </w:rPr>
        <w:t>-related</w:t>
      </w:r>
      <w:r w:rsidRPr="00195966">
        <w:rPr>
          <w:rFonts w:cs="Times New Roman"/>
          <w:color w:val="000000"/>
          <w:szCs w:val="24"/>
          <w:shd w:val="clear" w:color="auto" w:fill="FFFFFF"/>
        </w:rPr>
        <w:t xml:space="preserve"> </w:t>
      </w:r>
      <w:r w:rsidR="00550669">
        <w:rPr>
          <w:rFonts w:cs="Times New Roman"/>
          <w:color w:val="000000"/>
          <w:szCs w:val="24"/>
          <w:shd w:val="clear" w:color="auto" w:fill="FFFFFF"/>
        </w:rPr>
        <w:t>intake</w:t>
      </w:r>
      <w:r w:rsidR="00E96988">
        <w:rPr>
          <w:rFonts w:cs="Times New Roman"/>
          <w:color w:val="000000"/>
          <w:szCs w:val="24"/>
          <w:shd w:val="clear" w:color="auto" w:fill="FFFFFF"/>
        </w:rPr>
        <w:t>s</w:t>
      </w:r>
      <w:r w:rsidR="00550669">
        <w:rPr>
          <w:rFonts w:cs="Times New Roman"/>
          <w:color w:val="000000"/>
          <w:szCs w:val="24"/>
          <w:shd w:val="clear" w:color="auto" w:fill="FFFFFF"/>
        </w:rPr>
        <w:t xml:space="preserve"> </w:t>
      </w:r>
      <w:r w:rsidR="00F85806">
        <w:rPr>
          <w:rFonts w:cs="Times New Roman"/>
          <w:color w:val="000000"/>
          <w:szCs w:val="24"/>
          <w:shd w:val="clear" w:color="auto" w:fill="FFFFFF"/>
        </w:rPr>
        <w:t xml:space="preserve">are often </w:t>
      </w:r>
      <w:r w:rsidRPr="00195966">
        <w:rPr>
          <w:rFonts w:cs="Times New Roman"/>
          <w:color w:val="000000"/>
          <w:szCs w:val="24"/>
          <w:shd w:val="clear" w:color="auto" w:fill="FFFFFF"/>
        </w:rPr>
        <w:t xml:space="preserve">quantified by multiplying the concentration of an agent </w:t>
      </w:r>
      <w:r w:rsidR="007C779C">
        <w:rPr>
          <w:rFonts w:cs="Times New Roman"/>
          <w:color w:val="000000"/>
          <w:szCs w:val="24"/>
          <w:shd w:val="clear" w:color="auto" w:fill="FFFFFF"/>
        </w:rPr>
        <w:t>and</w:t>
      </w:r>
      <w:r w:rsidR="007C779C" w:rsidRPr="00195966">
        <w:rPr>
          <w:rFonts w:cs="Times New Roman"/>
          <w:color w:val="000000"/>
          <w:szCs w:val="24"/>
          <w:shd w:val="clear" w:color="auto" w:fill="FFFFFF"/>
        </w:rPr>
        <w:t xml:space="preserve"> </w:t>
      </w:r>
      <w:r w:rsidRPr="00195966">
        <w:rPr>
          <w:rFonts w:cs="Times New Roman"/>
          <w:color w:val="000000"/>
          <w:szCs w:val="24"/>
          <w:shd w:val="clear" w:color="auto" w:fill="FFFFFF"/>
        </w:rPr>
        <w:t xml:space="preserve">the </w:t>
      </w:r>
      <w:r w:rsidR="00726349">
        <w:rPr>
          <w:rFonts w:cs="Times New Roman"/>
          <w:color w:val="000000"/>
          <w:szCs w:val="24"/>
          <w:shd w:val="clear" w:color="auto" w:fill="FFFFFF"/>
        </w:rPr>
        <w:t>exposure</w:t>
      </w:r>
      <w:r w:rsidR="007C779C">
        <w:rPr>
          <w:rFonts w:cs="Times New Roman"/>
          <w:color w:val="000000"/>
          <w:szCs w:val="24"/>
          <w:shd w:val="clear" w:color="auto" w:fill="FFFFFF"/>
        </w:rPr>
        <w:t xml:space="preserve"> </w:t>
      </w:r>
      <w:r w:rsidRPr="00195966">
        <w:rPr>
          <w:rFonts w:cs="Times New Roman"/>
          <w:color w:val="000000"/>
          <w:szCs w:val="24"/>
          <w:shd w:val="clear" w:color="auto" w:fill="FFFFFF"/>
        </w:rPr>
        <w:t xml:space="preserve">duration. </w:t>
      </w:r>
      <w:r w:rsidR="00E640FB">
        <w:rPr>
          <w:rFonts w:cs="Times New Roman"/>
          <w:color w:val="000000"/>
          <w:szCs w:val="24"/>
          <w:shd w:val="clear" w:color="auto" w:fill="FFFFFF"/>
        </w:rPr>
        <w:t>“</w:t>
      </w:r>
      <w:r w:rsidRPr="00195966">
        <w:rPr>
          <w:rFonts w:cs="Times New Roman"/>
          <w:color w:val="000000"/>
          <w:szCs w:val="24"/>
          <w:shd w:val="clear" w:color="auto" w:fill="FFFFFF"/>
        </w:rPr>
        <w:t>Exposure can be instantaneous when the contact between an agent and a target occurs at a single point in time and space</w:t>
      </w:r>
      <w:r w:rsidR="00E640FB">
        <w:rPr>
          <w:rFonts w:cs="Times New Roman"/>
          <w:color w:val="000000"/>
          <w:szCs w:val="24"/>
          <w:shd w:val="clear" w:color="auto" w:fill="FFFFFF"/>
        </w:rPr>
        <w:t>”</w:t>
      </w:r>
      <w:r w:rsidR="00DA001E">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Pr>
          <w:rFonts w:cs="Times New Roman"/>
          <w:color w:val="000000"/>
          <w:szCs w:val="24"/>
          <w:shd w:val="clear" w:color="auto" w:fill="FFFFFF"/>
        </w:rPr>
        <w:fldChar w:fldCharType="separate"/>
      </w:r>
      <w:r w:rsidR="00DA001E">
        <w:rPr>
          <w:rFonts w:cs="Times New Roman"/>
          <w:noProof/>
          <w:color w:val="000000"/>
          <w:szCs w:val="24"/>
          <w:shd w:val="clear" w:color="auto" w:fill="FFFFFF"/>
        </w:rPr>
        <w:t>(</w:t>
      </w:r>
      <w:hyperlink w:anchor="_ENREF_28" w:tooltip="USEPA, 2010 #68" w:history="1">
        <w:r w:rsidR="00637C89">
          <w:rPr>
            <w:rFonts w:cs="Times New Roman"/>
            <w:noProof/>
            <w:color w:val="000000"/>
            <w:szCs w:val="24"/>
            <w:shd w:val="clear" w:color="auto" w:fill="FFFFFF"/>
          </w:rPr>
          <w:t>USEPA, 2010</w:t>
        </w:r>
      </w:hyperlink>
      <w:r w:rsidR="00DA001E">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B441C7" w:rsidRPr="00195966">
        <w:rPr>
          <w:rFonts w:cs="Times New Roman"/>
          <w:color w:val="000000"/>
          <w:szCs w:val="24"/>
          <w:shd w:val="clear" w:color="auto" w:fill="FFFFFF"/>
        </w:rPr>
        <w:t>.</w:t>
      </w:r>
      <w:r w:rsidR="007C779C">
        <w:rPr>
          <w:rFonts w:cs="Times New Roman"/>
          <w:color w:val="000000"/>
          <w:szCs w:val="24"/>
          <w:shd w:val="clear" w:color="auto" w:fill="FFFFFF"/>
        </w:rPr>
        <w:t xml:space="preserve"> </w:t>
      </w:r>
      <w:r w:rsidRPr="00195966">
        <w:rPr>
          <w:rFonts w:cs="Times New Roman"/>
          <w:color w:val="000000"/>
          <w:szCs w:val="24"/>
          <w:shd w:val="clear" w:color="auto" w:fill="FFFFFF"/>
        </w:rPr>
        <w:t xml:space="preserve">The summation of instantaneous exposures over the exposure </w:t>
      </w:r>
      <w:r w:rsidRPr="00195966">
        <w:rPr>
          <w:rFonts w:cs="Times New Roman"/>
          <w:color w:val="000000"/>
          <w:szCs w:val="24"/>
          <w:shd w:val="clear" w:color="auto" w:fill="FFFFFF"/>
        </w:rPr>
        <w:lastRenderedPageBreak/>
        <w:t>duration is called the time-integrated exposure</w:t>
      </w:r>
      <w:r w:rsidR="003C284A">
        <w:rPr>
          <w:rFonts w:cs="Times New Roman"/>
          <w:color w:val="000000"/>
          <w:szCs w:val="24"/>
          <w:shd w:val="clear" w:color="auto" w:fill="FFFFFF"/>
        </w:rPr>
        <w:t>.</w:t>
      </w:r>
      <w:r w:rsidR="002B5ABD">
        <w:rPr>
          <w:rFonts w:cs="Times New Roman"/>
          <w:color w:val="000000"/>
          <w:szCs w:val="24"/>
          <w:shd w:val="clear" w:color="auto" w:fill="FFFFFF"/>
        </w:rPr>
        <w:t xml:space="preserve"> </w:t>
      </w:r>
      <w:r w:rsidRPr="00195966">
        <w:rPr>
          <w:rFonts w:cs="Times New Roman"/>
          <w:color w:val="000000"/>
          <w:szCs w:val="24"/>
          <w:shd w:val="clear" w:color="auto" w:fill="FFFFFF"/>
        </w:rPr>
        <w:t>Equation</w:t>
      </w:r>
      <w:r w:rsidR="00E96988">
        <w:rPr>
          <w:rFonts w:cs="Times New Roman"/>
          <w:color w:val="000000"/>
          <w:szCs w:val="24"/>
          <w:shd w:val="clear" w:color="auto" w:fill="FFFFFF"/>
        </w:rPr>
        <w:t xml:space="preserve"> 3</w:t>
      </w:r>
      <w:r w:rsidRPr="00195966">
        <w:rPr>
          <w:rFonts w:cs="Times New Roman"/>
          <w:color w:val="000000"/>
          <w:szCs w:val="24"/>
          <w:shd w:val="clear" w:color="auto" w:fill="FFFFFF"/>
        </w:rPr>
        <w:t xml:space="preserve"> </w:t>
      </w:r>
      <w:r w:rsidR="003C284A">
        <w:rPr>
          <w:rFonts w:cs="Times New Roman"/>
          <w:color w:val="000000"/>
          <w:szCs w:val="24"/>
          <w:shd w:val="clear" w:color="auto" w:fill="FFFFFF"/>
        </w:rPr>
        <w:t xml:space="preserve">defines a </w:t>
      </w:r>
      <w:r w:rsidR="00597DB9">
        <w:rPr>
          <w:rFonts w:cs="Times New Roman"/>
          <w:color w:val="000000"/>
          <w:szCs w:val="24"/>
          <w:shd w:val="clear" w:color="auto" w:fill="FFFFFF"/>
        </w:rPr>
        <w:t>time</w:t>
      </w:r>
      <w:r w:rsidR="00E96988">
        <w:rPr>
          <w:rFonts w:cs="Times New Roman"/>
          <w:color w:val="000000"/>
          <w:szCs w:val="24"/>
          <w:shd w:val="clear" w:color="auto" w:fill="FFFFFF"/>
        </w:rPr>
        <w:t>-</w:t>
      </w:r>
      <w:r w:rsidR="00597DB9">
        <w:rPr>
          <w:rFonts w:cs="Times New Roman"/>
          <w:color w:val="000000"/>
          <w:szCs w:val="24"/>
          <w:shd w:val="clear" w:color="auto" w:fill="FFFFFF"/>
        </w:rPr>
        <w:t>integrated</w:t>
      </w:r>
      <w:r w:rsidR="003C284A">
        <w:rPr>
          <w:rFonts w:cs="Times New Roman"/>
          <w:color w:val="000000"/>
          <w:szCs w:val="24"/>
          <w:shd w:val="clear" w:color="auto" w:fill="FFFFFF"/>
        </w:rPr>
        <w:t xml:space="preserve"> intake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&lt;EndNote&gt;&lt;Cite&gt;&lt;Author&gt;Fogh&lt;/Author&gt;&lt;Year&gt;2000&lt;/Year&gt;&lt;RecNum&gt;18&lt;/RecNum&gt;&lt;DisplayText&gt;(Fogh &amp;amp; Andersson, 2000)&lt;/DisplayText&gt;&lt;record&gt;&lt;rec-number&gt;18&lt;/rec-number&gt;&lt;foreign-keys&gt;&lt;key app="EN" db-id="tdz2dxda7d9zpsere5vps09wvftsz5xrwvx9" timestamp="1387474795"&gt;18&lt;/key&gt;&lt;/foreign-keys&gt;&lt;ref-type name="Journal Article"&gt;17&lt;/ref-type&gt;&lt;contributors&gt;&lt;authors&gt;&lt;author&gt;Fogh, Christian Lange&lt;/author&gt;&lt;author&gt;Andersson, Kasper Grann&lt;/author&gt;&lt;/authors&gt;&lt;/contributors&gt;&lt;titles&gt;&lt;title&gt;Modelling of skin exposure from distributed sources&lt;/title&gt;&lt;secondary-title&gt;Annals of Occupational Hygiene&lt;/secondary-title&gt;&lt;/titles&gt;&lt;periodical&gt;&lt;full-title&gt;Annals of Occupational Hygiene&lt;/full-title&gt;&lt;/periodical&gt;&lt;pages&gt;529-532&lt;/pages&gt;&lt;volume&gt;44&lt;/volume&gt;&lt;number&gt;7&lt;/number&gt;&lt;dates&gt;&lt;year&gt;2000&lt;/year&gt;&lt;/dates&gt;&lt;isbn&gt;0003-4878&lt;/isbn&gt;&lt;urls&gt;&lt;/urls&gt;&lt;/record&gt;&lt;/Cite&gt;&lt;/EndNote&gt;</w:instrText>
      </w:r>
      <w:r w:rsidR="00222E77">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hyperlink w:anchor="_ENREF_12" w:tooltip="Fogh, 2000 #18" w:history="1">
        <w:r w:rsidR="00637C89">
          <w:rPr>
            <w:rFonts w:cs="Times New Roman"/>
            <w:noProof/>
            <w:color w:val="000000"/>
            <w:szCs w:val="24"/>
            <w:shd w:val="clear" w:color="auto" w:fill="FFFFFF"/>
          </w:rPr>
          <w:t>Fogh &amp; Andersson, 2000</w:t>
        </w:r>
      </w:hyperlink>
      <w:r w:rsidR="00D776B6">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Pr="00195966">
        <w:rPr>
          <w:rFonts w:cs="Times New Roman"/>
          <w:color w:val="000000"/>
          <w:szCs w:val="24"/>
          <w:shd w:val="clear" w:color="auto" w:fill="FFFFFF"/>
        </w:rPr>
        <w:t>.</w:t>
      </w:r>
    </w:p>
    <w:p w:rsidR="00222E77" w:rsidRDefault="00E351E3">
      <w:pPr>
        <w:pStyle w:val="MTDisplayEquation"/>
        <w:spacing w:beforeLines="96" w:before="230" w:afterLines="120" w:after="288"/>
        <w:ind w:left="840" w:firstLine="720"/>
      </w:pPr>
      <w:r>
        <w:tab/>
      </w:r>
      <w:r w:rsidR="00202F82" w:rsidRPr="00E351E3">
        <w:rPr>
          <w:position w:val="-18"/>
        </w:rPr>
        <w:object w:dxaOrig="1660" w:dyaOrig="520">
          <v:shape id="_x0000_i1027" type="#_x0000_t75" style="width:82.2pt;height:25.2pt" o:ole="">
            <v:imagedata r:id="rId17" o:title=""/>
          </v:shape>
          <o:OLEObject Type="Embed" ProgID="Equation.DSMT4" ShapeID="_x0000_i1027" DrawAspect="Content" ObjectID="_1456178916" r:id="rId18"/>
        </w:object>
      </w:r>
      <w:r>
        <w:t xml:space="preserve"> </w:t>
      </w:r>
      <w:r>
        <w:tab/>
      </w:r>
      <w:r w:rsidR="00222E77">
        <w:fldChar w:fldCharType="begin"/>
      </w:r>
      <w:r w:rsidR="006C6599">
        <w:instrText xml:space="preserve"> MACROBUTTON MTPlaceRef \* MERGEFORMAT </w:instrText>
      </w:r>
      <w:r w:rsidR="00C91263">
        <w:fldChar w:fldCharType="begin"/>
      </w:r>
      <w:r w:rsidR="00C91263">
        <w:instrText xml:space="preserve"> SEQ MTEqn \h \* MERGEFORMAT </w:instrText>
      </w:r>
      <w:r w:rsidR="00C91263">
        <w:fldChar w:fldCharType="end"/>
      </w:r>
      <w:bookmarkStart w:id="26" w:name="ZEqnNum262233"/>
      <w:r w:rsidR="006C6599">
        <w:instrText>(</w:instrText>
      </w:r>
      <w:fldSimple w:instr=" SEQ MTChap \c \* Arabic \* MERGEFORMAT ">
        <w:r w:rsidR="0008141F">
          <w:rPr>
            <w:noProof/>
          </w:rPr>
          <w:instrText>2</w:instrText>
        </w:r>
      </w:fldSimple>
      <w:r w:rsidR="006C6599">
        <w:instrText>.</w:instrText>
      </w:r>
      <w:fldSimple w:instr=" SEQ MTEqn \c \* Arabic \* MERGEFORMAT ">
        <w:r w:rsidR="0008141F">
          <w:rPr>
            <w:noProof/>
          </w:rPr>
          <w:instrText>3</w:instrText>
        </w:r>
      </w:fldSimple>
      <w:r w:rsidR="006C6599">
        <w:instrText>)</w:instrText>
      </w:r>
      <w:bookmarkEnd w:id="26"/>
      <w:r w:rsidR="00222E77">
        <w:fldChar w:fldCharType="end"/>
      </w:r>
    </w:p>
    <w:p w:rsidR="00222E77" w:rsidRDefault="00222E77">
      <w:pPr>
        <w:pStyle w:val="CM46"/>
        <w:snapToGrid w:val="0"/>
        <w:spacing w:beforeLines="96" w:before="230" w:afterLines="120" w:after="288"/>
        <w:ind w:left="418" w:firstLine="720"/>
        <w:mirrorIndents/>
        <w:rPr>
          <w:color w:val="000000"/>
          <w:kern w:val="2"/>
        </w:rPr>
      </w:pPr>
    </w:p>
    <w:p w:rsidR="00222E77" w:rsidRDefault="00590ABB">
      <w:pPr>
        <w:pStyle w:val="CM46"/>
        <w:snapToGrid w:val="0"/>
        <w:spacing w:beforeLines="96" w:before="230" w:afterLines="120" w:after="288"/>
        <w:ind w:left="418" w:firstLine="720"/>
        <w:mirrorIndents/>
        <w:rPr>
          <w:color w:val="000000"/>
          <w:kern w:val="2"/>
        </w:rPr>
      </w:pPr>
      <w:proofErr w:type="gramStart"/>
      <w:r w:rsidRPr="00C01CDF">
        <w:rPr>
          <w:color w:val="000000"/>
          <w:kern w:val="2"/>
        </w:rPr>
        <w:t>where</w:t>
      </w:r>
      <w:proofErr w:type="gramEnd"/>
      <w:r w:rsidRPr="00C01CDF">
        <w:rPr>
          <w:color w:val="000000"/>
          <w:kern w:val="2"/>
        </w:rPr>
        <w:t xml:space="preserve">: </w:t>
      </w:r>
    </w:p>
    <w:p w:rsidR="00742B53" w:rsidRPr="00981F56" w:rsidRDefault="00BA54A9" w:rsidP="00981F56">
      <w:pPr>
        <w:pStyle w:val="CM46"/>
        <w:numPr>
          <w:ilvl w:val="0"/>
          <w:numId w:val="18"/>
        </w:numPr>
        <w:snapToGrid w:val="0"/>
        <w:ind w:left="965" w:firstLine="0"/>
        <w:mirrorIndents/>
        <w:rPr>
          <w:i/>
          <w:color w:val="000000"/>
          <w:kern w:val="2"/>
        </w:rPr>
      </w:pPr>
      <w:r w:rsidRPr="00EF3DF8">
        <w:rPr>
          <w:i/>
          <w:color w:val="000000"/>
          <w:kern w:val="2"/>
        </w:rPr>
        <w:t>E</w:t>
      </w:r>
      <w:r w:rsidR="00590ABB" w:rsidRPr="00981F56">
        <w:rPr>
          <w:i/>
          <w:color w:val="000000"/>
          <w:kern w:val="2"/>
        </w:rPr>
        <w:t xml:space="preserve"> </w:t>
      </w:r>
      <w:r w:rsidR="00222E77" w:rsidRPr="00B874A0">
        <w:rPr>
          <w:color w:val="000000"/>
          <w:kern w:val="2"/>
        </w:rPr>
        <w:t xml:space="preserve">is </w:t>
      </w:r>
      <w:proofErr w:type="spellStart"/>
      <w:r w:rsidR="00222E77" w:rsidRPr="00B874A0">
        <w:rPr>
          <w:color w:val="000000"/>
          <w:kern w:val="2"/>
        </w:rPr>
        <w:t>ime</w:t>
      </w:r>
      <w:proofErr w:type="spellEnd"/>
      <w:r w:rsidR="00222E77" w:rsidRPr="00B874A0">
        <w:rPr>
          <w:color w:val="000000"/>
          <w:kern w:val="2"/>
        </w:rPr>
        <w:t>-integrated intake for each day (pollen grains)</w:t>
      </w:r>
    </w:p>
    <w:p w:rsidR="00981F56" w:rsidRPr="000D5C61" w:rsidRDefault="00981F56" w:rsidP="00981F56">
      <w:pPr>
        <w:pStyle w:val="CM46"/>
        <w:numPr>
          <w:ilvl w:val="0"/>
          <w:numId w:val="18"/>
        </w:numPr>
        <w:snapToGrid w:val="0"/>
        <w:ind w:left="965" w:firstLine="0"/>
        <w:mirrorIndents/>
        <w:rPr>
          <w:i/>
          <w:color w:val="000000"/>
          <w:kern w:val="2"/>
        </w:rPr>
      </w:pPr>
      <w:r w:rsidRPr="00A36FB2">
        <w:rPr>
          <w:i/>
          <w:color w:val="000000"/>
          <w:kern w:val="2"/>
        </w:rPr>
        <w:t>t</w:t>
      </w:r>
      <w:r w:rsidRPr="003E1FE9">
        <w:rPr>
          <w:rFonts w:hint="eastAsia"/>
          <w:i/>
          <w:color w:val="000000"/>
          <w:kern w:val="2"/>
          <w:vertAlign w:val="subscript"/>
        </w:rPr>
        <w:t>2</w:t>
      </w:r>
      <w:r w:rsidRPr="00A36FB2">
        <w:rPr>
          <w:i/>
          <w:color w:val="000000"/>
          <w:kern w:val="2"/>
        </w:rPr>
        <w:t>– t</w:t>
      </w:r>
      <w:r w:rsidRPr="003E1FE9">
        <w:rPr>
          <w:rFonts w:hint="eastAsia"/>
          <w:i/>
          <w:color w:val="000000"/>
          <w:kern w:val="2"/>
          <w:vertAlign w:val="subscript"/>
        </w:rPr>
        <w:t>1</w:t>
      </w:r>
      <w:r w:rsidRPr="000D5C61">
        <w:rPr>
          <w:i/>
          <w:color w:val="000000"/>
          <w:kern w:val="2"/>
        </w:rPr>
        <w:t xml:space="preserve"> </w:t>
      </w:r>
      <w:r w:rsidRPr="00A45134">
        <w:rPr>
          <w:i/>
          <w:color w:val="000000"/>
          <w:kern w:val="2"/>
        </w:rPr>
        <w:t>is</w:t>
      </w:r>
      <w:r w:rsidRPr="000D5C61">
        <w:rPr>
          <w:i/>
          <w:color w:val="000000"/>
          <w:kern w:val="2"/>
        </w:rPr>
        <w:t xml:space="preserve"> </w:t>
      </w:r>
      <w:r>
        <w:rPr>
          <w:color w:val="000000"/>
          <w:kern w:val="2"/>
        </w:rPr>
        <w:t>e</w:t>
      </w:r>
      <w:r w:rsidRPr="00F71A84">
        <w:rPr>
          <w:color w:val="000000"/>
          <w:kern w:val="2"/>
        </w:rPr>
        <w:t>xposure duration (</w:t>
      </w:r>
      <w:r>
        <w:rPr>
          <w:color w:val="000000"/>
          <w:kern w:val="2"/>
        </w:rPr>
        <w:t xml:space="preserve">one </w:t>
      </w:r>
      <w:r w:rsidRPr="00F71A84">
        <w:rPr>
          <w:color w:val="000000"/>
          <w:kern w:val="2"/>
        </w:rPr>
        <w:t>day</w:t>
      </w:r>
      <w:r>
        <w:rPr>
          <w:color w:val="000000"/>
          <w:kern w:val="2"/>
        </w:rPr>
        <w:t xml:space="preserve"> in the current study</w:t>
      </w:r>
      <w:r w:rsidRPr="00F71A84">
        <w:rPr>
          <w:color w:val="000000"/>
          <w:kern w:val="2"/>
        </w:rPr>
        <w:t>)</w:t>
      </w:r>
    </w:p>
    <w:p w:rsidR="00981F56" w:rsidRPr="000D5C61" w:rsidRDefault="00981F56" w:rsidP="00981F56">
      <w:pPr>
        <w:pStyle w:val="CM46"/>
        <w:numPr>
          <w:ilvl w:val="0"/>
          <w:numId w:val="18"/>
        </w:numPr>
        <w:snapToGrid w:val="0"/>
        <w:ind w:left="965" w:firstLine="0"/>
        <w:mirrorIndents/>
        <w:rPr>
          <w:i/>
          <w:color w:val="000000"/>
          <w:kern w:val="2"/>
        </w:rPr>
      </w:pPr>
      <w:r w:rsidRPr="00BA54A9">
        <w:rPr>
          <w:i/>
          <w:color w:val="000000"/>
          <w:kern w:val="2"/>
        </w:rPr>
        <w:t>C</w:t>
      </w:r>
      <w:r w:rsidRPr="000D5C61">
        <w:rPr>
          <w:i/>
          <w:color w:val="000000"/>
          <w:kern w:val="2"/>
        </w:rPr>
        <w:t xml:space="preserve"> </w:t>
      </w:r>
      <w:r w:rsidRPr="00A45134">
        <w:rPr>
          <w:i/>
          <w:color w:val="000000"/>
          <w:kern w:val="2"/>
        </w:rPr>
        <w:t>is</w:t>
      </w:r>
      <w:r w:rsidRPr="00F71A84">
        <w:rPr>
          <w:color w:val="000000"/>
          <w:kern w:val="2"/>
        </w:rPr>
        <w:t xml:space="preserve"> </w:t>
      </w:r>
      <w:r>
        <w:rPr>
          <w:color w:val="000000"/>
          <w:kern w:val="2"/>
        </w:rPr>
        <w:t>mean daily e</w:t>
      </w:r>
      <w:r w:rsidRPr="00F71A84">
        <w:rPr>
          <w:color w:val="000000"/>
          <w:kern w:val="2"/>
        </w:rPr>
        <w:t>xposure concentration (pollen grains/m</w:t>
      </w:r>
      <w:r w:rsidRPr="00E91895">
        <w:rPr>
          <w:color w:val="000000"/>
          <w:kern w:val="2"/>
          <w:vertAlign w:val="superscript"/>
        </w:rPr>
        <w:t>3</w:t>
      </w:r>
      <w:r w:rsidRPr="00F71A84">
        <w:rPr>
          <w:color w:val="000000"/>
          <w:kern w:val="2"/>
        </w:rPr>
        <w:t>)</w:t>
      </w:r>
    </w:p>
    <w:p w:rsidR="00981F56" w:rsidRPr="00F71A84" w:rsidRDefault="00981F56" w:rsidP="00981F56">
      <w:pPr>
        <w:pStyle w:val="CM46"/>
        <w:numPr>
          <w:ilvl w:val="0"/>
          <w:numId w:val="18"/>
        </w:numPr>
        <w:snapToGrid w:val="0"/>
        <w:ind w:left="965" w:firstLine="0"/>
        <w:mirrorIndents/>
        <w:rPr>
          <w:color w:val="000000"/>
          <w:kern w:val="2"/>
        </w:rPr>
      </w:pPr>
      <w:r w:rsidRPr="00A36FB2">
        <w:rPr>
          <w:i/>
          <w:color w:val="000000"/>
          <w:kern w:val="2"/>
        </w:rPr>
        <w:t>I</w:t>
      </w:r>
      <w:r w:rsidRPr="00E02696">
        <w:rPr>
          <w:i/>
          <w:color w:val="000000"/>
          <w:kern w:val="2"/>
        </w:rPr>
        <w:t xml:space="preserve"> is</w:t>
      </w:r>
      <w:r w:rsidRPr="00BD4C57">
        <w:rPr>
          <w:color w:val="000000"/>
          <w:kern w:val="2"/>
        </w:rPr>
        <w:t xml:space="preserve"> </w:t>
      </w:r>
      <w:r w:rsidRPr="00F71A84">
        <w:rPr>
          <w:color w:val="000000"/>
          <w:kern w:val="2"/>
        </w:rPr>
        <w:t>Inhalation rate (m</w:t>
      </w:r>
      <w:r w:rsidRPr="00E91895">
        <w:rPr>
          <w:color w:val="000000"/>
          <w:kern w:val="2"/>
          <w:vertAlign w:val="superscript"/>
        </w:rPr>
        <w:t>3</w:t>
      </w:r>
      <w:r w:rsidRPr="00F71A84">
        <w:rPr>
          <w:color w:val="000000"/>
          <w:kern w:val="2"/>
        </w:rPr>
        <w:t>/day)</w:t>
      </w:r>
    </w:p>
    <w:p w:rsidR="003A2050" w:rsidRDefault="00806D6B" w:rsidP="00533CA2">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Time-averaged </w:t>
      </w:r>
      <w:r w:rsidR="00E84505">
        <w:rPr>
          <w:rFonts w:cs="Times New Roman"/>
          <w:color w:val="000000"/>
          <w:szCs w:val="24"/>
          <w:shd w:val="clear" w:color="auto" w:fill="FFFFFF"/>
        </w:rPr>
        <w:t>intakes are</w:t>
      </w:r>
      <w:r>
        <w:rPr>
          <w:rFonts w:cs="Times New Roman"/>
          <w:color w:val="000000"/>
          <w:szCs w:val="24"/>
          <w:shd w:val="clear" w:color="auto" w:fill="FFFFFF"/>
        </w:rPr>
        <w:t xml:space="preserve"> obtained by dividing the integrated </w:t>
      </w:r>
      <w:r w:rsidR="00E84505">
        <w:rPr>
          <w:rFonts w:cs="Times New Roman"/>
          <w:color w:val="000000"/>
          <w:szCs w:val="24"/>
          <w:shd w:val="clear" w:color="auto" w:fill="FFFFFF"/>
        </w:rPr>
        <w:t>intake</w:t>
      </w:r>
      <w:r w:rsidR="00E84505" w:rsidRPr="00195966">
        <w:rPr>
          <w:rFonts w:cs="Times New Roman"/>
          <w:color w:val="000000"/>
          <w:szCs w:val="24"/>
          <w:shd w:val="clear" w:color="auto" w:fill="FFFFFF"/>
        </w:rPr>
        <w:t xml:space="preserve"> </w:t>
      </w:r>
      <w:r>
        <w:rPr>
          <w:rFonts w:cs="Times New Roman"/>
          <w:color w:val="000000"/>
          <w:szCs w:val="24"/>
          <w:shd w:val="clear" w:color="auto" w:fill="FFFFFF"/>
        </w:rPr>
        <w:t>by exposure duration.</w:t>
      </w:r>
    </w:p>
    <w:p w:rsidR="00222E77" w:rsidRDefault="00C24C44">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Since human inhalation rates are different </w:t>
      </w:r>
      <w:r w:rsidR="00E55F50">
        <w:rPr>
          <w:rFonts w:cs="Times New Roman"/>
          <w:color w:val="000000"/>
          <w:szCs w:val="24"/>
          <w:shd w:val="clear" w:color="auto" w:fill="FFFFFF"/>
        </w:rPr>
        <w:t>for</w:t>
      </w:r>
      <w:r>
        <w:rPr>
          <w:rFonts w:cs="Times New Roman"/>
          <w:color w:val="000000"/>
          <w:szCs w:val="24"/>
          <w:shd w:val="clear" w:color="auto" w:fill="FFFFFF"/>
        </w:rPr>
        <w:t xml:space="preserve"> indoor</w:t>
      </w:r>
      <w:r w:rsidR="00E55F50">
        <w:rPr>
          <w:rFonts w:cs="Times New Roman"/>
          <w:color w:val="000000"/>
          <w:szCs w:val="24"/>
          <w:shd w:val="clear" w:color="auto" w:fill="FFFFFF"/>
        </w:rPr>
        <w:t>s</w:t>
      </w:r>
      <w:r>
        <w:rPr>
          <w:rFonts w:cs="Times New Roman"/>
          <w:color w:val="000000"/>
          <w:szCs w:val="24"/>
          <w:shd w:val="clear" w:color="auto" w:fill="FFFFFF"/>
        </w:rPr>
        <w:t xml:space="preserve"> or outdoor</w:t>
      </w:r>
      <w:r w:rsidR="00E55F50">
        <w:rPr>
          <w:rFonts w:cs="Times New Roman"/>
          <w:color w:val="000000"/>
          <w:szCs w:val="24"/>
          <w:shd w:val="clear" w:color="auto" w:fill="FFFFFF"/>
        </w:rPr>
        <w:t>s,</w:t>
      </w:r>
      <w:r>
        <w:rPr>
          <w:rFonts w:cs="Times New Roman"/>
          <w:color w:val="000000"/>
          <w:szCs w:val="24"/>
          <w:shd w:val="clear" w:color="auto" w:fill="FFFFFF"/>
        </w:rPr>
        <w:t xml:space="preserve"> </w:t>
      </w:r>
      <w:r w:rsidR="00753B4B">
        <w:rPr>
          <w:rFonts w:cs="Times New Roman"/>
          <w:color w:val="000000"/>
          <w:szCs w:val="24"/>
          <w:shd w:val="clear" w:color="auto" w:fill="FFFFFF"/>
        </w:rPr>
        <w:t xml:space="preserve">the “inflation” and “deflation” factors were used to represent the indoor and outdoor inhalation rate for different activity levels. Four different activity levels, which are resting and napping, light work, moderate work and heavy work, were </w:t>
      </w:r>
      <w:r w:rsidR="00263E67">
        <w:rPr>
          <w:rFonts w:cs="Times New Roman"/>
          <w:color w:val="000000"/>
          <w:szCs w:val="24"/>
          <w:shd w:val="clear" w:color="auto" w:fill="FFFFFF"/>
        </w:rPr>
        <w:t xml:space="preserve">considered to generate the inflation and deflation factors for each age group in indoor and outdoor environments. </w:t>
      </w:r>
    </w:p>
    <w:p w:rsidR="00222E77" w:rsidRDefault="00C937DB">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Inhalation rate for age group i in indoor environment </w:t>
      </w:r>
      <w:r w:rsidRPr="00913312">
        <w:rPr>
          <w:rFonts w:cs="Times New Roman"/>
          <w:color w:val="000000"/>
          <w:position w:val="-8"/>
          <w:szCs w:val="24"/>
          <w:shd w:val="clear" w:color="auto" w:fill="FFFFFF"/>
        </w:rPr>
        <w:object w:dxaOrig="400" w:dyaOrig="300">
          <v:shape id="_x0000_i1028" type="#_x0000_t75" style="width:19.8pt;height:15pt" o:ole="">
            <v:imagedata r:id="rId19" o:title=""/>
          </v:shape>
          <o:OLEObject Type="Embed" ProgID="Equation.DSMT4" ShapeID="_x0000_i1028" DrawAspect="Content" ObjectID="_1456178917" r:id="rId20"/>
        </w:object>
      </w:r>
      <w:r>
        <w:rPr>
          <w:rFonts w:cs="Times New Roman"/>
          <w:color w:val="000000"/>
          <w:szCs w:val="24"/>
          <w:shd w:val="clear" w:color="auto" w:fill="FFFFFF"/>
        </w:rPr>
        <w:t xml:space="preserve"> was derived using equation</w:t>
      </w:r>
      <w:r w:rsidR="0008141F">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08141F">
        <w:rPr>
          <w:rFonts w:cs="Times New Roman"/>
          <w:color w:val="000000"/>
          <w:szCs w:val="24"/>
          <w:shd w:val="clear" w:color="auto" w:fill="FFFFFF"/>
        </w:rPr>
        <w:instrText xml:space="preserve"> GOTOBUTTON ZEqnNum784541  \* MERGEFORMAT </w:instrText>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Inhalation rate for age group i in outdoor environment </w:t>
      </w:r>
      <w:r w:rsidRPr="00913312">
        <w:rPr>
          <w:rFonts w:cs="Times New Roman"/>
          <w:color w:val="000000"/>
          <w:position w:val="-8"/>
          <w:szCs w:val="24"/>
          <w:shd w:val="clear" w:color="auto" w:fill="FFFFFF"/>
        </w:rPr>
        <w:object w:dxaOrig="460" w:dyaOrig="279">
          <v:shape id="_x0000_i1029" type="#_x0000_t75" style="width:22.8pt;height:13.8pt" o:ole="">
            <v:imagedata r:id="rId21" o:title=""/>
          </v:shape>
          <o:OLEObject Type="Embed" ProgID="Equation.DSMT4" ShapeID="_x0000_i1029" DrawAspect="Content" ObjectID="_1456178918" r:id="rId22"/>
        </w:object>
      </w:r>
      <w:r>
        <w:rPr>
          <w:rFonts w:cs="Times New Roman"/>
          <w:color w:val="000000"/>
          <w:szCs w:val="24"/>
          <w:shd w:val="clear" w:color="auto" w:fill="FFFFFF"/>
        </w:rPr>
        <w:t xml:space="preserve"> was derived using 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ZEqnNum873118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ZEqnNum873118 \* Charformat \! \* MERGEFORMAT </w:instrText>
      </w:r>
      <w:r w:rsidR="00222E77">
        <w:rPr>
          <w:rFonts w:cs="Times New Roman"/>
          <w:color w:val="000000"/>
          <w:szCs w:val="24"/>
          <w:shd w:val="clear" w:color="auto" w:fill="FFFFFF"/>
        </w:rPr>
        <w:fldChar w:fldCharType="separate"/>
      </w:r>
      <w:r w:rsidR="00222E77" w:rsidRPr="00B874A0">
        <w:rPr>
          <w:rFonts w:cs="Times New Roman"/>
          <w:color w:val="000000"/>
          <w:szCs w:val="24"/>
          <w:shd w:val="clear" w:color="auto" w:fill="FFFFFF"/>
        </w:rPr>
        <w:instrText>(2.5)</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Average inhalation rate for age group i </w:t>
      </w:r>
      <w:r w:rsidRPr="00913312">
        <w:rPr>
          <w:rFonts w:cs="Times New Roman"/>
          <w:color w:val="000000"/>
          <w:position w:val="-8"/>
          <w:szCs w:val="24"/>
          <w:shd w:val="clear" w:color="auto" w:fill="FFFFFF"/>
        </w:rPr>
        <w:object w:dxaOrig="540" w:dyaOrig="279">
          <v:shape id="_x0000_i1030" type="#_x0000_t75" style="width:27pt;height:13.8pt" o:ole="">
            <v:imagedata r:id="rId23" o:title=""/>
          </v:shape>
          <o:OLEObject Type="Embed" ProgID="Equation.DSMT4" ShapeID="_x0000_i1030" DrawAspect="Content" ObjectID="_1456178919" r:id="rId24"/>
        </w:object>
      </w:r>
      <w:r>
        <w:rPr>
          <w:rFonts w:cs="Times New Roman"/>
          <w:color w:val="000000"/>
          <w:szCs w:val="24"/>
          <w:shd w:val="clear" w:color="auto" w:fill="FFFFFF"/>
        </w:rPr>
        <w:t xml:space="preserve"> was derived using </w:t>
      </w:r>
      <w:r>
        <w:rPr>
          <w:rFonts w:cs="Times New Roman"/>
          <w:color w:val="000000"/>
          <w:szCs w:val="24"/>
          <w:shd w:val="clear" w:color="auto" w:fill="FFFFFF"/>
        </w:rPr>
        <w:lastRenderedPageBreak/>
        <w:t xml:space="preserve">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ZEqnNum522444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ZEqnNum522444 \* Charformat \! \* MERGEFORMAT </w:instrText>
      </w:r>
      <w:r w:rsidR="00222E77">
        <w:rPr>
          <w:rFonts w:cs="Times New Roman"/>
          <w:color w:val="000000"/>
          <w:szCs w:val="24"/>
          <w:shd w:val="clear" w:color="auto" w:fill="FFFFFF"/>
        </w:rPr>
        <w:fldChar w:fldCharType="separate"/>
      </w:r>
      <w:r w:rsidR="00222E77" w:rsidRPr="00B874A0">
        <w:rPr>
          <w:rFonts w:cs="Times New Roman"/>
          <w:color w:val="000000"/>
          <w:szCs w:val="24"/>
          <w:shd w:val="clear" w:color="auto" w:fill="FFFFFF"/>
        </w:rPr>
        <w:instrText>(2.6)</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“Inflation” and “deflation” </w:t>
      </w:r>
      <w:proofErr w:type="gramStart"/>
      <w:r>
        <w:rPr>
          <w:rFonts w:cs="Times New Roman"/>
          <w:color w:val="000000"/>
          <w:szCs w:val="24"/>
          <w:shd w:val="clear" w:color="auto" w:fill="FFFFFF"/>
        </w:rPr>
        <w:t xml:space="preserve">factors </w:t>
      </w:r>
      <w:proofErr w:type="gramEnd"/>
      <w:r w:rsidRPr="00F34B41">
        <w:rPr>
          <w:rFonts w:cs="Times New Roman"/>
          <w:color w:val="000000"/>
          <w:position w:val="-6"/>
          <w:szCs w:val="24"/>
          <w:shd w:val="clear" w:color="auto" w:fill="FFFFFF"/>
        </w:rPr>
        <w:object w:dxaOrig="440" w:dyaOrig="260">
          <v:shape id="_x0000_i1031" type="#_x0000_t75" style="width:21.6pt;height:13.2pt" o:ole="">
            <v:imagedata r:id="rId25" o:title=""/>
          </v:shape>
          <o:OLEObject Type="Embed" ProgID="Equation.DSMT4" ShapeID="_x0000_i1031" DrawAspect="Content" ObjectID="_1456178920" r:id="rId26"/>
        </w:object>
      </w:r>
      <w:r>
        <w:rPr>
          <w:rFonts w:cs="Times New Roman"/>
          <w:color w:val="000000"/>
          <w:szCs w:val="24"/>
          <w:shd w:val="clear" w:color="auto" w:fill="FFFFFF"/>
        </w:rPr>
        <w:t xml:space="preserve">, </w:t>
      </w:r>
      <w:r w:rsidRPr="00F34B41">
        <w:rPr>
          <w:rFonts w:cs="Times New Roman"/>
          <w:color w:val="000000"/>
          <w:position w:val="-8"/>
          <w:szCs w:val="24"/>
          <w:shd w:val="clear" w:color="auto" w:fill="FFFFFF"/>
        </w:rPr>
        <w:object w:dxaOrig="540" w:dyaOrig="279">
          <v:shape id="_x0000_i1032" type="#_x0000_t75" style="width:27pt;height:14.4pt" o:ole="">
            <v:imagedata r:id="rId27" o:title=""/>
          </v:shape>
          <o:OLEObject Type="Embed" ProgID="Equation.DSMT4" ShapeID="_x0000_i1032" DrawAspect="Content" ObjectID="_1456178921" r:id="rId28"/>
        </w:object>
      </w:r>
      <w:r>
        <w:rPr>
          <w:rFonts w:cs="Times New Roman"/>
          <w:color w:val="000000"/>
          <w:szCs w:val="24"/>
          <w:shd w:val="clear" w:color="auto" w:fill="FFFFFF"/>
        </w:rPr>
        <w:t xml:space="preserve"> were derived using 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ZEqnNum228475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ZEqnNum228475 \* Charformat \! \* MERGEFORMAT </w:instrText>
      </w:r>
      <w:r w:rsidR="00222E77">
        <w:rPr>
          <w:rFonts w:cs="Times New Roman"/>
          <w:color w:val="000000"/>
          <w:szCs w:val="24"/>
          <w:shd w:val="clear" w:color="auto" w:fill="FFFFFF"/>
        </w:rPr>
        <w:fldChar w:fldCharType="separate"/>
      </w:r>
      <w:r w:rsidR="00222E77" w:rsidRPr="00B874A0">
        <w:rPr>
          <w:rFonts w:cs="Times New Roman"/>
          <w:color w:val="000000"/>
          <w:szCs w:val="24"/>
          <w:shd w:val="clear" w:color="auto" w:fill="FFFFFF"/>
        </w:rPr>
        <w:instrText>(2.7)</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and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ZEqnNum577325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ZEqnNum577325 \* Charformat \! \* MERGEFORMAT </w:instrText>
      </w:r>
      <w:r w:rsidR="00222E77">
        <w:rPr>
          <w:rFonts w:cs="Times New Roman"/>
          <w:color w:val="000000"/>
          <w:szCs w:val="24"/>
          <w:shd w:val="clear" w:color="auto" w:fill="FFFFFF"/>
        </w:rPr>
        <w:fldChar w:fldCharType="separate"/>
      </w:r>
      <w:r w:rsidR="00222E77" w:rsidRPr="00B874A0">
        <w:rPr>
          <w:rFonts w:cs="Times New Roman"/>
          <w:color w:val="000000"/>
          <w:szCs w:val="24"/>
          <w:shd w:val="clear" w:color="auto" w:fill="FFFFFF"/>
        </w:rPr>
        <w:instrText>(2.8)</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,respectively. </w:t>
      </w:r>
    </w:p>
    <w:p w:rsidR="00C937DB" w:rsidRDefault="00C937DB" w:rsidP="00C937DB">
      <w:pPr>
        <w:pStyle w:val="MTDisplayEquation"/>
      </w:pPr>
      <w:r>
        <w:tab/>
      </w:r>
      <w:r w:rsidRPr="00913312">
        <w:rPr>
          <w:position w:val="-44"/>
        </w:rPr>
        <w:object w:dxaOrig="2400" w:dyaOrig="999">
          <v:shape id="_x0000_i1033" type="#_x0000_t75" style="width:119.4pt;height:50.4pt" o:ole="">
            <v:imagedata r:id="rId29" o:title=""/>
          </v:shape>
          <o:OLEObject Type="Embed" ProgID="Equation.DSMT4" ShapeID="_x0000_i1033" DrawAspect="Content" ObjectID="_1456178922" r:id="rId30"/>
        </w:object>
      </w:r>
      <w:r>
        <w:t xml:space="preserve"> </w:t>
      </w:r>
      <w:r>
        <w:tab/>
      </w:r>
      <w:r w:rsidR="00222E77">
        <w:fldChar w:fldCharType="begin"/>
      </w:r>
      <w:r>
        <w:instrText xml:space="preserve"> MACROBUTTON MTPlaceRef \* MERGEFORMAT </w:instrText>
      </w:r>
      <w:r w:rsidR="00C91263">
        <w:fldChar w:fldCharType="begin"/>
      </w:r>
      <w:r w:rsidR="00C91263">
        <w:instrText xml:space="preserve"> SEQ MTEqn \h \* MERGEFORMAT </w:instrText>
      </w:r>
      <w:r w:rsidR="00C91263">
        <w:fldChar w:fldCharType="end"/>
      </w:r>
      <w:bookmarkStart w:id="27" w:name="ZEqnNum784541"/>
      <w:r>
        <w:instrText>(</w:instrText>
      </w:r>
      <w:fldSimple w:instr=" SEQ MTChap \c \* Arabic \* MERGEFORMAT ">
        <w:r w:rsidR="0008141F">
          <w:rPr>
            <w:noProof/>
          </w:rPr>
          <w:instrText>2</w:instrText>
        </w:r>
      </w:fldSimple>
      <w:r>
        <w:instrText>.</w:instrText>
      </w:r>
      <w:fldSimple w:instr=" SEQ MTEqn \c \* Arabic \* MERGEFORMAT ">
        <w:r w:rsidR="0008141F">
          <w:rPr>
            <w:noProof/>
          </w:rPr>
          <w:instrText>4</w:instrText>
        </w:r>
      </w:fldSimple>
      <w:r>
        <w:instrText>)</w:instrText>
      </w:r>
      <w:bookmarkEnd w:id="27"/>
      <w:r w:rsidR="00222E77">
        <w:fldChar w:fldCharType="end"/>
      </w:r>
    </w:p>
    <w:p w:rsidR="00C937DB" w:rsidRDefault="00C937DB" w:rsidP="00C937DB">
      <w:pPr>
        <w:pStyle w:val="MTDisplayEquation"/>
      </w:pPr>
      <w:r>
        <w:tab/>
      </w:r>
      <w:r w:rsidRPr="00804159">
        <w:rPr>
          <w:position w:val="-42"/>
        </w:rPr>
        <w:object w:dxaOrig="2560" w:dyaOrig="960">
          <v:shape id="_x0000_i1034" type="#_x0000_t75" style="width:129pt;height:48pt" o:ole="">
            <v:imagedata r:id="rId31" o:title=""/>
          </v:shape>
          <o:OLEObject Type="Embed" ProgID="Equation.DSMT4" ShapeID="_x0000_i1034" DrawAspect="Content" ObjectID="_1456178923" r:id="rId32"/>
        </w:object>
      </w:r>
      <w:r>
        <w:t xml:space="preserve"> </w:t>
      </w:r>
      <w:r>
        <w:tab/>
      </w:r>
      <w:r w:rsidR="00222E77">
        <w:fldChar w:fldCharType="begin"/>
      </w:r>
      <w:r>
        <w:instrText xml:space="preserve"> MACROBUTTON MTPlaceRef \* MERGEFORMAT </w:instrText>
      </w:r>
      <w:r w:rsidR="00C91263">
        <w:fldChar w:fldCharType="begin"/>
      </w:r>
      <w:r w:rsidR="00C91263">
        <w:instrText xml:space="preserve"> SEQ MTEqn \h \* MERGEFORMAT </w:instrText>
      </w:r>
      <w:r w:rsidR="00C91263">
        <w:fldChar w:fldCharType="end"/>
      </w:r>
      <w:bookmarkStart w:id="28" w:name="ZEqnNum873118"/>
      <w:r>
        <w:instrText>(</w:instrText>
      </w:r>
      <w:fldSimple w:instr=" SEQ MTChap \c \* Arabic \* MERGEFORMAT ">
        <w:r w:rsidR="0008141F">
          <w:rPr>
            <w:noProof/>
          </w:rPr>
          <w:instrText>2</w:instrText>
        </w:r>
      </w:fldSimple>
      <w:r>
        <w:instrText>.</w:instrText>
      </w:r>
      <w:fldSimple w:instr=" SEQ MTEqn \c \* Arabic \* MERGEFORMAT ">
        <w:r w:rsidR="0008141F">
          <w:rPr>
            <w:noProof/>
          </w:rPr>
          <w:instrText>5</w:instrText>
        </w:r>
      </w:fldSimple>
      <w:r>
        <w:instrText>)</w:instrText>
      </w:r>
      <w:bookmarkEnd w:id="28"/>
      <w:r w:rsidR="00222E77">
        <w:fldChar w:fldCharType="end"/>
      </w:r>
    </w:p>
    <w:p w:rsidR="00C937DB" w:rsidRDefault="00C937DB" w:rsidP="00C937DB">
      <w:pPr>
        <w:pStyle w:val="MTDisplayEquation"/>
      </w:pPr>
      <w:r>
        <w:tab/>
      </w:r>
      <w:r w:rsidRPr="00804159">
        <w:rPr>
          <w:position w:val="-42"/>
        </w:rPr>
        <w:object w:dxaOrig="1460" w:dyaOrig="960">
          <v:shape id="_x0000_i1035" type="#_x0000_t75" style="width:75pt;height:48pt" o:ole="">
            <v:imagedata r:id="rId33" o:title=""/>
          </v:shape>
          <o:OLEObject Type="Embed" ProgID="Equation.DSMT4" ShapeID="_x0000_i1035" DrawAspect="Content" ObjectID="_1456178924" r:id="rId34"/>
        </w:object>
      </w:r>
      <w:r>
        <w:t xml:space="preserve"> </w:t>
      </w:r>
      <w:r>
        <w:tab/>
      </w:r>
      <w:r w:rsidR="00222E77">
        <w:fldChar w:fldCharType="begin"/>
      </w:r>
      <w:r>
        <w:instrText xml:space="preserve"> MACROBUTTON MTPlaceRef \* MERGEFORMAT </w:instrText>
      </w:r>
      <w:r w:rsidR="00C91263">
        <w:fldChar w:fldCharType="begin"/>
      </w:r>
      <w:r w:rsidR="00C91263">
        <w:instrText xml:space="preserve"> SEQ MTEqn \h \* MERGEFORMAT </w:instrText>
      </w:r>
      <w:r w:rsidR="00C91263">
        <w:fldChar w:fldCharType="end"/>
      </w:r>
      <w:bookmarkStart w:id="29" w:name="ZEqnNum522444"/>
      <w:r>
        <w:instrText>(</w:instrText>
      </w:r>
      <w:fldSimple w:instr=" SEQ MTChap \c \* Arabic \* MERGEFORMAT ">
        <w:r w:rsidR="0008141F">
          <w:rPr>
            <w:noProof/>
          </w:rPr>
          <w:instrText>2</w:instrText>
        </w:r>
      </w:fldSimple>
      <w:r>
        <w:instrText>.</w:instrText>
      </w:r>
      <w:fldSimple w:instr=" SEQ MTEqn \c \* Arabic \* MERGEFORMAT ">
        <w:r w:rsidR="0008141F">
          <w:rPr>
            <w:noProof/>
          </w:rPr>
          <w:instrText>6</w:instrText>
        </w:r>
      </w:fldSimple>
      <w:r>
        <w:instrText>)</w:instrText>
      </w:r>
      <w:bookmarkEnd w:id="29"/>
      <w:r w:rsidR="00222E77">
        <w:fldChar w:fldCharType="end"/>
      </w:r>
    </w:p>
    <w:p w:rsidR="00C937DB" w:rsidRDefault="00C937DB" w:rsidP="00C937DB">
      <w:pPr>
        <w:pStyle w:val="MTDisplayEquation"/>
      </w:pPr>
      <w:r>
        <w:tab/>
      </w:r>
      <w:r w:rsidRPr="00094C5F">
        <w:rPr>
          <w:position w:val="-26"/>
        </w:rPr>
        <w:object w:dxaOrig="1180" w:dyaOrig="639">
          <v:shape id="_x0000_i1036" type="#_x0000_t75" style="width:58.8pt;height:31.2pt" o:ole="">
            <v:imagedata r:id="rId35" o:title=""/>
          </v:shape>
          <o:OLEObject Type="Embed" ProgID="Equation.DSMT4" ShapeID="_x0000_i1036" DrawAspect="Content" ObjectID="_1456178925" r:id="rId36"/>
        </w:object>
      </w:r>
      <w:r>
        <w:t xml:space="preserve"> </w:t>
      </w:r>
      <w:r>
        <w:tab/>
      </w:r>
      <w:r w:rsidR="00222E77">
        <w:fldChar w:fldCharType="begin"/>
      </w:r>
      <w:r>
        <w:instrText xml:space="preserve"> MACROBUTTON MTPlaceRef \* MERGEFORMAT </w:instrText>
      </w:r>
      <w:r w:rsidR="00C91263">
        <w:fldChar w:fldCharType="begin"/>
      </w:r>
      <w:r w:rsidR="00C91263">
        <w:instrText xml:space="preserve"> SEQ MTEqn \h \* MERGEFORMAT </w:instrText>
      </w:r>
      <w:r w:rsidR="00C91263">
        <w:fldChar w:fldCharType="end"/>
      </w:r>
      <w:bookmarkStart w:id="30" w:name="ZEqnNum228475"/>
      <w:r>
        <w:instrText>(</w:instrText>
      </w:r>
      <w:fldSimple w:instr=" SEQ MTChap \c \* Arabic \* MERGEFORMAT ">
        <w:r w:rsidR="0008141F">
          <w:rPr>
            <w:noProof/>
          </w:rPr>
          <w:instrText>2</w:instrText>
        </w:r>
      </w:fldSimple>
      <w:r>
        <w:instrText>.</w:instrText>
      </w:r>
      <w:fldSimple w:instr=" SEQ MTEqn \c \* Arabic \* MERGEFORMAT ">
        <w:r w:rsidR="0008141F">
          <w:rPr>
            <w:noProof/>
          </w:rPr>
          <w:instrText>7</w:instrText>
        </w:r>
      </w:fldSimple>
      <w:r>
        <w:instrText>)</w:instrText>
      </w:r>
      <w:bookmarkEnd w:id="30"/>
      <w:r w:rsidR="00222E77">
        <w:fldChar w:fldCharType="end"/>
      </w:r>
    </w:p>
    <w:p w:rsidR="00C937DB" w:rsidRDefault="00C937DB" w:rsidP="00C937DB">
      <w:pPr>
        <w:pStyle w:val="MTDisplayEquation"/>
      </w:pPr>
      <w:r>
        <w:tab/>
      </w:r>
      <w:r w:rsidRPr="00094C5F">
        <w:rPr>
          <w:position w:val="-26"/>
        </w:rPr>
        <w:object w:dxaOrig="1240" w:dyaOrig="639">
          <v:shape id="_x0000_i1037" type="#_x0000_t75" style="width:63pt;height:31.2pt" o:ole="">
            <v:imagedata r:id="rId37" o:title=""/>
          </v:shape>
          <o:OLEObject Type="Embed" ProgID="Equation.DSMT4" ShapeID="_x0000_i1037" DrawAspect="Content" ObjectID="_1456178926" r:id="rId38"/>
        </w:object>
      </w:r>
      <w:r>
        <w:t xml:space="preserve"> </w:t>
      </w:r>
      <w:r>
        <w:tab/>
      </w:r>
      <w:r w:rsidR="00222E77">
        <w:fldChar w:fldCharType="begin"/>
      </w:r>
      <w:r>
        <w:instrText xml:space="preserve"> MACROBUTTON MTPlaceRef \* MERGEFORMAT </w:instrText>
      </w:r>
      <w:r w:rsidR="00C91263">
        <w:fldChar w:fldCharType="begin"/>
      </w:r>
      <w:r w:rsidR="00C91263">
        <w:instrText xml:space="preserve"> SEQ MTEqn \h \* MERGEFORMAT </w:instrText>
      </w:r>
      <w:r w:rsidR="00C91263">
        <w:fldChar w:fldCharType="end"/>
      </w:r>
      <w:bookmarkStart w:id="31" w:name="ZEqnNum577325"/>
      <w:r>
        <w:instrText>(</w:instrText>
      </w:r>
      <w:fldSimple w:instr=" SEQ MTChap \c \* Arabic \* MERGEFORMAT ">
        <w:r w:rsidR="0008141F">
          <w:rPr>
            <w:noProof/>
          </w:rPr>
          <w:instrText>2</w:instrText>
        </w:r>
      </w:fldSimple>
      <w:r>
        <w:instrText>.</w:instrText>
      </w:r>
      <w:fldSimple w:instr=" SEQ MTEqn \c \* Arabic \* MERGEFORMAT ">
        <w:r w:rsidR="0008141F">
          <w:rPr>
            <w:noProof/>
          </w:rPr>
          <w:instrText>8</w:instrText>
        </w:r>
      </w:fldSimple>
      <w:r>
        <w:instrText>)</w:instrText>
      </w:r>
      <w:bookmarkEnd w:id="31"/>
      <w:r w:rsidR="00222E77">
        <w:fldChar w:fldCharType="end"/>
      </w:r>
    </w:p>
    <w:p w:rsidR="00C937DB" w:rsidRDefault="00C937DB" w:rsidP="00C937DB">
      <w:pPr>
        <w:pStyle w:val="CM46"/>
        <w:numPr>
          <w:ilvl w:val="0"/>
          <w:numId w:val="19"/>
        </w:numPr>
        <w:snapToGrid w:val="0"/>
        <w:ind w:left="450"/>
        <w:mirrorIndents/>
        <w:rPr>
          <w:color w:val="000000"/>
        </w:rPr>
      </w:pPr>
      <w:r w:rsidRPr="00E91895">
        <w:rPr>
          <w:color w:val="000000"/>
          <w:kern w:val="2"/>
        </w:rPr>
        <w:t>i: indicates age group i (14 age groups from 1 month old to 64 years old)</w:t>
      </w:r>
    </w:p>
    <w:p w:rsidR="00C937DB" w:rsidRDefault="00C937DB" w:rsidP="00C937DB">
      <w:pPr>
        <w:pStyle w:val="CM46"/>
        <w:numPr>
          <w:ilvl w:val="0"/>
          <w:numId w:val="19"/>
        </w:numPr>
        <w:snapToGrid w:val="0"/>
        <w:ind w:left="450"/>
        <w:mirrorIndents/>
      </w:pPr>
      <w:r w:rsidRPr="00E91895">
        <w:rPr>
          <w:color w:val="000000"/>
          <w:kern w:val="2"/>
        </w:rPr>
        <w:t>j: indicates activity level j (resting</w:t>
      </w:r>
      <w:r w:rsidRPr="004F399C">
        <w:t>, light, moderate, heavy)</w:t>
      </w:r>
    </w:p>
    <w:p w:rsidR="00C937DB" w:rsidRPr="0071521A" w:rsidRDefault="00C937DB" w:rsidP="00C937DB">
      <w:pPr>
        <w:pStyle w:val="CM46"/>
        <w:numPr>
          <w:ilvl w:val="0"/>
          <w:numId w:val="19"/>
        </w:numPr>
        <w:snapToGrid w:val="0"/>
        <w:ind w:left="450"/>
        <w:mirrorIndents/>
        <w:rPr>
          <w:color w:val="000000"/>
          <w:kern w:val="2"/>
        </w:rPr>
      </w:pPr>
      <w:r w:rsidRPr="00A22FFB">
        <w:rPr>
          <w:color w:val="000000"/>
          <w:kern w:val="2"/>
        </w:rPr>
        <w:object w:dxaOrig="440" w:dyaOrig="279">
          <v:shape id="_x0000_i1038" type="#_x0000_t75" style="width:22.2pt;height:14.4pt" o:ole="">
            <v:imagedata r:id="rId39" o:title=""/>
          </v:shape>
          <o:OLEObject Type="Embed" ProgID="Equation.DSMT4" ShapeID="_x0000_i1038" DrawAspect="Content" ObjectID="_1456178927" r:id="rId40"/>
        </w:object>
      </w:r>
      <w:r w:rsidRPr="00E91895">
        <w:rPr>
          <w:color w:val="000000"/>
          <w:kern w:val="2"/>
        </w:rPr>
        <w:t>,</w:t>
      </w:r>
      <w:r w:rsidRPr="00A22FFB">
        <w:rPr>
          <w:color w:val="000000"/>
          <w:kern w:val="2"/>
        </w:rPr>
        <w:object w:dxaOrig="460" w:dyaOrig="279">
          <v:shape id="_x0000_i1039" type="#_x0000_t75" style="width:21.6pt;height:14.4pt" o:ole="">
            <v:imagedata r:id="rId41" o:title=""/>
          </v:shape>
          <o:OLEObject Type="Embed" ProgID="Equation.DSMT4" ShapeID="_x0000_i1039" DrawAspect="Content" ObjectID="_1456178928" r:id="rId42"/>
        </w:object>
      </w:r>
      <w:r w:rsidRPr="00E91895">
        <w:rPr>
          <w:color w:val="000000"/>
          <w:kern w:val="2"/>
        </w:rPr>
        <w:t xml:space="preserve"> and </w:t>
      </w:r>
      <w:r w:rsidRPr="00A22FFB">
        <w:rPr>
          <w:color w:val="000000"/>
          <w:kern w:val="2"/>
        </w:rPr>
        <w:object w:dxaOrig="540" w:dyaOrig="279">
          <v:shape id="_x0000_i1040" type="#_x0000_t75" style="width:27pt;height:14.4pt" o:ole="">
            <v:imagedata r:id="rId43" o:title=""/>
          </v:shape>
          <o:OLEObject Type="Embed" ProgID="Equation.DSMT4" ShapeID="_x0000_i1040" DrawAspect="Content" ObjectID="_1456178929" r:id="rId44"/>
        </w:object>
      </w:r>
      <w:r w:rsidRPr="00E91895">
        <w:rPr>
          <w:color w:val="000000"/>
          <w:kern w:val="2"/>
        </w:rPr>
        <w:t xml:space="preserve"> </w:t>
      </w:r>
      <w:r>
        <w:rPr>
          <w:color w:val="000000"/>
          <w:kern w:val="2"/>
        </w:rPr>
        <w:t xml:space="preserve">are </w:t>
      </w:r>
      <w:r w:rsidRPr="00A976EF">
        <w:rPr>
          <w:color w:val="000000"/>
          <w:kern w:val="2"/>
        </w:rPr>
        <w:t>indoor, outdoor and mean inhalation rate (m</w:t>
      </w:r>
      <w:r w:rsidRPr="00E91895">
        <w:rPr>
          <w:color w:val="000000"/>
          <w:kern w:val="2"/>
          <w:vertAlign w:val="superscript"/>
        </w:rPr>
        <w:t>3</w:t>
      </w:r>
      <w:r w:rsidRPr="00A976EF">
        <w:rPr>
          <w:color w:val="000000"/>
          <w:kern w:val="2"/>
        </w:rPr>
        <w:t>/hour)</w:t>
      </w:r>
      <w:r>
        <w:rPr>
          <w:color w:val="000000"/>
          <w:kern w:val="2"/>
        </w:rPr>
        <w:t>, respectively</w:t>
      </w:r>
    </w:p>
    <w:bookmarkStart w:id="32" w:name="TEMPGOTO"/>
    <w:p w:rsidR="00C937DB" w:rsidRPr="0071521A" w:rsidRDefault="00C937DB" w:rsidP="00C937DB">
      <w:pPr>
        <w:pStyle w:val="CM46"/>
        <w:numPr>
          <w:ilvl w:val="0"/>
          <w:numId w:val="19"/>
        </w:numPr>
        <w:snapToGrid w:val="0"/>
        <w:ind w:left="450"/>
        <w:mirrorIndents/>
        <w:rPr>
          <w:color w:val="000000"/>
          <w:kern w:val="2"/>
        </w:rPr>
      </w:pPr>
      <w:r w:rsidRPr="00A22FFB">
        <w:rPr>
          <w:color w:val="000000"/>
          <w:kern w:val="2"/>
        </w:rPr>
        <w:object w:dxaOrig="300" w:dyaOrig="380">
          <v:shape id="_x0000_i1041" type="#_x0000_t75" style="width:15pt;height:19.8pt" o:ole="">
            <v:imagedata r:id="rId45" o:title=""/>
          </v:shape>
          <o:OLEObject Type="Embed" ProgID="Equation.DSMT4" ShapeID="_x0000_i1041" DrawAspect="Content" ObjectID="_1456178930" r:id="rId46"/>
        </w:object>
      </w:r>
      <w:bookmarkEnd w:id="32"/>
      <w:r>
        <w:rPr>
          <w:color w:val="000000"/>
          <w:kern w:val="2"/>
        </w:rPr>
        <w:t xml:space="preserve"> is</w:t>
      </w:r>
      <w:r w:rsidRPr="00E91895">
        <w:rPr>
          <w:color w:val="000000"/>
          <w:kern w:val="2"/>
        </w:rPr>
        <w:t xml:space="preserve"> </w:t>
      </w:r>
      <w:r>
        <w:rPr>
          <w:color w:val="000000"/>
          <w:kern w:val="2"/>
        </w:rPr>
        <w:t>i</w:t>
      </w:r>
      <w:r w:rsidRPr="00A976EF">
        <w:rPr>
          <w:color w:val="000000"/>
          <w:kern w:val="2"/>
        </w:rPr>
        <w:t xml:space="preserve">nhalation rate at activity level </w:t>
      </w:r>
      <w:r w:rsidRPr="00E91895">
        <w:rPr>
          <w:i/>
          <w:color w:val="000000"/>
          <w:kern w:val="2"/>
        </w:rPr>
        <w:t>j</w:t>
      </w:r>
      <w:r w:rsidRPr="00A976EF">
        <w:rPr>
          <w:color w:val="000000"/>
          <w:kern w:val="2"/>
        </w:rPr>
        <w:t xml:space="preserve"> and age group </w:t>
      </w:r>
      <w:r w:rsidRPr="00E91895">
        <w:rPr>
          <w:i/>
          <w:color w:val="000000"/>
          <w:kern w:val="2"/>
        </w:rPr>
        <w:t>i</w:t>
      </w:r>
      <w:r w:rsidRPr="00A976EF">
        <w:rPr>
          <w:color w:val="000000"/>
          <w:kern w:val="2"/>
        </w:rPr>
        <w:t xml:space="preserve"> (m</w:t>
      </w:r>
      <w:r w:rsidRPr="00E91895">
        <w:rPr>
          <w:color w:val="000000"/>
          <w:kern w:val="2"/>
          <w:vertAlign w:val="superscript"/>
        </w:rPr>
        <w:t>3</w:t>
      </w:r>
      <w:r w:rsidRPr="00A976EF">
        <w:rPr>
          <w:color w:val="000000"/>
          <w:kern w:val="2"/>
        </w:rPr>
        <w:t>/hour)</w:t>
      </w:r>
    </w:p>
    <w:p w:rsidR="00C937DB" w:rsidRDefault="00C937DB" w:rsidP="00C937DB">
      <w:pPr>
        <w:pStyle w:val="CM46"/>
        <w:numPr>
          <w:ilvl w:val="0"/>
          <w:numId w:val="19"/>
        </w:numPr>
        <w:snapToGrid w:val="0"/>
        <w:ind w:left="450"/>
        <w:mirrorIndents/>
        <w:rPr>
          <w:color w:val="000000"/>
          <w:kern w:val="2"/>
        </w:rPr>
      </w:pPr>
      <w:r w:rsidRPr="00A976EF">
        <w:rPr>
          <w:color w:val="000000"/>
          <w:kern w:val="2"/>
        </w:rPr>
        <w:object w:dxaOrig="260" w:dyaOrig="380">
          <v:shape id="_x0000_i1042" type="#_x0000_t75" style="width:12pt;height:19.8pt" o:ole="">
            <v:imagedata r:id="rId47" o:title=""/>
          </v:shape>
          <o:OLEObject Type="Embed" ProgID="Equation.DSMT4" ShapeID="_x0000_i1042" DrawAspect="Content" ObjectID="_1456178931" r:id="rId48"/>
        </w:object>
      </w:r>
      <w:r>
        <w:rPr>
          <w:color w:val="000000"/>
          <w:kern w:val="2"/>
        </w:rPr>
        <w:t xml:space="preserve"> is</w:t>
      </w:r>
      <w:r w:rsidRPr="00E91895">
        <w:rPr>
          <w:color w:val="000000"/>
          <w:kern w:val="2"/>
        </w:rPr>
        <w:t xml:space="preserve"> </w:t>
      </w:r>
      <w:r>
        <w:rPr>
          <w:color w:val="000000"/>
          <w:kern w:val="2"/>
        </w:rPr>
        <w:t>t</w:t>
      </w:r>
      <w:r w:rsidRPr="00A976EF">
        <w:rPr>
          <w:color w:val="000000"/>
          <w:kern w:val="2"/>
        </w:rPr>
        <w:t xml:space="preserve">ime spent at </w:t>
      </w:r>
      <w:r w:rsidRPr="00E91895">
        <w:rPr>
          <w:i/>
          <w:color w:val="000000"/>
          <w:kern w:val="2"/>
        </w:rPr>
        <w:t>j</w:t>
      </w:r>
      <w:r w:rsidRPr="00A976EF">
        <w:rPr>
          <w:color w:val="000000"/>
          <w:kern w:val="2"/>
        </w:rPr>
        <w:t xml:space="preserve"> activity level and </w:t>
      </w:r>
      <w:r w:rsidRPr="00E91895">
        <w:rPr>
          <w:i/>
          <w:color w:val="000000"/>
          <w:kern w:val="2"/>
        </w:rPr>
        <w:t>i</w:t>
      </w:r>
      <w:r w:rsidRPr="00A976EF">
        <w:rPr>
          <w:color w:val="000000"/>
          <w:kern w:val="2"/>
        </w:rPr>
        <w:t xml:space="preserve"> age group</w:t>
      </w:r>
      <w:r>
        <w:rPr>
          <w:color w:val="000000"/>
          <w:kern w:val="2"/>
        </w:rPr>
        <w:t xml:space="preserve"> </w:t>
      </w:r>
      <w:r w:rsidRPr="00A976EF">
        <w:rPr>
          <w:color w:val="000000"/>
          <w:kern w:val="2"/>
        </w:rPr>
        <w:t>(hour)</w:t>
      </w:r>
    </w:p>
    <w:p w:rsidR="00C937DB" w:rsidRPr="00C03928" w:rsidRDefault="00C937DB" w:rsidP="00C937DB">
      <w:pPr>
        <w:pStyle w:val="CM46"/>
        <w:numPr>
          <w:ilvl w:val="0"/>
          <w:numId w:val="19"/>
        </w:numPr>
        <w:snapToGrid w:val="0"/>
        <w:ind w:left="450"/>
        <w:mirrorIndents/>
        <w:rPr>
          <w:color w:val="000000"/>
          <w:kern w:val="2"/>
        </w:rPr>
      </w:pPr>
      <w:r w:rsidRPr="00A976EF">
        <w:rPr>
          <w:kern w:val="2"/>
        </w:rPr>
        <w:object w:dxaOrig="499" w:dyaOrig="279">
          <v:shape id="_x0000_i1043" type="#_x0000_t75" style="width:25.2pt;height:14.4pt" o:ole="">
            <v:imagedata r:id="rId49" o:title=""/>
          </v:shape>
          <o:OLEObject Type="Embed" ProgID="Equation.DSMT4" ShapeID="_x0000_i1043" DrawAspect="Content" ObjectID="_1456178932" r:id="rId50"/>
        </w:object>
      </w:r>
      <w:r w:rsidRPr="00A22FFB">
        <w:rPr>
          <w:kern w:val="2"/>
        </w:rPr>
        <w:object w:dxaOrig="480" w:dyaOrig="279">
          <v:shape id="_x0000_i1044" type="#_x0000_t75" style="width:24pt;height:14.4pt" o:ole="">
            <v:imagedata r:id="rId51" o:title=""/>
          </v:shape>
          <o:OLEObject Type="Embed" ProgID="Equation.DSMT4" ShapeID="_x0000_i1044" DrawAspect="Content" ObjectID="_1456178933" r:id="rId52"/>
        </w:object>
      </w:r>
      <w:r w:rsidRPr="00E91895">
        <w:rPr>
          <w:kern w:val="2"/>
        </w:rPr>
        <w:t xml:space="preserve"> </w:t>
      </w:r>
      <w:r>
        <w:rPr>
          <w:kern w:val="2"/>
        </w:rPr>
        <w:t>is t</w:t>
      </w:r>
      <w:r w:rsidRPr="00A976EF">
        <w:rPr>
          <w:kern w:val="2"/>
        </w:rPr>
        <w:t>ime spent indoor</w:t>
      </w:r>
      <w:r w:rsidRPr="00A22FFB">
        <w:rPr>
          <w:kern w:val="2"/>
        </w:rPr>
        <w:t>s and outdoors</w:t>
      </w:r>
      <w:r w:rsidRPr="00041A52">
        <w:rPr>
          <w:kern w:val="2"/>
        </w:rPr>
        <w:t xml:space="preserve"> at </w:t>
      </w:r>
      <w:r w:rsidRPr="00C03928">
        <w:rPr>
          <w:i/>
          <w:kern w:val="2"/>
        </w:rPr>
        <w:t>j</w:t>
      </w:r>
      <w:r w:rsidRPr="00A976EF">
        <w:rPr>
          <w:kern w:val="2"/>
        </w:rPr>
        <w:t xml:space="preserve"> activity level.(hour)</w:t>
      </w:r>
    </w:p>
    <w:p w:rsidR="00C937DB" w:rsidRPr="00E91895" w:rsidRDefault="00C937DB" w:rsidP="00C937DB">
      <w:pPr>
        <w:pStyle w:val="CM46"/>
        <w:numPr>
          <w:ilvl w:val="0"/>
          <w:numId w:val="19"/>
        </w:numPr>
        <w:snapToGrid w:val="0"/>
        <w:ind w:left="450" w:hanging="450"/>
        <w:mirrorIndents/>
        <w:rPr>
          <w:color w:val="000000"/>
          <w:kern w:val="2"/>
        </w:rPr>
      </w:pPr>
      <w:r w:rsidRPr="00A976EF">
        <w:rPr>
          <w:color w:val="000000"/>
          <w:kern w:val="2"/>
        </w:rPr>
        <w:object w:dxaOrig="480" w:dyaOrig="260">
          <v:shape id="_x0000_i1045" type="#_x0000_t75" style="width:24pt;height:12pt" o:ole="">
            <v:imagedata r:id="rId53" o:title=""/>
          </v:shape>
          <o:OLEObject Type="Embed" ProgID="Equation.DSMT4" ShapeID="_x0000_i1045" DrawAspect="Content" ObjectID="_1456178934" r:id="rId54"/>
        </w:object>
      </w:r>
      <w:r w:rsidRPr="00E91895">
        <w:rPr>
          <w:color w:val="000000"/>
          <w:kern w:val="2"/>
        </w:rPr>
        <w:t xml:space="preserve">, </w:t>
      </w:r>
      <w:r w:rsidRPr="00A976EF">
        <w:rPr>
          <w:color w:val="000000"/>
          <w:kern w:val="2"/>
        </w:rPr>
        <w:object w:dxaOrig="499" w:dyaOrig="260">
          <v:shape id="_x0000_i1046" type="#_x0000_t75" style="width:25.2pt;height:12pt" o:ole="">
            <v:imagedata r:id="rId55" o:title=""/>
          </v:shape>
          <o:OLEObject Type="Embed" ProgID="Equation.DSMT4" ShapeID="_x0000_i1046" DrawAspect="Content" ObjectID="_1456178935" r:id="rId56"/>
        </w:object>
      </w:r>
      <w:r w:rsidRPr="00E91895">
        <w:rPr>
          <w:color w:val="000000"/>
          <w:kern w:val="2"/>
        </w:rPr>
        <w:t xml:space="preserve"> </w:t>
      </w:r>
      <w:r>
        <w:rPr>
          <w:color w:val="000000"/>
          <w:kern w:val="2"/>
        </w:rPr>
        <w:t xml:space="preserve">are </w:t>
      </w:r>
      <w:r w:rsidRPr="0071521A">
        <w:rPr>
          <w:color w:val="000000"/>
          <w:kern w:val="2"/>
        </w:rPr>
        <w:t>inflation factor and deflation factor for inhalation rate in two different environment</w:t>
      </w:r>
      <w:r>
        <w:rPr>
          <w:color w:val="000000"/>
          <w:kern w:val="2"/>
        </w:rPr>
        <w:t>s</w:t>
      </w:r>
      <w:r w:rsidRPr="0071521A">
        <w:rPr>
          <w:color w:val="000000"/>
          <w:kern w:val="2"/>
        </w:rPr>
        <w:t xml:space="preserve"> (indoor</w:t>
      </w:r>
      <w:r>
        <w:rPr>
          <w:color w:val="000000"/>
          <w:kern w:val="2"/>
        </w:rPr>
        <w:t>s</w:t>
      </w:r>
      <w:r w:rsidRPr="0071521A">
        <w:rPr>
          <w:color w:val="000000"/>
          <w:kern w:val="2"/>
        </w:rPr>
        <w:t xml:space="preserve"> and outdoor</w:t>
      </w:r>
      <w:r>
        <w:rPr>
          <w:color w:val="000000"/>
          <w:kern w:val="2"/>
        </w:rPr>
        <w:t>s</w:t>
      </w:r>
      <w:r w:rsidRPr="0071521A">
        <w:rPr>
          <w:color w:val="000000"/>
          <w:kern w:val="2"/>
        </w:rPr>
        <w:t>)</w:t>
      </w:r>
      <w:r w:rsidRPr="00E91895">
        <w:rPr>
          <w:color w:val="000000"/>
          <w:kern w:val="2"/>
        </w:rPr>
        <w:t xml:space="preserve"> </w:t>
      </w:r>
    </w:p>
    <w:p w:rsidR="003A2050" w:rsidRDefault="00682C1A" w:rsidP="00533CA2">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Since only daily </w:t>
      </w:r>
      <w:r w:rsidR="009309FD">
        <w:rPr>
          <w:rFonts w:cs="Times New Roman"/>
          <w:color w:val="000000"/>
          <w:szCs w:val="24"/>
          <w:shd w:val="clear" w:color="auto" w:fill="FFFFFF"/>
        </w:rPr>
        <w:t>averages</w:t>
      </w:r>
      <w:r>
        <w:rPr>
          <w:rFonts w:cs="Times New Roman"/>
          <w:color w:val="000000"/>
          <w:szCs w:val="24"/>
          <w:shd w:val="clear" w:color="auto" w:fill="FFFFFF"/>
        </w:rPr>
        <w:t xml:space="preserve"> of airborne pollen concentrations are available from the AAAAI monitor network, only distribution of daily intakes can be calculated </w:t>
      </w:r>
      <w:r w:rsidR="00716A01">
        <w:rPr>
          <w:rFonts w:cs="Times New Roman"/>
          <w:color w:val="000000"/>
          <w:szCs w:val="24"/>
          <w:shd w:val="clear" w:color="auto" w:fill="FFFFFF"/>
        </w:rPr>
        <w:lastRenderedPageBreak/>
        <w:t xml:space="preserve">through the available data. The </w:t>
      </w:r>
      <w:r>
        <w:rPr>
          <w:rFonts w:cs="Times New Roman"/>
          <w:color w:val="000000"/>
          <w:szCs w:val="24"/>
          <w:shd w:val="clear" w:color="auto" w:fill="FFFFFF"/>
        </w:rPr>
        <w:t xml:space="preserve">outdoor and indoor exposures </w:t>
      </w:r>
      <w:r w:rsidR="00EC2338">
        <w:rPr>
          <w:rFonts w:cs="Times New Roman"/>
          <w:color w:val="000000"/>
          <w:szCs w:val="24"/>
          <w:shd w:val="clear" w:color="auto" w:fill="FFFFFF"/>
        </w:rPr>
        <w:t xml:space="preserve">to allergenic pollen were calculated using </w:t>
      </w:r>
      <w:r>
        <w:rPr>
          <w:rFonts w:cs="Times New Roman"/>
          <w:color w:val="000000"/>
          <w:szCs w:val="24"/>
          <w:shd w:val="clear" w:color="auto" w:fill="FFFFFF"/>
        </w:rPr>
        <w:t>equation</w:t>
      </w:r>
      <w:r w:rsidR="005B66A3">
        <w:rPr>
          <w:rFonts w:cs="Times New Roman"/>
          <w:color w:val="000000"/>
          <w:szCs w:val="24"/>
          <w:shd w:val="clear" w:color="auto" w:fill="FFFFFF"/>
        </w:rPr>
        <w:t>s</w:t>
      </w:r>
      <w:r w:rsidR="00EC2338">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GOTOBUTTON ZEqnNum807455  \* MERGEFORMAT </w:instrText>
      </w:r>
      <w:r w:rsidR="00222E77">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REF ZEqnNum807455 \* Charformat \! \* MERGEFORMAT </w:instrText>
      </w:r>
      <w:r w:rsidR="00222E77">
        <w:rPr>
          <w:rFonts w:cs="Times New Roman"/>
          <w:color w:val="000000"/>
          <w:szCs w:val="24"/>
          <w:shd w:val="clear" w:color="auto" w:fill="FFFFFF"/>
        </w:rPr>
        <w:fldChar w:fldCharType="separate"/>
      </w:r>
      <w:r w:rsidR="00222E77" w:rsidRPr="00B874A0">
        <w:rPr>
          <w:rFonts w:cs="Times New Roman"/>
          <w:color w:val="000000"/>
          <w:szCs w:val="24"/>
          <w:shd w:val="clear" w:color="auto" w:fill="FFFFFF"/>
        </w:rPr>
        <w:instrText>(2.9)</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EC2338">
        <w:rPr>
          <w:rFonts w:cs="Times New Roman"/>
          <w:color w:val="000000"/>
          <w:szCs w:val="24"/>
          <w:shd w:val="clear" w:color="auto" w:fill="FFFFFF"/>
        </w:rPr>
        <w:t xml:space="preserve"> and</w:t>
      </w:r>
      <w:r w:rsidR="00222E77">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GOTOBUTTON ZEqnNum102372  \* MERGEFORMAT </w:instrText>
      </w:r>
      <w:r w:rsidR="00222E77">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REF ZEqnNum102372 \* Charformat \! \* MERGEFORMAT </w:instrText>
      </w:r>
      <w:r w:rsidR="00222E77">
        <w:rPr>
          <w:rFonts w:cs="Times New Roman"/>
          <w:color w:val="000000"/>
          <w:szCs w:val="24"/>
          <w:shd w:val="clear" w:color="auto" w:fill="FFFFFF"/>
        </w:rPr>
        <w:fldChar w:fldCharType="separate"/>
      </w:r>
      <w:r w:rsidR="00222E77" w:rsidRPr="00B874A0">
        <w:rPr>
          <w:rFonts w:cs="Times New Roman"/>
          <w:color w:val="000000"/>
          <w:szCs w:val="24"/>
          <w:shd w:val="clear" w:color="auto" w:fill="FFFFFF"/>
        </w:rPr>
        <w:instrText>(2.10)</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EC2338">
        <w:rPr>
          <w:rFonts w:cs="Times New Roman"/>
          <w:color w:val="000000"/>
          <w:szCs w:val="24"/>
          <w:shd w:val="clear" w:color="auto" w:fill="FFFFFF"/>
        </w:rPr>
        <w:t>, respectively.</w:t>
      </w:r>
    </w:p>
    <w:p w:rsidR="00222E77" w:rsidRDefault="0090261D">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Outdoor:</w:t>
      </w:r>
    </w:p>
    <w:p w:rsidR="00222E77" w:rsidRDefault="0090261D">
      <w:pPr>
        <w:pStyle w:val="MTDisplayEquation"/>
        <w:spacing w:beforeLines="96" w:before="230" w:afterLines="120" w:after="288"/>
        <w:ind w:firstLine="720"/>
        <w:rPr>
          <w:shd w:val="clear" w:color="auto" w:fill="FFFFFF"/>
        </w:rPr>
      </w:pPr>
      <w:r>
        <w:rPr>
          <w:shd w:val="clear" w:color="auto" w:fill="FFFFFF"/>
        </w:rPr>
        <w:tab/>
      </w:r>
      <w:r w:rsidR="00A93E3B" w:rsidRPr="0090261D">
        <w:rPr>
          <w:position w:val="-18"/>
          <w:shd w:val="clear" w:color="auto" w:fill="FFFFFF"/>
        </w:rPr>
        <w:object w:dxaOrig="2000" w:dyaOrig="520">
          <v:shape id="_x0000_i1047" type="#_x0000_t75" style="width:101.4pt;height:25.2pt" o:ole="">
            <v:imagedata r:id="rId57" o:title=""/>
          </v:shape>
          <o:OLEObject Type="Embed" ProgID="Equation.DSMT4" ShapeID="_x0000_i1047" DrawAspect="Content" ObjectID="_1456178936" r:id="rId58"/>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C91263">
        <w:fldChar w:fldCharType="begin"/>
      </w:r>
      <w:r w:rsidR="00C91263">
        <w:instrText xml:space="preserve"> SEQ MTEqn \h \* MERGEFORMAT </w:instrText>
      </w:r>
      <w:r w:rsidR="00C91263">
        <w:fldChar w:fldCharType="end"/>
      </w:r>
      <w:bookmarkStart w:id="33" w:name="ZEqnNum807455"/>
      <w:r w:rsidR="006C6599">
        <w:rPr>
          <w:shd w:val="clear" w:color="auto" w:fill="FFFFFF"/>
        </w:rPr>
        <w:instrText>(</w:instrText>
      </w:r>
      <w:fldSimple w:instr=" SEQ MTChap \c \* Arabic \* MERGEFORMAT ">
        <w:r w:rsidR="00222E77" w:rsidRPr="00B874A0">
          <w:rPr>
            <w:noProof/>
            <w:shd w:val="clear" w:color="auto" w:fill="FFFFFF"/>
          </w:rPr>
          <w:instrText>2</w:instrText>
        </w:r>
      </w:fldSimple>
      <w:r w:rsidR="006C6599">
        <w:rPr>
          <w:shd w:val="clear" w:color="auto" w:fill="FFFFFF"/>
        </w:rPr>
        <w:instrText>.</w:instrText>
      </w:r>
      <w:fldSimple w:instr=" SEQ MTEqn \c \* Arabic \* MERGEFORMAT ">
        <w:r w:rsidR="00222E77" w:rsidRPr="00B874A0">
          <w:rPr>
            <w:noProof/>
            <w:shd w:val="clear" w:color="auto" w:fill="FFFFFF"/>
          </w:rPr>
          <w:instrText>9</w:instrText>
        </w:r>
      </w:fldSimple>
      <w:r w:rsidR="006C6599">
        <w:rPr>
          <w:shd w:val="clear" w:color="auto" w:fill="FFFFFF"/>
        </w:rPr>
        <w:instrText>)</w:instrText>
      </w:r>
      <w:bookmarkEnd w:id="33"/>
      <w:r w:rsidR="00222E77">
        <w:rPr>
          <w:shd w:val="clear" w:color="auto" w:fill="FFFFFF"/>
        </w:rPr>
        <w:fldChar w:fldCharType="end"/>
      </w:r>
    </w:p>
    <w:p w:rsidR="00222E77" w:rsidRDefault="0090261D">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Indoor</w:t>
      </w:r>
    </w:p>
    <w:p w:rsidR="00222E77" w:rsidRDefault="0090261D">
      <w:pPr>
        <w:pStyle w:val="MTDisplayEquation"/>
        <w:spacing w:beforeLines="96" w:before="230" w:afterLines="120" w:after="288"/>
        <w:ind w:firstLine="720"/>
        <w:rPr>
          <w:shd w:val="clear" w:color="auto" w:fill="FFFFFF"/>
        </w:rPr>
      </w:pPr>
      <w:r>
        <w:rPr>
          <w:shd w:val="clear" w:color="auto" w:fill="FFFFFF"/>
        </w:rPr>
        <w:tab/>
      </w:r>
      <w:r w:rsidR="00A93E3B" w:rsidRPr="0090261D">
        <w:rPr>
          <w:position w:val="-30"/>
          <w:shd w:val="clear" w:color="auto" w:fill="FFFFFF"/>
        </w:rPr>
        <w:object w:dxaOrig="2620" w:dyaOrig="680">
          <v:shape id="_x0000_i1048" type="#_x0000_t75" style="width:129.6pt;height:34.8pt" o:ole="">
            <v:imagedata r:id="rId59" o:title=""/>
          </v:shape>
          <o:OLEObject Type="Embed" ProgID="Equation.DSMT4" ShapeID="_x0000_i1048" DrawAspect="Content" ObjectID="_1456178937" r:id="rId60"/>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C91263">
        <w:fldChar w:fldCharType="begin"/>
      </w:r>
      <w:r w:rsidR="00C91263">
        <w:instrText xml:space="preserve"> SEQ MTEqn \h \* MERGEFORMAT </w:instrText>
      </w:r>
      <w:r w:rsidR="00C91263">
        <w:fldChar w:fldCharType="end"/>
      </w:r>
      <w:bookmarkStart w:id="34" w:name="ZEqnNum102372"/>
      <w:r w:rsidR="006C6599">
        <w:rPr>
          <w:shd w:val="clear" w:color="auto" w:fill="FFFFFF"/>
        </w:rPr>
        <w:instrText>(</w:instrText>
      </w:r>
      <w:fldSimple w:instr=" SEQ MTChap \c \* Arabic \* MERGEFORMAT ">
        <w:r w:rsidR="00222E77" w:rsidRPr="00B874A0">
          <w:rPr>
            <w:noProof/>
            <w:shd w:val="clear" w:color="auto" w:fill="FFFFFF"/>
          </w:rPr>
          <w:instrText>2</w:instrText>
        </w:r>
      </w:fldSimple>
      <w:r w:rsidR="006C6599">
        <w:rPr>
          <w:shd w:val="clear" w:color="auto" w:fill="FFFFFF"/>
        </w:rPr>
        <w:instrText>.</w:instrText>
      </w:r>
      <w:fldSimple w:instr=" SEQ MTEqn \c \* Arabic \* MERGEFORMAT ">
        <w:r w:rsidR="00222E77" w:rsidRPr="00B874A0">
          <w:rPr>
            <w:noProof/>
            <w:shd w:val="clear" w:color="auto" w:fill="FFFFFF"/>
          </w:rPr>
          <w:instrText>10</w:instrText>
        </w:r>
      </w:fldSimple>
      <w:r w:rsidR="006C6599">
        <w:rPr>
          <w:shd w:val="clear" w:color="auto" w:fill="FFFFFF"/>
        </w:rPr>
        <w:instrText>)</w:instrText>
      </w:r>
      <w:bookmarkEnd w:id="34"/>
      <w:r w:rsidR="00222E77">
        <w:rPr>
          <w:shd w:val="clear" w:color="auto" w:fill="FFFFFF"/>
        </w:rPr>
        <w:fldChar w:fldCharType="end"/>
      </w:r>
    </w:p>
    <w:p w:rsidR="00EC2338" w:rsidRPr="00EC2338" w:rsidRDefault="00EC2338" w:rsidP="00EC2338">
      <w:proofErr w:type="gramStart"/>
      <w:r>
        <w:t>where</w:t>
      </w:r>
      <w:commentRangeStart w:id="35"/>
      <w:proofErr w:type="gramEnd"/>
      <w:r>
        <w:t xml:space="preserve"> </w:t>
      </w:r>
      <w:r w:rsidRPr="00EC2338">
        <w:rPr>
          <w:position w:val="-12"/>
        </w:rPr>
        <w:object w:dxaOrig="279" w:dyaOrig="360">
          <v:shape id="_x0000_i1049" type="#_x0000_t75" style="width:14.4pt;height:18.6pt" o:ole="">
            <v:imagedata r:id="rId61" o:title=""/>
          </v:shape>
          <o:OLEObject Type="Embed" ProgID="Equation.DSMT4" ShapeID="_x0000_i1049" DrawAspect="Content" ObjectID="_1456178938" r:id="rId62"/>
        </w:object>
      </w:r>
      <w:r w:rsidR="00DB0DF4">
        <w:t xml:space="preserve"> is the </w:t>
      </w:r>
      <w:r w:rsidR="006C27F1">
        <w:t xml:space="preserve">indoor </w:t>
      </w:r>
      <w:r w:rsidR="00DB0DF4">
        <w:t xml:space="preserve">particle suspension </w:t>
      </w:r>
      <w:r w:rsidR="002623EE">
        <w:t>coefficient</w:t>
      </w:r>
      <w:r w:rsidR="00DB0DF4">
        <w:t>(s</w:t>
      </w:r>
      <w:r w:rsidR="00222E77" w:rsidRPr="00B874A0">
        <w:rPr>
          <w:vertAlign w:val="superscript"/>
        </w:rPr>
        <w:t>-1</w:t>
      </w:r>
      <w:r w:rsidR="00DB0DF4">
        <w:t>)</w:t>
      </w:r>
      <w:commentRangeEnd w:id="35"/>
      <w:r w:rsidR="004E7F7C">
        <w:rPr>
          <w:rStyle w:val="ae"/>
        </w:rPr>
        <w:commentReference w:id="35"/>
      </w:r>
    </w:p>
    <w:p w:rsidR="00E84505" w:rsidRPr="00014B3C" w:rsidRDefault="00E84505" w:rsidP="00E84505">
      <w:pPr>
        <w:pStyle w:val="MTDisplayEquation"/>
      </w:pPr>
      <w:r>
        <w:tab/>
      </w:r>
      <w:r w:rsidRPr="004A4611">
        <w:rPr>
          <w:position w:val="-24"/>
        </w:rPr>
        <w:object w:dxaOrig="1020" w:dyaOrig="620">
          <v:shape id="_x0000_i1050" type="#_x0000_t75" style="width:51.6pt;height:33pt" o:ole="">
            <v:imagedata r:id="rId63" o:title=""/>
          </v:shape>
          <o:OLEObject Type="Embed" ProgID="Equation.DSMT4" ShapeID="_x0000_i1050" DrawAspect="Content" ObjectID="_1456178939" r:id="rId64"/>
        </w:object>
      </w:r>
      <w:r>
        <w:tab/>
      </w:r>
      <w:r w:rsidR="00222E77">
        <w:fldChar w:fldCharType="begin"/>
      </w:r>
      <w:r w:rsidR="006C6599">
        <w:instrText xml:space="preserve"> MACROBUTTON MTPlaceRef \* MERGEFORMAT </w:instrText>
      </w:r>
      <w:r w:rsidR="00C91263">
        <w:fldChar w:fldCharType="begin"/>
      </w:r>
      <w:r w:rsidR="00C91263">
        <w:instrText xml:space="preserve"> SEQ MTEqn \h \* MERGEFORMAT </w:instrText>
      </w:r>
      <w:r w:rsidR="00C91263">
        <w:fldChar w:fldCharType="end"/>
      </w:r>
      <w:bookmarkStart w:id="36" w:name="ZEqnNum988155"/>
      <w:r w:rsidR="006C6599">
        <w:instrText>(</w:instrText>
      </w:r>
      <w:fldSimple w:instr=" SEQ MTChap \c \* Arabic \* MERGEFORMAT ">
        <w:r w:rsidR="0008141F">
          <w:rPr>
            <w:noProof/>
          </w:rPr>
          <w:instrText>2</w:instrText>
        </w:r>
      </w:fldSimple>
      <w:r w:rsidR="006C6599">
        <w:instrText>.</w:instrText>
      </w:r>
      <w:fldSimple w:instr=" SEQ MTEqn \c \* Arabic \* MERGEFORMAT ">
        <w:r w:rsidR="0008141F">
          <w:rPr>
            <w:noProof/>
          </w:rPr>
          <w:instrText>11</w:instrText>
        </w:r>
      </w:fldSimple>
      <w:r w:rsidR="006C6599">
        <w:instrText>)</w:instrText>
      </w:r>
      <w:bookmarkEnd w:id="36"/>
      <w:r w:rsidR="00222E77">
        <w:fldChar w:fldCharType="end"/>
      </w:r>
    </w:p>
    <w:p w:rsidR="00222E77" w:rsidRDefault="004A4611">
      <w:pPr>
        <w:spacing w:beforeLines="96" w:before="230" w:afterLines="120" w:after="288"/>
        <w:ind w:firstLine="720"/>
        <w:rPr>
          <w:rFonts w:cs="Times New Roman"/>
          <w:color w:val="000000"/>
          <w:szCs w:val="24"/>
          <w:shd w:val="clear" w:color="auto" w:fill="FFFFFF"/>
        </w:rPr>
      </w:pPr>
      <w:proofErr w:type="gramStart"/>
      <w:r w:rsidRPr="004A4611">
        <w:rPr>
          <w:rFonts w:cs="Times New Roman"/>
          <w:color w:val="000000"/>
          <w:szCs w:val="24"/>
          <w:shd w:val="clear" w:color="auto" w:fill="FFFFFF"/>
        </w:rPr>
        <w:t>where</w:t>
      </w:r>
      <w:proofErr w:type="gramEnd"/>
    </w:p>
    <w:p w:rsidR="00C32C92" w:rsidRPr="00C01CDF" w:rsidRDefault="00C32C92" w:rsidP="00197348">
      <w:pPr>
        <w:pStyle w:val="CM46"/>
        <w:numPr>
          <w:ilvl w:val="0"/>
          <w:numId w:val="7"/>
        </w:numPr>
        <w:snapToGrid w:val="0"/>
        <w:ind w:left="965" w:firstLine="0"/>
        <w:contextualSpacing/>
        <w:mirrorIndents/>
        <w:rPr>
          <w:color w:val="000000"/>
          <w:kern w:val="2"/>
        </w:rPr>
      </w:pPr>
      <w:r w:rsidRPr="00A36FB2">
        <w:rPr>
          <w:i/>
          <w:color w:val="000000"/>
          <w:kern w:val="2"/>
        </w:rPr>
        <w:t>E</w:t>
      </w:r>
      <w:r w:rsidRPr="00C01CDF">
        <w:rPr>
          <w:color w:val="000000"/>
          <w:kern w:val="2"/>
        </w:rPr>
        <w:t xml:space="preserve"> </w:t>
      </w:r>
      <w:r w:rsidR="007E3689">
        <w:rPr>
          <w:color w:val="000000"/>
          <w:kern w:val="2"/>
        </w:rPr>
        <w:t>is</w:t>
      </w:r>
      <w:r w:rsidR="007E3689" w:rsidRPr="00C01CDF">
        <w:rPr>
          <w:color w:val="000000"/>
          <w:kern w:val="2"/>
        </w:rPr>
        <w:t xml:space="preserve"> </w:t>
      </w:r>
      <w:r w:rsidR="0071521A">
        <w:rPr>
          <w:color w:val="000000"/>
          <w:kern w:val="2"/>
        </w:rPr>
        <w:t>t</w:t>
      </w:r>
      <w:r w:rsidR="0071521A" w:rsidRPr="00C01CDF">
        <w:rPr>
          <w:color w:val="000000"/>
          <w:kern w:val="2"/>
        </w:rPr>
        <w:t>ime</w:t>
      </w:r>
      <w:r w:rsidRPr="00C01CDF">
        <w:rPr>
          <w:color w:val="000000"/>
          <w:kern w:val="2"/>
        </w:rPr>
        <w:t>-integrated exposure (</w:t>
      </w:r>
      <w:r w:rsidR="00207DEB">
        <w:rPr>
          <w:color w:val="000000"/>
          <w:kern w:val="2"/>
        </w:rPr>
        <w:t xml:space="preserve">pollen </w:t>
      </w:r>
      <w:r w:rsidR="00236D3D">
        <w:rPr>
          <w:color w:val="000000"/>
          <w:kern w:val="2"/>
        </w:rPr>
        <w:t>grains</w:t>
      </w:r>
      <w:r w:rsidRPr="00C01CDF">
        <w:rPr>
          <w:color w:val="000000"/>
          <w:kern w:val="2"/>
        </w:rPr>
        <w:t>)</w:t>
      </w:r>
    </w:p>
    <w:p w:rsidR="00C32C92" w:rsidRPr="00C01CDF" w:rsidRDefault="00C32C92" w:rsidP="00197348">
      <w:pPr>
        <w:pStyle w:val="CM46"/>
        <w:numPr>
          <w:ilvl w:val="0"/>
          <w:numId w:val="7"/>
        </w:numPr>
        <w:snapToGrid w:val="0"/>
        <w:ind w:left="965" w:firstLine="0"/>
        <w:contextualSpacing/>
        <w:mirrorIndents/>
        <w:rPr>
          <w:color w:val="000000"/>
          <w:kern w:val="2"/>
        </w:rPr>
      </w:pPr>
      <w:r w:rsidRPr="00A36FB2">
        <w:rPr>
          <w:i/>
          <w:color w:val="000000"/>
          <w:kern w:val="2"/>
        </w:rPr>
        <w:t>t</w:t>
      </w:r>
      <w:r w:rsidRPr="00A36FB2">
        <w:rPr>
          <w:i/>
          <w:color w:val="000000"/>
          <w:kern w:val="2"/>
          <w:vertAlign w:val="subscript"/>
        </w:rPr>
        <w:t>2</w:t>
      </w:r>
      <w:r w:rsidRPr="00A36FB2">
        <w:rPr>
          <w:i/>
          <w:color w:val="000000"/>
          <w:kern w:val="2"/>
        </w:rPr>
        <w:t>– t</w:t>
      </w:r>
      <w:r w:rsidRPr="00A36FB2">
        <w:rPr>
          <w:i/>
          <w:color w:val="000000"/>
          <w:kern w:val="2"/>
          <w:vertAlign w:val="subscript"/>
        </w:rPr>
        <w:t>1</w:t>
      </w:r>
      <w:r w:rsidRPr="00C01CDF">
        <w:rPr>
          <w:color w:val="000000"/>
          <w:kern w:val="2"/>
        </w:rPr>
        <w:t xml:space="preserve"> </w:t>
      </w:r>
      <w:r w:rsidR="007E3689">
        <w:rPr>
          <w:color w:val="000000"/>
          <w:kern w:val="2"/>
        </w:rPr>
        <w:t>is</w:t>
      </w:r>
      <w:r w:rsidR="007E3689" w:rsidRPr="00C01CDF">
        <w:rPr>
          <w:color w:val="000000"/>
          <w:kern w:val="2"/>
        </w:rPr>
        <w:t xml:space="preserve"> </w:t>
      </w:r>
      <w:r w:rsidR="0071521A">
        <w:rPr>
          <w:color w:val="000000"/>
          <w:kern w:val="2"/>
        </w:rPr>
        <w:t>e</w:t>
      </w:r>
      <w:r w:rsidR="0071521A" w:rsidRPr="00C01CDF">
        <w:rPr>
          <w:color w:val="000000"/>
          <w:kern w:val="2"/>
        </w:rPr>
        <w:t xml:space="preserve">xposure </w:t>
      </w:r>
      <w:r w:rsidRPr="00C01CDF">
        <w:rPr>
          <w:color w:val="000000"/>
          <w:kern w:val="2"/>
        </w:rPr>
        <w:t>duration (ED) (</w:t>
      </w:r>
      <w:r w:rsidR="00207DEB">
        <w:rPr>
          <w:color w:val="000000"/>
          <w:kern w:val="2"/>
        </w:rPr>
        <w:t>day</w:t>
      </w:r>
      <w:r w:rsidRPr="00C01CDF">
        <w:rPr>
          <w:color w:val="000000"/>
          <w:kern w:val="2"/>
        </w:rPr>
        <w:t>)</w:t>
      </w:r>
    </w:p>
    <w:p w:rsidR="00C32C92" w:rsidRDefault="00C32C92" w:rsidP="00197348">
      <w:pPr>
        <w:pStyle w:val="CM46"/>
        <w:numPr>
          <w:ilvl w:val="0"/>
          <w:numId w:val="7"/>
        </w:numPr>
        <w:snapToGrid w:val="0"/>
        <w:ind w:left="965" w:firstLine="0"/>
        <w:contextualSpacing/>
        <w:mirrorIndents/>
        <w:rPr>
          <w:color w:val="000000"/>
          <w:kern w:val="2"/>
        </w:rPr>
      </w:pPr>
      <w:r w:rsidRPr="00A36FB2">
        <w:rPr>
          <w:i/>
          <w:color w:val="000000"/>
          <w:kern w:val="2"/>
        </w:rPr>
        <w:t>C</w:t>
      </w:r>
      <w:r w:rsidRPr="00C01CDF">
        <w:rPr>
          <w:color w:val="000000"/>
          <w:kern w:val="2"/>
        </w:rPr>
        <w:t xml:space="preserve"> </w:t>
      </w:r>
      <w:r w:rsidR="007E3689">
        <w:rPr>
          <w:color w:val="000000"/>
          <w:kern w:val="2"/>
        </w:rPr>
        <w:t>is</w:t>
      </w:r>
      <w:r w:rsidR="007E3689" w:rsidRPr="00C01CDF">
        <w:rPr>
          <w:color w:val="000000"/>
          <w:kern w:val="2"/>
        </w:rPr>
        <w:t xml:space="preserve"> </w:t>
      </w:r>
      <w:r w:rsidR="0071521A">
        <w:rPr>
          <w:color w:val="000000"/>
          <w:kern w:val="2"/>
        </w:rPr>
        <w:t>e</w:t>
      </w:r>
      <w:r w:rsidR="0071521A" w:rsidRPr="00C01CDF">
        <w:rPr>
          <w:color w:val="000000"/>
          <w:kern w:val="2"/>
        </w:rPr>
        <w:t xml:space="preserve">xposure </w:t>
      </w:r>
      <w:r w:rsidRPr="00C01CDF">
        <w:rPr>
          <w:color w:val="000000"/>
          <w:kern w:val="2"/>
        </w:rPr>
        <w:t xml:space="preserve">concentration as a function of time </w:t>
      </w:r>
      <w:r w:rsidR="00207DEB" w:rsidRPr="00C01CDF">
        <w:rPr>
          <w:color w:val="000000"/>
          <w:kern w:val="2"/>
        </w:rPr>
        <w:t>(</w:t>
      </w:r>
      <w:r w:rsidR="00207DEB">
        <w:rPr>
          <w:color w:val="000000"/>
          <w:kern w:val="2"/>
        </w:rPr>
        <w:t>pollen/</w:t>
      </w:r>
      <w:r w:rsidR="004A4611">
        <w:rPr>
          <w:color w:val="000000"/>
          <w:kern w:val="2"/>
        </w:rPr>
        <w:t>m</w:t>
      </w:r>
      <w:r w:rsidR="00E91895" w:rsidRPr="00E91895">
        <w:rPr>
          <w:color w:val="000000"/>
          <w:kern w:val="2"/>
          <w:vertAlign w:val="superscript"/>
        </w:rPr>
        <w:t>3</w:t>
      </w:r>
      <w:r w:rsidR="00207DEB">
        <w:rPr>
          <w:color w:val="000000"/>
          <w:kern w:val="2"/>
        </w:rPr>
        <w:t>)</w:t>
      </w:r>
    </w:p>
    <w:p w:rsidR="004A4611" w:rsidRDefault="00C32C92" w:rsidP="004A4611">
      <w:pPr>
        <w:pStyle w:val="CM46"/>
        <w:numPr>
          <w:ilvl w:val="0"/>
          <w:numId w:val="7"/>
        </w:numPr>
        <w:snapToGrid w:val="0"/>
        <w:ind w:left="965" w:firstLine="0"/>
        <w:contextualSpacing/>
        <w:mirrorIndents/>
        <w:rPr>
          <w:color w:val="000000"/>
          <w:kern w:val="2"/>
        </w:rPr>
      </w:pPr>
      <w:r w:rsidRPr="00A36FB2">
        <w:rPr>
          <w:i/>
          <w:color w:val="000000"/>
          <w:kern w:val="2"/>
        </w:rPr>
        <w:t xml:space="preserve">I </w:t>
      </w:r>
      <w:r w:rsidR="007E3689">
        <w:rPr>
          <w:color w:val="000000"/>
          <w:kern w:val="2"/>
        </w:rPr>
        <w:t xml:space="preserve">is </w:t>
      </w:r>
      <w:r w:rsidR="0071521A">
        <w:rPr>
          <w:color w:val="000000"/>
          <w:kern w:val="2"/>
        </w:rPr>
        <w:t xml:space="preserve">inhalation </w:t>
      </w:r>
      <w:r>
        <w:rPr>
          <w:color w:val="000000"/>
          <w:kern w:val="2"/>
        </w:rPr>
        <w:t>factors (</w:t>
      </w:r>
      <w:r w:rsidR="004A4611">
        <w:rPr>
          <w:color w:val="000000"/>
          <w:kern w:val="2"/>
        </w:rPr>
        <w:t>m</w:t>
      </w:r>
      <w:r w:rsidR="004A4611">
        <w:rPr>
          <w:color w:val="000000"/>
          <w:kern w:val="2"/>
          <w:vertAlign w:val="superscript"/>
        </w:rPr>
        <w:t>3</w:t>
      </w:r>
      <w:r w:rsidR="00E85049">
        <w:rPr>
          <w:color w:val="000000"/>
          <w:kern w:val="2"/>
        </w:rPr>
        <w:t>/day</w:t>
      </w:r>
      <w:r>
        <w:rPr>
          <w:color w:val="000000"/>
          <w:kern w:val="2"/>
        </w:rPr>
        <w:t>)</w:t>
      </w:r>
    </w:p>
    <w:p w:rsidR="00220E69" w:rsidRDefault="00220E69" w:rsidP="00220E69">
      <w:pPr>
        <w:pStyle w:val="CM46"/>
        <w:numPr>
          <w:ilvl w:val="0"/>
          <w:numId w:val="7"/>
        </w:numPr>
        <w:snapToGrid w:val="0"/>
        <w:ind w:left="965" w:firstLine="0"/>
        <w:contextualSpacing/>
        <w:mirrorIndents/>
        <w:rPr>
          <w:color w:val="000000"/>
          <w:kern w:val="2"/>
        </w:rPr>
      </w:pPr>
      <w:r w:rsidRPr="00A36FB2">
        <w:rPr>
          <w:i/>
          <w:color w:val="000000"/>
          <w:kern w:val="2"/>
        </w:rPr>
        <w:t>A</w:t>
      </w:r>
      <w:r w:rsidRPr="00A36FB2">
        <w:rPr>
          <w:i/>
          <w:color w:val="000000"/>
          <w:kern w:val="2"/>
          <w:vertAlign w:val="subscript"/>
        </w:rPr>
        <w:t>d</w:t>
      </w:r>
      <w:r>
        <w:rPr>
          <w:color w:val="000000"/>
          <w:kern w:val="2"/>
          <w:vertAlign w:val="subscript"/>
        </w:rPr>
        <w:t xml:space="preserve"> </w:t>
      </w:r>
      <w:r>
        <w:rPr>
          <w:color w:val="000000"/>
          <w:kern w:val="2"/>
        </w:rPr>
        <w:t>is the surface area available for particle deposition (m</w:t>
      </w:r>
      <w:r>
        <w:rPr>
          <w:color w:val="000000"/>
          <w:kern w:val="2"/>
          <w:vertAlign w:val="superscript"/>
        </w:rPr>
        <w:t>2</w:t>
      </w:r>
      <w:r>
        <w:rPr>
          <w:color w:val="000000"/>
          <w:kern w:val="2"/>
        </w:rPr>
        <w:t>)</w:t>
      </w:r>
    </w:p>
    <w:p w:rsidR="00A36FB2" w:rsidRDefault="00A36FB2" w:rsidP="00A36FB2">
      <w:pPr>
        <w:pStyle w:val="CM46"/>
        <w:numPr>
          <w:ilvl w:val="0"/>
          <w:numId w:val="7"/>
        </w:numPr>
        <w:snapToGrid w:val="0"/>
        <w:ind w:left="965" w:firstLine="0"/>
        <w:contextualSpacing/>
        <w:mirrorIndents/>
        <w:rPr>
          <w:color w:val="000000"/>
          <w:kern w:val="2"/>
        </w:rPr>
      </w:pPr>
      <w:r w:rsidRPr="00A36FB2">
        <w:rPr>
          <w:i/>
          <w:color w:val="000000"/>
          <w:kern w:val="2"/>
        </w:rPr>
        <w:t>V</w:t>
      </w:r>
      <w:r>
        <w:rPr>
          <w:color w:val="000000"/>
          <w:kern w:val="2"/>
        </w:rPr>
        <w:t xml:space="preserve"> is the volume of the building (m</w:t>
      </w:r>
      <w:r>
        <w:rPr>
          <w:color w:val="000000"/>
          <w:kern w:val="2"/>
          <w:vertAlign w:val="superscript"/>
        </w:rPr>
        <w:t>3</w:t>
      </w:r>
      <w:r>
        <w:rPr>
          <w:color w:val="000000"/>
          <w:kern w:val="2"/>
        </w:rPr>
        <w:t>)</w:t>
      </w:r>
    </w:p>
    <w:p w:rsidR="00A36FB2" w:rsidRPr="00A36FB2" w:rsidRDefault="00A36FB2" w:rsidP="00A36FB2">
      <w:pPr>
        <w:pStyle w:val="CM46"/>
        <w:numPr>
          <w:ilvl w:val="0"/>
          <w:numId w:val="7"/>
        </w:numPr>
        <w:snapToGrid w:val="0"/>
        <w:ind w:left="965" w:firstLine="0"/>
        <w:contextualSpacing/>
        <w:mirrorIndents/>
        <w:rPr>
          <w:color w:val="000000"/>
          <w:kern w:val="2"/>
        </w:rPr>
      </w:pPr>
      <w:proofErr w:type="spellStart"/>
      <w:r>
        <w:rPr>
          <w:i/>
          <w:color w:val="000000"/>
          <w:kern w:val="2"/>
        </w:rPr>
        <w:t>v</w:t>
      </w:r>
      <w:r>
        <w:rPr>
          <w:i/>
          <w:color w:val="000000"/>
          <w:kern w:val="2"/>
          <w:vertAlign w:val="subscript"/>
        </w:rPr>
        <w:t>d</w:t>
      </w:r>
      <w:proofErr w:type="spellEnd"/>
      <w:r>
        <w:rPr>
          <w:color w:val="000000"/>
          <w:kern w:val="2"/>
        </w:rPr>
        <w:t xml:space="preserve"> is the </w:t>
      </w:r>
      <w:r w:rsidR="0048590E" w:rsidRPr="00195966">
        <w:rPr>
          <w:color w:val="000000"/>
          <w:shd w:val="clear" w:color="auto" w:fill="FFFFFF"/>
        </w:rPr>
        <w:t>indoor deposition velocity</w:t>
      </w:r>
      <w:r w:rsidR="0048590E">
        <w:rPr>
          <w:color w:val="000000"/>
          <w:shd w:val="clear" w:color="auto" w:fill="FFFFFF"/>
        </w:rPr>
        <w:t xml:space="preserve"> (m</w:t>
      </w:r>
      <w:r w:rsidR="007F2837">
        <w:rPr>
          <w:color w:val="000000"/>
          <w:shd w:val="clear" w:color="auto" w:fill="FFFFFF"/>
        </w:rPr>
        <w:t xml:space="preserve"> </w:t>
      </w:r>
      <w:r w:rsidR="0048590E">
        <w:rPr>
          <w:color w:val="000000"/>
          <w:shd w:val="clear" w:color="auto" w:fill="FFFFFF"/>
        </w:rPr>
        <w:t>s</w:t>
      </w:r>
      <w:r w:rsidR="007F2837">
        <w:rPr>
          <w:color w:val="000000"/>
          <w:shd w:val="clear" w:color="auto" w:fill="FFFFFF"/>
          <w:vertAlign w:val="superscript"/>
        </w:rPr>
        <w:t>-1</w:t>
      </w:r>
      <w:r w:rsidR="0048590E">
        <w:rPr>
          <w:color w:val="000000"/>
          <w:shd w:val="clear" w:color="auto" w:fill="FFFFFF"/>
        </w:rPr>
        <w:t>)</w:t>
      </w:r>
    </w:p>
    <w:p w:rsidR="00C32C92" w:rsidRPr="00C32C92" w:rsidRDefault="00085827" w:rsidP="00197348">
      <w:pPr>
        <w:pStyle w:val="CM46"/>
        <w:numPr>
          <w:ilvl w:val="0"/>
          <w:numId w:val="7"/>
        </w:numPr>
        <w:snapToGrid w:val="0"/>
        <w:ind w:left="965" w:firstLine="0"/>
        <w:contextualSpacing/>
        <w:mirrorIndents/>
      </w:pPr>
      <w:r w:rsidRPr="00A976EF">
        <w:rPr>
          <w:color w:val="000000"/>
          <w:position w:val="-12"/>
          <w:shd w:val="clear" w:color="auto" w:fill="FFFFFF"/>
        </w:rPr>
        <w:object w:dxaOrig="260" w:dyaOrig="360">
          <v:shape id="_x0000_i1051" type="#_x0000_t75" style="width:12pt;height:18.6pt" o:ole="">
            <v:imagedata r:id="rId65" o:title=""/>
          </v:shape>
          <o:OLEObject Type="Embed" ProgID="Equation.DSMT4" ShapeID="_x0000_i1051" DrawAspect="Content" ObjectID="_1456178940" r:id="rId66"/>
        </w:object>
      </w:r>
      <w:r>
        <w:rPr>
          <w:color w:val="000000"/>
          <w:shd w:val="clear" w:color="auto" w:fill="FFFFFF"/>
        </w:rPr>
        <w:t xml:space="preserve">  </w:t>
      </w:r>
      <w:r w:rsidR="007E3689">
        <w:rPr>
          <w:color w:val="000000"/>
          <w:shd w:val="clear" w:color="auto" w:fill="FFFFFF"/>
        </w:rPr>
        <w:t xml:space="preserve">is </w:t>
      </w:r>
      <w:r w:rsidR="00E85049">
        <w:rPr>
          <w:color w:val="000000"/>
          <w:shd w:val="clear" w:color="auto" w:fill="FFFFFF"/>
        </w:rPr>
        <w:t>(s</w:t>
      </w:r>
      <w:r w:rsidR="00E85049">
        <w:rPr>
          <w:color w:val="000000"/>
          <w:shd w:val="clear" w:color="auto" w:fill="FFFFFF"/>
          <w:vertAlign w:val="superscript"/>
        </w:rPr>
        <w:t>-1</w:t>
      </w:r>
      <w:r w:rsidR="00E85049">
        <w:rPr>
          <w:color w:val="000000"/>
          <w:shd w:val="clear" w:color="auto" w:fill="FFFFFF"/>
        </w:rPr>
        <w:t>)</w:t>
      </w:r>
      <w:r w:rsidR="001611EA">
        <w:rPr>
          <w:color w:val="000000"/>
          <w:shd w:val="clear" w:color="auto" w:fill="FFFFFF"/>
        </w:rPr>
        <w:t xml:space="preserve"> </w:t>
      </w:r>
      <w:r w:rsidR="00A36FB2">
        <w:rPr>
          <w:color w:val="000000"/>
          <w:shd w:val="clear" w:color="auto" w:fill="FFFFFF"/>
        </w:rPr>
        <w:t xml:space="preserve">is </w:t>
      </w:r>
      <w:r w:rsidR="00392DB0">
        <w:rPr>
          <w:color w:val="000000"/>
          <w:shd w:val="clear" w:color="auto" w:fill="FFFFFF"/>
        </w:rPr>
        <w:t xml:space="preserve">indoor </w:t>
      </w:r>
      <w:r w:rsidR="00C32C92" w:rsidRPr="00195966">
        <w:rPr>
          <w:color w:val="000000"/>
          <w:shd w:val="clear" w:color="auto" w:fill="FFFFFF"/>
        </w:rPr>
        <w:t>ventilation</w:t>
      </w:r>
      <w:r w:rsidR="00112CE6">
        <w:rPr>
          <w:color w:val="000000"/>
          <w:shd w:val="clear" w:color="auto" w:fill="FFFFFF"/>
        </w:rPr>
        <w:t xml:space="preserve"> rate</w:t>
      </w:r>
    </w:p>
    <w:p w:rsidR="00222E77" w:rsidRDefault="003E5B79">
      <w:pPr>
        <w:pStyle w:val="3"/>
        <w:spacing w:beforeLines="96" w:before="230" w:afterLines="120" w:after="288"/>
        <w:ind w:firstLine="720"/>
      </w:pPr>
      <w:bookmarkStart w:id="37" w:name="_Toc380964834"/>
      <w:r w:rsidRPr="009F663B">
        <w:lastRenderedPageBreak/>
        <w:t>Dermal Exposure</w:t>
      </w:r>
      <w:bookmarkEnd w:id="37"/>
    </w:p>
    <w:p w:rsidR="00222E77" w:rsidRDefault="003E5B79">
      <w:pPr>
        <w:spacing w:beforeLines="96" w:before="230" w:afterLines="120" w:after="288"/>
        <w:ind w:firstLine="720"/>
        <w:rPr>
          <w:rFonts w:cs="Times New Roman"/>
          <w:color w:val="000000"/>
          <w:szCs w:val="24"/>
          <w:shd w:val="clear" w:color="auto" w:fill="FFFFFF"/>
        </w:rPr>
      </w:pPr>
      <w:r w:rsidRPr="00195966">
        <w:rPr>
          <w:rFonts w:cs="Times New Roman"/>
          <w:color w:val="000000"/>
          <w:szCs w:val="24"/>
          <w:shd w:val="clear" w:color="auto" w:fill="FFFFFF"/>
        </w:rPr>
        <w:t>Dermal exposure</w:t>
      </w:r>
      <w:r w:rsidR="001F257F">
        <w:rPr>
          <w:rFonts w:cs="Times New Roman"/>
          <w:color w:val="000000"/>
          <w:szCs w:val="24"/>
          <w:shd w:val="clear" w:color="auto" w:fill="FFFFFF"/>
        </w:rPr>
        <w:t>s</w:t>
      </w:r>
      <w:r w:rsidRPr="00195966">
        <w:rPr>
          <w:rFonts w:cs="Times New Roman"/>
          <w:color w:val="000000"/>
          <w:szCs w:val="24"/>
          <w:shd w:val="clear" w:color="auto" w:fill="FFFFFF"/>
        </w:rPr>
        <w:t xml:space="preserve"> to </w:t>
      </w:r>
      <w:r w:rsidR="00D25074">
        <w:rPr>
          <w:rFonts w:cs="Times New Roman"/>
          <w:color w:val="000000"/>
          <w:szCs w:val="24"/>
          <w:shd w:val="clear" w:color="auto" w:fill="FFFFFF"/>
        </w:rPr>
        <w:t>particulate matter</w:t>
      </w:r>
      <w:r w:rsidRPr="00195966">
        <w:rPr>
          <w:rFonts w:cs="Times New Roman"/>
          <w:color w:val="000000"/>
          <w:szCs w:val="24"/>
          <w:shd w:val="clear" w:color="auto" w:fill="FFFFFF"/>
        </w:rPr>
        <w:t xml:space="preserve"> </w:t>
      </w:r>
      <w:r w:rsidR="001F257F">
        <w:rPr>
          <w:rFonts w:cs="Times New Roman"/>
          <w:color w:val="000000"/>
          <w:szCs w:val="24"/>
          <w:shd w:val="clear" w:color="auto" w:fill="FFFFFF"/>
        </w:rPr>
        <w:t xml:space="preserve">have </w:t>
      </w:r>
      <w:r w:rsidR="00A273CD">
        <w:rPr>
          <w:rFonts w:cs="Times New Roman"/>
          <w:color w:val="000000"/>
          <w:szCs w:val="24"/>
          <w:shd w:val="clear" w:color="auto" w:fill="FFFFFF"/>
        </w:rPr>
        <w:t xml:space="preserve">been </w:t>
      </w:r>
      <w:r w:rsidR="001D0E62">
        <w:rPr>
          <w:rFonts w:cs="Times New Roman"/>
          <w:color w:val="000000"/>
          <w:szCs w:val="24"/>
          <w:shd w:val="clear" w:color="auto" w:fill="FFFFFF"/>
        </w:rPr>
        <w:t>quantitative</w:t>
      </w:r>
      <w:r w:rsidR="00D25074">
        <w:rPr>
          <w:rFonts w:cs="Times New Roman"/>
          <w:color w:val="000000"/>
          <w:szCs w:val="24"/>
          <w:shd w:val="clear" w:color="auto" w:fill="FFFFFF"/>
        </w:rPr>
        <w:t>ly</w:t>
      </w:r>
      <w:r w:rsidR="001D0E62">
        <w:rPr>
          <w:rFonts w:cs="Times New Roman"/>
          <w:color w:val="000000"/>
          <w:szCs w:val="24"/>
          <w:shd w:val="clear" w:color="auto" w:fill="FFFFFF"/>
        </w:rPr>
        <w:t xml:space="preserve"> </w:t>
      </w:r>
      <w:r w:rsidR="00A273CD">
        <w:rPr>
          <w:rFonts w:cs="Times New Roman"/>
          <w:color w:val="000000"/>
          <w:szCs w:val="24"/>
          <w:shd w:val="clear" w:color="auto" w:fill="FFFFFF"/>
        </w:rPr>
        <w:t>studied</w:t>
      </w:r>
      <w:r w:rsidR="001D0E62">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&lt;EndNote&gt;&lt;Cite&gt;&lt;Author&gt;Hu&lt;/Author&gt;&lt;Year&gt;2011&lt;/Year&gt;&lt;RecNum&gt;19&lt;/RecNum&gt;&lt;DisplayText&gt;(Hu et al., 2011)&lt;/DisplayText&gt;&lt;record&gt;&lt;rec-number&gt;19&lt;/rec-number&gt;&lt;foreign-keys&gt;&lt;key app="EN" db-id="tdz2dxda7d9zpsere5vps09wvftsz5xrwvx9" timestamp="1387474795"&gt;19&lt;/key&gt;&lt;/foreign-keys&gt;&lt;ref-type name="Journal Article"&gt;17&lt;/ref-type&gt;&lt;contributors&gt;&lt;authors&gt;&lt;author&gt;Hu, Xin&lt;/author&gt;&lt;author&gt;Zhang, Yun&lt;/author&gt;&lt;author&gt;Luo, Jun&lt;/author&gt;&lt;author&gt;Wang, Tijian&lt;/author&gt;&lt;author&gt;Lian, Hongzhen&lt;/author&gt;&lt;author&gt;Ding, Zhuhong&lt;/author&gt;&lt;/authors&gt;&lt;/contributors&gt;&lt;titles&gt;&lt;title&gt;Bioaccessibility and health risk of arsenic, mercury and other metals in urban street dusts from a mega-city, Nanjing, China&lt;/title&gt;&lt;secondary-title&gt;Environmental Pollution&lt;/secondary-title&gt;&lt;/titles&gt;&lt;periodical&gt;&lt;full-title&gt;Environmental Pollution&lt;/full-title&gt;&lt;/periodical&gt;&lt;pages&gt;1215-1221&lt;/pages&gt;&lt;volume&gt;159&lt;/volume&gt;&lt;number&gt;5&lt;/number&gt;&lt;dates&gt;&lt;year&gt;2011&lt;/year&gt;&lt;/dates&gt;&lt;isbn&gt;0269-7491&lt;/isbn&gt;&lt;urls&gt;&lt;/urls&gt;&lt;/record&gt;&lt;/Cite&gt;&lt;/EndNote&gt;</w:instrText>
      </w:r>
      <w:r w:rsidR="00222E77">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hyperlink w:anchor="_ENREF_15" w:tooltip="Hu, 2011 #19" w:history="1">
        <w:r w:rsidR="00637C89">
          <w:rPr>
            <w:rFonts w:cs="Times New Roman"/>
            <w:noProof/>
            <w:color w:val="000000"/>
            <w:szCs w:val="24"/>
            <w:shd w:val="clear" w:color="auto" w:fill="FFFFFF"/>
          </w:rPr>
          <w:t>Hu et al., 2011</w:t>
        </w:r>
      </w:hyperlink>
      <w:r w:rsidR="00D776B6">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0225B3" w:rsidRPr="00195966">
        <w:rPr>
          <w:rFonts w:cs="Times New Roman"/>
          <w:color w:val="000000"/>
          <w:szCs w:val="24"/>
          <w:shd w:val="clear" w:color="auto" w:fill="FFFFFF"/>
        </w:rPr>
        <w:t xml:space="preserve">, </w:t>
      </w:r>
      <w:r w:rsidR="001F257F">
        <w:rPr>
          <w:rFonts w:cs="Times New Roman"/>
          <w:color w:val="000000"/>
          <w:szCs w:val="24"/>
          <w:shd w:val="clear" w:color="auto" w:fill="FFFFFF"/>
        </w:rPr>
        <w:t xml:space="preserve">but </w:t>
      </w:r>
      <w:r w:rsidR="00D25074">
        <w:rPr>
          <w:rFonts w:cs="Times New Roman"/>
          <w:color w:val="000000"/>
          <w:szCs w:val="24"/>
          <w:shd w:val="clear" w:color="auto" w:fill="FFFFFF"/>
        </w:rPr>
        <w:t xml:space="preserve">qualitative </w:t>
      </w:r>
      <w:r w:rsidR="001F257F">
        <w:rPr>
          <w:rFonts w:cs="Times New Roman"/>
          <w:color w:val="000000"/>
          <w:szCs w:val="24"/>
          <w:shd w:val="clear" w:color="auto" w:fill="FFFFFF"/>
        </w:rPr>
        <w:t xml:space="preserve">studies of </w:t>
      </w:r>
      <w:r w:rsidR="000225B3" w:rsidRPr="00195966">
        <w:rPr>
          <w:rFonts w:cs="Times New Roman"/>
          <w:color w:val="000000"/>
          <w:szCs w:val="24"/>
          <w:shd w:val="clear" w:color="auto" w:fill="FFFFFF"/>
        </w:rPr>
        <w:t>dermal exposure to pollen</w:t>
      </w:r>
      <w:r w:rsidR="00D25074">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&lt;EndNote&gt;&lt;Cite&gt;&lt;Author&gt;Björkstén&lt;/Author&gt;&lt;Year&gt;1980&lt;/Year&gt;&lt;RecNum&gt;61&lt;/RecNum&gt;&lt;Prefix&gt;e.g. &lt;/Prefix&gt;&lt;DisplayText&gt;(e.g. Björkstén et al., 1980; Sofiev et al., 2013)&lt;/DisplayText&gt;&lt;record&gt;&lt;rec-number&gt;61&lt;/rec-number&gt;&lt;foreign-keys&gt;&lt;key app="EN" db-id="tdz2dxda7d9zpsere5vps09wvftsz5xrwvx9" timestamp="1391025165"&gt;61&lt;/key&gt;&lt;/foreign-keys&gt;&lt;ref-type name="Journal Article"&gt;17&lt;/ref-type&gt;&lt;contributors&gt;&lt;authors&gt;&lt;author&gt;Björkstén, F&lt;/author&gt;&lt;author&gt;Suoniemi, I&lt;/author&gt;&lt;author&gt;Koski, V&lt;/author&gt;&lt;/authors&gt;&lt;/co</w:instrText>
      </w:r>
      <w:r w:rsidR="002D6A9C">
        <w:rPr>
          <w:rFonts w:cs="Times New Roman" w:hint="eastAsia"/>
          <w:color w:val="000000"/>
          <w:szCs w:val="24"/>
          <w:shd w:val="clear" w:color="auto" w:fill="FFFFFF"/>
        </w:rPr>
        <w:instrText>ntributors&gt;&lt;titles&gt;&lt;title&gt;Neonatal birch</w:instrText>
      </w:r>
      <w:r w:rsidR="002D6A9C">
        <w:rPr>
          <w:rFonts w:cs="Times New Roman" w:hint="eastAsia"/>
          <w:color w:val="000000"/>
          <w:szCs w:val="24"/>
          <w:shd w:val="clear" w:color="auto" w:fill="FFFFFF"/>
        </w:rPr>
        <w:instrText>‐</w:instrText>
      </w:r>
      <w:r w:rsidR="002D6A9C">
        <w:rPr>
          <w:rFonts w:cs="Times New Roman" w:hint="eastAsia"/>
          <w:color w:val="000000"/>
          <w:szCs w:val="24"/>
          <w:shd w:val="clear" w:color="auto" w:fill="FFFFFF"/>
        </w:rPr>
        <w:instrText>pollen contact and subsequent allergy to birch pollen&lt;/title&gt;&lt;secondary-title&gt;Clinical &amp;amp; Experimental Allergy&lt;/secondary-title&gt;&lt;/titles&gt;&lt;periodical&gt;&lt;full-title&gt;Clinical &amp;amp; Experimental Allergy&lt;/full-title&gt;&lt;/</w:instrText>
      </w:r>
      <w:r w:rsidR="002D6A9C">
        <w:rPr>
          <w:rFonts w:cs="Times New Roman"/>
          <w:color w:val="000000"/>
          <w:szCs w:val="24"/>
          <w:shd w:val="clear" w:color="auto" w:fill="FFFFFF"/>
        </w:rPr>
        <w:instrText>periodical&gt;&lt;pages&gt;585-591&lt;/pages&gt;&lt;volume&gt;10&lt;/volume&gt;&lt;number&gt;5&lt;/number&gt;&lt;dates&gt;&lt;year&gt;1980&lt;/year&gt;&lt;/dates&gt;&lt;isbn&gt;1365-2222&lt;/isbn&gt;&lt;urls&gt;&lt;/urls&gt;&lt;/record&gt;&lt;/Cite&gt;&lt;Cite&gt;&lt;Author&gt;Sofiev&lt;/Author&gt;&lt;Year&gt;2013&lt;/Year&gt;&lt;RecNum&gt;6&lt;/RecNum&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Pr>
          <w:rFonts w:cs="Times New Roman"/>
          <w:color w:val="000000"/>
          <w:szCs w:val="24"/>
          <w:shd w:val="clear" w:color="auto" w:fill="FFFFFF"/>
        </w:rPr>
        <w:fldChar w:fldCharType="separate"/>
      </w:r>
      <w:r w:rsidR="00D25074">
        <w:rPr>
          <w:rFonts w:cs="Times New Roman"/>
          <w:noProof/>
          <w:color w:val="000000"/>
          <w:szCs w:val="24"/>
          <w:shd w:val="clear" w:color="auto" w:fill="FFFFFF"/>
        </w:rPr>
        <w:t xml:space="preserve">(e.g. </w:t>
      </w:r>
      <w:hyperlink w:anchor="_ENREF_3" w:tooltip="Björkstén, 1980 #61" w:history="1">
        <w:r w:rsidR="00637C89">
          <w:rPr>
            <w:rFonts w:cs="Times New Roman"/>
            <w:noProof/>
            <w:color w:val="000000"/>
            <w:szCs w:val="24"/>
            <w:shd w:val="clear" w:color="auto" w:fill="FFFFFF"/>
          </w:rPr>
          <w:t>Björkstén et al., 1980</w:t>
        </w:r>
      </w:hyperlink>
      <w:r w:rsidR="00D25074">
        <w:rPr>
          <w:rFonts w:cs="Times New Roman"/>
          <w:noProof/>
          <w:color w:val="000000"/>
          <w:szCs w:val="24"/>
          <w:shd w:val="clear" w:color="auto" w:fill="FFFFFF"/>
        </w:rPr>
        <w:t xml:space="preserve">; </w:t>
      </w:r>
      <w:hyperlink w:anchor="_ENREF_25" w:tooltip="Sofiev, 2013 #6" w:history="1">
        <w:r w:rsidR="00637C89">
          <w:rPr>
            <w:rFonts w:cs="Times New Roman"/>
            <w:noProof/>
            <w:color w:val="000000"/>
            <w:szCs w:val="24"/>
            <w:shd w:val="clear" w:color="auto" w:fill="FFFFFF"/>
          </w:rPr>
          <w:t>Sofiev et al., 2013</w:t>
        </w:r>
      </w:hyperlink>
      <w:r w:rsidR="00D25074">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0225B3" w:rsidRPr="00195966">
        <w:rPr>
          <w:rFonts w:cs="Times New Roman"/>
          <w:color w:val="000000"/>
          <w:szCs w:val="24"/>
          <w:shd w:val="clear" w:color="auto" w:fill="FFFFFF"/>
        </w:rPr>
        <w:t xml:space="preserve"> remain </w:t>
      </w:r>
      <w:r w:rsidR="007171DC" w:rsidRPr="00195966">
        <w:rPr>
          <w:rFonts w:cs="Times New Roman"/>
          <w:color w:val="000000"/>
          <w:szCs w:val="24"/>
          <w:shd w:val="clear" w:color="auto" w:fill="FFFFFF"/>
        </w:rPr>
        <w:t>rare. We use</w:t>
      </w:r>
      <w:r w:rsidR="00806D6B">
        <w:rPr>
          <w:rFonts w:cs="Times New Roman"/>
          <w:color w:val="000000"/>
          <w:szCs w:val="24"/>
          <w:shd w:val="clear" w:color="auto" w:fill="FFFFFF"/>
        </w:rPr>
        <w:t>d</w:t>
      </w:r>
      <w:r w:rsidR="007171DC" w:rsidRPr="00195966">
        <w:rPr>
          <w:rFonts w:cs="Times New Roman"/>
          <w:color w:val="000000"/>
          <w:szCs w:val="24"/>
          <w:shd w:val="clear" w:color="auto" w:fill="FFFFFF"/>
        </w:rPr>
        <w:t xml:space="preserve"> </w:t>
      </w:r>
      <w:r w:rsidR="001611EA">
        <w:rPr>
          <w:rFonts w:cs="Times New Roman"/>
          <w:color w:val="000000"/>
          <w:szCs w:val="24"/>
          <w:shd w:val="clear" w:color="auto" w:fill="FFFFFF"/>
        </w:rPr>
        <w:t xml:space="preserve">a </w:t>
      </w:r>
      <w:r w:rsidR="007171DC" w:rsidRPr="00195966">
        <w:rPr>
          <w:rFonts w:cs="Times New Roman"/>
          <w:color w:val="000000"/>
          <w:szCs w:val="24"/>
          <w:shd w:val="clear" w:color="auto" w:fill="FFFFFF"/>
        </w:rPr>
        <w:t xml:space="preserve">dry deposition model to estimate the adherence of pollen </w:t>
      </w:r>
      <w:r w:rsidR="001611EA">
        <w:rPr>
          <w:rFonts w:cs="Times New Roman"/>
          <w:color w:val="000000"/>
          <w:szCs w:val="24"/>
          <w:shd w:val="clear" w:color="auto" w:fill="FFFFFF"/>
        </w:rPr>
        <w:t>to</w:t>
      </w:r>
      <w:r w:rsidR="001611EA" w:rsidRPr="00195966">
        <w:rPr>
          <w:rFonts w:cs="Times New Roman"/>
          <w:color w:val="000000"/>
          <w:szCs w:val="24"/>
          <w:shd w:val="clear" w:color="auto" w:fill="FFFFFF"/>
        </w:rPr>
        <w:t xml:space="preserve"> </w:t>
      </w:r>
      <w:r w:rsidR="007171DC" w:rsidRPr="00195966">
        <w:rPr>
          <w:rFonts w:cs="Times New Roman"/>
          <w:color w:val="000000"/>
          <w:szCs w:val="24"/>
          <w:shd w:val="clear" w:color="auto" w:fill="FFFFFF"/>
        </w:rPr>
        <w:t>human skin</w:t>
      </w:r>
      <w:r w:rsidR="00D25074">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&lt;EndNote&gt;&lt;Cite&gt;&lt;Author&gt;Seinfeld&lt;/Author&gt;&lt;Year&gt;2012&lt;/Year&gt;&lt;RecNum&gt;26&lt;/RecNum&gt;&lt;DisplayText&gt;(Seinfeld &amp;amp; Pandis, 2012)&lt;/DisplayText&gt;&lt;record&gt;&lt;rec-number&gt;26&lt;/rec-number&gt;&lt;foreign-keys&gt;&lt;key app="EN" db-id="tdz2dxda7d9zpsere5vps09wvftsz5xrwvx9" timestamp="1389045518"&gt;26&lt;/key&gt;&lt;/foreign-keys&gt;&lt;ref-type name="Book"&gt;6&lt;/ref-type&gt;&lt;contributors&gt;&lt;authors&gt;&lt;author&gt;Seinfeld, John H&lt;/author&gt;&lt;author&gt;Pandis, Spyros N&lt;/author&gt;&lt;/authors&gt;&lt;/contributors&gt;&lt;titles&gt;&lt;title&gt;Atmospheric chemistry and physics: from air pollution to climate change&lt;/title&gt;&lt;/titles&gt;&lt;dates&gt;&lt;year&gt;2012&lt;/year&gt;&lt;/dates&gt;&lt;publisher&gt;John Wiley &amp;amp; Sons&lt;/publisher&gt;&lt;isbn&gt;1118591364&lt;/isbn&gt;&lt;urls&gt;&lt;/urls&gt;&lt;/record&gt;&lt;/Cite&gt;&lt;/EndNote&gt;</w:instrText>
      </w:r>
      <w:r w:rsidR="00222E77">
        <w:rPr>
          <w:rFonts w:cs="Times New Roman"/>
          <w:color w:val="000000"/>
          <w:szCs w:val="24"/>
          <w:shd w:val="clear" w:color="auto" w:fill="FFFFFF"/>
        </w:rPr>
        <w:fldChar w:fldCharType="separate"/>
      </w:r>
      <w:r w:rsidR="00385B06">
        <w:rPr>
          <w:rFonts w:cs="Times New Roman"/>
          <w:noProof/>
          <w:color w:val="000000"/>
          <w:szCs w:val="24"/>
          <w:shd w:val="clear" w:color="auto" w:fill="FFFFFF"/>
        </w:rPr>
        <w:t>(</w:t>
      </w:r>
      <w:hyperlink w:anchor="_ENREF_22" w:tooltip="Seinfeld, 2012 #26" w:history="1">
        <w:r w:rsidR="00637C89">
          <w:rPr>
            <w:rFonts w:cs="Times New Roman"/>
            <w:noProof/>
            <w:color w:val="000000"/>
            <w:szCs w:val="24"/>
            <w:shd w:val="clear" w:color="auto" w:fill="FFFFFF"/>
          </w:rPr>
          <w:t>Seinfeld &amp; Pandis, 2012</w:t>
        </w:r>
      </w:hyperlink>
      <w:r w:rsidR="00385B06">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7171DC" w:rsidRPr="00195966">
        <w:rPr>
          <w:rFonts w:cs="Times New Roman"/>
          <w:color w:val="000000"/>
          <w:szCs w:val="24"/>
          <w:shd w:val="clear" w:color="auto" w:fill="FFFFFF"/>
        </w:rPr>
        <w:t>.</w:t>
      </w:r>
    </w:p>
    <w:p w:rsidR="00222E77" w:rsidRDefault="007616C1">
      <w:pPr>
        <w:spacing w:beforeLines="96" w:before="230" w:afterLines="120" w:after="288"/>
        <w:ind w:firstLine="720"/>
        <w:rPr>
          <w:rFonts w:cs="Times New Roman"/>
          <w:color w:val="000000"/>
          <w:szCs w:val="24"/>
          <w:shd w:val="clear" w:color="auto" w:fill="FFFFFF"/>
        </w:rPr>
      </w:pPr>
      <w:r w:rsidRPr="00195966">
        <w:rPr>
          <w:rFonts w:cs="Times New Roman"/>
          <w:color w:val="000000"/>
          <w:szCs w:val="24"/>
          <w:shd w:val="clear" w:color="auto" w:fill="FFFFFF"/>
        </w:rPr>
        <w:t>The dry deposition model assum</w:t>
      </w:r>
      <w:r>
        <w:rPr>
          <w:rFonts w:cs="Times New Roman"/>
          <w:color w:val="000000"/>
          <w:szCs w:val="24"/>
          <w:shd w:val="clear" w:color="auto" w:fill="FFFFFF"/>
        </w:rPr>
        <w:t>es</w:t>
      </w:r>
      <w:r w:rsidRPr="00195966">
        <w:rPr>
          <w:rFonts w:cs="Times New Roman"/>
          <w:color w:val="000000"/>
          <w:szCs w:val="24"/>
          <w:shd w:val="clear" w:color="auto" w:fill="FFFFFF"/>
        </w:rPr>
        <w:t xml:space="preserve"> that the transport of material to the surface is governed by three resistances in series: the aerodynamic </w:t>
      </w:r>
      <w:proofErr w:type="gramStart"/>
      <w:r w:rsidR="0038655B" w:rsidRPr="00195966">
        <w:rPr>
          <w:rFonts w:cs="Times New Roman"/>
          <w:color w:val="000000"/>
          <w:szCs w:val="24"/>
          <w:shd w:val="clear" w:color="auto" w:fill="FFFFFF"/>
        </w:rPr>
        <w:t>resistance</w:t>
      </w:r>
      <w:r w:rsidR="0081080E">
        <w:rPr>
          <w:rFonts w:cs="Times New Roman"/>
          <w:color w:val="000000"/>
          <w:szCs w:val="24"/>
          <w:shd w:val="clear" w:color="auto" w:fill="FFFFFF"/>
        </w:rPr>
        <w:t xml:space="preserve"> </w:t>
      </w:r>
      <w:proofErr w:type="gramEnd"/>
      <w:r w:rsidRPr="002C1E15">
        <w:rPr>
          <w:rFonts w:cs="Times New Roman"/>
          <w:color w:val="000000"/>
          <w:position w:val="-12"/>
          <w:szCs w:val="24"/>
          <w:shd w:val="clear" w:color="auto" w:fill="FFFFFF"/>
        </w:rPr>
        <w:object w:dxaOrig="220" w:dyaOrig="360">
          <v:shape id="_x0000_i1052" type="#_x0000_t75" style="width:10.8pt;height:18.6pt" o:ole="">
            <v:imagedata r:id="rId67" o:title=""/>
          </v:shape>
          <o:OLEObject Type="Embed" ProgID="Equation.DSMT4" ShapeID="_x0000_i1052" DrawAspect="Content" ObjectID="_1456178941" r:id="rId68"/>
        </w:object>
      </w:r>
      <w:r>
        <w:rPr>
          <w:rFonts w:cs="Times New Roman"/>
          <w:color w:val="000000"/>
          <w:szCs w:val="24"/>
          <w:shd w:val="clear" w:color="auto" w:fill="FFFFFF"/>
        </w:rPr>
        <w:t>, t</w:t>
      </w:r>
      <w:r w:rsidRPr="00195966">
        <w:rPr>
          <w:rFonts w:cs="Times New Roman"/>
          <w:color w:val="000000"/>
          <w:szCs w:val="24"/>
          <w:shd w:val="clear" w:color="auto" w:fill="FFFFFF"/>
        </w:rPr>
        <w:t xml:space="preserve">he quasi-laminar layer </w:t>
      </w:r>
      <w:r w:rsidR="0038655B" w:rsidRPr="00195966">
        <w:rPr>
          <w:rFonts w:cs="Times New Roman"/>
          <w:color w:val="000000"/>
          <w:szCs w:val="24"/>
          <w:shd w:val="clear" w:color="auto" w:fill="FFFFFF"/>
        </w:rPr>
        <w:t>resistance</w:t>
      </w:r>
      <w:r w:rsidR="0038655B">
        <w:rPr>
          <w:rFonts w:cs="Times New Roman"/>
          <w:color w:val="000000"/>
          <w:szCs w:val="24"/>
          <w:shd w:val="clear" w:color="auto" w:fill="FFFFFF"/>
        </w:rPr>
        <w:t xml:space="preserve"> </w:t>
      </w:r>
      <w:r w:rsidRPr="002C1E15">
        <w:rPr>
          <w:rFonts w:cs="Times New Roman"/>
          <w:color w:val="000000"/>
          <w:position w:val="-12"/>
          <w:szCs w:val="24"/>
          <w:shd w:val="clear" w:color="auto" w:fill="FFFFFF"/>
        </w:rPr>
        <w:object w:dxaOrig="220" w:dyaOrig="360">
          <v:shape id="_x0000_i1053" type="#_x0000_t75" style="width:10.8pt;height:18.6pt" o:ole="">
            <v:imagedata r:id="rId69" o:title=""/>
          </v:shape>
          <o:OLEObject Type="Embed" ProgID="Equation.DSMT4" ShapeID="_x0000_i1053" DrawAspect="Content" ObjectID="_1456178942" r:id="rId70"/>
        </w:object>
      </w:r>
      <w:r w:rsidRPr="00195966">
        <w:rPr>
          <w:rFonts w:cs="Times New Roman"/>
          <w:color w:val="000000"/>
          <w:szCs w:val="24"/>
          <w:shd w:val="clear" w:color="auto" w:fill="FFFFFF"/>
        </w:rPr>
        <w:t>,</w:t>
      </w:r>
      <w:r w:rsidR="009238C5" w:rsidRPr="009238C5">
        <w:rPr>
          <w:rFonts w:cs="Times New Roman"/>
          <w:color w:val="000000"/>
          <w:szCs w:val="24"/>
          <w:shd w:val="clear" w:color="auto" w:fill="FFFFFF"/>
        </w:rPr>
        <w:t xml:space="preserve"> </w:t>
      </w:r>
      <w:r w:rsidR="009238C5" w:rsidRPr="00195966">
        <w:rPr>
          <w:rFonts w:cs="Times New Roman"/>
          <w:color w:val="000000"/>
          <w:szCs w:val="24"/>
          <w:shd w:val="clear" w:color="auto" w:fill="FFFFFF"/>
        </w:rPr>
        <w:t>the particle settling velocity</w:t>
      </w:r>
      <w:r w:rsidRPr="00195966">
        <w:rPr>
          <w:rFonts w:cs="Times New Roman"/>
          <w:color w:val="000000"/>
          <w:szCs w:val="24"/>
          <w:shd w:val="clear" w:color="auto" w:fill="FFFFFF"/>
        </w:rPr>
        <w:t xml:space="preserve"> </w:t>
      </w:r>
      <w:r w:rsidR="009238C5">
        <w:rPr>
          <w:rFonts w:cs="Times New Roman"/>
          <w:color w:val="000000"/>
          <w:szCs w:val="24"/>
          <w:shd w:val="clear" w:color="auto" w:fill="FFFFFF"/>
        </w:rPr>
        <w:t xml:space="preserve">is </w:t>
      </w:r>
      <w:r w:rsidR="009238C5" w:rsidRPr="00534441">
        <w:rPr>
          <w:rFonts w:cs="Times New Roman"/>
          <w:color w:val="000000"/>
          <w:position w:val="-12"/>
          <w:szCs w:val="24"/>
          <w:shd w:val="clear" w:color="auto" w:fill="FFFFFF"/>
        </w:rPr>
        <w:object w:dxaOrig="240" w:dyaOrig="360">
          <v:shape id="_x0000_i1054" type="#_x0000_t75" style="width:12pt;height:18.6pt" o:ole="">
            <v:imagedata r:id="rId71" o:title=""/>
          </v:shape>
          <o:OLEObject Type="Embed" ProgID="Equation.DSMT4" ShapeID="_x0000_i1054" DrawAspect="Content" ObjectID="_1456178943" r:id="rId72"/>
        </w:object>
      </w:r>
      <w:r w:rsidR="009238C5" w:rsidRPr="00195966" w:rsidDel="00B34C1D">
        <w:rPr>
          <w:rFonts w:cs="Times New Roman"/>
          <w:color w:val="000000"/>
          <w:szCs w:val="24"/>
          <w:shd w:val="clear" w:color="auto" w:fill="FFFFFF"/>
        </w:rPr>
        <w:t xml:space="preserve"> </w:t>
      </w:r>
      <w:r w:rsidR="009238C5">
        <w:rPr>
          <w:rFonts w:cs="Times New Roman"/>
          <w:color w:val="000000"/>
          <w:szCs w:val="24"/>
          <w:shd w:val="clear" w:color="auto" w:fill="FFFFFF"/>
        </w:rPr>
        <w:t xml:space="preserve">, and </w:t>
      </w:r>
      <w:r w:rsidR="009238C5" w:rsidRPr="009238C5">
        <w:rPr>
          <w:rFonts w:cs="Times New Roman"/>
          <w:color w:val="000000"/>
          <w:position w:val="-12"/>
          <w:szCs w:val="24"/>
          <w:shd w:val="clear" w:color="auto" w:fill="FFFFFF"/>
        </w:rPr>
        <w:object w:dxaOrig="279" w:dyaOrig="360">
          <v:shape id="_x0000_i1055" type="#_x0000_t75" style="width:14.4pt;height:18.6pt" o:ole="">
            <v:imagedata r:id="rId73" o:title=""/>
          </v:shape>
          <o:OLEObject Type="Embed" ProgID="Equation.DSMT4" ShapeID="_x0000_i1055" DrawAspect="Content" ObjectID="_1456178944" r:id="rId74"/>
        </w:object>
      </w:r>
      <w:r>
        <w:rPr>
          <w:rFonts w:cs="Times New Roman"/>
          <w:color w:val="000000"/>
          <w:szCs w:val="24"/>
          <w:shd w:val="clear" w:color="auto" w:fill="FFFFFF"/>
        </w:rPr>
        <w:t xml:space="preserve">is </w:t>
      </w:r>
      <w:r w:rsidRPr="00195966">
        <w:rPr>
          <w:rFonts w:cs="Times New Roman"/>
          <w:color w:val="000000"/>
          <w:szCs w:val="24"/>
          <w:shd w:val="clear" w:color="auto" w:fill="FFFFFF"/>
        </w:rPr>
        <w:t xml:space="preserve">the deposition </w:t>
      </w:r>
      <w:r w:rsidR="0038655B" w:rsidRPr="00195966">
        <w:rPr>
          <w:rFonts w:cs="Times New Roman"/>
          <w:color w:val="000000"/>
          <w:szCs w:val="24"/>
          <w:shd w:val="clear" w:color="auto" w:fill="FFFFFF"/>
        </w:rPr>
        <w:t>velocity</w:t>
      </w:r>
      <w:r w:rsidR="0038655B">
        <w:rPr>
          <w:rFonts w:cs="Times New Roman"/>
          <w:color w:val="000000"/>
          <w:szCs w:val="24"/>
          <w:shd w:val="clear" w:color="auto" w:fill="FFFFFF"/>
        </w:rPr>
        <w:t xml:space="preserve">. The fundamental equation is shown in </w:t>
      </w:r>
      <w:r w:rsidR="00222E77">
        <w:rPr>
          <w:rFonts w:cs="Times New Roman"/>
          <w:color w:val="000000"/>
          <w:szCs w:val="24"/>
          <w:shd w:val="clear" w:color="auto" w:fill="FFFFFF"/>
        </w:rPr>
        <w:fldChar w:fldCharType="begin"/>
      </w:r>
      <w:r w:rsidR="0038655B">
        <w:rPr>
          <w:rFonts w:cs="Times New Roman"/>
          <w:color w:val="000000"/>
          <w:szCs w:val="24"/>
          <w:shd w:val="clear" w:color="auto" w:fill="FFFFFF"/>
        </w:rPr>
        <w:instrText xml:space="preserve"> GOTOBUTTON ZEqnNum901820  \* MERGEFORMAT </w:instrText>
      </w:r>
      <w:r w:rsidR="00222E77">
        <w:rPr>
          <w:rFonts w:cs="Times New Roman"/>
          <w:color w:val="000000"/>
          <w:szCs w:val="24"/>
          <w:shd w:val="clear" w:color="auto" w:fill="FFFFFF"/>
        </w:rPr>
        <w:fldChar w:fldCharType="begin"/>
      </w:r>
      <w:r w:rsidR="0038655B">
        <w:rPr>
          <w:rFonts w:cs="Times New Roman"/>
          <w:color w:val="000000"/>
          <w:szCs w:val="24"/>
          <w:shd w:val="clear" w:color="auto" w:fill="FFFFFF"/>
        </w:rPr>
        <w:instrText xml:space="preserve"> REF ZEqnNum901820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w:instrText>
      </w:r>
      <w:r w:rsidR="0008141F" w:rsidRPr="00897E90">
        <w:rPr>
          <w:rFonts w:cs="Times New Roman"/>
          <w:color w:val="000000"/>
          <w:szCs w:val="24"/>
          <w:shd w:val="clear" w:color="auto" w:fill="FFFFFF"/>
        </w:rPr>
        <w:instrText>2</w:instrText>
      </w:r>
      <w:r w:rsidR="0008141F" w:rsidRPr="0008141F">
        <w:rPr>
          <w:rFonts w:cs="Times New Roman"/>
          <w:color w:val="000000"/>
          <w:szCs w:val="24"/>
          <w:shd w:val="clear" w:color="auto" w:fill="FFFFFF"/>
        </w:rPr>
        <w:instrText>.</w:instrText>
      </w:r>
      <w:r w:rsidR="0008141F" w:rsidRPr="00897E90">
        <w:rPr>
          <w:rFonts w:cs="Times New Roman"/>
          <w:color w:val="000000"/>
          <w:szCs w:val="24"/>
          <w:shd w:val="clear" w:color="auto" w:fill="FFFFFF"/>
        </w:rPr>
        <w:instrText>12</w:instrText>
      </w:r>
      <w:r w:rsidR="0008141F" w:rsidRPr="0008141F">
        <w:rPr>
          <w:rFonts w:cs="Times New Roman"/>
          <w:color w:val="000000"/>
          <w:szCs w:val="24"/>
          <w:shd w:val="clear" w:color="auto" w:fill="FFFFFF"/>
        </w:rPr>
        <w:instrText>)</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p>
    <w:p w:rsidR="00B6552E" w:rsidRDefault="00B6552E" w:rsidP="00B6552E">
      <w:pPr>
        <w:pStyle w:val="MTDisplayEquation"/>
        <w:rPr>
          <w:shd w:val="clear" w:color="auto" w:fill="FFFFFF"/>
        </w:rPr>
      </w:pPr>
      <w:r>
        <w:rPr>
          <w:shd w:val="clear" w:color="auto" w:fill="FFFFFF"/>
        </w:rPr>
        <w:tab/>
      </w:r>
    </w:p>
    <w:p w:rsidR="00222E77" w:rsidRDefault="000A7D4A" w:rsidP="00533CA2">
      <w:pPr>
        <w:pStyle w:val="MTDisplayEquation"/>
        <w:spacing w:beforeLines="96" w:before="230" w:afterLines="120" w:after="288"/>
        <w:ind w:firstLine="720"/>
        <w:rPr>
          <w:shd w:val="clear" w:color="auto" w:fill="FFFFFF"/>
        </w:rPr>
      </w:pPr>
      <w:r>
        <w:rPr>
          <w:shd w:val="clear" w:color="auto" w:fill="FFFFFF"/>
        </w:rPr>
        <w:tab/>
      </w:r>
      <w:r w:rsidR="005C1734" w:rsidRPr="000A7D4A">
        <w:rPr>
          <w:position w:val="-30"/>
          <w:shd w:val="clear" w:color="auto" w:fill="FFFFFF"/>
        </w:rPr>
        <w:object w:dxaOrig="2600" w:dyaOrig="680">
          <v:shape id="_x0000_i1056" type="#_x0000_t75" style="width:129.6pt;height:34.8pt" o:ole="">
            <v:imagedata r:id="rId75" o:title=""/>
          </v:shape>
          <o:OLEObject Type="Embed" ProgID="Equation.DSMT4" ShapeID="_x0000_i1056" DrawAspect="Content" ObjectID="_1456178945" r:id="rId76"/>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bookmarkStart w:id="38" w:name="ZEqnNum901820"/>
      <w:r w:rsidR="006C6599">
        <w:rPr>
          <w:shd w:val="clear" w:color="auto" w:fill="FFFFFF"/>
        </w:rPr>
        <w:instrText>(</w:instrText>
      </w:r>
      <w:fldSimple w:instr=" SEQ MTChap \c \* Arabic \* MERGEFORMAT ">
        <w:r w:rsidR="00222E77" w:rsidRPr="00B874A0">
          <w:rPr>
            <w:noProof/>
            <w:shd w:val="clear" w:color="auto" w:fill="FFFFFF"/>
          </w:rPr>
          <w:instrText>2</w:instrText>
        </w:r>
      </w:fldSimple>
      <w:r w:rsidR="006C6599">
        <w:rPr>
          <w:shd w:val="clear" w:color="auto" w:fill="FFFFFF"/>
        </w:rPr>
        <w:instrText>.</w:instrText>
      </w:r>
      <w:fldSimple w:instr=" SEQ MTEqn \c \* Arabic \* MERGEFORMAT ">
        <w:r w:rsidR="00222E77" w:rsidRPr="00B874A0">
          <w:rPr>
            <w:noProof/>
            <w:shd w:val="clear" w:color="auto" w:fill="FFFFFF"/>
          </w:rPr>
          <w:instrText>12</w:instrText>
        </w:r>
      </w:fldSimple>
      <w:r w:rsidR="006C6599">
        <w:rPr>
          <w:shd w:val="clear" w:color="auto" w:fill="FFFFFF"/>
        </w:rPr>
        <w:instrText>)</w:instrText>
      </w:r>
      <w:bookmarkEnd w:id="38"/>
      <w:r w:rsidR="00222E77">
        <w:rPr>
          <w:shd w:val="clear" w:color="auto" w:fill="FFFFFF"/>
        </w:rPr>
        <w:fldChar w:fldCharType="end"/>
      </w:r>
    </w:p>
    <w:p w:rsidR="00222E77" w:rsidRDefault="003364A5">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W</w:t>
      </w:r>
      <w:r w:rsidR="007616C1">
        <w:rPr>
          <w:rFonts w:cs="Times New Roman"/>
          <w:color w:val="000000"/>
          <w:szCs w:val="24"/>
          <w:shd w:val="clear" w:color="auto" w:fill="FFFFFF"/>
        </w:rPr>
        <w:t>here</w:t>
      </w:r>
      <w:r w:rsidR="00743AED">
        <w:rPr>
          <w:rFonts w:cs="Times New Roman"/>
          <w:color w:val="000000"/>
          <w:szCs w:val="24"/>
          <w:shd w:val="clear" w:color="auto" w:fill="FFFFFF"/>
        </w:rPr>
        <w:t xml:space="preserve"> </w:t>
      </w:r>
      <w:proofErr w:type="spellStart"/>
      <w:r w:rsidR="00743AED">
        <w:rPr>
          <w:rFonts w:cs="Times New Roman"/>
          <w:color w:val="000000"/>
          <w:szCs w:val="24"/>
          <w:shd w:val="clear" w:color="auto" w:fill="FFFFFF"/>
        </w:rPr>
        <w:t>the</w:t>
      </w:r>
      <w:proofErr w:type="gramStart"/>
      <w:r w:rsidR="00743AED">
        <w:rPr>
          <w:rFonts w:cs="Times New Roman"/>
          <w:color w:val="000000"/>
          <w:szCs w:val="24"/>
          <w:shd w:val="clear" w:color="auto" w:fill="FFFFFF"/>
        </w:rPr>
        <w:t>,calculations</w:t>
      </w:r>
      <w:proofErr w:type="spellEnd"/>
      <w:proofErr w:type="gramEnd"/>
      <w:r w:rsidR="00743AED">
        <w:rPr>
          <w:rFonts w:cs="Times New Roman"/>
          <w:color w:val="000000"/>
          <w:szCs w:val="24"/>
          <w:shd w:val="clear" w:color="auto" w:fill="FFFFFF"/>
        </w:rPr>
        <w:t xml:space="preserve"> of </w:t>
      </w:r>
      <w:r w:rsidR="00743AED" w:rsidRPr="002C1E15">
        <w:rPr>
          <w:rFonts w:cs="Times New Roman"/>
          <w:color w:val="000000"/>
          <w:position w:val="-12"/>
          <w:szCs w:val="24"/>
          <w:shd w:val="clear" w:color="auto" w:fill="FFFFFF"/>
        </w:rPr>
        <w:object w:dxaOrig="220" w:dyaOrig="360">
          <v:shape id="_x0000_i1057" type="#_x0000_t75" style="width:10.8pt;height:18.6pt" o:ole="">
            <v:imagedata r:id="rId67" o:title=""/>
          </v:shape>
          <o:OLEObject Type="Embed" ProgID="Equation.DSMT4" ShapeID="_x0000_i1057" DrawAspect="Content" ObjectID="_1456178946" r:id="rId77"/>
        </w:object>
      </w:r>
      <w:r w:rsidR="00743AED">
        <w:rPr>
          <w:rFonts w:cs="Times New Roman"/>
          <w:color w:val="000000"/>
          <w:szCs w:val="24"/>
          <w:shd w:val="clear" w:color="auto" w:fill="FFFFFF"/>
        </w:rPr>
        <w:t xml:space="preserve">, </w:t>
      </w:r>
      <w:r w:rsidR="00743AED" w:rsidRPr="002C1E15">
        <w:rPr>
          <w:rFonts w:cs="Times New Roman"/>
          <w:color w:val="000000"/>
          <w:position w:val="-12"/>
          <w:szCs w:val="24"/>
          <w:shd w:val="clear" w:color="auto" w:fill="FFFFFF"/>
        </w:rPr>
        <w:object w:dxaOrig="220" w:dyaOrig="360">
          <v:shape id="_x0000_i1058" type="#_x0000_t75" style="width:10.8pt;height:18.6pt" o:ole="">
            <v:imagedata r:id="rId69" o:title=""/>
          </v:shape>
          <o:OLEObject Type="Embed" ProgID="Equation.DSMT4" ShapeID="_x0000_i1058" DrawAspect="Content" ObjectID="_1456178947" r:id="rId78"/>
        </w:object>
      </w:r>
      <w:r w:rsidR="00743AED">
        <w:rPr>
          <w:rFonts w:cs="Times New Roman"/>
          <w:color w:val="000000"/>
          <w:szCs w:val="24"/>
          <w:shd w:val="clear" w:color="auto" w:fill="FFFFFF"/>
        </w:rPr>
        <w:t xml:space="preserve">, </w:t>
      </w:r>
      <w:r w:rsidR="00743AED" w:rsidRPr="00534441">
        <w:rPr>
          <w:rFonts w:cs="Times New Roman"/>
          <w:color w:val="000000"/>
          <w:position w:val="-12"/>
          <w:szCs w:val="24"/>
          <w:shd w:val="clear" w:color="auto" w:fill="FFFFFF"/>
        </w:rPr>
        <w:object w:dxaOrig="240" w:dyaOrig="360">
          <v:shape id="_x0000_i1059" type="#_x0000_t75" style="width:12pt;height:18.6pt" o:ole="">
            <v:imagedata r:id="rId71" o:title=""/>
          </v:shape>
          <o:OLEObject Type="Embed" ProgID="Equation.DSMT4" ShapeID="_x0000_i1059" DrawAspect="Content" ObjectID="_1456178948" r:id="rId79"/>
        </w:object>
      </w:r>
      <w:r>
        <w:rPr>
          <w:rFonts w:cs="Times New Roman"/>
          <w:color w:val="000000"/>
          <w:szCs w:val="24"/>
          <w:shd w:val="clear" w:color="auto" w:fill="FFFFFF"/>
        </w:rPr>
        <w:t xml:space="preserve"> </w:t>
      </w:r>
      <w:r w:rsidR="007616C1" w:rsidRPr="00534441">
        <w:rPr>
          <w:rFonts w:cs="Times New Roman"/>
          <w:color w:val="000000"/>
          <w:position w:val="-12"/>
          <w:szCs w:val="24"/>
          <w:shd w:val="clear" w:color="auto" w:fill="FFFFFF"/>
        </w:rPr>
        <w:object w:dxaOrig="240" w:dyaOrig="360">
          <v:shape id="_x0000_i1060" type="#_x0000_t75" style="width:12pt;height:18.6pt" o:ole="">
            <v:imagedata r:id="rId71" o:title=""/>
          </v:shape>
          <o:OLEObject Type="Embed" ProgID="Equation.DSMT4" ShapeID="_x0000_i1060" DrawAspect="Content" ObjectID="_1456178949" r:id="rId80"/>
        </w:object>
      </w:r>
      <w:r>
        <w:rPr>
          <w:rFonts w:cs="Times New Roman"/>
          <w:color w:val="000000"/>
          <w:szCs w:val="24"/>
          <w:shd w:val="clear" w:color="auto" w:fill="FFFFFF"/>
        </w:rPr>
        <w:t xml:space="preserve"> </w:t>
      </w:r>
      <w:r w:rsidR="00743AED">
        <w:rPr>
          <w:rFonts w:cs="Times New Roman"/>
          <w:color w:val="000000"/>
          <w:szCs w:val="24"/>
          <w:shd w:val="clear" w:color="auto" w:fill="FFFFFF"/>
        </w:rPr>
        <w:t xml:space="preserve">are shown in equation </w: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GOTOBUTTON ZEqnNum513257  \* MERGEFORMAT </w:instrTex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REF ZEqnNum513257 \* Charformat \! \* MERGEFORMAT </w:instrText>
      </w:r>
      <w:r w:rsidR="00222E77">
        <w:rPr>
          <w:rFonts w:cs="Times New Roman"/>
          <w:color w:val="000000"/>
          <w:szCs w:val="24"/>
          <w:shd w:val="clear" w:color="auto" w:fill="FFFFFF"/>
        </w:rPr>
        <w:fldChar w:fldCharType="separate"/>
      </w:r>
      <w:r w:rsidR="0008141F" w:rsidRPr="00897E90">
        <w:rPr>
          <w:rFonts w:cs="Times New Roman"/>
          <w:color w:val="000000"/>
          <w:szCs w:val="24"/>
          <w:shd w:val="clear" w:color="auto" w:fill="FFFFFF"/>
        </w:rPr>
        <w:instrText>(2.13)</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7E21B6">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GOTOBUTTON ZEqnNum929609  \* MERGEFORMAT </w:instrTex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REF ZEqnNum929609 \* Charformat \! \* MERGEFORMAT </w:instrText>
      </w:r>
      <w:r w:rsidR="00222E77">
        <w:rPr>
          <w:rFonts w:cs="Times New Roman"/>
          <w:color w:val="000000"/>
          <w:szCs w:val="24"/>
          <w:shd w:val="clear" w:color="auto" w:fill="FFFFFF"/>
        </w:rPr>
        <w:fldChar w:fldCharType="separate"/>
      </w:r>
      <w:r w:rsidR="0008141F" w:rsidRPr="0008141F">
        <w:rPr>
          <w:rFonts w:cs="Times New Roman" w:hint="eastAsia"/>
          <w:color w:val="000000"/>
          <w:szCs w:val="24"/>
          <w:shd w:val="clear" w:color="auto" w:fill="FFFFFF"/>
        </w:rPr>
        <w:instrText>(</w:instrText>
      </w:r>
      <w:r w:rsidR="0008141F" w:rsidRPr="0008141F">
        <w:rPr>
          <w:rFonts w:cs="Times New Roman"/>
          <w:color w:val="000000"/>
          <w:szCs w:val="24"/>
          <w:shd w:val="clear" w:color="auto" w:fill="FFFFFF"/>
        </w:rPr>
        <w:instrText>2</w:instrText>
      </w:r>
      <w:r w:rsidR="0008141F" w:rsidRPr="0008141F">
        <w:rPr>
          <w:rFonts w:cs="Times New Roman" w:hint="eastAsia"/>
          <w:color w:val="000000"/>
          <w:szCs w:val="24"/>
          <w:shd w:val="clear" w:color="auto" w:fill="FFFFFF"/>
        </w:rPr>
        <w:instrText>.</w:instrText>
      </w:r>
      <w:r w:rsidR="0008141F" w:rsidRPr="0008141F">
        <w:rPr>
          <w:rFonts w:cs="Times New Roman"/>
          <w:color w:val="000000"/>
          <w:szCs w:val="24"/>
          <w:shd w:val="clear" w:color="auto" w:fill="FFFFFF"/>
        </w:rPr>
        <w:instrText>14</w:instrText>
      </w:r>
      <w:r w:rsidR="0008141F" w:rsidRPr="0008141F">
        <w:rPr>
          <w:rFonts w:cs="Times New Roman" w:hint="eastAsia"/>
          <w:color w:val="000000"/>
          <w:szCs w:val="24"/>
          <w:shd w:val="clear" w:color="auto" w:fill="FFFFFF"/>
        </w:rPr>
        <w:instrText>)</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7E21B6">
        <w:rPr>
          <w:rFonts w:cs="Times New Roman"/>
          <w:color w:val="000000"/>
          <w:szCs w:val="24"/>
          <w:shd w:val="clear" w:color="auto" w:fill="FFFFFF"/>
        </w:rPr>
        <w:t xml:space="preserve">, and </w: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GOTOBUTTON ZEqnNum760151  \* MERGEFORMAT </w:instrTex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REF ZEqnNum760151 \* Charformat \! \* MERGEFORMAT </w:instrText>
      </w:r>
      <w:r w:rsidR="00222E77">
        <w:rPr>
          <w:rFonts w:cs="Times New Roman"/>
          <w:color w:val="000000"/>
          <w:szCs w:val="24"/>
          <w:shd w:val="clear" w:color="auto" w:fill="FFFFFF"/>
        </w:rPr>
        <w:fldChar w:fldCharType="separate"/>
      </w:r>
      <w:r w:rsidR="0008141F" w:rsidRPr="0008141F">
        <w:rPr>
          <w:rFonts w:cs="Times New Roman" w:hint="eastAsia"/>
          <w:color w:val="000000"/>
          <w:szCs w:val="24"/>
          <w:shd w:val="clear" w:color="auto" w:fill="FFFFFF"/>
        </w:rPr>
        <w:instrText>(</w:instrText>
      </w:r>
      <w:r w:rsidR="0008141F" w:rsidRPr="0008141F">
        <w:rPr>
          <w:rFonts w:cs="Times New Roman"/>
          <w:color w:val="000000"/>
          <w:szCs w:val="24"/>
          <w:shd w:val="clear" w:color="auto" w:fill="FFFFFF"/>
        </w:rPr>
        <w:instrText>2</w:instrText>
      </w:r>
      <w:r w:rsidR="0008141F" w:rsidRPr="0008141F">
        <w:rPr>
          <w:rFonts w:cs="Times New Roman" w:hint="eastAsia"/>
          <w:color w:val="000000"/>
          <w:szCs w:val="24"/>
          <w:shd w:val="clear" w:color="auto" w:fill="FFFFFF"/>
        </w:rPr>
        <w:instrText>.</w:instrText>
      </w:r>
      <w:r w:rsidR="0008141F" w:rsidRPr="0008141F">
        <w:rPr>
          <w:rFonts w:cs="Times New Roman"/>
          <w:color w:val="000000"/>
          <w:szCs w:val="24"/>
          <w:shd w:val="clear" w:color="auto" w:fill="FFFFFF"/>
        </w:rPr>
        <w:instrText>15</w:instrText>
      </w:r>
      <w:r w:rsidR="0008141F" w:rsidRPr="0008141F">
        <w:rPr>
          <w:rFonts w:cs="Times New Roman" w:hint="eastAsia"/>
          <w:color w:val="000000"/>
          <w:szCs w:val="24"/>
          <w:shd w:val="clear" w:color="auto" w:fill="FFFFFF"/>
        </w:rPr>
        <w:instrText>)</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7E21B6">
        <w:rPr>
          <w:rFonts w:cs="Times New Roman"/>
          <w:color w:val="000000"/>
          <w:szCs w:val="24"/>
          <w:shd w:val="clear" w:color="auto" w:fill="FFFFFF"/>
        </w:rPr>
        <w:t>, respectively.</w:t>
      </w:r>
    </w:p>
    <w:p w:rsidR="00A11BEF" w:rsidRPr="005C067B" w:rsidRDefault="00A11BEF" w:rsidP="00A11BEF">
      <w:pPr>
        <w:pStyle w:val="MTDisplayEquation"/>
        <w:rPr>
          <w:shd w:val="clear" w:color="auto" w:fill="FFFFFF"/>
        </w:rPr>
      </w:pPr>
      <w:r w:rsidRPr="005C067B">
        <w:rPr>
          <w:shd w:val="clear" w:color="auto" w:fill="FFFFFF"/>
        </w:rPr>
        <w:tab/>
      </w:r>
      <w:r w:rsidR="0011041E" w:rsidRPr="008D420F">
        <w:rPr>
          <w:position w:val="-32"/>
          <w:shd w:val="clear" w:color="auto" w:fill="FFFFFF"/>
        </w:rPr>
        <w:object w:dxaOrig="1560" w:dyaOrig="760">
          <v:shape id="_x0000_i1061" type="#_x0000_t75" style="width:76.8pt;height:37.2pt" o:ole="">
            <v:imagedata r:id="rId81" o:title=""/>
          </v:shape>
          <o:OLEObject Type="Embed" ProgID="Equation.DSMT4" ShapeID="_x0000_i1061" DrawAspect="Content" ObjectID="_1456178950" r:id="rId82"/>
        </w:object>
      </w:r>
      <w:r w:rsidR="00897E90" w:rsidRPr="00897E90">
        <w:rPr>
          <w:shd w:val="clear" w:color="auto" w:fill="FFFFFF"/>
        </w:rPr>
        <w:t xml:space="preserve"> </w:t>
      </w:r>
      <w:r w:rsidR="00897E90" w:rsidRPr="00897E90">
        <w:rPr>
          <w:shd w:val="clear" w:color="auto" w:fill="FFFFFF"/>
        </w:rPr>
        <w:tab/>
      </w:r>
      <w:r w:rsidR="00222E77" w:rsidRPr="00897E90">
        <w:rPr>
          <w:shd w:val="clear" w:color="auto" w:fill="FFFFFF"/>
        </w:rPr>
        <w:fldChar w:fldCharType="begin"/>
      </w:r>
      <w:r w:rsidR="00897E90" w:rsidRPr="00897E90">
        <w:rPr>
          <w:shd w:val="clear" w:color="auto" w:fill="FFFFFF"/>
        </w:rPr>
        <w:instrText xml:space="preserve"> MACROBUTTON MTPlaceRef \* MERGEFORMAT </w:instrText>
      </w:r>
      <w:bookmarkStart w:id="39" w:name="ZEqnNum513257"/>
      <w:r w:rsidR="00897E90" w:rsidRPr="00897E90">
        <w:rPr>
          <w:shd w:val="clear" w:color="auto" w:fill="FFFFFF"/>
        </w:rPr>
        <w:instrText>(</w:instrText>
      </w:r>
      <w:fldSimple w:instr=" SEQ MTChap \c \* Arabic \* MERGEFORMAT ">
        <w:r w:rsidR="00222E77" w:rsidRPr="00B874A0">
          <w:rPr>
            <w:noProof/>
            <w:shd w:val="clear" w:color="auto" w:fill="FFFFFF"/>
          </w:rPr>
          <w:instrText>2</w:instrText>
        </w:r>
      </w:fldSimple>
      <w:r w:rsidR="00897E90" w:rsidRPr="00897E90">
        <w:rPr>
          <w:shd w:val="clear" w:color="auto" w:fill="FFFFFF"/>
        </w:rPr>
        <w:instrText>.</w:instrText>
      </w:r>
      <w:fldSimple w:instr=" SEQ MTEqn \c \* Arabic \* MERGEFORMAT ">
        <w:r w:rsidR="00222E77" w:rsidRPr="00B874A0">
          <w:rPr>
            <w:noProof/>
            <w:shd w:val="clear" w:color="auto" w:fill="FFFFFF"/>
          </w:rPr>
          <w:instrText>13</w:instrText>
        </w:r>
      </w:fldSimple>
      <w:r w:rsidR="00897E90" w:rsidRPr="00897E90">
        <w:rPr>
          <w:shd w:val="clear" w:color="auto" w:fill="FFFFFF"/>
        </w:rPr>
        <w:instrText>)</w:instrText>
      </w:r>
      <w:bookmarkEnd w:id="39"/>
      <w:r w:rsidR="00222E77" w:rsidRPr="00897E90">
        <w:rPr>
          <w:shd w:val="clear" w:color="auto" w:fill="FFFFFF"/>
        </w:rPr>
        <w:fldChar w:fldCharType="end"/>
      </w:r>
    </w:p>
    <w:p w:rsidR="00F278F6" w:rsidRPr="005C067B" w:rsidRDefault="00897E90" w:rsidP="00533CA2">
      <w:pPr>
        <w:pStyle w:val="MTDisplayEquation"/>
        <w:spacing w:beforeLines="96" w:before="230" w:afterLines="120" w:after="288"/>
        <w:ind w:left="0" w:firstLine="720"/>
      </w:pPr>
      <w:r w:rsidRPr="00897E90">
        <w:rPr>
          <w:rFonts w:hint="eastAsia"/>
        </w:rPr>
        <w:tab/>
      </w:r>
      <w:r w:rsidR="005C1734" w:rsidRPr="008D420F">
        <w:rPr>
          <w:position w:val="-68"/>
        </w:rPr>
        <w:object w:dxaOrig="2020" w:dyaOrig="1060">
          <v:shape id="_x0000_i1062" type="#_x0000_t75" style="width:101.4pt;height:51.6pt" o:ole="">
            <v:imagedata r:id="rId83" o:title=""/>
          </v:shape>
          <o:OLEObject Type="Embed" ProgID="Equation.DSMT4" ShapeID="_x0000_i1062" DrawAspect="Content" ObjectID="_1456178951" r:id="rId84"/>
        </w:object>
      </w:r>
      <w:r w:rsidRPr="00897E90">
        <w:rPr>
          <w:rFonts w:hint="eastAsia"/>
        </w:rPr>
        <w:t xml:space="preserve"> </w:t>
      </w:r>
      <w:r w:rsidRPr="00897E90">
        <w:rPr>
          <w:rFonts w:hint="eastAsia"/>
        </w:rPr>
        <w:tab/>
      </w:r>
      <w:r w:rsidR="00222E77" w:rsidRPr="00897E90">
        <w:fldChar w:fldCharType="begin"/>
      </w:r>
      <w:r w:rsidRPr="00897E90">
        <w:rPr>
          <w:rFonts w:hint="eastAsia"/>
        </w:rPr>
        <w:instrText xml:space="preserve"> MACROBUTTON MTPlaceRef \* MERGEFORMAT </w:instrText>
      </w:r>
      <w:bookmarkStart w:id="40" w:name="ZEqnNum929609"/>
      <w:r w:rsidRPr="00897E90">
        <w:rPr>
          <w:rFonts w:hint="eastAsia"/>
        </w:rPr>
        <w:instrText>(</w:instrText>
      </w:r>
      <w:fldSimple w:instr=" SEQ MTChap \c \* Arabic \* MERGEFORMAT ">
        <w:r w:rsidR="0008141F">
          <w:rPr>
            <w:noProof/>
          </w:rPr>
          <w:instrText>2</w:instrText>
        </w:r>
      </w:fldSimple>
      <w:r w:rsidRPr="00897E90">
        <w:rPr>
          <w:rFonts w:hint="eastAsia"/>
        </w:rPr>
        <w:instrText>.</w:instrText>
      </w:r>
      <w:fldSimple w:instr=" SEQ MTEqn \c \* Arabic \* MERGEFORMAT ">
        <w:r w:rsidR="0008141F">
          <w:rPr>
            <w:noProof/>
          </w:rPr>
          <w:instrText>14</w:instrText>
        </w:r>
      </w:fldSimple>
      <w:r w:rsidRPr="00897E90">
        <w:rPr>
          <w:rFonts w:hint="eastAsia"/>
        </w:rPr>
        <w:instrText>)</w:instrText>
      </w:r>
      <w:bookmarkEnd w:id="40"/>
      <w:r w:rsidR="00222E77" w:rsidRPr="00897E90">
        <w:fldChar w:fldCharType="end"/>
      </w:r>
    </w:p>
    <w:p w:rsidR="006B668B" w:rsidRDefault="00897E90" w:rsidP="006B668B">
      <w:pPr>
        <w:pStyle w:val="MTDisplayEquation"/>
      </w:pPr>
      <w:r w:rsidRPr="00897E90">
        <w:rPr>
          <w:rFonts w:hint="eastAsia"/>
        </w:rPr>
        <w:tab/>
      </w:r>
      <w:r w:rsidR="0011041E" w:rsidRPr="008D420F">
        <w:rPr>
          <w:position w:val="-28"/>
        </w:rPr>
        <w:object w:dxaOrig="1460" w:dyaOrig="720">
          <v:shape id="_x0000_i1063" type="#_x0000_t75" style="width:72.6pt;height:37.8pt" o:ole="">
            <v:imagedata r:id="rId85" o:title=""/>
          </v:shape>
          <o:OLEObject Type="Embed" ProgID="Equation.DSMT4" ShapeID="_x0000_i1063" DrawAspect="Content" ObjectID="_1456178952" r:id="rId86"/>
        </w:object>
      </w:r>
      <w:r w:rsidRPr="00897E90">
        <w:rPr>
          <w:rFonts w:hint="eastAsia"/>
        </w:rPr>
        <w:t xml:space="preserve"> </w:t>
      </w:r>
      <w:r w:rsidRPr="00897E90">
        <w:rPr>
          <w:rFonts w:hint="eastAsia"/>
        </w:rPr>
        <w:tab/>
      </w:r>
      <w:r w:rsidR="00222E77" w:rsidRPr="00897E90">
        <w:fldChar w:fldCharType="begin"/>
      </w:r>
      <w:r w:rsidRPr="00897E90">
        <w:rPr>
          <w:rFonts w:hint="eastAsia"/>
        </w:rPr>
        <w:instrText xml:space="preserve"> MACROBUTTON MTPlaceRef \* MERGEFORMAT </w:instrText>
      </w:r>
      <w:bookmarkStart w:id="41" w:name="ZEqnNum760151"/>
      <w:r w:rsidRPr="00897E90">
        <w:rPr>
          <w:rFonts w:hint="eastAsia"/>
        </w:rPr>
        <w:instrText>(</w:instrText>
      </w:r>
      <w:fldSimple w:instr=" SEQ MTChap \c \* Arabic \* MERGEFORMAT ">
        <w:r w:rsidR="0008141F">
          <w:rPr>
            <w:noProof/>
          </w:rPr>
          <w:instrText>2</w:instrText>
        </w:r>
      </w:fldSimple>
      <w:r w:rsidRPr="00897E90">
        <w:rPr>
          <w:rFonts w:hint="eastAsia"/>
        </w:rPr>
        <w:instrText>.</w:instrText>
      </w:r>
      <w:fldSimple w:instr=" SEQ MTEqn \c \* Arabic \* MERGEFORMAT ">
        <w:r w:rsidR="0008141F">
          <w:rPr>
            <w:noProof/>
          </w:rPr>
          <w:instrText>15</w:instrText>
        </w:r>
      </w:fldSimple>
      <w:r w:rsidRPr="00897E90">
        <w:rPr>
          <w:rFonts w:hint="eastAsia"/>
        </w:rPr>
        <w:instrText>)</w:instrText>
      </w:r>
      <w:bookmarkEnd w:id="41"/>
      <w:r w:rsidR="00222E77" w:rsidRPr="00897E90">
        <w:fldChar w:fldCharType="end"/>
      </w:r>
    </w:p>
    <w:p w:rsidR="00897E90" w:rsidRDefault="006500CA" w:rsidP="00897E90">
      <w:r>
        <w:t xml:space="preserve">Where </w:t>
      </w:r>
      <w:r w:rsidRPr="005F4BE0">
        <w:rPr>
          <w:rFonts w:cs="Times New Roman"/>
          <w:i/>
          <w:color w:val="000000"/>
          <w:position w:val="-12"/>
          <w:szCs w:val="24"/>
          <w:shd w:val="clear" w:color="auto" w:fill="FFFFFF"/>
        </w:rPr>
        <w:object w:dxaOrig="300" w:dyaOrig="360">
          <v:shape id="_x0000_i1064" type="#_x0000_t75" style="width:15pt;height:18.6pt" o:ole="">
            <v:imagedata r:id="rId87" o:title=""/>
          </v:shape>
          <o:OLEObject Type="Embed" ProgID="Equation.DSMT4" ShapeID="_x0000_i1064" DrawAspect="Content" ObjectID="_1456178953" r:id="rId88"/>
        </w:object>
      </w:r>
      <w:r w:rsidRPr="005C1734">
        <w:rPr>
          <w:rFonts w:cs="Times New Roman"/>
          <w:i/>
          <w:color w:val="000000"/>
          <w:szCs w:val="24"/>
          <w:shd w:val="clear" w:color="auto" w:fill="FFFFFF"/>
        </w:rPr>
        <w:t xml:space="preserve"> </w:t>
      </w:r>
      <w:r w:rsidRPr="00195966">
        <w:rPr>
          <w:rFonts w:cs="Times New Roman"/>
          <w:color w:val="000000"/>
          <w:szCs w:val="24"/>
          <w:shd w:val="clear" w:color="auto" w:fill="FFFFFF"/>
        </w:rPr>
        <w:t>is the slip correction factor</w:t>
      </w:r>
      <w:r>
        <w:rPr>
          <w:rFonts w:cs="Times New Roman"/>
          <w:color w:val="000000"/>
          <w:szCs w:val="24"/>
          <w:shd w:val="clear" w:color="auto" w:fill="FFFFFF"/>
        </w:rPr>
        <w:t xml:space="preserve">, shown in </w:t>
      </w:r>
      <w:proofErr w:type="gramStart"/>
      <w:r>
        <w:rPr>
          <w:rFonts w:cs="Times New Roman"/>
          <w:color w:val="000000"/>
          <w:szCs w:val="24"/>
          <w:shd w:val="clear" w:color="auto" w:fill="FFFFFF"/>
        </w:rPr>
        <w:t>equation</w:t>
      </w:r>
      <w:r w:rsidR="00856C58">
        <w:rPr>
          <w:rFonts w:cs="Times New Roman"/>
          <w:color w:val="000000"/>
          <w:szCs w:val="24"/>
          <w:shd w:val="clear" w:color="auto" w:fill="FFFFFF"/>
        </w:rPr>
        <w:t xml:space="preserve"> </w:t>
      </w:r>
      <w:proofErr w:type="gramEnd"/>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ZEqnNum268481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ZEqnNum268481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(2.16)</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w:t>
      </w:r>
    </w:p>
    <w:p w:rsidR="006B668B" w:rsidRPr="006B668B" w:rsidRDefault="006B668B" w:rsidP="006B668B">
      <w:pPr>
        <w:pStyle w:val="MTDisplayEquation"/>
        <w:rPr>
          <w:rFonts w:ascii="Cambria Math" w:hAnsi="Cambria Math"/>
          <w:oMath/>
        </w:rPr>
      </w:pPr>
      <w:r>
        <w:rPr>
          <w:rFonts w:cstheme="minorBidi"/>
        </w:rPr>
        <w:lastRenderedPageBreak/>
        <w:tab/>
      </w:r>
      <w:r w:rsidR="005C1734" w:rsidRPr="006B668B">
        <w:rPr>
          <w:rFonts w:cstheme="minorBidi"/>
          <w:position w:val="-32"/>
        </w:rPr>
        <w:object w:dxaOrig="3080" w:dyaOrig="760">
          <v:shape id="_x0000_i1065" type="#_x0000_t75" style="width:153pt;height:37.2pt" o:ole="">
            <v:imagedata r:id="rId89" o:title=""/>
          </v:shape>
          <o:OLEObject Type="Embed" ProgID="Equation.DSMT4" ShapeID="_x0000_i1065" DrawAspect="Content" ObjectID="_1456178954" r:id="rId90"/>
        </w:object>
      </w:r>
      <w:r>
        <w:rPr>
          <w:rFonts w:cstheme="minorBidi"/>
        </w:rPr>
        <w:t xml:space="preserve"> </w:t>
      </w:r>
      <w:r>
        <w:rPr>
          <w:rFonts w:cstheme="minorBidi"/>
        </w:rPr>
        <w:tab/>
      </w:r>
      <w:r w:rsidR="00222E77">
        <w:rPr>
          <w:rFonts w:cstheme="minorBidi"/>
        </w:rPr>
        <w:fldChar w:fldCharType="begin"/>
      </w:r>
      <w:r w:rsidR="006C6599">
        <w:rPr>
          <w:rFonts w:cstheme="minorBidi"/>
        </w:rPr>
        <w:instrText xml:space="preserve"> MACROBUTTON MTPlaceRef \* MERGEFORMAT </w:instrText>
      </w:r>
      <w:bookmarkStart w:id="42" w:name="ZEqnNum268481"/>
      <w:r w:rsidR="006C6599">
        <w:rPr>
          <w:rFonts w:cstheme="minorBidi"/>
        </w:rPr>
        <w:instrText>(</w:instrText>
      </w:r>
      <w:fldSimple w:instr=" SEQ MTChap \c \* Arabic \* MERGEFORMAT ">
        <w:r w:rsidR="00222E77" w:rsidRPr="00B874A0">
          <w:rPr>
            <w:rFonts w:cstheme="minorBidi"/>
            <w:noProof/>
          </w:rPr>
          <w:instrText>2</w:instrText>
        </w:r>
      </w:fldSimple>
      <w:r w:rsidR="006C6599">
        <w:rPr>
          <w:rFonts w:cstheme="minorBidi"/>
        </w:rPr>
        <w:instrText>.</w:instrText>
      </w:r>
      <w:fldSimple w:instr=" SEQ MTEqn \c \* Arabic \* MERGEFORMAT ">
        <w:r w:rsidR="00222E77" w:rsidRPr="00B874A0">
          <w:rPr>
            <w:rFonts w:cstheme="minorBidi"/>
            <w:noProof/>
          </w:rPr>
          <w:instrText>16</w:instrText>
        </w:r>
      </w:fldSimple>
      <w:r w:rsidR="006C6599">
        <w:rPr>
          <w:rFonts w:cstheme="minorBidi"/>
        </w:rPr>
        <w:instrText>)</w:instrText>
      </w:r>
      <w:bookmarkEnd w:id="42"/>
      <w:r w:rsidR="00222E77">
        <w:rPr>
          <w:rFonts w:cstheme="minorBidi"/>
        </w:rPr>
        <w:fldChar w:fldCharType="end"/>
      </w:r>
    </w:p>
    <w:p w:rsidR="00F278F6" w:rsidRDefault="005503D9" w:rsidP="00533CA2">
      <w:pPr>
        <w:spacing w:beforeLines="96" w:before="230" w:afterLines="120" w:after="288"/>
        <w:ind w:firstLine="720"/>
        <w:rPr>
          <w:rFonts w:cs="Times New Roman"/>
          <w:color w:val="000000"/>
          <w:szCs w:val="24"/>
          <w:shd w:val="clear" w:color="auto" w:fill="FFFFFF"/>
        </w:rPr>
      </w:pPr>
      <w:r w:rsidRPr="00195966">
        <w:rPr>
          <w:rFonts w:cs="Times New Roman"/>
          <w:color w:val="000000"/>
          <w:szCs w:val="24"/>
          <w:shd w:val="clear" w:color="auto" w:fill="FFFFFF"/>
        </w:rPr>
        <w:t xml:space="preserve">Where </w:t>
      </w:r>
      <w:r w:rsidR="009E5661" w:rsidRPr="009E5661">
        <w:rPr>
          <w:rFonts w:cs="Times New Roman"/>
          <w:color w:val="000000"/>
          <w:position w:val="-14"/>
          <w:szCs w:val="24"/>
          <w:shd w:val="clear" w:color="auto" w:fill="FFFFFF"/>
        </w:rPr>
        <w:object w:dxaOrig="320" w:dyaOrig="380">
          <v:shape id="_x0000_i1066" type="#_x0000_t75" style="width:15.6pt;height:20.4pt" o:ole="">
            <v:imagedata r:id="rId91" o:title=""/>
          </v:shape>
          <o:OLEObject Type="Embed" ProgID="Equation.DSMT4" ShapeID="_x0000_i1066" DrawAspect="Content" ObjectID="_1456178955" r:id="rId92"/>
        </w:object>
      </w:r>
      <w:r w:rsidR="00F16E6C" w:rsidRPr="00195966">
        <w:rPr>
          <w:rFonts w:cs="Times New Roman"/>
          <w:color w:val="000000"/>
          <w:szCs w:val="24"/>
          <w:shd w:val="clear" w:color="auto" w:fill="FFFFFF"/>
        </w:rPr>
        <w:t xml:space="preserve"> </w:t>
      </w:r>
      <w:r w:rsidR="007A6297" w:rsidRPr="00195966">
        <w:rPr>
          <w:rFonts w:cs="Times New Roman"/>
          <w:color w:val="000000"/>
          <w:szCs w:val="24"/>
          <w:shd w:val="clear" w:color="auto" w:fill="FFFFFF"/>
        </w:rPr>
        <w:t xml:space="preserve">is the density of the </w:t>
      </w:r>
      <w:r w:rsidR="00A273CD">
        <w:rPr>
          <w:rFonts w:cs="Times New Roman"/>
          <w:color w:val="000000"/>
          <w:szCs w:val="24"/>
          <w:shd w:val="clear" w:color="auto" w:fill="FFFFFF"/>
        </w:rPr>
        <w:t>pollen</w:t>
      </w:r>
      <w:r w:rsidR="00BF4953">
        <w:rPr>
          <w:rFonts w:cs="Times New Roman"/>
          <w:color w:val="000000"/>
          <w:szCs w:val="24"/>
          <w:shd w:val="clear" w:color="auto" w:fill="FFFFFF"/>
        </w:rPr>
        <w:t xml:space="preserve"> grain</w:t>
      </w:r>
      <w:r w:rsidR="00F16E6C" w:rsidRPr="00195966">
        <w:rPr>
          <w:rFonts w:cs="Times New Roman"/>
          <w:color w:val="000000"/>
          <w:szCs w:val="24"/>
          <w:shd w:val="clear" w:color="auto" w:fill="FFFFFF"/>
        </w:rPr>
        <w:t>,</w:t>
      </w:r>
      <w:r w:rsidRPr="00195966">
        <w:rPr>
          <w:rFonts w:cs="Times New Roman"/>
          <w:color w:val="000000"/>
          <w:szCs w:val="24"/>
          <w:shd w:val="clear" w:color="auto" w:fill="FFFFFF"/>
        </w:rPr>
        <w:t xml:space="preserve"> </w:t>
      </w:r>
      <w:r w:rsidR="009E5661" w:rsidRPr="009E5661">
        <w:rPr>
          <w:rFonts w:cs="Times New Roman"/>
          <w:color w:val="000000"/>
          <w:position w:val="-14"/>
          <w:szCs w:val="24"/>
          <w:shd w:val="clear" w:color="auto" w:fill="FFFFFF"/>
        </w:rPr>
        <w:object w:dxaOrig="340" w:dyaOrig="380">
          <v:shape id="_x0000_i1067" type="#_x0000_t75" style="width:17.4pt;height:20.4pt" o:ole="">
            <v:imagedata r:id="rId93" o:title=""/>
          </v:shape>
          <o:OLEObject Type="Embed" ProgID="Equation.DSMT4" ShapeID="_x0000_i1067" DrawAspect="Content" ObjectID="_1456178956" r:id="rId94"/>
        </w:object>
      </w:r>
      <w:r w:rsidRPr="00195966">
        <w:rPr>
          <w:rFonts w:cs="Times New Roman"/>
          <w:color w:val="000000"/>
          <w:szCs w:val="24"/>
          <w:shd w:val="clear" w:color="auto" w:fill="FFFFFF"/>
        </w:rPr>
        <w:t xml:space="preserve"> is the </w:t>
      </w:r>
      <w:r w:rsidR="005C1734">
        <w:rPr>
          <w:rFonts w:cs="Times New Roman"/>
          <w:color w:val="000000"/>
          <w:szCs w:val="24"/>
          <w:shd w:val="clear" w:color="auto" w:fill="FFFFFF"/>
        </w:rPr>
        <w:t xml:space="preserve">aerodynamic </w:t>
      </w:r>
      <w:r w:rsidR="00A273CD">
        <w:rPr>
          <w:rFonts w:cs="Times New Roman"/>
          <w:color w:val="000000"/>
          <w:szCs w:val="24"/>
          <w:shd w:val="clear" w:color="auto" w:fill="FFFFFF"/>
        </w:rPr>
        <w:t>pollen</w:t>
      </w:r>
      <w:r w:rsidR="00A273CD" w:rsidRPr="00195966">
        <w:rPr>
          <w:rFonts w:cs="Times New Roman"/>
          <w:color w:val="000000"/>
          <w:szCs w:val="24"/>
          <w:shd w:val="clear" w:color="auto" w:fill="FFFFFF"/>
        </w:rPr>
        <w:t xml:space="preserve"> </w:t>
      </w:r>
      <w:r w:rsidR="005C1734">
        <w:rPr>
          <w:rFonts w:cs="Times New Roman"/>
          <w:color w:val="000000"/>
          <w:szCs w:val="24"/>
          <w:shd w:val="clear" w:color="auto" w:fill="FFFFFF"/>
        </w:rPr>
        <w:t xml:space="preserve">grain </w:t>
      </w:r>
      <w:r w:rsidR="00F16E6C" w:rsidRPr="00195966">
        <w:rPr>
          <w:rFonts w:cs="Times New Roman"/>
          <w:color w:val="000000"/>
          <w:szCs w:val="24"/>
          <w:shd w:val="clear" w:color="auto" w:fill="FFFFFF"/>
        </w:rPr>
        <w:t xml:space="preserve">diameter, </w:t>
      </w:r>
      <w:r w:rsidR="00F16E6C" w:rsidRPr="005C1734">
        <w:rPr>
          <w:rFonts w:cs="Times New Roman"/>
          <w:i/>
          <w:color w:val="000000"/>
          <w:szCs w:val="24"/>
          <w:shd w:val="clear" w:color="auto" w:fill="FFFFFF"/>
        </w:rPr>
        <w:t>g</w:t>
      </w:r>
      <w:r w:rsidR="00F16E6C" w:rsidRPr="00195966">
        <w:rPr>
          <w:rFonts w:cs="Times New Roman"/>
          <w:color w:val="000000"/>
          <w:szCs w:val="24"/>
          <w:shd w:val="clear" w:color="auto" w:fill="FFFFFF"/>
        </w:rPr>
        <w:t xml:space="preserve"> </w:t>
      </w:r>
      <w:r w:rsidRPr="00195966">
        <w:rPr>
          <w:rFonts w:cs="Times New Roman"/>
          <w:color w:val="000000"/>
          <w:szCs w:val="24"/>
          <w:shd w:val="clear" w:color="auto" w:fill="FFFFFF"/>
        </w:rPr>
        <w:t xml:space="preserve">is the gravitational </w:t>
      </w:r>
      <w:r w:rsidR="00F16E6C" w:rsidRPr="00195966">
        <w:rPr>
          <w:rFonts w:cs="Times New Roman"/>
          <w:color w:val="000000"/>
          <w:szCs w:val="24"/>
          <w:shd w:val="clear" w:color="auto" w:fill="FFFFFF"/>
        </w:rPr>
        <w:t xml:space="preserve">acceleration, μ </w:t>
      </w:r>
      <w:r w:rsidRPr="00195966">
        <w:rPr>
          <w:rFonts w:cs="Times New Roman"/>
          <w:color w:val="000000"/>
          <w:szCs w:val="24"/>
          <w:shd w:val="clear" w:color="auto" w:fill="FFFFFF"/>
        </w:rPr>
        <w:t xml:space="preserve">is the viscosity of air, </w:t>
      </w:r>
      <w:r w:rsidR="0074163A" w:rsidRPr="0074163A">
        <w:rPr>
          <w:rFonts w:cs="Times New Roman"/>
          <w:i/>
          <w:color w:val="000000"/>
          <w:szCs w:val="24"/>
          <w:shd w:val="clear" w:color="auto" w:fill="FFFFFF"/>
        </w:rPr>
        <w:t>u*</w:t>
      </w:r>
      <w:r w:rsidR="0074163A">
        <w:rPr>
          <w:rFonts w:cs="Times New Roman"/>
          <w:color w:val="000000"/>
          <w:szCs w:val="24"/>
          <w:shd w:val="clear" w:color="auto" w:fill="FFFFFF"/>
        </w:rPr>
        <w:t xml:space="preserve"> is the friction velocity,</w:t>
      </w:r>
      <w:r w:rsidR="00BF4953">
        <w:rPr>
          <w:rFonts w:cs="Times New Roman"/>
          <w:color w:val="000000"/>
          <w:szCs w:val="24"/>
          <w:shd w:val="clear" w:color="auto" w:fill="FFFFFF"/>
        </w:rPr>
        <w:t xml:space="preserve"> </w:t>
      </w:r>
      <w:r w:rsidR="0074163A">
        <w:rPr>
          <w:rFonts w:cs="Times New Roman"/>
          <w:i/>
          <w:color w:val="000000"/>
          <w:szCs w:val="24"/>
          <w:shd w:val="clear" w:color="auto" w:fill="FFFFFF"/>
        </w:rPr>
        <w:t>z</w:t>
      </w:r>
      <w:r w:rsidR="0074163A">
        <w:rPr>
          <w:rFonts w:cs="Times New Roman"/>
          <w:color w:val="000000"/>
          <w:szCs w:val="24"/>
          <w:shd w:val="clear" w:color="auto" w:fill="FFFFFF"/>
        </w:rPr>
        <w:t xml:space="preserve"> and </w:t>
      </w:r>
      <w:r w:rsidR="0074163A">
        <w:rPr>
          <w:rFonts w:cs="Times New Roman"/>
          <w:i/>
          <w:color w:val="000000"/>
          <w:szCs w:val="24"/>
          <w:shd w:val="clear" w:color="auto" w:fill="FFFFFF"/>
        </w:rPr>
        <w:t>z</w:t>
      </w:r>
      <w:r w:rsidR="0074163A">
        <w:rPr>
          <w:rFonts w:cs="Times New Roman"/>
          <w:i/>
          <w:color w:val="000000"/>
          <w:szCs w:val="24"/>
          <w:shd w:val="clear" w:color="auto" w:fill="FFFFFF"/>
          <w:vertAlign w:val="subscript"/>
        </w:rPr>
        <w:t xml:space="preserve">0 </w:t>
      </w:r>
      <w:r w:rsidR="0074163A">
        <w:rPr>
          <w:rFonts w:cs="Times New Roman"/>
          <w:color w:val="000000"/>
          <w:szCs w:val="24"/>
          <w:shd w:val="clear" w:color="auto" w:fill="FFFFFF"/>
        </w:rPr>
        <w:t xml:space="preserve">are </w:t>
      </w:r>
      <w:r w:rsidR="0019169C">
        <w:rPr>
          <w:rFonts w:cs="Times New Roman"/>
          <w:color w:val="000000"/>
          <w:szCs w:val="24"/>
          <w:shd w:val="clear" w:color="auto" w:fill="FFFFFF"/>
        </w:rPr>
        <w:t>reference height</w:t>
      </w:r>
      <w:r w:rsidR="005A29D1">
        <w:rPr>
          <w:rFonts w:cs="Times New Roman"/>
          <w:color w:val="000000"/>
          <w:szCs w:val="24"/>
          <w:shd w:val="clear" w:color="auto" w:fill="FFFFFF"/>
        </w:rPr>
        <w:t xml:space="preserve"> (at the top of the constant flux layer)</w:t>
      </w:r>
      <w:r w:rsidR="0019169C">
        <w:rPr>
          <w:rFonts w:cs="Times New Roman"/>
          <w:color w:val="000000"/>
          <w:szCs w:val="24"/>
          <w:shd w:val="clear" w:color="auto" w:fill="FFFFFF"/>
        </w:rPr>
        <w:t xml:space="preserve"> and initial height</w:t>
      </w:r>
      <w:r w:rsidR="0074163A">
        <w:rPr>
          <w:rFonts w:cs="Times New Roman"/>
          <w:i/>
          <w:color w:val="000000"/>
          <w:szCs w:val="24"/>
          <w:shd w:val="clear" w:color="auto" w:fill="FFFFFF"/>
        </w:rPr>
        <w:t xml:space="preserve"> </w:t>
      </w:r>
      <w:r w:rsidR="005A29D1" w:rsidRPr="005A29D1">
        <w:rPr>
          <w:rFonts w:cs="Times New Roman"/>
          <w:color w:val="000000"/>
          <w:szCs w:val="24"/>
          <w:shd w:val="clear" w:color="auto" w:fill="FFFFFF"/>
        </w:rPr>
        <w:t>(</w:t>
      </w:r>
      <w:r w:rsidR="005A29D1">
        <w:rPr>
          <w:rFonts w:cs="Times New Roman"/>
          <w:color w:val="000000"/>
          <w:szCs w:val="24"/>
          <w:shd w:val="clear" w:color="auto" w:fill="FFFFFF"/>
        </w:rPr>
        <w:t>at the bottom of the constant flux layer),</w:t>
      </w:r>
      <w:r w:rsidR="00BF4953">
        <w:rPr>
          <w:rFonts w:cs="Times New Roman"/>
          <w:color w:val="000000"/>
          <w:szCs w:val="24"/>
          <w:shd w:val="clear" w:color="auto" w:fill="FFFFFF"/>
        </w:rPr>
        <w:t xml:space="preserve"> respectively</w:t>
      </w:r>
      <w:proofErr w:type="gramStart"/>
      <w:r w:rsidR="005A29D1">
        <w:rPr>
          <w:rFonts w:cs="Times New Roman"/>
          <w:color w:val="000000"/>
          <w:szCs w:val="24"/>
          <w:shd w:val="clear" w:color="auto" w:fill="FFFFFF"/>
        </w:rPr>
        <w:t>.</w:t>
      </w:r>
      <w:r w:rsidRPr="00195966">
        <w:rPr>
          <w:rFonts w:cs="Times New Roman"/>
          <w:color w:val="000000"/>
          <w:szCs w:val="24"/>
          <w:shd w:val="clear" w:color="auto" w:fill="FFFFFF"/>
        </w:rPr>
        <w:t>.</w:t>
      </w:r>
      <w:proofErr w:type="gramEnd"/>
    </w:p>
    <w:p w:rsidR="00511171" w:rsidRDefault="00511171">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The calculation of </w:t>
      </w:r>
      <w:r w:rsidRPr="00195966">
        <w:rPr>
          <w:rFonts w:cs="Times New Roman"/>
          <w:color w:val="000000"/>
          <w:szCs w:val="24"/>
          <w:shd w:val="clear" w:color="auto" w:fill="FFFFFF"/>
        </w:rPr>
        <w:t xml:space="preserve">Schmidt number </w:t>
      </w:r>
      <w:proofErr w:type="spellStart"/>
      <w:proofErr w:type="gramStart"/>
      <w:r w:rsidRPr="00CE4331">
        <w:rPr>
          <w:rFonts w:cs="Times New Roman"/>
          <w:i/>
          <w:color w:val="000000"/>
          <w:szCs w:val="24"/>
          <w:shd w:val="clear" w:color="auto" w:fill="FFFFFF"/>
        </w:rPr>
        <w:t>S</w:t>
      </w:r>
      <w:r w:rsidRPr="00CE4331">
        <w:rPr>
          <w:rFonts w:cs="Times New Roman"/>
          <w:i/>
          <w:color w:val="000000"/>
          <w:szCs w:val="24"/>
          <w:shd w:val="clear" w:color="auto" w:fill="FFFFFF"/>
          <w:vertAlign w:val="subscript"/>
        </w:rPr>
        <w:t>c</w:t>
      </w:r>
      <w:proofErr w:type="spellEnd"/>
      <w:r w:rsidRPr="00195966">
        <w:rPr>
          <w:rFonts w:cs="Times New Roman"/>
          <w:color w:val="000000"/>
          <w:szCs w:val="24"/>
          <w:shd w:val="clear" w:color="auto" w:fill="FFFFFF"/>
        </w:rPr>
        <w:t xml:space="preserve"> ,</w:t>
      </w:r>
      <w:proofErr w:type="gramEnd"/>
      <w:r w:rsidRPr="00195966">
        <w:rPr>
          <w:rFonts w:cs="Times New Roman"/>
          <w:color w:val="000000"/>
          <w:szCs w:val="24"/>
          <w:shd w:val="clear" w:color="auto" w:fill="FFFFFF"/>
        </w:rPr>
        <w:t xml:space="preserve"> Stokes number</w:t>
      </w:r>
      <w:r w:rsidRPr="00CE4331">
        <w:rPr>
          <w:rFonts w:cs="Times New Roman"/>
          <w:i/>
          <w:color w:val="000000"/>
          <w:szCs w:val="24"/>
          <w:shd w:val="clear" w:color="auto" w:fill="FFFFFF"/>
        </w:rPr>
        <w:t xml:space="preserve"> S</w:t>
      </w:r>
      <w:r w:rsidRPr="00CE4331">
        <w:rPr>
          <w:rFonts w:cs="Times New Roman"/>
          <w:i/>
          <w:color w:val="000000"/>
          <w:szCs w:val="24"/>
          <w:shd w:val="clear" w:color="auto" w:fill="FFFFFF"/>
          <w:vertAlign w:val="subscript"/>
        </w:rPr>
        <w:t>t</w:t>
      </w:r>
      <w:r w:rsidRPr="00195966">
        <w:rPr>
          <w:rFonts w:cs="Times New Roman"/>
          <w:color w:val="000000"/>
          <w:szCs w:val="24"/>
          <w:shd w:val="clear" w:color="auto" w:fill="FFFFFF"/>
        </w:rPr>
        <w:t xml:space="preserve"> and the molecular diffusivity</w:t>
      </w:r>
      <w:r w:rsidRPr="00CE4331">
        <w:rPr>
          <w:rFonts w:cs="Times New Roman"/>
          <w:i/>
          <w:color w:val="000000"/>
          <w:szCs w:val="24"/>
          <w:shd w:val="clear" w:color="auto" w:fill="FFFFFF"/>
        </w:rPr>
        <w:t xml:space="preserve"> D</w:t>
      </w:r>
      <w:r>
        <w:rPr>
          <w:rFonts w:cs="Times New Roman"/>
          <w:i/>
          <w:color w:val="000000"/>
          <w:szCs w:val="24"/>
          <w:shd w:val="clear" w:color="auto" w:fill="FFFFFF"/>
        </w:rPr>
        <w:t xml:space="preserve"> </w:t>
      </w:r>
      <w:r w:rsidR="00897E90" w:rsidRPr="00897E90">
        <w:rPr>
          <w:rFonts w:cs="Times New Roman"/>
          <w:color w:val="000000"/>
          <w:szCs w:val="24"/>
          <w:shd w:val="clear" w:color="auto" w:fill="FFFFFF"/>
        </w:rPr>
        <w:t>are shown in equation</w:t>
      </w:r>
      <w:r>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ZEqnNum825432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ZEqnNum825432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(2.17)</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ZEqnNum974191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ZEqnNum974191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(2.18)</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ZEqnNum458728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ZEqnNum458728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(2.19)</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respectively.</w:t>
      </w:r>
      <w:r w:rsidR="00D9647E">
        <w:rPr>
          <w:rFonts w:cs="Times New Roman"/>
          <w:color w:val="000000"/>
          <w:szCs w:val="24"/>
          <w:shd w:val="clear" w:color="auto" w:fill="FFFFFF"/>
        </w:rPr>
        <w:t xml:space="preserve"> Equation </w:t>
      </w:r>
      <w:r w:rsidR="00222E77">
        <w:rPr>
          <w:rFonts w:cs="Times New Roman"/>
          <w:color w:val="000000"/>
          <w:szCs w:val="24"/>
          <w:shd w:val="clear" w:color="auto" w:fill="FFFFFF"/>
        </w:rPr>
        <w:fldChar w:fldCharType="begin"/>
      </w:r>
      <w:r w:rsidR="00D9647E">
        <w:rPr>
          <w:rFonts w:cs="Times New Roman"/>
          <w:color w:val="000000"/>
          <w:szCs w:val="24"/>
          <w:shd w:val="clear" w:color="auto" w:fill="FFFFFF"/>
        </w:rPr>
        <w:instrText xml:space="preserve"> GOTOBUTTON ZEqnNum458728  \* MERGEFORMAT </w:instrText>
      </w:r>
      <w:r w:rsidR="00222E77">
        <w:rPr>
          <w:rFonts w:cs="Times New Roman"/>
          <w:color w:val="000000"/>
          <w:szCs w:val="24"/>
          <w:shd w:val="clear" w:color="auto" w:fill="FFFFFF"/>
        </w:rPr>
        <w:fldChar w:fldCharType="begin"/>
      </w:r>
      <w:r w:rsidR="00D9647E">
        <w:rPr>
          <w:rFonts w:cs="Times New Roman"/>
          <w:color w:val="000000"/>
          <w:szCs w:val="24"/>
          <w:shd w:val="clear" w:color="auto" w:fill="FFFFFF"/>
        </w:rPr>
        <w:instrText xml:space="preserve"> REF ZEqnNum458728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(2.19)</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D9647E">
        <w:rPr>
          <w:rFonts w:cs="Times New Roman"/>
          <w:i/>
          <w:color w:val="000000"/>
          <w:szCs w:val="24"/>
          <w:shd w:val="clear" w:color="auto" w:fill="FFFFFF"/>
        </w:rPr>
        <w:t xml:space="preserve"> </w:t>
      </w:r>
      <w:r w:rsidR="00D9647E">
        <w:rPr>
          <w:rFonts w:cs="Times New Roman"/>
          <w:color w:val="000000"/>
          <w:szCs w:val="24"/>
          <w:shd w:val="clear" w:color="auto" w:fill="FFFFFF"/>
        </w:rPr>
        <w:t>is also called Einstein</w:t>
      </w:r>
      <w:r w:rsidR="00793400">
        <w:rPr>
          <w:rFonts w:cs="Times New Roman"/>
          <w:color w:val="000000"/>
          <w:szCs w:val="24"/>
          <w:shd w:val="clear" w:color="auto" w:fill="FFFFFF"/>
        </w:rPr>
        <w:t>-S</w:t>
      </w:r>
      <w:r w:rsidR="00D9647E">
        <w:rPr>
          <w:rFonts w:cs="Times New Roman"/>
          <w:color w:val="000000"/>
          <w:szCs w:val="24"/>
          <w:shd w:val="clear" w:color="auto" w:fill="FFFFFF"/>
        </w:rPr>
        <w:t>tokes equation.</w:t>
      </w:r>
    </w:p>
    <w:p w:rsidR="00222E77" w:rsidRDefault="00222E77">
      <w:pPr>
        <w:spacing w:beforeLines="96" w:before="230" w:afterLines="120" w:after="288"/>
        <w:ind w:firstLine="720"/>
        <w:rPr>
          <w:rFonts w:cs="Times New Roman"/>
          <w:color w:val="000000"/>
          <w:szCs w:val="24"/>
          <w:shd w:val="clear" w:color="auto" w:fill="FFFFFF"/>
        </w:rPr>
      </w:pPr>
    </w:p>
    <w:p w:rsidR="00561EA7" w:rsidRPr="00561EA7" w:rsidRDefault="00561EA7" w:rsidP="00561EA7">
      <w:pPr>
        <w:pStyle w:val="MTDisplayEquation"/>
        <w:rPr>
          <w:shd w:val="clear" w:color="auto" w:fill="FFFFFF"/>
        </w:rPr>
      </w:pPr>
      <w:r>
        <w:rPr>
          <w:shd w:val="clear" w:color="auto" w:fill="FFFFFF"/>
        </w:rPr>
        <w:tab/>
      </w:r>
      <w:r w:rsidR="005C1734" w:rsidRPr="00561EA7">
        <w:rPr>
          <w:position w:val="-30"/>
          <w:shd w:val="clear" w:color="auto" w:fill="FFFFFF"/>
        </w:rPr>
        <w:object w:dxaOrig="960" w:dyaOrig="680">
          <v:shape id="_x0000_i1068" type="#_x0000_t75" style="width:46.8pt;height:34.8pt" o:ole="">
            <v:imagedata r:id="rId95" o:title=""/>
          </v:shape>
          <o:OLEObject Type="Embed" ProgID="Equation.DSMT4" ShapeID="_x0000_i1068" DrawAspect="Content" ObjectID="_1456178957" r:id="rId96"/>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C91263">
        <w:fldChar w:fldCharType="begin"/>
      </w:r>
      <w:r w:rsidR="00C91263">
        <w:instrText xml:space="preserve"> SEQ MTEqn \h \* MERGEFORMAT </w:instrText>
      </w:r>
      <w:r w:rsidR="00C91263">
        <w:fldChar w:fldCharType="end"/>
      </w:r>
      <w:bookmarkStart w:id="43" w:name="ZEqnNum825432"/>
      <w:r w:rsidR="006C6599">
        <w:rPr>
          <w:shd w:val="clear" w:color="auto" w:fill="FFFFFF"/>
        </w:rPr>
        <w:instrText>(</w:instrText>
      </w:r>
      <w:fldSimple w:instr=" SEQ MTChap \c \* Arabic \* MERGEFORMAT ">
        <w:r w:rsidR="00222E77" w:rsidRPr="00B874A0">
          <w:rPr>
            <w:noProof/>
            <w:shd w:val="clear" w:color="auto" w:fill="FFFFFF"/>
          </w:rPr>
          <w:instrText>2</w:instrText>
        </w:r>
      </w:fldSimple>
      <w:r w:rsidR="006C6599">
        <w:rPr>
          <w:shd w:val="clear" w:color="auto" w:fill="FFFFFF"/>
        </w:rPr>
        <w:instrText>.</w:instrText>
      </w:r>
      <w:fldSimple w:instr=" SEQ MTEqn \c \* Arabic \* MERGEFORMAT ">
        <w:r w:rsidR="00222E77" w:rsidRPr="00B874A0">
          <w:rPr>
            <w:noProof/>
            <w:shd w:val="clear" w:color="auto" w:fill="FFFFFF"/>
          </w:rPr>
          <w:instrText>17</w:instrText>
        </w:r>
      </w:fldSimple>
      <w:r w:rsidR="006C6599">
        <w:rPr>
          <w:shd w:val="clear" w:color="auto" w:fill="FFFFFF"/>
        </w:rPr>
        <w:instrText>)</w:instrText>
      </w:r>
      <w:bookmarkEnd w:id="43"/>
      <w:r w:rsidR="00222E77">
        <w:rPr>
          <w:shd w:val="clear" w:color="auto" w:fill="FFFFFF"/>
        </w:rPr>
        <w:fldChar w:fldCharType="end"/>
      </w:r>
      <w:r>
        <w:t xml:space="preserve"> </w:t>
      </w:r>
    </w:p>
    <w:p w:rsidR="00561EA7" w:rsidRPr="00561EA7" w:rsidRDefault="00561EA7" w:rsidP="00561EA7">
      <w:pPr>
        <w:pStyle w:val="MTDisplayEquation"/>
      </w:pPr>
      <w:r>
        <w:tab/>
      </w:r>
      <w:r w:rsidR="005C1734" w:rsidRPr="00561EA7">
        <w:rPr>
          <w:position w:val="-28"/>
        </w:rPr>
        <w:object w:dxaOrig="1160" w:dyaOrig="700">
          <v:shape id="_x0000_i1069" type="#_x0000_t75" style="width:57.6pt;height:34.8pt" o:ole="">
            <v:imagedata r:id="rId97" o:title=""/>
          </v:shape>
          <o:OLEObject Type="Embed" ProgID="Equation.DSMT4" ShapeID="_x0000_i1069" DrawAspect="Content" ObjectID="_1456178958" r:id="rId98"/>
        </w:object>
      </w:r>
      <w:r>
        <w:t xml:space="preserve"> </w:t>
      </w:r>
      <w:r>
        <w:tab/>
        <w:t xml:space="preserve"> </w:t>
      </w:r>
      <w:r w:rsidR="00222E77">
        <w:fldChar w:fldCharType="begin"/>
      </w:r>
      <w:r w:rsidR="006C6599">
        <w:instrText xml:space="preserve"> MACROBUTTON MTPlaceRef \* MERGEFORMAT </w:instrText>
      </w:r>
      <w:r w:rsidR="00C91263">
        <w:fldChar w:fldCharType="begin"/>
      </w:r>
      <w:r w:rsidR="00C91263">
        <w:instrText xml:space="preserve"> SEQ MTEqn \h \* MERGEFORMAT </w:instrText>
      </w:r>
      <w:r w:rsidR="00C91263">
        <w:fldChar w:fldCharType="end"/>
      </w:r>
      <w:bookmarkStart w:id="44" w:name="ZEqnNum974191"/>
      <w:r w:rsidR="006C6599">
        <w:instrText>(</w:instrText>
      </w:r>
      <w:fldSimple w:instr=" SEQ MTChap \c \* Arabic \* MERGEFORMAT ">
        <w:r w:rsidR="0008141F">
          <w:rPr>
            <w:noProof/>
          </w:rPr>
          <w:instrText>2</w:instrText>
        </w:r>
      </w:fldSimple>
      <w:r w:rsidR="006C6599">
        <w:instrText>.</w:instrText>
      </w:r>
      <w:fldSimple w:instr=" SEQ MTEqn \c \* Arabic \* MERGEFORMAT ">
        <w:r w:rsidR="0008141F">
          <w:rPr>
            <w:noProof/>
          </w:rPr>
          <w:instrText>18</w:instrText>
        </w:r>
      </w:fldSimple>
      <w:r w:rsidR="006C6599">
        <w:instrText>)</w:instrText>
      </w:r>
      <w:bookmarkEnd w:id="44"/>
      <w:r w:rsidR="00222E77">
        <w:fldChar w:fldCharType="end"/>
      </w:r>
    </w:p>
    <w:p w:rsidR="00142E35" w:rsidRDefault="00E351E3">
      <w:pPr>
        <w:pStyle w:val="MTDisplayEquation"/>
        <w:spacing w:beforeLines="96" w:before="230" w:afterLines="120" w:after="288"/>
        <w:ind w:firstLine="720"/>
        <w:rPr>
          <w:shd w:val="clear" w:color="auto" w:fill="FFFFFF"/>
        </w:rPr>
      </w:pPr>
      <w:r>
        <w:rPr>
          <w:shd w:val="clear" w:color="auto" w:fill="FFFFFF"/>
        </w:rPr>
        <w:tab/>
      </w:r>
      <w:r w:rsidRPr="00E351E3">
        <w:rPr>
          <w:position w:val="-32"/>
          <w:shd w:val="clear" w:color="auto" w:fill="FFFFFF"/>
        </w:rPr>
        <w:object w:dxaOrig="1200" w:dyaOrig="700">
          <v:shape id="_x0000_i1070" type="#_x0000_t75" style="width:60pt;height:34.8pt" o:ole="">
            <v:imagedata r:id="rId99" o:title=""/>
          </v:shape>
          <o:OLEObject Type="Embed" ProgID="Equation.DSMT4" ShapeID="_x0000_i1070" DrawAspect="Content" ObjectID="_1456178959" r:id="rId100"/>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C91263">
        <w:fldChar w:fldCharType="begin"/>
      </w:r>
      <w:r w:rsidR="00C91263">
        <w:instrText xml:space="preserve"> SEQ MTEqn \h \* MERGEFORMAT </w:instrText>
      </w:r>
      <w:r w:rsidR="00C91263">
        <w:fldChar w:fldCharType="end"/>
      </w:r>
      <w:bookmarkStart w:id="45" w:name="ZEqnNum458728"/>
      <w:r w:rsidR="006C6599">
        <w:rPr>
          <w:shd w:val="clear" w:color="auto" w:fill="FFFFFF"/>
        </w:rPr>
        <w:instrText>(</w:instrText>
      </w:r>
      <w:fldSimple w:instr=" SEQ MTChap \c \* Arabic \* MERGEFORMAT ">
        <w:r w:rsidR="00222E77" w:rsidRPr="00B874A0">
          <w:rPr>
            <w:noProof/>
            <w:shd w:val="clear" w:color="auto" w:fill="FFFFFF"/>
          </w:rPr>
          <w:instrText>2</w:instrText>
        </w:r>
      </w:fldSimple>
      <w:r w:rsidR="006C6599">
        <w:rPr>
          <w:shd w:val="clear" w:color="auto" w:fill="FFFFFF"/>
        </w:rPr>
        <w:instrText>.</w:instrText>
      </w:r>
      <w:fldSimple w:instr=" SEQ MTEqn \c \* Arabic \* MERGEFORMAT ">
        <w:r w:rsidR="00222E77" w:rsidRPr="00B874A0">
          <w:rPr>
            <w:noProof/>
            <w:shd w:val="clear" w:color="auto" w:fill="FFFFFF"/>
          </w:rPr>
          <w:instrText>19</w:instrText>
        </w:r>
      </w:fldSimple>
      <w:r w:rsidR="006C6599">
        <w:rPr>
          <w:shd w:val="clear" w:color="auto" w:fill="FFFFFF"/>
        </w:rPr>
        <w:instrText>)</w:instrText>
      </w:r>
      <w:bookmarkEnd w:id="45"/>
      <w:r w:rsidR="00222E77">
        <w:rPr>
          <w:shd w:val="clear" w:color="auto" w:fill="FFFFFF"/>
        </w:rPr>
        <w:fldChar w:fldCharType="end"/>
      </w:r>
    </w:p>
    <w:p w:rsidR="00222E77" w:rsidRDefault="00F80B2C">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ZEqnNum724084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ZEqnNum724084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(2.20)</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and 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ZEqnNum431203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ZEqnNum431203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(2.21)</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show </w:t>
      </w:r>
      <w:r w:rsidR="00894BCA" w:rsidRPr="00195966">
        <w:rPr>
          <w:rFonts w:cs="Times New Roman"/>
          <w:color w:val="000000"/>
          <w:szCs w:val="24"/>
          <w:shd w:val="clear" w:color="auto" w:fill="FFFFFF"/>
        </w:rPr>
        <w:t>the direct deposition to the skin</w:t>
      </w:r>
      <w:r>
        <w:rPr>
          <w:rFonts w:cs="Times New Roman"/>
          <w:color w:val="000000"/>
          <w:szCs w:val="24"/>
          <w:shd w:val="clear" w:color="auto" w:fill="FFFFFF"/>
        </w:rPr>
        <w:t xml:space="preserve"> in indoor and outdoor environments, respectively.</w:t>
      </w:r>
      <w:r w:rsidR="00894BCA" w:rsidRPr="00195966">
        <w:rPr>
          <w:rFonts w:cs="Times New Roman"/>
          <w:color w:val="000000"/>
          <w:szCs w:val="24"/>
          <w:shd w:val="clear" w:color="auto" w:fill="FFFFFF"/>
        </w:rPr>
        <w:t xml:space="preserve"> </w:t>
      </w:r>
    </w:p>
    <w:p w:rsidR="00222E77" w:rsidRDefault="00BF4953">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w:t>
      </w:r>
      <w:r w:rsidR="003D6BD0" w:rsidRPr="00195966">
        <w:rPr>
          <w:rFonts w:cs="Times New Roman"/>
          <w:color w:val="000000"/>
          <w:szCs w:val="24"/>
          <w:shd w:val="clear" w:color="auto" w:fill="FFFFFF"/>
        </w:rPr>
        <w:t>1</w:t>
      </w:r>
      <w:r>
        <w:rPr>
          <w:rFonts w:cs="Times New Roman"/>
          <w:color w:val="000000"/>
          <w:szCs w:val="24"/>
          <w:shd w:val="clear" w:color="auto" w:fill="FFFFFF"/>
        </w:rPr>
        <w:t>)</w:t>
      </w:r>
      <w:r w:rsidR="003D6BD0" w:rsidRPr="00195966">
        <w:rPr>
          <w:rFonts w:cs="Times New Roman"/>
          <w:color w:val="000000"/>
          <w:szCs w:val="24"/>
          <w:shd w:val="clear" w:color="auto" w:fill="FFFFFF"/>
        </w:rPr>
        <w:t xml:space="preserve"> </w:t>
      </w:r>
      <w:proofErr w:type="gramStart"/>
      <w:r w:rsidR="00713BBF">
        <w:rPr>
          <w:rFonts w:cs="Times New Roman"/>
          <w:color w:val="000000"/>
          <w:szCs w:val="24"/>
          <w:shd w:val="clear" w:color="auto" w:fill="FFFFFF"/>
        </w:rPr>
        <w:t>outdoor</w:t>
      </w:r>
      <w:proofErr w:type="gramEnd"/>
      <w:r w:rsidR="00894BCA" w:rsidRPr="00195966">
        <w:rPr>
          <w:rFonts w:cs="Times New Roman"/>
          <w:color w:val="000000"/>
          <w:szCs w:val="24"/>
          <w:shd w:val="clear" w:color="auto" w:fill="FFFFFF"/>
        </w:rPr>
        <w:t xml:space="preserve"> </w:t>
      </w:r>
    </w:p>
    <w:p w:rsidR="00561EA7" w:rsidRDefault="00561EA7" w:rsidP="00561EA7">
      <w:pPr>
        <w:pStyle w:val="MTDisplayEquation"/>
        <w:rPr>
          <w:shd w:val="clear" w:color="auto" w:fill="FFFFFF"/>
        </w:rPr>
      </w:pPr>
      <w:r>
        <w:rPr>
          <w:shd w:val="clear" w:color="auto" w:fill="FFFFFF"/>
        </w:rPr>
        <w:tab/>
      </w:r>
      <w:r w:rsidR="006474CF" w:rsidRPr="00DA5E76">
        <w:rPr>
          <w:position w:val="-12"/>
          <w:shd w:val="clear" w:color="auto" w:fill="FFFFFF"/>
        </w:rPr>
        <w:object w:dxaOrig="2400" w:dyaOrig="360">
          <v:shape id="_x0000_i1071" type="#_x0000_t75" style="width:121.2pt;height:18.6pt" o:ole="">
            <v:imagedata r:id="rId101" o:title=""/>
          </v:shape>
          <o:OLEObject Type="Embed" ProgID="Equation.DSMT4" ShapeID="_x0000_i1071" DrawAspect="Content" ObjectID="_1456178960" r:id="rId102"/>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C91263">
        <w:fldChar w:fldCharType="begin"/>
      </w:r>
      <w:r w:rsidR="00C91263">
        <w:instrText xml:space="preserve"> SEQ MTEqn \h \* MERGEFORMAT </w:instrText>
      </w:r>
      <w:r w:rsidR="00C91263">
        <w:fldChar w:fldCharType="end"/>
      </w:r>
      <w:bookmarkStart w:id="46" w:name="ZEqnNum724084"/>
      <w:r w:rsidR="006C6599">
        <w:rPr>
          <w:shd w:val="clear" w:color="auto" w:fill="FFFFFF"/>
        </w:rPr>
        <w:instrText>(</w:instrText>
      </w:r>
      <w:fldSimple w:instr=" SEQ MTChap \c \* Arabic \* MERGEFORMAT ">
        <w:r w:rsidR="00222E77" w:rsidRPr="00B874A0">
          <w:rPr>
            <w:noProof/>
            <w:shd w:val="clear" w:color="auto" w:fill="FFFFFF"/>
          </w:rPr>
          <w:instrText>2</w:instrText>
        </w:r>
      </w:fldSimple>
      <w:r w:rsidR="006C6599">
        <w:rPr>
          <w:shd w:val="clear" w:color="auto" w:fill="FFFFFF"/>
        </w:rPr>
        <w:instrText>.</w:instrText>
      </w:r>
      <w:fldSimple w:instr=" SEQ MTEqn \c \* Arabic \* MERGEFORMAT ">
        <w:r w:rsidR="00222E77" w:rsidRPr="00B874A0">
          <w:rPr>
            <w:noProof/>
            <w:shd w:val="clear" w:color="auto" w:fill="FFFFFF"/>
          </w:rPr>
          <w:instrText>20</w:instrText>
        </w:r>
      </w:fldSimple>
      <w:r w:rsidR="006C6599">
        <w:rPr>
          <w:shd w:val="clear" w:color="auto" w:fill="FFFFFF"/>
        </w:rPr>
        <w:instrText>)</w:instrText>
      </w:r>
      <w:bookmarkEnd w:id="46"/>
      <w:r w:rsidR="00222E77">
        <w:rPr>
          <w:shd w:val="clear" w:color="auto" w:fill="FFFFFF"/>
        </w:rPr>
        <w:fldChar w:fldCharType="end"/>
      </w:r>
    </w:p>
    <w:p w:rsidR="003A2050" w:rsidRDefault="00BF4953">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w:t>
      </w:r>
      <w:r w:rsidR="00F96A59">
        <w:rPr>
          <w:rFonts w:cs="Times New Roman"/>
          <w:color w:val="000000"/>
          <w:szCs w:val="24"/>
          <w:shd w:val="clear" w:color="auto" w:fill="FFFFFF"/>
        </w:rPr>
        <w:t>2</w:t>
      </w:r>
      <w:r>
        <w:rPr>
          <w:rFonts w:cs="Times New Roman"/>
          <w:color w:val="000000"/>
          <w:szCs w:val="24"/>
          <w:shd w:val="clear" w:color="auto" w:fill="FFFFFF"/>
        </w:rPr>
        <w:t>)</w:t>
      </w:r>
      <w:r w:rsidR="00F96A59">
        <w:rPr>
          <w:rFonts w:cs="Times New Roman"/>
          <w:color w:val="000000"/>
          <w:szCs w:val="24"/>
          <w:shd w:val="clear" w:color="auto" w:fill="FFFFFF"/>
        </w:rPr>
        <w:t xml:space="preserve"> </w:t>
      </w:r>
      <w:proofErr w:type="gramStart"/>
      <w:r w:rsidR="00713BBF">
        <w:rPr>
          <w:rFonts w:cs="Times New Roman"/>
          <w:color w:val="000000"/>
          <w:szCs w:val="24"/>
          <w:shd w:val="clear" w:color="auto" w:fill="FFFFFF"/>
        </w:rPr>
        <w:t>indoor</w:t>
      </w:r>
      <w:proofErr w:type="gramEnd"/>
      <w:r w:rsidR="00F96A59">
        <w:rPr>
          <w:rFonts w:cs="Times New Roman"/>
          <w:color w:val="000000"/>
          <w:szCs w:val="24"/>
          <w:shd w:val="clear" w:color="auto" w:fill="FFFFFF"/>
        </w:rPr>
        <w:t xml:space="preserve"> </w:t>
      </w:r>
    </w:p>
    <w:p w:rsidR="00561EA7" w:rsidRDefault="00561EA7" w:rsidP="00561EA7">
      <w:pPr>
        <w:pStyle w:val="MTDisplayEquation"/>
        <w:rPr>
          <w:shd w:val="clear" w:color="auto" w:fill="FFFFFF"/>
        </w:rPr>
      </w:pPr>
      <w:r>
        <w:rPr>
          <w:shd w:val="clear" w:color="auto" w:fill="FFFFFF"/>
        </w:rPr>
        <w:lastRenderedPageBreak/>
        <w:tab/>
      </w:r>
      <w:r w:rsidR="006474CF" w:rsidRPr="00561EA7">
        <w:rPr>
          <w:position w:val="-30"/>
          <w:shd w:val="clear" w:color="auto" w:fill="FFFFFF"/>
        </w:rPr>
        <w:object w:dxaOrig="2760" w:dyaOrig="680">
          <v:shape id="_x0000_i1072" type="#_x0000_t75" style="width:139.2pt;height:34.8pt" o:ole="">
            <v:imagedata r:id="rId103" o:title=""/>
          </v:shape>
          <o:OLEObject Type="Embed" ProgID="Equation.DSMT4" ShapeID="_x0000_i1072" DrawAspect="Content" ObjectID="_1456178961" r:id="rId104"/>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C91263">
        <w:fldChar w:fldCharType="begin"/>
      </w:r>
      <w:r w:rsidR="00C91263">
        <w:instrText xml:space="preserve"> SEQ MTEqn \h \* MERGEFORMAT </w:instrText>
      </w:r>
      <w:r w:rsidR="00C91263">
        <w:fldChar w:fldCharType="end"/>
      </w:r>
      <w:bookmarkStart w:id="47" w:name="ZEqnNum431203"/>
      <w:r w:rsidR="006C6599">
        <w:rPr>
          <w:shd w:val="clear" w:color="auto" w:fill="FFFFFF"/>
        </w:rPr>
        <w:instrText>(</w:instrText>
      </w:r>
      <w:fldSimple w:instr=" SEQ MTChap \c \* Arabic \* MERGEFORMAT ">
        <w:r w:rsidR="00222E77" w:rsidRPr="00B874A0">
          <w:rPr>
            <w:noProof/>
            <w:shd w:val="clear" w:color="auto" w:fill="FFFFFF"/>
          </w:rPr>
          <w:instrText>2</w:instrText>
        </w:r>
      </w:fldSimple>
      <w:r w:rsidR="006C6599">
        <w:rPr>
          <w:shd w:val="clear" w:color="auto" w:fill="FFFFFF"/>
        </w:rPr>
        <w:instrText>.</w:instrText>
      </w:r>
      <w:fldSimple w:instr=" SEQ MTEqn \c \* Arabic \* MERGEFORMAT ">
        <w:r w:rsidR="00222E77" w:rsidRPr="00B874A0">
          <w:rPr>
            <w:noProof/>
            <w:shd w:val="clear" w:color="auto" w:fill="FFFFFF"/>
          </w:rPr>
          <w:instrText>21</w:instrText>
        </w:r>
      </w:fldSimple>
      <w:r w:rsidR="006C6599">
        <w:rPr>
          <w:shd w:val="clear" w:color="auto" w:fill="FFFFFF"/>
        </w:rPr>
        <w:instrText>)</w:instrText>
      </w:r>
      <w:bookmarkEnd w:id="47"/>
      <w:r w:rsidR="00222E77">
        <w:rPr>
          <w:shd w:val="clear" w:color="auto" w:fill="FFFFFF"/>
        </w:rPr>
        <w:fldChar w:fldCharType="end"/>
      </w:r>
    </w:p>
    <w:p w:rsidR="00222E77" w:rsidRDefault="00D85CE5">
      <w:pPr>
        <w:spacing w:beforeLines="96" w:before="230" w:afterLines="120" w:after="288"/>
        <w:ind w:firstLine="720"/>
        <w:rPr>
          <w:rFonts w:cs="Times New Roman"/>
          <w:color w:val="000000"/>
          <w:szCs w:val="24"/>
          <w:shd w:val="clear" w:color="auto" w:fill="FFFFFF"/>
        </w:rPr>
      </w:pPr>
      <w:r w:rsidRPr="00195966">
        <w:rPr>
          <w:rFonts w:cs="Times New Roman"/>
          <w:color w:val="000000"/>
          <w:szCs w:val="24"/>
          <w:shd w:val="clear" w:color="auto" w:fill="FFFFFF"/>
        </w:rPr>
        <w:t>Where</w:t>
      </w:r>
    </w:p>
    <w:p w:rsidR="00222E77" w:rsidRDefault="00E91895">
      <w:pPr>
        <w:pStyle w:val="ab"/>
        <w:numPr>
          <w:ilvl w:val="0"/>
          <w:numId w:val="9"/>
        </w:numPr>
        <w:spacing w:beforeLines="96" w:before="230" w:afterLines="120" w:after="288"/>
        <w:ind w:left="1710" w:hanging="443"/>
        <w:rPr>
          <w:rFonts w:cs="Times New Roman"/>
          <w:color w:val="000000"/>
          <w:szCs w:val="24"/>
          <w:shd w:val="clear" w:color="auto" w:fill="FFFFFF"/>
        </w:rPr>
      </w:pPr>
      <w:bookmarkStart w:id="48" w:name="OLE_LINK11"/>
      <w:bookmarkStart w:id="49" w:name="OLE_LINK12"/>
      <w:proofErr w:type="spellStart"/>
      <w:r w:rsidRPr="00E91895">
        <w:rPr>
          <w:rFonts w:cs="Times New Roman"/>
          <w:i/>
          <w:color w:val="000000"/>
          <w:szCs w:val="24"/>
          <w:shd w:val="clear" w:color="auto" w:fill="FFFFFF"/>
        </w:rPr>
        <w:t>M</w:t>
      </w:r>
      <w:r w:rsidRPr="00E91895">
        <w:rPr>
          <w:rFonts w:cs="Times New Roman"/>
          <w:i/>
          <w:color w:val="000000"/>
          <w:szCs w:val="24"/>
          <w:shd w:val="clear" w:color="auto" w:fill="FFFFFF"/>
          <w:vertAlign w:val="subscript"/>
        </w:rPr>
        <w:t>indoor</w:t>
      </w:r>
      <w:proofErr w:type="spellEnd"/>
      <w:r w:rsidRPr="00E91895">
        <w:rPr>
          <w:rFonts w:cs="Times New Roman"/>
          <w:color w:val="000000"/>
          <w:szCs w:val="24"/>
          <w:shd w:val="clear" w:color="auto" w:fill="FFFFFF"/>
        </w:rPr>
        <w:t xml:space="preserve"> and </w:t>
      </w:r>
      <w:proofErr w:type="spellStart"/>
      <w:r w:rsidRPr="00E91895">
        <w:rPr>
          <w:rFonts w:cs="Times New Roman"/>
          <w:i/>
          <w:color w:val="000000"/>
          <w:szCs w:val="24"/>
          <w:shd w:val="clear" w:color="auto" w:fill="FFFFFF"/>
        </w:rPr>
        <w:t>M</w:t>
      </w:r>
      <w:r w:rsidRPr="00E91895">
        <w:rPr>
          <w:rFonts w:cs="Times New Roman"/>
          <w:i/>
          <w:color w:val="000000"/>
          <w:szCs w:val="24"/>
          <w:shd w:val="clear" w:color="auto" w:fill="FFFFFF"/>
          <w:vertAlign w:val="subscript"/>
        </w:rPr>
        <w:t>outdoor</w:t>
      </w:r>
      <w:proofErr w:type="spellEnd"/>
      <w:r w:rsidRPr="00E91895">
        <w:rPr>
          <w:rFonts w:cs="Times New Roman"/>
          <w:color w:val="000000"/>
          <w:szCs w:val="24"/>
          <w:shd w:val="clear" w:color="auto" w:fill="FFFFFF"/>
        </w:rPr>
        <w:t xml:space="preserve"> </w:t>
      </w:r>
      <w:proofErr w:type="gramStart"/>
      <w:r w:rsidRPr="00E91895">
        <w:rPr>
          <w:rFonts w:cs="Times New Roman"/>
          <w:color w:val="000000"/>
          <w:szCs w:val="24"/>
          <w:shd w:val="clear" w:color="auto" w:fill="FFFFFF"/>
        </w:rPr>
        <w:t xml:space="preserve">are </w:t>
      </w:r>
      <w:r w:rsidR="005404A7">
        <w:rPr>
          <w:rFonts w:cs="Times New Roman"/>
          <w:color w:val="000000"/>
          <w:szCs w:val="24"/>
          <w:shd w:val="clear" w:color="auto" w:fill="FFFFFF"/>
        </w:rPr>
        <w:t xml:space="preserve"> daily</w:t>
      </w:r>
      <w:proofErr w:type="gramEnd"/>
      <w:r w:rsidR="005404A7">
        <w:rPr>
          <w:rFonts w:cs="Times New Roman"/>
          <w:color w:val="000000"/>
          <w:szCs w:val="24"/>
          <w:shd w:val="clear" w:color="auto" w:fill="FFFFFF"/>
        </w:rPr>
        <w:t xml:space="preserve"> depositions of allergenic </w:t>
      </w:r>
      <w:r w:rsidR="00DA5E76">
        <w:rPr>
          <w:rFonts w:cs="Times New Roman"/>
          <w:color w:val="000000"/>
          <w:szCs w:val="24"/>
          <w:shd w:val="clear" w:color="auto" w:fill="FFFFFF"/>
        </w:rPr>
        <w:t xml:space="preserve">airborne </w:t>
      </w:r>
      <w:r w:rsidR="005404A7">
        <w:rPr>
          <w:rFonts w:cs="Times New Roman"/>
          <w:color w:val="000000"/>
          <w:szCs w:val="24"/>
          <w:shd w:val="clear" w:color="auto" w:fill="FFFFFF"/>
        </w:rPr>
        <w:t>pollen on the exposed skin surfac</w:t>
      </w:r>
      <w:r w:rsidR="00554F24">
        <w:rPr>
          <w:rFonts w:cs="Times New Roman"/>
          <w:color w:val="000000"/>
          <w:szCs w:val="24"/>
          <w:shd w:val="clear" w:color="auto" w:fill="FFFFFF"/>
        </w:rPr>
        <w:t>e</w:t>
      </w:r>
      <w:r w:rsidR="005404A7">
        <w:rPr>
          <w:rFonts w:cs="Times New Roman"/>
          <w:color w:val="000000"/>
          <w:szCs w:val="24"/>
          <w:shd w:val="clear" w:color="auto" w:fill="FFFFFF"/>
        </w:rPr>
        <w:t xml:space="preserve"> in indoor and outdoor environments, respectively.</w:t>
      </w:r>
    </w:p>
    <w:p w:rsidR="00222E77" w:rsidRDefault="00E91895">
      <w:pPr>
        <w:pStyle w:val="ab"/>
        <w:numPr>
          <w:ilvl w:val="0"/>
          <w:numId w:val="9"/>
        </w:numPr>
        <w:spacing w:beforeLines="96" w:before="230" w:afterLines="120" w:after="288"/>
        <w:ind w:left="1710" w:hanging="443"/>
        <w:rPr>
          <w:rFonts w:cs="Times New Roman"/>
          <w:color w:val="000000"/>
          <w:szCs w:val="24"/>
          <w:shd w:val="clear" w:color="auto" w:fill="FFFFFF"/>
        </w:rPr>
      </w:pPr>
      <w:proofErr w:type="gramStart"/>
      <w:r w:rsidRPr="00E91895">
        <w:rPr>
          <w:rFonts w:cs="Times New Roman"/>
          <w:i/>
          <w:color w:val="000000"/>
          <w:szCs w:val="24"/>
          <w:shd w:val="clear" w:color="auto" w:fill="FFFFFF"/>
        </w:rPr>
        <w:t>S</w:t>
      </w:r>
      <w:r w:rsidR="00897E90" w:rsidRPr="00897E90">
        <w:rPr>
          <w:rFonts w:cs="Times New Roman"/>
          <w:i/>
          <w:color w:val="000000"/>
          <w:szCs w:val="24"/>
          <w:shd w:val="clear" w:color="auto" w:fill="FFFFFF"/>
          <w:vertAlign w:val="subscript"/>
        </w:rPr>
        <w:t>a</w:t>
      </w:r>
      <w:proofErr w:type="gramEnd"/>
      <w:r w:rsidRPr="00E91895">
        <w:rPr>
          <w:rFonts w:cs="Times New Roman"/>
          <w:color w:val="000000"/>
          <w:szCs w:val="24"/>
          <w:shd w:val="clear" w:color="auto" w:fill="FFFFFF"/>
        </w:rPr>
        <w:t xml:space="preserve"> is the skin area (m</w:t>
      </w:r>
      <w:r w:rsidRPr="00E91895">
        <w:rPr>
          <w:rFonts w:cs="Times New Roman"/>
          <w:color w:val="000000"/>
          <w:szCs w:val="24"/>
          <w:shd w:val="clear" w:color="auto" w:fill="FFFFFF"/>
          <w:vertAlign w:val="superscript"/>
        </w:rPr>
        <w:t>2</w:t>
      </w:r>
      <w:r w:rsidRPr="00E91895">
        <w:rPr>
          <w:rFonts w:cs="Times New Roman"/>
          <w:color w:val="000000"/>
          <w:szCs w:val="24"/>
          <w:shd w:val="clear" w:color="auto" w:fill="FFFFFF"/>
        </w:rPr>
        <w:t>)</w:t>
      </w:r>
      <w:r w:rsidR="00DA5E76">
        <w:rPr>
          <w:rFonts w:cs="Times New Roman"/>
          <w:color w:val="000000"/>
          <w:szCs w:val="24"/>
          <w:shd w:val="clear" w:color="auto" w:fill="FFFFFF"/>
        </w:rPr>
        <w:t>.</w:t>
      </w:r>
    </w:p>
    <w:p w:rsidR="00222E77" w:rsidRDefault="006474CF">
      <w:pPr>
        <w:pStyle w:val="ab"/>
        <w:numPr>
          <w:ilvl w:val="0"/>
          <w:numId w:val="11"/>
        </w:numPr>
        <w:spacing w:beforeLines="96" w:before="230" w:afterLines="120" w:after="288"/>
        <w:ind w:left="1710" w:hanging="570"/>
        <w:rPr>
          <w:rFonts w:cs="Times New Roman"/>
          <w:color w:val="000000"/>
          <w:szCs w:val="24"/>
          <w:shd w:val="clear" w:color="auto" w:fill="FFFFFF"/>
        </w:rPr>
      </w:pPr>
      <w:proofErr w:type="spellStart"/>
      <w:r w:rsidRPr="00CE4331">
        <w:rPr>
          <w:rFonts w:cs="Times New Roman"/>
          <w:i/>
          <w:color w:val="000000"/>
          <w:szCs w:val="24"/>
          <w:shd w:val="clear" w:color="auto" w:fill="FFFFFF"/>
        </w:rPr>
        <w:t>R</w:t>
      </w:r>
      <w:r w:rsidRPr="00CE4331">
        <w:rPr>
          <w:rFonts w:cs="Times New Roman"/>
          <w:i/>
          <w:color w:val="000000"/>
          <w:szCs w:val="24"/>
          <w:shd w:val="clear" w:color="auto" w:fill="FFFFFF"/>
          <w:vertAlign w:val="subscript"/>
        </w:rPr>
        <w:t>t</w:t>
      </w:r>
      <w:proofErr w:type="spellEnd"/>
      <w:r>
        <w:rPr>
          <w:rFonts w:cs="Times New Roman"/>
          <w:color w:val="000000"/>
          <w:szCs w:val="24"/>
          <w:shd w:val="clear" w:color="auto" w:fill="FFFFFF"/>
        </w:rPr>
        <w:t xml:space="preserve"> the ratio</w:t>
      </w:r>
      <w:r w:rsidRPr="002B4AD8">
        <w:rPr>
          <w:rFonts w:cs="Times New Roman"/>
          <w:color w:val="000000"/>
          <w:szCs w:val="24"/>
          <w:shd w:val="clear" w:color="auto" w:fill="FFFFFF"/>
        </w:rPr>
        <w:t xml:space="preserve"> of the skin which are expose</w:t>
      </w:r>
      <w:r>
        <w:rPr>
          <w:rFonts w:cs="Times New Roman"/>
          <w:color w:val="000000"/>
          <w:szCs w:val="24"/>
          <w:shd w:val="clear" w:color="auto" w:fill="FFFFFF"/>
        </w:rPr>
        <w:t>d</w:t>
      </w:r>
      <w:r w:rsidRPr="002B4AD8">
        <w:rPr>
          <w:rFonts w:cs="Times New Roman"/>
          <w:color w:val="000000"/>
          <w:szCs w:val="24"/>
          <w:shd w:val="clear" w:color="auto" w:fill="FFFFFF"/>
        </w:rPr>
        <w:t xml:space="preserve"> to pollens</w:t>
      </w:r>
      <w:r>
        <w:rPr>
          <w:rFonts w:cs="Times New Roman"/>
          <w:color w:val="000000"/>
          <w:szCs w:val="24"/>
          <w:shd w:val="clear" w:color="auto" w:fill="FFFFFF"/>
        </w:rPr>
        <w:t xml:space="preserve"> </w:t>
      </w:r>
      <w:r w:rsidRPr="002B4AD8">
        <w:rPr>
          <w:rFonts w:cs="Times New Roman"/>
          <w:color w:val="000000"/>
          <w:szCs w:val="24"/>
          <w:shd w:val="clear" w:color="auto" w:fill="FFFFFF"/>
        </w:rPr>
        <w:t>(head, arm, hand, leg)</w:t>
      </w:r>
      <w:r>
        <w:rPr>
          <w:rFonts w:cs="Times New Roman"/>
          <w:color w:val="000000"/>
          <w:szCs w:val="24"/>
          <w:shd w:val="clear" w:color="auto" w:fill="FFFFFF"/>
        </w:rPr>
        <w:t xml:space="preserve"> (dimensionless)</w:t>
      </w:r>
    </w:p>
    <w:p w:rsidR="00222E77" w:rsidRDefault="00E91895">
      <w:pPr>
        <w:pStyle w:val="ab"/>
        <w:numPr>
          <w:ilvl w:val="0"/>
          <w:numId w:val="9"/>
        </w:numPr>
        <w:spacing w:beforeLines="96" w:before="230" w:afterLines="120" w:after="288"/>
        <w:ind w:left="1710" w:hanging="443"/>
        <w:rPr>
          <w:rFonts w:cs="Times New Roman"/>
          <w:color w:val="000000"/>
          <w:szCs w:val="24"/>
          <w:shd w:val="clear" w:color="auto" w:fill="FFFFFF"/>
        </w:rPr>
      </w:pPr>
      <w:r w:rsidRPr="00E91895">
        <w:rPr>
          <w:rFonts w:cs="Times New Roman"/>
          <w:color w:val="000000"/>
          <w:szCs w:val="24"/>
          <w:shd w:val="clear" w:color="auto" w:fill="FFFFFF"/>
        </w:rPr>
        <w:t xml:space="preserve">The parameters </w:t>
      </w:r>
      <w:proofErr w:type="spellStart"/>
      <w:proofErr w:type="gramStart"/>
      <w:r w:rsidRPr="00E91895">
        <w:rPr>
          <w:rFonts w:cs="Times New Roman"/>
          <w:i/>
          <w:color w:val="000000"/>
          <w:szCs w:val="24"/>
          <w:shd w:val="clear" w:color="auto" w:fill="FFFFFF"/>
        </w:rPr>
        <w:t>v</w:t>
      </w:r>
      <w:r w:rsidRPr="00E91895">
        <w:rPr>
          <w:rFonts w:cs="Times New Roman"/>
          <w:i/>
          <w:color w:val="000000"/>
          <w:szCs w:val="24"/>
          <w:shd w:val="clear" w:color="auto" w:fill="FFFFFF"/>
          <w:vertAlign w:val="subscript"/>
        </w:rPr>
        <w:t>d</w:t>
      </w:r>
      <w:proofErr w:type="spellEnd"/>
      <w:proofErr w:type="gramEnd"/>
      <w:r w:rsidRPr="00E91895">
        <w:rPr>
          <w:rFonts w:cs="Times New Roman"/>
          <w:color w:val="000000"/>
          <w:szCs w:val="24"/>
          <w:shd w:val="clear" w:color="auto" w:fill="FFFFFF"/>
        </w:rPr>
        <w:t xml:space="preserve"> (m s</w:t>
      </w:r>
      <w:r w:rsidRPr="00E91895">
        <w:rPr>
          <w:rFonts w:cs="Times New Roman"/>
          <w:color w:val="000000"/>
          <w:szCs w:val="24"/>
          <w:shd w:val="clear" w:color="auto" w:fill="FFFFFF"/>
          <w:vertAlign w:val="superscript"/>
        </w:rPr>
        <w:t>-1</w:t>
      </w:r>
      <w:r w:rsidRPr="00E91895">
        <w:rPr>
          <w:rFonts w:cs="Times New Roman"/>
          <w:color w:val="000000"/>
          <w:szCs w:val="24"/>
          <w:shd w:val="clear" w:color="auto" w:fill="FFFFFF"/>
        </w:rPr>
        <w:t xml:space="preserve">) and </w:t>
      </w:r>
      <m:oMath>
        <m:sSub>
          <m:sSubPr>
            <m:ctrlPr>
              <w:rPr>
                <w:rFonts w:ascii="Cambria Math" w:hAnsi="Cambria Math" w:cs="Times New Roman"/>
                <w:i/>
                <w:color w:val="000000"/>
                <w:szCs w:val="24"/>
                <w:shd w:val="clear" w:color="auto" w:fill="FFFFFF"/>
              </w:rPr>
            </m:ctrlPr>
          </m:sSubPr>
          <m:e>
            <m:r>
              <w:rPr>
                <w:rFonts w:ascii="Cambria Math" w:hAnsi="Cambria Math" w:cs="Times New Roman"/>
                <w:color w:val="000000"/>
                <w:szCs w:val="24"/>
                <w:shd w:val="clear" w:color="auto" w:fill="FFFFFF"/>
              </w:rPr>
              <m:t>λ</m:t>
            </m:r>
          </m:e>
          <m:sub>
            <m:r>
              <w:rPr>
                <w:rFonts w:ascii="Cambria Math" w:hAnsi="Cambria Math" w:cs="Times New Roman"/>
                <w:color w:val="000000"/>
                <w:szCs w:val="24"/>
                <w:shd w:val="clear" w:color="auto" w:fill="FFFFFF"/>
              </w:rPr>
              <m:t>v</m:t>
            </m:r>
          </m:sub>
        </m:sSub>
      </m:oMath>
      <w:r w:rsidRPr="00E91895">
        <w:rPr>
          <w:rFonts w:cs="Times New Roman"/>
          <w:color w:val="000000"/>
          <w:szCs w:val="24"/>
          <w:shd w:val="clear" w:color="auto" w:fill="FFFFFF"/>
        </w:rPr>
        <w:t xml:space="preserve"> (dimensionless) are indoor deposition velocity and </w:t>
      </w:r>
      <w:r w:rsidR="00974106">
        <w:rPr>
          <w:color w:val="000000"/>
          <w:shd w:val="clear" w:color="auto" w:fill="FFFFFF"/>
        </w:rPr>
        <w:t xml:space="preserve">indoor </w:t>
      </w:r>
      <w:r w:rsidR="00974106" w:rsidRPr="00195966">
        <w:rPr>
          <w:color w:val="000000"/>
          <w:shd w:val="clear" w:color="auto" w:fill="FFFFFF"/>
        </w:rPr>
        <w:t>ventilation</w:t>
      </w:r>
      <w:r w:rsidR="00974106">
        <w:rPr>
          <w:color w:val="000000"/>
          <w:shd w:val="clear" w:color="auto" w:fill="FFFFFF"/>
        </w:rPr>
        <w:t xml:space="preserve"> rate</w:t>
      </w:r>
      <w:r w:rsidRPr="00E91895">
        <w:rPr>
          <w:rFonts w:cs="Times New Roman"/>
          <w:color w:val="000000"/>
          <w:szCs w:val="24"/>
          <w:shd w:val="clear" w:color="auto" w:fill="FFFFFF"/>
        </w:rPr>
        <w:t>, respectively.</w:t>
      </w:r>
    </w:p>
    <w:bookmarkEnd w:id="48"/>
    <w:bookmarkEnd w:id="49"/>
    <w:p w:rsidR="00222E77" w:rsidRDefault="002169D9">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After the pollen </w:t>
      </w:r>
      <w:r w:rsidR="002B4AD8">
        <w:rPr>
          <w:rFonts w:cs="Times New Roman"/>
          <w:color w:val="000000"/>
          <w:szCs w:val="24"/>
          <w:shd w:val="clear" w:color="auto" w:fill="FFFFFF"/>
        </w:rPr>
        <w:t>deposit</w:t>
      </w:r>
      <w:r w:rsidR="00DF1153">
        <w:rPr>
          <w:rFonts w:cs="Times New Roman"/>
          <w:color w:val="000000"/>
          <w:szCs w:val="24"/>
          <w:shd w:val="clear" w:color="auto" w:fill="FFFFFF"/>
        </w:rPr>
        <w:t>s</w:t>
      </w:r>
      <w:r>
        <w:rPr>
          <w:rFonts w:cs="Times New Roman"/>
          <w:color w:val="000000"/>
          <w:szCs w:val="24"/>
          <w:shd w:val="clear" w:color="auto" w:fill="FFFFFF"/>
        </w:rPr>
        <w:t xml:space="preserve"> </w:t>
      </w:r>
      <w:r w:rsidR="002B4AD8">
        <w:rPr>
          <w:rFonts w:cs="Times New Roman"/>
          <w:color w:val="000000"/>
          <w:szCs w:val="24"/>
          <w:shd w:val="clear" w:color="auto" w:fill="FFFFFF"/>
        </w:rPr>
        <w:t xml:space="preserve">on </w:t>
      </w:r>
      <w:r>
        <w:rPr>
          <w:rFonts w:cs="Times New Roman"/>
          <w:color w:val="000000"/>
          <w:szCs w:val="24"/>
          <w:shd w:val="clear" w:color="auto" w:fill="FFFFFF"/>
        </w:rPr>
        <w:t xml:space="preserve">the skin, some pollen may </w:t>
      </w:r>
      <w:r w:rsidR="00A273CD">
        <w:rPr>
          <w:rFonts w:cs="Times New Roman"/>
          <w:color w:val="000000"/>
          <w:szCs w:val="24"/>
          <w:shd w:val="clear" w:color="auto" w:fill="FFFFFF"/>
        </w:rPr>
        <w:t xml:space="preserve">adhere </w:t>
      </w:r>
      <w:r>
        <w:rPr>
          <w:rFonts w:cs="Times New Roman"/>
          <w:color w:val="000000"/>
          <w:szCs w:val="24"/>
          <w:shd w:val="clear" w:color="auto" w:fill="FFFFFF"/>
        </w:rPr>
        <w:t xml:space="preserve">to </w:t>
      </w:r>
      <w:r w:rsidR="002F0C52">
        <w:rPr>
          <w:rFonts w:cs="Times New Roman"/>
          <w:color w:val="000000"/>
          <w:szCs w:val="24"/>
          <w:shd w:val="clear" w:color="auto" w:fill="FFFFFF"/>
        </w:rPr>
        <w:t>skin</w:t>
      </w:r>
      <w:r>
        <w:rPr>
          <w:rFonts w:cs="Times New Roman"/>
          <w:color w:val="000000"/>
          <w:szCs w:val="24"/>
          <w:shd w:val="clear" w:color="auto" w:fill="FFFFFF"/>
        </w:rPr>
        <w:t xml:space="preserve">, and cause </w:t>
      </w:r>
      <w:r w:rsidR="0096061F">
        <w:rPr>
          <w:rFonts w:cs="Times New Roman"/>
          <w:color w:val="000000"/>
          <w:szCs w:val="24"/>
          <w:shd w:val="clear" w:color="auto" w:fill="FFFFFF"/>
        </w:rPr>
        <w:t xml:space="preserve">an </w:t>
      </w:r>
      <w:r>
        <w:rPr>
          <w:rFonts w:cs="Times New Roman"/>
          <w:color w:val="000000"/>
          <w:szCs w:val="24"/>
          <w:shd w:val="clear" w:color="auto" w:fill="FFFFFF"/>
        </w:rPr>
        <w:t xml:space="preserve">allergic reaction such as </w:t>
      </w:r>
      <w:r w:rsidR="0096061F">
        <w:rPr>
          <w:rFonts w:cs="Times New Roman"/>
          <w:color w:val="000000"/>
          <w:szCs w:val="24"/>
          <w:shd w:val="clear" w:color="auto" w:fill="FFFFFF"/>
        </w:rPr>
        <w:t xml:space="preserve">irritation and </w:t>
      </w:r>
      <w:r>
        <w:rPr>
          <w:rFonts w:cs="Times New Roman"/>
          <w:color w:val="000000"/>
          <w:szCs w:val="24"/>
          <w:shd w:val="clear" w:color="auto" w:fill="FFFFFF"/>
        </w:rPr>
        <w:t>redness of the skin.</w:t>
      </w:r>
      <w:r w:rsidR="004B389E" w:rsidRPr="004B389E">
        <w:rPr>
          <w:rFonts w:cs="Times New Roman"/>
          <w:color w:val="000000"/>
          <w:szCs w:val="24"/>
          <w:shd w:val="clear" w:color="auto" w:fill="FFFFFF"/>
        </w:rPr>
        <w:t xml:space="preserve"> </w:t>
      </w:r>
      <w:r w:rsidR="004B389E">
        <w:rPr>
          <w:rFonts w:cs="Times New Roman"/>
          <w:color w:val="000000"/>
          <w:szCs w:val="24"/>
          <w:shd w:val="clear" w:color="auto" w:fill="FFFFFF"/>
        </w:rPr>
        <w:t>We use a parameter called efficiency of adherence to skin (</w:t>
      </w:r>
      <w:proofErr w:type="spellStart"/>
      <w:r w:rsidR="004B389E" w:rsidRPr="00CE4331">
        <w:rPr>
          <w:rFonts w:cs="Times New Roman"/>
          <w:i/>
          <w:color w:val="000000"/>
          <w:szCs w:val="24"/>
          <w:shd w:val="clear" w:color="auto" w:fill="FFFFFF"/>
        </w:rPr>
        <w:t>L</w:t>
      </w:r>
      <w:r w:rsidR="004B389E" w:rsidRPr="00CE4331">
        <w:rPr>
          <w:rFonts w:cs="Times New Roman"/>
          <w:i/>
          <w:color w:val="000000"/>
          <w:szCs w:val="24"/>
          <w:shd w:val="clear" w:color="auto" w:fill="FFFFFF"/>
          <w:vertAlign w:val="subscript"/>
        </w:rPr>
        <w:t>r</w:t>
      </w:r>
      <w:proofErr w:type="spellEnd"/>
      <w:r w:rsidR="00897E90" w:rsidRPr="00897E90">
        <w:rPr>
          <w:rFonts w:cs="Times New Roman"/>
          <w:color w:val="000000"/>
          <w:szCs w:val="24"/>
          <w:shd w:val="clear" w:color="auto" w:fill="FFFFFF"/>
        </w:rPr>
        <w:t>)</w:t>
      </w:r>
      <w:r w:rsidR="004B389E" w:rsidRPr="00FC1F49">
        <w:rPr>
          <w:rFonts w:cs="Times New Roman"/>
          <w:color w:val="000000"/>
          <w:szCs w:val="24"/>
          <w:shd w:val="clear" w:color="auto" w:fill="FFFFFF"/>
        </w:rPr>
        <w:t xml:space="preserve"> </w:t>
      </w:r>
      <w:r w:rsidR="004B389E">
        <w:rPr>
          <w:rFonts w:cs="Times New Roman"/>
          <w:color w:val="000000"/>
          <w:szCs w:val="24"/>
          <w:shd w:val="clear" w:color="auto" w:fill="FFFFFF"/>
        </w:rPr>
        <w:t>to illustrate this effect.</w:t>
      </w:r>
      <w:r>
        <w:rPr>
          <w:rFonts w:cs="Times New Roman"/>
          <w:color w:val="000000"/>
          <w:szCs w:val="24"/>
          <w:shd w:val="clear" w:color="auto" w:fill="FFFFFF"/>
        </w:rPr>
        <w:t xml:space="preserve"> </w:t>
      </w:r>
      <w:r w:rsidR="002F0C52">
        <w:rPr>
          <w:rFonts w:cs="Times New Roman"/>
          <w:color w:val="000000"/>
          <w:szCs w:val="24"/>
          <w:shd w:val="clear" w:color="auto" w:fill="FFFFFF"/>
        </w:rPr>
        <w:t xml:space="preserve">In addition, the airborne </w:t>
      </w:r>
      <w:r w:rsidR="004B389E">
        <w:rPr>
          <w:rFonts w:cs="Times New Roman"/>
          <w:color w:val="000000"/>
          <w:szCs w:val="24"/>
          <w:shd w:val="clear" w:color="auto" w:fill="FFFFFF"/>
        </w:rPr>
        <w:t>pollen could be removed</w:t>
      </w:r>
      <w:r w:rsidR="002F0C52">
        <w:rPr>
          <w:rFonts w:cs="Times New Roman"/>
          <w:color w:val="000000"/>
          <w:szCs w:val="24"/>
          <w:shd w:val="clear" w:color="auto" w:fill="FFFFFF"/>
        </w:rPr>
        <w:t xml:space="preserve"> by many activities including wind blowing, water washing or hand/object touching.</w:t>
      </w:r>
      <w:r w:rsidR="004B389E">
        <w:rPr>
          <w:rFonts w:cs="Times New Roman"/>
          <w:color w:val="000000"/>
          <w:szCs w:val="24"/>
          <w:shd w:val="clear" w:color="auto" w:fill="FFFFFF"/>
        </w:rPr>
        <w:t>,</w:t>
      </w:r>
      <w:r w:rsidR="004B389E" w:rsidRPr="004B389E">
        <w:rPr>
          <w:rFonts w:cs="Times New Roman"/>
          <w:color w:val="000000"/>
          <w:szCs w:val="24"/>
          <w:shd w:val="clear" w:color="auto" w:fill="FFFFFF"/>
        </w:rPr>
        <w:t xml:space="preserve"> </w:t>
      </w:r>
      <w:r w:rsidR="004B389E">
        <w:rPr>
          <w:rFonts w:cs="Times New Roman"/>
          <w:color w:val="000000"/>
          <w:szCs w:val="24"/>
          <w:shd w:val="clear" w:color="auto" w:fill="FFFFFF"/>
        </w:rPr>
        <w:t>We use a parameter called removal coefficient of the pollens on the skin (</w:t>
      </w:r>
      <w:proofErr w:type="spellStart"/>
      <w:r w:rsidR="004B389E" w:rsidRPr="00CE4331">
        <w:rPr>
          <w:rFonts w:cs="Times New Roman"/>
          <w:i/>
          <w:color w:val="000000"/>
          <w:szCs w:val="24"/>
          <w:shd w:val="clear" w:color="auto" w:fill="FFFFFF"/>
        </w:rPr>
        <w:t>R</w:t>
      </w:r>
      <w:r w:rsidR="004B389E" w:rsidRPr="00CE4331">
        <w:rPr>
          <w:rFonts w:cs="Times New Roman"/>
          <w:i/>
          <w:color w:val="000000"/>
          <w:szCs w:val="24"/>
          <w:shd w:val="clear" w:color="auto" w:fill="FFFFFF"/>
          <w:vertAlign w:val="subscript"/>
        </w:rPr>
        <w:t>m</w:t>
      </w:r>
      <w:proofErr w:type="spellEnd"/>
      <w:r w:rsidR="00897E90" w:rsidRPr="00897E90">
        <w:rPr>
          <w:rFonts w:cs="Times New Roman"/>
          <w:color w:val="000000"/>
          <w:szCs w:val="24"/>
          <w:shd w:val="clear" w:color="auto" w:fill="FFFFFF"/>
        </w:rPr>
        <w:t>)</w:t>
      </w:r>
      <w:r w:rsidR="004B389E" w:rsidRPr="00FC1F49">
        <w:rPr>
          <w:rFonts w:cs="Times New Roman"/>
          <w:color w:val="000000"/>
          <w:szCs w:val="24"/>
          <w:shd w:val="clear" w:color="auto" w:fill="FFFFFF"/>
        </w:rPr>
        <w:t xml:space="preserve"> </w:t>
      </w:r>
      <w:r w:rsidR="004B389E">
        <w:rPr>
          <w:rFonts w:cs="Times New Roman"/>
          <w:color w:val="000000"/>
          <w:szCs w:val="24"/>
          <w:shd w:val="clear" w:color="auto" w:fill="FFFFFF"/>
        </w:rPr>
        <w:t xml:space="preserve">to illustrate this </w:t>
      </w:r>
      <w:proofErr w:type="spellStart"/>
      <w:r w:rsidR="004B389E">
        <w:rPr>
          <w:rFonts w:cs="Times New Roman"/>
          <w:color w:val="000000"/>
          <w:szCs w:val="24"/>
          <w:shd w:val="clear" w:color="auto" w:fill="FFFFFF"/>
        </w:rPr>
        <w:t>effect</w:t>
      </w:r>
      <w:r w:rsidR="003A5622">
        <w:rPr>
          <w:rFonts w:cs="Times New Roman"/>
          <w:color w:val="000000"/>
          <w:szCs w:val="24"/>
          <w:shd w:val="clear" w:color="auto" w:fill="FFFFFF"/>
        </w:rPr>
        <w:t>.The</w:t>
      </w:r>
      <w:proofErr w:type="spellEnd"/>
      <w:r w:rsidR="003A5622">
        <w:rPr>
          <w:rFonts w:cs="Times New Roman"/>
          <w:color w:val="000000"/>
          <w:szCs w:val="24"/>
          <w:shd w:val="clear" w:color="auto" w:fill="FFFFFF"/>
        </w:rPr>
        <w:t xml:space="preserve"> equation is shown in </w:t>
      </w:r>
      <w:r w:rsidR="00222E77">
        <w:rPr>
          <w:rFonts w:cs="Times New Roman"/>
          <w:color w:val="000000"/>
          <w:szCs w:val="24"/>
          <w:shd w:val="clear" w:color="auto" w:fill="FFFFFF"/>
        </w:rPr>
        <w:fldChar w:fldCharType="begin"/>
      </w:r>
      <w:r w:rsidR="003A5622">
        <w:rPr>
          <w:rFonts w:cs="Times New Roman"/>
          <w:color w:val="000000"/>
          <w:szCs w:val="24"/>
          <w:shd w:val="clear" w:color="auto" w:fill="FFFFFF"/>
        </w:rPr>
        <w:instrText xml:space="preserve"> GOTOBUTTON ZEqnNum144030  \* MERGEFORMAT </w:instrText>
      </w:r>
      <w:r w:rsidR="00222E77">
        <w:rPr>
          <w:rFonts w:cs="Times New Roman"/>
          <w:color w:val="000000"/>
          <w:szCs w:val="24"/>
          <w:shd w:val="clear" w:color="auto" w:fill="FFFFFF"/>
        </w:rPr>
        <w:fldChar w:fldCharType="begin"/>
      </w:r>
      <w:r w:rsidR="003A5622">
        <w:rPr>
          <w:rFonts w:cs="Times New Roman"/>
          <w:color w:val="000000"/>
          <w:szCs w:val="24"/>
          <w:shd w:val="clear" w:color="auto" w:fill="FFFFFF"/>
        </w:rPr>
        <w:instrText xml:space="preserve"> REF ZEqnNum144030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(2.22)</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3A5622">
        <w:rPr>
          <w:rFonts w:cs="Times New Roman"/>
          <w:color w:val="000000"/>
          <w:szCs w:val="24"/>
          <w:shd w:val="clear" w:color="auto" w:fill="FFFFFF"/>
        </w:rPr>
        <w:t>.</w:t>
      </w:r>
    </w:p>
    <w:p w:rsidR="00222E77" w:rsidRDefault="002169D9">
      <w:pPr>
        <w:pStyle w:val="MTDisplayEquation"/>
        <w:spacing w:beforeLines="96" w:before="230" w:afterLines="120" w:after="288"/>
        <w:ind w:firstLine="720"/>
        <w:rPr>
          <w:shd w:val="clear" w:color="auto" w:fill="FFFFFF"/>
        </w:rPr>
      </w:pPr>
      <w:r>
        <w:rPr>
          <w:shd w:val="clear" w:color="auto" w:fill="FFFFFF"/>
        </w:rPr>
        <w:tab/>
      </w:r>
      <w:r w:rsidR="00554F24" w:rsidRPr="000E6B8A">
        <w:rPr>
          <w:position w:val="-10"/>
          <w:shd w:val="clear" w:color="auto" w:fill="FFFFFF"/>
        </w:rPr>
        <w:object w:dxaOrig="2320" w:dyaOrig="320">
          <v:shape id="_x0000_i1073" type="#_x0000_t75" style="width:116.4pt;height:15pt" o:ole="">
            <v:imagedata r:id="rId105" o:title=""/>
          </v:shape>
          <o:OLEObject Type="Embed" ProgID="Equation.DSMT4" ShapeID="_x0000_i1073" DrawAspect="Content" ObjectID="_1456178962" r:id="rId106"/>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C91263">
        <w:fldChar w:fldCharType="begin"/>
      </w:r>
      <w:r w:rsidR="00C91263">
        <w:instrText xml:space="preserve"> SEQ MTEqn \h \* MERGEFORMAT </w:instrText>
      </w:r>
      <w:r w:rsidR="00C91263">
        <w:fldChar w:fldCharType="end"/>
      </w:r>
      <w:bookmarkStart w:id="50" w:name="ZEqnNum144030"/>
      <w:r w:rsidR="006C6599">
        <w:rPr>
          <w:shd w:val="clear" w:color="auto" w:fill="FFFFFF"/>
        </w:rPr>
        <w:instrText>(</w:instrText>
      </w:r>
      <w:fldSimple w:instr=" SEQ MTChap \c \* Arabic \* MERGEFORMAT ">
        <w:r w:rsidR="00222E77" w:rsidRPr="00B874A0">
          <w:rPr>
            <w:noProof/>
            <w:shd w:val="clear" w:color="auto" w:fill="FFFFFF"/>
          </w:rPr>
          <w:instrText>2</w:instrText>
        </w:r>
      </w:fldSimple>
      <w:r w:rsidR="006C6599">
        <w:rPr>
          <w:shd w:val="clear" w:color="auto" w:fill="FFFFFF"/>
        </w:rPr>
        <w:instrText>.</w:instrText>
      </w:r>
      <w:fldSimple w:instr=" SEQ MTEqn \c \* Arabic \* MERGEFORMAT ">
        <w:r w:rsidR="00222E77" w:rsidRPr="00B874A0">
          <w:rPr>
            <w:noProof/>
            <w:shd w:val="clear" w:color="auto" w:fill="FFFFFF"/>
          </w:rPr>
          <w:instrText>22</w:instrText>
        </w:r>
      </w:fldSimple>
      <w:r w:rsidR="006C6599">
        <w:rPr>
          <w:shd w:val="clear" w:color="auto" w:fill="FFFFFF"/>
        </w:rPr>
        <w:instrText>)</w:instrText>
      </w:r>
      <w:bookmarkEnd w:id="50"/>
      <w:r w:rsidR="00222E77">
        <w:rPr>
          <w:shd w:val="clear" w:color="auto" w:fill="FFFFFF"/>
        </w:rPr>
        <w:fldChar w:fldCharType="end"/>
      </w:r>
    </w:p>
    <w:p w:rsidR="00222E77" w:rsidRDefault="00E91895">
      <w:pPr>
        <w:spacing w:beforeLines="96" w:before="230" w:afterLines="120" w:after="288"/>
        <w:ind w:firstLine="720"/>
        <w:rPr>
          <w:rFonts w:cs="Times New Roman"/>
          <w:szCs w:val="24"/>
        </w:rPr>
      </w:pPr>
      <w:r w:rsidRPr="00E91895">
        <w:rPr>
          <w:rFonts w:cs="Times New Roman"/>
          <w:szCs w:val="24"/>
        </w:rPr>
        <w:t>Where</w:t>
      </w:r>
    </w:p>
    <w:p w:rsidR="00222E77" w:rsidRDefault="00CE4331">
      <w:pPr>
        <w:pStyle w:val="ab"/>
        <w:numPr>
          <w:ilvl w:val="0"/>
          <w:numId w:val="11"/>
        </w:numPr>
        <w:spacing w:beforeLines="96" w:before="230" w:afterLines="120" w:after="288"/>
        <w:ind w:left="1710" w:hanging="570"/>
        <w:rPr>
          <w:rFonts w:cs="Times New Roman"/>
          <w:color w:val="000000"/>
          <w:szCs w:val="24"/>
          <w:shd w:val="clear" w:color="auto" w:fill="FFFFFF"/>
        </w:rPr>
      </w:pPr>
      <w:proofErr w:type="spellStart"/>
      <w:r w:rsidRPr="00CE4331">
        <w:rPr>
          <w:rFonts w:cs="Times New Roman"/>
          <w:i/>
          <w:color w:val="000000"/>
          <w:szCs w:val="24"/>
          <w:shd w:val="clear" w:color="auto" w:fill="FFFFFF"/>
        </w:rPr>
        <w:t>E</w:t>
      </w:r>
      <w:r w:rsidRPr="00CE4331">
        <w:rPr>
          <w:rFonts w:cs="Times New Roman"/>
          <w:i/>
          <w:color w:val="000000"/>
          <w:szCs w:val="24"/>
          <w:shd w:val="clear" w:color="auto" w:fill="FFFFFF"/>
          <w:vertAlign w:val="subscript"/>
        </w:rPr>
        <w:t>derm</w:t>
      </w:r>
      <w:proofErr w:type="spellEnd"/>
      <w:r w:rsidR="005B4CCF">
        <w:rPr>
          <w:rFonts w:cs="Times New Roman"/>
          <w:color w:val="000000"/>
          <w:szCs w:val="24"/>
          <w:shd w:val="clear" w:color="auto" w:fill="FFFFFF"/>
        </w:rPr>
        <w:t xml:space="preserve"> is the </w:t>
      </w:r>
      <w:r w:rsidR="002B4AD8" w:rsidRPr="002B4AD8">
        <w:rPr>
          <w:rFonts w:cs="Times New Roman"/>
          <w:color w:val="000000"/>
          <w:szCs w:val="24"/>
          <w:shd w:val="clear" w:color="auto" w:fill="FFFFFF"/>
        </w:rPr>
        <w:t>dermal exposure</w:t>
      </w:r>
    </w:p>
    <w:p w:rsidR="00222E77" w:rsidRDefault="00CE4331">
      <w:pPr>
        <w:pStyle w:val="ab"/>
        <w:numPr>
          <w:ilvl w:val="0"/>
          <w:numId w:val="11"/>
        </w:numPr>
        <w:spacing w:beforeLines="96" w:before="230" w:afterLines="120" w:after="288"/>
        <w:ind w:left="1710" w:hanging="570"/>
        <w:rPr>
          <w:rFonts w:cs="Times New Roman"/>
          <w:color w:val="000000"/>
          <w:szCs w:val="24"/>
          <w:shd w:val="clear" w:color="auto" w:fill="FFFFFF"/>
        </w:rPr>
      </w:pPr>
      <w:r w:rsidRPr="00CE4331">
        <w:rPr>
          <w:rFonts w:cs="Times New Roman"/>
          <w:i/>
          <w:color w:val="000000"/>
          <w:szCs w:val="24"/>
          <w:shd w:val="clear" w:color="auto" w:fill="FFFFFF"/>
        </w:rPr>
        <w:lastRenderedPageBreak/>
        <w:t>M</w:t>
      </w:r>
      <w:r w:rsidR="002B4AD8" w:rsidRPr="002B4AD8">
        <w:rPr>
          <w:rFonts w:cs="Times New Roman"/>
          <w:color w:val="000000"/>
          <w:szCs w:val="24"/>
          <w:shd w:val="clear" w:color="auto" w:fill="FFFFFF"/>
        </w:rPr>
        <w:t xml:space="preserve"> the </w:t>
      </w:r>
      <w:r w:rsidR="00FC1F49">
        <w:rPr>
          <w:rFonts w:cs="Times New Roman"/>
          <w:color w:val="000000"/>
          <w:szCs w:val="24"/>
          <w:shd w:val="clear" w:color="auto" w:fill="FFFFFF"/>
        </w:rPr>
        <w:t xml:space="preserve">total </w:t>
      </w:r>
      <w:r w:rsidR="002B4AD8" w:rsidRPr="002B4AD8">
        <w:rPr>
          <w:rFonts w:cs="Times New Roman"/>
          <w:color w:val="000000"/>
          <w:szCs w:val="24"/>
          <w:shd w:val="clear" w:color="auto" w:fill="FFFFFF"/>
        </w:rPr>
        <w:t>mass of the pollen on the skin surface</w:t>
      </w:r>
      <w:r w:rsidR="00FC1F49">
        <w:rPr>
          <w:rFonts w:cs="Times New Roman"/>
          <w:color w:val="000000"/>
          <w:szCs w:val="24"/>
          <w:shd w:val="clear" w:color="auto" w:fill="FFFFFF"/>
        </w:rPr>
        <w:t>(</w:t>
      </w:r>
      <w:proofErr w:type="spellStart"/>
      <w:r w:rsidR="00FC1F49" w:rsidRPr="00BD4C57">
        <w:rPr>
          <w:rFonts w:cs="Times New Roman"/>
          <w:i/>
          <w:color w:val="000000"/>
          <w:szCs w:val="24"/>
          <w:shd w:val="clear" w:color="auto" w:fill="FFFFFF"/>
        </w:rPr>
        <w:t>M</w:t>
      </w:r>
      <w:r w:rsidR="00FC1F49" w:rsidRPr="00BD4C57">
        <w:rPr>
          <w:rFonts w:cs="Times New Roman"/>
          <w:i/>
          <w:color w:val="000000"/>
          <w:szCs w:val="24"/>
          <w:shd w:val="clear" w:color="auto" w:fill="FFFFFF"/>
          <w:vertAlign w:val="subscript"/>
        </w:rPr>
        <w:t>indoor</w:t>
      </w:r>
      <w:r w:rsidR="00FC1F49" w:rsidRPr="00BD4C57">
        <w:rPr>
          <w:rFonts w:cs="Times New Roman"/>
          <w:i/>
          <w:color w:val="000000"/>
          <w:szCs w:val="24"/>
          <w:shd w:val="clear" w:color="auto" w:fill="FFFFFF"/>
        </w:rPr>
        <w:t>+M</w:t>
      </w:r>
      <w:r w:rsidR="00FC1F49" w:rsidRPr="00BD4C57">
        <w:rPr>
          <w:rFonts w:cs="Times New Roman"/>
          <w:i/>
          <w:color w:val="000000"/>
          <w:szCs w:val="24"/>
          <w:shd w:val="clear" w:color="auto" w:fill="FFFFFF"/>
          <w:vertAlign w:val="subscript"/>
        </w:rPr>
        <w:t>outdoor</w:t>
      </w:r>
      <w:proofErr w:type="spellEnd"/>
      <w:r w:rsidR="00FC1F49">
        <w:rPr>
          <w:rFonts w:cs="Times New Roman"/>
          <w:color w:val="000000"/>
          <w:szCs w:val="24"/>
          <w:shd w:val="clear" w:color="auto" w:fill="FFFFFF"/>
        </w:rPr>
        <w:t xml:space="preserve">) </w:t>
      </w:r>
      <w:r w:rsidR="00E85049">
        <w:rPr>
          <w:rFonts w:cs="Times New Roman"/>
          <w:color w:val="000000"/>
          <w:szCs w:val="24"/>
          <w:shd w:val="clear" w:color="auto" w:fill="FFFFFF"/>
        </w:rPr>
        <w:t xml:space="preserve"> (pollen </w:t>
      </w:r>
      <w:r w:rsidR="00236D3D">
        <w:rPr>
          <w:rFonts w:cs="Times New Roman"/>
          <w:color w:val="000000"/>
          <w:szCs w:val="24"/>
          <w:shd w:val="clear" w:color="auto" w:fill="FFFFFF"/>
        </w:rPr>
        <w:t>grains</w:t>
      </w:r>
      <w:r w:rsidR="00E85049">
        <w:rPr>
          <w:rFonts w:cs="Times New Roman"/>
          <w:color w:val="000000"/>
          <w:szCs w:val="24"/>
          <w:shd w:val="clear" w:color="auto" w:fill="FFFFFF"/>
        </w:rPr>
        <w:t>/m</w:t>
      </w:r>
      <w:r w:rsidR="00E85049">
        <w:rPr>
          <w:rFonts w:cs="Times New Roman"/>
          <w:color w:val="000000"/>
          <w:szCs w:val="24"/>
          <w:shd w:val="clear" w:color="auto" w:fill="FFFFFF"/>
          <w:vertAlign w:val="superscript"/>
        </w:rPr>
        <w:t>2</w:t>
      </w:r>
      <w:r w:rsidR="00E85049">
        <w:rPr>
          <w:rFonts w:cs="Times New Roman"/>
          <w:color w:val="000000"/>
          <w:szCs w:val="24"/>
          <w:shd w:val="clear" w:color="auto" w:fill="FFFFFF"/>
        </w:rPr>
        <w:t>)</w:t>
      </w:r>
    </w:p>
    <w:p w:rsidR="00222E77" w:rsidRDefault="004B389E">
      <w:pPr>
        <w:pStyle w:val="ab"/>
        <w:numPr>
          <w:ilvl w:val="0"/>
          <w:numId w:val="11"/>
        </w:numPr>
        <w:spacing w:beforeLines="96" w:before="230" w:afterLines="120" w:after="288"/>
        <w:ind w:left="1710" w:hanging="570"/>
        <w:rPr>
          <w:rFonts w:cs="Times New Roman"/>
          <w:color w:val="000000"/>
          <w:szCs w:val="24"/>
          <w:shd w:val="clear" w:color="auto" w:fill="FFFFFF"/>
        </w:rPr>
      </w:pPr>
      <w:proofErr w:type="spellStart"/>
      <w:r w:rsidRPr="00CE4331">
        <w:rPr>
          <w:rFonts w:cs="Times New Roman"/>
          <w:i/>
          <w:color w:val="000000"/>
          <w:szCs w:val="24"/>
          <w:shd w:val="clear" w:color="auto" w:fill="FFFFFF"/>
        </w:rPr>
        <w:t>R</w:t>
      </w:r>
      <w:r w:rsidRPr="00CE4331">
        <w:rPr>
          <w:rFonts w:cs="Times New Roman"/>
          <w:i/>
          <w:color w:val="000000"/>
          <w:szCs w:val="24"/>
          <w:shd w:val="clear" w:color="auto" w:fill="FFFFFF"/>
          <w:vertAlign w:val="subscript"/>
        </w:rPr>
        <w:t>m</w:t>
      </w:r>
      <w:proofErr w:type="spellEnd"/>
      <w:r w:rsidR="00B500EB">
        <w:rPr>
          <w:rFonts w:cs="Times New Roman"/>
          <w:color w:val="000000"/>
          <w:szCs w:val="24"/>
          <w:shd w:val="clear" w:color="auto" w:fill="FFFFFF"/>
        </w:rPr>
        <w:t xml:space="preserve"> </w:t>
      </w:r>
      <w:r w:rsidR="00D25074">
        <w:rPr>
          <w:rFonts w:cs="Times New Roman"/>
          <w:color w:val="000000"/>
          <w:szCs w:val="24"/>
          <w:shd w:val="clear" w:color="auto" w:fill="FFFFFF"/>
        </w:rPr>
        <w:t xml:space="preserve">is </w:t>
      </w:r>
      <w:r w:rsidR="002B4AD8">
        <w:rPr>
          <w:rFonts w:cs="Times New Roman"/>
          <w:color w:val="000000"/>
          <w:szCs w:val="24"/>
          <w:shd w:val="clear" w:color="auto" w:fill="FFFFFF"/>
        </w:rPr>
        <w:t>the removal coefficient of the pollens on the skin</w:t>
      </w:r>
      <w:r w:rsidR="00E85049">
        <w:rPr>
          <w:rFonts w:cs="Times New Roman"/>
          <w:color w:val="000000"/>
          <w:szCs w:val="24"/>
          <w:shd w:val="clear" w:color="auto" w:fill="FFFFFF"/>
        </w:rPr>
        <w:t xml:space="preserve"> (dimensionless)</w:t>
      </w:r>
    </w:p>
    <w:p w:rsidR="00222E77" w:rsidRDefault="00CE4331">
      <w:pPr>
        <w:pStyle w:val="ab"/>
        <w:numPr>
          <w:ilvl w:val="0"/>
          <w:numId w:val="11"/>
        </w:numPr>
        <w:spacing w:beforeLines="96" w:before="230" w:afterLines="120" w:after="288"/>
        <w:ind w:left="1710" w:hanging="570"/>
        <w:rPr>
          <w:rFonts w:cs="Times New Roman"/>
          <w:color w:val="000000"/>
          <w:szCs w:val="24"/>
          <w:shd w:val="clear" w:color="auto" w:fill="FFFFFF"/>
        </w:rPr>
      </w:pPr>
      <w:proofErr w:type="spellStart"/>
      <w:r w:rsidRPr="00CE4331">
        <w:rPr>
          <w:rFonts w:cs="Times New Roman"/>
          <w:i/>
          <w:color w:val="000000"/>
          <w:szCs w:val="24"/>
          <w:shd w:val="clear" w:color="auto" w:fill="FFFFFF"/>
        </w:rPr>
        <w:t>L</w:t>
      </w:r>
      <w:r w:rsidRPr="00CE4331">
        <w:rPr>
          <w:rFonts w:cs="Times New Roman"/>
          <w:i/>
          <w:color w:val="000000"/>
          <w:szCs w:val="24"/>
          <w:shd w:val="clear" w:color="auto" w:fill="FFFFFF"/>
          <w:vertAlign w:val="subscript"/>
        </w:rPr>
        <w:t>r</w:t>
      </w:r>
      <w:proofErr w:type="spellEnd"/>
      <w:r w:rsidR="002B4AD8">
        <w:rPr>
          <w:rFonts w:cs="Times New Roman"/>
          <w:color w:val="000000"/>
          <w:szCs w:val="24"/>
          <w:shd w:val="clear" w:color="auto" w:fill="FFFFFF"/>
        </w:rPr>
        <w:t xml:space="preserve"> </w:t>
      </w:r>
      <w:r w:rsidR="00D25074">
        <w:rPr>
          <w:rFonts w:cs="Times New Roman"/>
          <w:color w:val="000000"/>
          <w:szCs w:val="24"/>
          <w:shd w:val="clear" w:color="auto" w:fill="FFFFFF"/>
        </w:rPr>
        <w:t xml:space="preserve">is </w:t>
      </w:r>
      <w:r w:rsidR="00AD2200">
        <w:rPr>
          <w:rFonts w:cs="Times New Roman"/>
          <w:color w:val="000000"/>
          <w:szCs w:val="24"/>
          <w:shd w:val="clear" w:color="auto" w:fill="FFFFFF"/>
        </w:rPr>
        <w:t>the efficiency of adherence to skin</w:t>
      </w:r>
      <w:r w:rsidR="00E85049">
        <w:rPr>
          <w:rFonts w:cs="Times New Roman"/>
          <w:color w:val="000000"/>
          <w:szCs w:val="24"/>
          <w:shd w:val="clear" w:color="auto" w:fill="FFFFFF"/>
        </w:rPr>
        <w:t xml:space="preserve"> (dimensionless)</w:t>
      </w:r>
      <w:r w:rsidR="00D25074">
        <w:rPr>
          <w:rFonts w:cs="Times New Roman"/>
          <w:color w:val="000000"/>
          <w:szCs w:val="24"/>
          <w:shd w:val="clear" w:color="auto" w:fill="FFFFFF"/>
        </w:rPr>
        <w:t>.</w:t>
      </w:r>
    </w:p>
    <w:p w:rsidR="00222E77" w:rsidRDefault="00C329B8">
      <w:pPr>
        <w:pStyle w:val="3"/>
        <w:spacing w:beforeLines="96" w:before="230" w:afterLines="120" w:after="288"/>
        <w:ind w:firstLine="720"/>
      </w:pPr>
      <w:bookmarkStart w:id="51" w:name="_Toc380964835"/>
      <w:r>
        <w:t>Unintentional Ingestion</w:t>
      </w:r>
      <w:bookmarkEnd w:id="51"/>
    </w:p>
    <w:p w:rsidR="00222E77" w:rsidRDefault="00DA1F97">
      <w:pPr>
        <w:pStyle w:val="ab"/>
        <w:spacing w:beforeLines="96" w:before="230" w:afterLines="120" w:after="288"/>
        <w:ind w:left="0" w:firstLine="720"/>
        <w:mirrorIndents/>
        <w:rPr>
          <w:rFonts w:cs="Times New Roman"/>
          <w:color w:val="000000"/>
          <w:szCs w:val="24"/>
          <w:shd w:val="clear" w:color="auto" w:fill="FFFFFF"/>
        </w:rPr>
      </w:pPr>
      <w:r>
        <w:rPr>
          <w:rFonts w:cs="Times New Roman"/>
          <w:color w:val="000000"/>
          <w:szCs w:val="24"/>
          <w:shd w:val="clear" w:color="auto" w:fill="FFFFFF"/>
        </w:rPr>
        <w:t xml:space="preserve">Another possible route is </w:t>
      </w:r>
      <w:r w:rsidR="00A273CD">
        <w:rPr>
          <w:rFonts w:cs="Times New Roman"/>
          <w:color w:val="000000"/>
          <w:szCs w:val="24"/>
          <w:shd w:val="clear" w:color="auto" w:fill="FFFFFF"/>
        </w:rPr>
        <w:t xml:space="preserve">unintentional </w:t>
      </w:r>
      <w:r>
        <w:rPr>
          <w:rFonts w:cs="Times New Roman"/>
          <w:color w:val="000000"/>
          <w:szCs w:val="24"/>
          <w:shd w:val="clear" w:color="auto" w:fill="FFFFFF"/>
        </w:rPr>
        <w:t>ingestion</w:t>
      </w:r>
      <w:r w:rsidR="00F80C78">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&lt;EndNote&gt;&lt;Cite&gt;&lt;Author&gt;Chivato&lt;/Author&gt;&lt;Year&gt;1996&lt;/Year&gt;&lt;RecNum&gt;62&lt;/RecNum&gt;&lt;DisplayText&gt;(Chivato et al., 1996; Cohen et al., 1979)&lt;/DisplayText&gt;&lt;record&gt;&lt;rec-number&gt;62&lt;/rec-number&gt;&lt;foreign-keys&gt;&lt;key app="EN" db-id="tdz2dxda7d9zpsere5vps09wvftsz5xrwvx9" timestamp="1391025749"&gt;62&lt;/key&gt;&lt;/foreign-keys&gt;&lt;ref-type name="Journal Article"&gt;17&lt;/ref-type&gt;&lt;contributors&gt;&lt;authors&gt;&lt;author&gt;Chivato, T&lt;/author&gt;&lt;author&gt;Juan, F&lt;/author&gt;&lt;author&gt;Montoro, A&lt;/author&gt;&lt;author&gt;Laguna, R&lt;/author&gt;&lt;/authors&gt;&lt;/contributors&gt;&lt;titles&gt;&lt;title&gt;Anaphylaxis induced by ingestion of a pollen compound&lt;/title&gt;&lt;secondary-title&gt;Journal of investigational allergology &amp;amp; clinical immunology: official organ of the International Association of Asthmology (INTERASMA) and Sociedad Latinoamericana de Alergia e Inmunología&lt;/secondary-title&gt;&lt;/titles&gt;&lt;periodical&gt;&lt;full-title&gt;Journal of investigational allergology &amp;amp; clinical immunology: official organ of the International Association of Asthmology (INTERASMA) and Sociedad Latinoamericana de Alergia e Inmunología&lt;/full-title&gt;&lt;/periodical&gt;&lt;pages&gt;208&lt;/pages&gt;&lt;volume&gt;6&lt;/volume&gt;&lt;number&gt;3&lt;/number&gt;&lt;dates&gt;&lt;year&gt;1996&lt;/year&gt;&lt;/dates&gt;&lt;isbn&gt;1018-9068&lt;/isbn&gt;&lt;urls&gt;&lt;/urls&gt;&lt;/record&gt;&lt;/Cite&gt;&lt;Cite&gt;&lt;Author&gt;Cohen&lt;/Author&gt;&lt;Year&gt;1979&lt;/Year&gt;&lt;RecNum&gt;7&lt;/RecNum&gt;&lt;record&gt;&lt;rec-number&gt;7&lt;/rec-number&gt;&lt;foreign-keys&gt;&lt;key app="EN" db-id="tdz2dxda7d9zpsere5vps09wvftsz5xrwvx9" timestamp="1387474794"&gt;7&lt;/key&gt;&lt;/foreign-keys&gt;&lt;ref-type name="Journal Article"&gt;17&lt;/ref-type&gt;&lt;contributors&gt;&lt;authors&gt;&lt;author&gt;Cohen, Steven H&lt;/author&gt;&lt;author&gt;Yunginger, John W&lt;/author&gt;&lt;author&gt;Rosenberg, Neil&lt;/author&gt;&lt;author&gt;Fink, Jordan N&lt;/author&gt;&lt;/authors&gt;&lt;/contributors&gt;&lt;titles&gt;&lt;title&gt;Acute allergic reaction after composite pollen ingestion&lt;/title&gt;&lt;secondary-title&gt;Journal of Allergy and Clinical Immunology&lt;/secondary-title&gt;&lt;/titles&gt;&lt;periodical&gt;&lt;full-title&gt;Journal of Allergy and Clinical Immunology&lt;/full-title&gt;&lt;/periodical&gt;&lt;pages&gt;270-274&lt;/pages&gt;&lt;volume&gt;64&lt;/volume&gt;&lt;number&gt;4&lt;/number&gt;&lt;dates&gt;&lt;year&gt;1979&lt;/year&gt;&lt;/dates&gt;&lt;isbn&gt;0091-6749&lt;/isbn&gt;&lt;urls&gt;&lt;/urls&gt;&lt;/record&gt;&lt;/Cite&gt;&lt;/EndNote&gt;</w:instrText>
      </w:r>
      <w:r w:rsidR="00222E77">
        <w:rPr>
          <w:rFonts w:cs="Times New Roman"/>
          <w:color w:val="000000"/>
          <w:szCs w:val="24"/>
          <w:shd w:val="clear" w:color="auto" w:fill="FFFFFF"/>
        </w:rPr>
        <w:fldChar w:fldCharType="separate"/>
      </w:r>
      <w:r w:rsidR="00E576AA">
        <w:rPr>
          <w:rFonts w:cs="Times New Roman"/>
          <w:noProof/>
          <w:color w:val="000000"/>
          <w:szCs w:val="24"/>
          <w:shd w:val="clear" w:color="auto" w:fill="FFFFFF"/>
        </w:rPr>
        <w:t>(</w:t>
      </w:r>
      <w:hyperlink w:anchor="_ENREF_5" w:tooltip="Chivato, 1996 #62" w:history="1">
        <w:r w:rsidR="00637C89">
          <w:rPr>
            <w:rFonts w:cs="Times New Roman"/>
            <w:noProof/>
            <w:color w:val="000000"/>
            <w:szCs w:val="24"/>
            <w:shd w:val="clear" w:color="auto" w:fill="FFFFFF"/>
          </w:rPr>
          <w:t>Chivato et al., 1996</w:t>
        </w:r>
      </w:hyperlink>
      <w:r w:rsidR="00E576AA">
        <w:rPr>
          <w:rFonts w:cs="Times New Roman"/>
          <w:noProof/>
          <w:color w:val="000000"/>
          <w:szCs w:val="24"/>
          <w:shd w:val="clear" w:color="auto" w:fill="FFFFFF"/>
        </w:rPr>
        <w:t xml:space="preserve">; </w:t>
      </w:r>
      <w:hyperlink w:anchor="_ENREF_8" w:tooltip="Cohen, 1979 #7" w:history="1">
        <w:r w:rsidR="00637C89">
          <w:rPr>
            <w:rFonts w:cs="Times New Roman"/>
            <w:noProof/>
            <w:color w:val="000000"/>
            <w:szCs w:val="24"/>
            <w:shd w:val="clear" w:color="auto" w:fill="FFFFFF"/>
          </w:rPr>
          <w:t>Cohen et al., 1979</w:t>
        </w:r>
      </w:hyperlink>
      <w:r w:rsidR="00E576AA">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Pr>
          <w:rFonts w:cs="Times New Roman"/>
          <w:color w:val="000000"/>
          <w:szCs w:val="24"/>
          <w:shd w:val="clear" w:color="auto" w:fill="FFFFFF"/>
        </w:rPr>
        <w:t>.</w:t>
      </w:r>
      <w:r w:rsidR="00A273CD">
        <w:rPr>
          <w:rFonts w:cs="Times New Roman"/>
          <w:color w:val="000000"/>
          <w:szCs w:val="24"/>
          <w:shd w:val="clear" w:color="auto" w:fill="FFFFFF"/>
        </w:rPr>
        <w:t xml:space="preserve"> </w:t>
      </w:r>
      <w:r w:rsidR="00236D3D">
        <w:rPr>
          <w:rFonts w:cs="Times New Roman"/>
          <w:color w:val="000000"/>
          <w:szCs w:val="24"/>
          <w:shd w:val="clear" w:color="auto" w:fill="FFFFFF"/>
        </w:rPr>
        <w:t>Some individuals</w:t>
      </w:r>
      <w:r>
        <w:rPr>
          <w:rFonts w:cs="Times New Roman"/>
          <w:color w:val="000000"/>
          <w:szCs w:val="24"/>
          <w:shd w:val="clear" w:color="auto" w:fill="FFFFFF"/>
        </w:rPr>
        <w:t>,</w:t>
      </w:r>
      <w:r w:rsidR="00A273CD">
        <w:rPr>
          <w:rFonts w:cs="Times New Roman"/>
          <w:color w:val="000000"/>
          <w:szCs w:val="24"/>
          <w:shd w:val="clear" w:color="auto" w:fill="FFFFFF"/>
        </w:rPr>
        <w:t xml:space="preserve"> </w:t>
      </w:r>
      <w:r>
        <w:rPr>
          <w:rFonts w:cs="Times New Roman"/>
          <w:color w:val="000000"/>
          <w:szCs w:val="24"/>
          <w:shd w:val="clear" w:color="auto" w:fill="FFFFFF"/>
        </w:rPr>
        <w:t xml:space="preserve">especially children, </w:t>
      </w:r>
      <w:r w:rsidR="001611EA">
        <w:rPr>
          <w:rFonts w:cs="Times New Roman"/>
          <w:color w:val="000000"/>
          <w:szCs w:val="24"/>
          <w:shd w:val="clear" w:color="auto" w:fill="FFFFFF"/>
        </w:rPr>
        <w:t xml:space="preserve">may </w:t>
      </w:r>
      <w:r>
        <w:rPr>
          <w:rFonts w:cs="Times New Roman"/>
          <w:color w:val="000000"/>
          <w:szCs w:val="24"/>
          <w:shd w:val="clear" w:color="auto" w:fill="FFFFFF"/>
        </w:rPr>
        <w:t xml:space="preserve">use hands loaded with </w:t>
      </w:r>
      <w:r w:rsidR="00A94765">
        <w:rPr>
          <w:rFonts w:cs="Times New Roman"/>
          <w:color w:val="000000"/>
          <w:szCs w:val="24"/>
          <w:shd w:val="clear" w:color="auto" w:fill="FFFFFF"/>
        </w:rPr>
        <w:t xml:space="preserve">pollen </w:t>
      </w:r>
      <w:r>
        <w:rPr>
          <w:rFonts w:cs="Times New Roman"/>
          <w:color w:val="000000"/>
          <w:szCs w:val="24"/>
          <w:shd w:val="clear" w:color="auto" w:fill="FFFFFF"/>
        </w:rPr>
        <w:t xml:space="preserve">to touch the mouth, </w:t>
      </w:r>
      <w:r w:rsidR="00236D3D">
        <w:rPr>
          <w:rFonts w:cs="Times New Roman"/>
          <w:color w:val="000000"/>
          <w:szCs w:val="24"/>
          <w:shd w:val="clear" w:color="auto" w:fill="FFFFFF"/>
        </w:rPr>
        <w:t>and this may</w:t>
      </w:r>
      <w:r>
        <w:rPr>
          <w:rFonts w:cs="Times New Roman"/>
          <w:color w:val="000000"/>
          <w:szCs w:val="24"/>
          <w:shd w:val="clear" w:color="auto" w:fill="FFFFFF"/>
        </w:rPr>
        <w:t xml:space="preserve"> cause unintentional ingestion of pollen</w:t>
      </w:r>
      <w:r w:rsidR="00DF1153">
        <w:rPr>
          <w:rFonts w:cs="Times New Roman"/>
          <w:color w:val="000000"/>
          <w:szCs w:val="24"/>
          <w:shd w:val="clear" w:color="auto" w:fill="FFFFFF"/>
        </w:rPr>
        <w:t xml:space="preserve"> grains</w:t>
      </w:r>
      <w:r>
        <w:rPr>
          <w:rFonts w:cs="Times New Roman"/>
          <w:color w:val="000000"/>
          <w:szCs w:val="24"/>
          <w:shd w:val="clear" w:color="auto" w:fill="FFFFFF"/>
        </w:rPr>
        <w:t xml:space="preserve">. This effect may </w:t>
      </w:r>
      <w:r w:rsidR="00236D3D">
        <w:rPr>
          <w:rFonts w:cs="Times New Roman"/>
          <w:color w:val="000000"/>
          <w:szCs w:val="24"/>
          <w:shd w:val="clear" w:color="auto" w:fill="FFFFFF"/>
        </w:rPr>
        <w:t xml:space="preserve">in general </w:t>
      </w:r>
      <w:r>
        <w:rPr>
          <w:rFonts w:cs="Times New Roman"/>
          <w:color w:val="000000"/>
          <w:szCs w:val="24"/>
          <w:shd w:val="clear" w:color="auto" w:fill="FFFFFF"/>
        </w:rPr>
        <w:t>be neglected when we consider exposure</w:t>
      </w:r>
      <w:r w:rsidR="00236D3D">
        <w:rPr>
          <w:rFonts w:cs="Times New Roman"/>
          <w:color w:val="000000"/>
          <w:szCs w:val="24"/>
          <w:shd w:val="clear" w:color="auto" w:fill="FFFFFF"/>
        </w:rPr>
        <w:t>s</w:t>
      </w:r>
      <w:r>
        <w:rPr>
          <w:rFonts w:cs="Times New Roman"/>
          <w:color w:val="000000"/>
          <w:szCs w:val="24"/>
          <w:shd w:val="clear" w:color="auto" w:fill="FFFFFF"/>
        </w:rPr>
        <w:t xml:space="preserve"> </w:t>
      </w:r>
      <w:r w:rsidR="00236D3D">
        <w:rPr>
          <w:rFonts w:cs="Times New Roman"/>
          <w:color w:val="000000"/>
          <w:szCs w:val="24"/>
          <w:shd w:val="clear" w:color="auto" w:fill="FFFFFF"/>
        </w:rPr>
        <w:t>of</w:t>
      </w:r>
      <w:r>
        <w:rPr>
          <w:rFonts w:cs="Times New Roman"/>
          <w:color w:val="000000"/>
          <w:szCs w:val="24"/>
          <w:shd w:val="clear" w:color="auto" w:fill="FFFFFF"/>
        </w:rPr>
        <w:t xml:space="preserve"> </w:t>
      </w:r>
      <w:proofErr w:type="spellStart"/>
      <w:r>
        <w:rPr>
          <w:rFonts w:cs="Times New Roman"/>
          <w:color w:val="000000"/>
          <w:szCs w:val="24"/>
          <w:shd w:val="clear" w:color="auto" w:fill="FFFFFF"/>
        </w:rPr>
        <w:t>adults</w:t>
      </w:r>
      <w:proofErr w:type="gramStart"/>
      <w:r>
        <w:rPr>
          <w:rFonts w:cs="Times New Roman"/>
          <w:color w:val="000000"/>
          <w:szCs w:val="24"/>
          <w:shd w:val="clear" w:color="auto" w:fill="FFFFFF"/>
        </w:rPr>
        <w:t>.</w:t>
      </w:r>
      <w:r w:rsidR="00FC1F49">
        <w:rPr>
          <w:rFonts w:cs="Times New Roman"/>
          <w:color w:val="000000"/>
          <w:szCs w:val="24"/>
          <w:shd w:val="clear" w:color="auto" w:fill="FFFFFF"/>
        </w:rPr>
        <w:t>.</w:t>
      </w:r>
      <w:proofErr w:type="gramEnd"/>
      <w:r w:rsidR="00FC1F49">
        <w:rPr>
          <w:rFonts w:cs="Times New Roman"/>
          <w:color w:val="000000"/>
          <w:szCs w:val="24"/>
          <w:shd w:val="clear" w:color="auto" w:fill="FFFFFF"/>
        </w:rPr>
        <w:t>The</w:t>
      </w:r>
      <w:proofErr w:type="spellEnd"/>
      <w:r w:rsidR="00FC1F49">
        <w:rPr>
          <w:rFonts w:cs="Times New Roman"/>
          <w:color w:val="000000"/>
          <w:szCs w:val="24"/>
          <w:shd w:val="clear" w:color="auto" w:fill="FFFFFF"/>
        </w:rPr>
        <w:t xml:space="preserve"> equation </w:t>
      </w:r>
      <w:r w:rsidR="00222E77">
        <w:rPr>
          <w:rFonts w:cs="Times New Roman"/>
          <w:color w:val="000000"/>
          <w:szCs w:val="24"/>
          <w:shd w:val="clear" w:color="auto" w:fill="FFFFFF"/>
        </w:rPr>
        <w:fldChar w:fldCharType="begin"/>
      </w:r>
      <w:r w:rsidR="00FC1F49">
        <w:rPr>
          <w:rFonts w:cs="Times New Roman"/>
          <w:color w:val="000000"/>
          <w:szCs w:val="24"/>
          <w:shd w:val="clear" w:color="auto" w:fill="FFFFFF"/>
        </w:rPr>
        <w:instrText xml:space="preserve"> GOTOBUTTON ZEqnNum501496  \* MERGEFORMAT </w:instrText>
      </w:r>
      <w:r w:rsidR="00222E77">
        <w:rPr>
          <w:rFonts w:cs="Times New Roman"/>
          <w:color w:val="000000"/>
          <w:szCs w:val="24"/>
          <w:shd w:val="clear" w:color="auto" w:fill="FFFFFF"/>
        </w:rPr>
        <w:fldChar w:fldCharType="begin"/>
      </w:r>
      <w:r w:rsidR="00FC1F49">
        <w:rPr>
          <w:rFonts w:cs="Times New Roman"/>
          <w:color w:val="000000"/>
          <w:szCs w:val="24"/>
          <w:shd w:val="clear" w:color="auto" w:fill="FFFFFF"/>
        </w:rPr>
        <w:instrText xml:space="preserve"> REF ZEqnNum501496 \* Charformat \! \* MERGEFORMAT </w:instrText>
      </w:r>
      <w:r w:rsidR="00222E77">
        <w:rPr>
          <w:rFonts w:cs="Times New Roman"/>
          <w:color w:val="000000"/>
          <w:szCs w:val="24"/>
          <w:shd w:val="clear" w:color="auto" w:fill="FFFFFF"/>
        </w:rPr>
        <w:fldChar w:fldCharType="separate"/>
      </w:r>
      <w:r w:rsidR="00222E77" w:rsidRPr="00B874A0">
        <w:rPr>
          <w:rFonts w:cs="Times New Roman"/>
          <w:color w:val="000000"/>
          <w:szCs w:val="24"/>
          <w:shd w:val="clear" w:color="auto" w:fill="FFFFFF"/>
        </w:rPr>
        <w:instrText>(2.23)</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FC1F49">
        <w:rPr>
          <w:rFonts w:cs="Times New Roman"/>
          <w:color w:val="000000"/>
          <w:szCs w:val="24"/>
          <w:shd w:val="clear" w:color="auto" w:fill="FFFFFF"/>
        </w:rPr>
        <w:t xml:space="preserve"> shows this relationship.</w:t>
      </w:r>
    </w:p>
    <w:p w:rsidR="00222E77" w:rsidRDefault="00222E77">
      <w:pPr>
        <w:pStyle w:val="ab"/>
        <w:spacing w:beforeLines="96" w:before="230" w:afterLines="120" w:after="288"/>
        <w:ind w:left="0" w:firstLine="720"/>
        <w:mirrorIndents/>
        <w:rPr>
          <w:rFonts w:cs="Times New Roman"/>
          <w:color w:val="000000"/>
          <w:szCs w:val="24"/>
          <w:shd w:val="clear" w:color="auto" w:fill="FFFFFF"/>
        </w:rPr>
      </w:pPr>
    </w:p>
    <w:p w:rsidR="00222E77" w:rsidRDefault="00DA1F97">
      <w:pPr>
        <w:pStyle w:val="MTDisplayEquation"/>
        <w:spacing w:beforeLines="96" w:before="230" w:afterLines="120" w:after="288"/>
        <w:ind w:firstLine="720"/>
        <w:rPr>
          <w:shd w:val="clear" w:color="auto" w:fill="FFFFFF"/>
        </w:rPr>
      </w:pPr>
      <w:r>
        <w:rPr>
          <w:shd w:val="clear" w:color="auto" w:fill="FFFFFF"/>
        </w:rPr>
        <w:tab/>
      </w:r>
      <w:r w:rsidR="00FC1F49" w:rsidRPr="00FC1F49">
        <w:rPr>
          <w:position w:val="-24"/>
          <w:shd w:val="clear" w:color="auto" w:fill="FFFFFF"/>
        </w:rPr>
        <w:object w:dxaOrig="3700" w:dyaOrig="620">
          <v:shape id="_x0000_i1074" type="#_x0000_t75" style="width:183.6pt;height:30pt" o:ole="">
            <v:imagedata r:id="rId107" o:title=""/>
          </v:shape>
          <o:OLEObject Type="Embed" ProgID="Equation.DSMT4" ShapeID="_x0000_i1074" DrawAspect="Content" ObjectID="_1456178963" r:id="rId108"/>
        </w:object>
      </w:r>
      <w:r w:rsidR="00F80C78">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C91263">
        <w:fldChar w:fldCharType="begin"/>
      </w:r>
      <w:r w:rsidR="00C91263">
        <w:instrText xml:space="preserve"> SEQ MTEqn \h \* MERGEFORMAT </w:instrText>
      </w:r>
      <w:r w:rsidR="00C91263">
        <w:fldChar w:fldCharType="end"/>
      </w:r>
      <w:bookmarkStart w:id="52" w:name="ZEqnNum501496"/>
      <w:r w:rsidR="006C6599">
        <w:rPr>
          <w:shd w:val="clear" w:color="auto" w:fill="FFFFFF"/>
        </w:rPr>
        <w:instrText>(</w:instrText>
      </w:r>
      <w:fldSimple w:instr=" SEQ MTChap \c \* Arabic \* MERGEFORMAT ">
        <w:r w:rsidR="00222E77" w:rsidRPr="00B874A0">
          <w:rPr>
            <w:noProof/>
            <w:shd w:val="clear" w:color="auto" w:fill="FFFFFF"/>
          </w:rPr>
          <w:instrText>2</w:instrText>
        </w:r>
      </w:fldSimple>
      <w:r w:rsidR="006C6599">
        <w:rPr>
          <w:shd w:val="clear" w:color="auto" w:fill="FFFFFF"/>
        </w:rPr>
        <w:instrText>.</w:instrText>
      </w:r>
      <w:fldSimple w:instr=" SEQ MTEqn \c \* Arabic \* MERGEFORMAT ">
        <w:r w:rsidR="00222E77" w:rsidRPr="00B874A0">
          <w:rPr>
            <w:noProof/>
            <w:shd w:val="clear" w:color="auto" w:fill="FFFFFF"/>
          </w:rPr>
          <w:instrText>23</w:instrText>
        </w:r>
      </w:fldSimple>
      <w:r w:rsidR="006C6599">
        <w:rPr>
          <w:shd w:val="clear" w:color="auto" w:fill="FFFFFF"/>
        </w:rPr>
        <w:instrText>)</w:instrText>
      </w:r>
      <w:bookmarkEnd w:id="52"/>
      <w:r w:rsidR="00222E77">
        <w:rPr>
          <w:shd w:val="clear" w:color="auto" w:fill="FFFFFF"/>
        </w:rPr>
        <w:fldChar w:fldCharType="end"/>
      </w:r>
    </w:p>
    <w:p w:rsidR="00222E77" w:rsidRDefault="00DA1F97">
      <w:pPr>
        <w:spacing w:beforeLines="96" w:before="230" w:afterLines="120" w:after="288"/>
        <w:ind w:firstLine="720"/>
      </w:pPr>
      <w:r w:rsidRPr="00B1789F">
        <w:rPr>
          <w:rFonts w:hint="eastAsia"/>
        </w:rPr>
        <w:t>Where</w:t>
      </w:r>
      <w:r>
        <w:t xml:space="preserve"> </w:t>
      </w:r>
    </w:p>
    <w:p w:rsidR="00222E77" w:rsidRDefault="00CE4331">
      <w:pPr>
        <w:pStyle w:val="ab"/>
        <w:numPr>
          <w:ilvl w:val="0"/>
          <w:numId w:val="12"/>
        </w:numPr>
        <w:spacing w:beforeLines="96" w:before="230" w:afterLines="120" w:after="288"/>
        <w:ind w:left="1710" w:hanging="570"/>
      </w:pPr>
      <w:proofErr w:type="spellStart"/>
      <w:r w:rsidRPr="00CE4331">
        <w:rPr>
          <w:rFonts w:cs="Times New Roman"/>
          <w:i/>
          <w:color w:val="000000"/>
          <w:szCs w:val="24"/>
          <w:shd w:val="clear" w:color="auto" w:fill="FFFFFF"/>
        </w:rPr>
        <w:t>E</w:t>
      </w:r>
      <w:r w:rsidRPr="00CE4331">
        <w:rPr>
          <w:rFonts w:cs="Times New Roman"/>
          <w:i/>
          <w:color w:val="000000"/>
          <w:szCs w:val="24"/>
          <w:shd w:val="clear" w:color="auto" w:fill="FFFFFF"/>
          <w:vertAlign w:val="subscript"/>
        </w:rPr>
        <w:t>ingest</w:t>
      </w:r>
      <w:proofErr w:type="spellEnd"/>
      <w:r w:rsidR="00DA1F97" w:rsidRPr="002B4AD8">
        <w:rPr>
          <w:rFonts w:cs="Times New Roman"/>
          <w:color w:val="000000"/>
          <w:szCs w:val="24"/>
          <w:shd w:val="clear" w:color="auto" w:fill="FFFFFF"/>
        </w:rPr>
        <w:t xml:space="preserve"> is the </w:t>
      </w:r>
      <w:r w:rsidR="00DA1F97">
        <w:rPr>
          <w:rFonts w:cs="Times New Roman"/>
          <w:color w:val="000000"/>
          <w:szCs w:val="24"/>
          <w:shd w:val="clear" w:color="auto" w:fill="FFFFFF"/>
        </w:rPr>
        <w:t>ingestion</w:t>
      </w:r>
      <w:r w:rsidR="00DA1F97" w:rsidRPr="002B4AD8">
        <w:rPr>
          <w:rFonts w:cs="Times New Roman"/>
          <w:color w:val="000000"/>
          <w:szCs w:val="24"/>
          <w:shd w:val="clear" w:color="auto" w:fill="FFFFFF"/>
        </w:rPr>
        <w:t xml:space="preserve"> exposure</w:t>
      </w:r>
      <w:r w:rsidR="00DA1F97">
        <w:rPr>
          <w:rFonts w:cs="Times New Roman"/>
          <w:color w:val="000000"/>
          <w:szCs w:val="24"/>
          <w:shd w:val="clear" w:color="auto" w:fill="FFFFFF"/>
        </w:rPr>
        <w:t>,</w:t>
      </w:r>
      <w:r w:rsidR="00DA1F97" w:rsidRPr="00DA1F97">
        <w:rPr>
          <w:rFonts w:cs="Times New Roman"/>
          <w:color w:val="000000"/>
          <w:szCs w:val="24"/>
          <w:shd w:val="clear" w:color="auto" w:fill="FFFFFF"/>
        </w:rPr>
        <w:t xml:space="preserve"> </w:t>
      </w:r>
      <w:r w:rsidR="00DA1F97">
        <w:rPr>
          <w:rFonts w:cs="Times New Roman"/>
          <w:color w:val="000000"/>
          <w:szCs w:val="24"/>
          <w:shd w:val="clear" w:color="auto" w:fill="FFFFFF"/>
        </w:rPr>
        <w:t>t</w:t>
      </w:r>
      <w:r w:rsidR="00DA1F97" w:rsidRPr="002B4AD8">
        <w:rPr>
          <w:rFonts w:cs="Times New Roman"/>
          <w:color w:val="000000"/>
          <w:szCs w:val="24"/>
          <w:shd w:val="clear" w:color="auto" w:fill="FFFFFF"/>
        </w:rPr>
        <w:t xml:space="preserve">he mass of the pollen </w:t>
      </w:r>
      <w:r w:rsidR="00DA1F97">
        <w:rPr>
          <w:rFonts w:cs="Times New Roman"/>
          <w:color w:val="000000"/>
          <w:szCs w:val="24"/>
          <w:shd w:val="clear" w:color="auto" w:fill="FFFFFF"/>
        </w:rPr>
        <w:t>intake through ingestion</w:t>
      </w:r>
      <w:r w:rsidR="00782F8F">
        <w:rPr>
          <w:rFonts w:cs="Times New Roman"/>
          <w:color w:val="000000"/>
          <w:szCs w:val="24"/>
          <w:shd w:val="clear" w:color="auto" w:fill="FFFFFF"/>
        </w:rPr>
        <w:t xml:space="preserve"> </w:t>
      </w:r>
    </w:p>
    <w:p w:rsidR="00222E77" w:rsidRDefault="00CE4331">
      <w:pPr>
        <w:pStyle w:val="ab"/>
        <w:numPr>
          <w:ilvl w:val="0"/>
          <w:numId w:val="12"/>
        </w:numPr>
        <w:spacing w:beforeLines="96" w:before="230" w:afterLines="120" w:after="288"/>
        <w:ind w:left="1710" w:hanging="570"/>
      </w:pPr>
      <w:r w:rsidRPr="00CE4331">
        <w:rPr>
          <w:rFonts w:cs="Times New Roman"/>
          <w:i/>
          <w:color w:val="000000"/>
          <w:szCs w:val="24"/>
          <w:shd w:val="clear" w:color="auto" w:fill="FFFFFF"/>
        </w:rPr>
        <w:t>M</w:t>
      </w:r>
      <w:r w:rsidR="0060220B">
        <w:rPr>
          <w:rFonts w:cs="Times New Roman"/>
          <w:color w:val="000000"/>
          <w:szCs w:val="24"/>
          <w:shd w:val="clear" w:color="auto" w:fill="FFFFFF"/>
        </w:rPr>
        <w:t xml:space="preserve"> </w:t>
      </w:r>
      <w:r w:rsidR="00DA1F97">
        <w:rPr>
          <w:rFonts w:cs="Times New Roman"/>
          <w:color w:val="000000"/>
          <w:szCs w:val="24"/>
          <w:shd w:val="clear" w:color="auto" w:fill="FFFFFF"/>
        </w:rPr>
        <w:t>t</w:t>
      </w:r>
      <w:r w:rsidR="00DA1F97" w:rsidRPr="002B4AD8">
        <w:rPr>
          <w:rFonts w:cs="Times New Roman"/>
          <w:color w:val="000000"/>
          <w:szCs w:val="24"/>
          <w:shd w:val="clear" w:color="auto" w:fill="FFFFFF"/>
        </w:rPr>
        <w:t xml:space="preserve">he </w:t>
      </w:r>
      <w:r w:rsidR="00FC1F49">
        <w:rPr>
          <w:rFonts w:cs="Times New Roman"/>
          <w:color w:val="000000"/>
          <w:szCs w:val="24"/>
          <w:shd w:val="clear" w:color="auto" w:fill="FFFFFF"/>
        </w:rPr>
        <w:t xml:space="preserve">total </w:t>
      </w:r>
      <w:r w:rsidR="00DA1F97" w:rsidRPr="002B4AD8">
        <w:rPr>
          <w:rFonts w:cs="Times New Roman"/>
          <w:color w:val="000000"/>
          <w:szCs w:val="24"/>
          <w:shd w:val="clear" w:color="auto" w:fill="FFFFFF"/>
        </w:rPr>
        <w:t>mass of the pollen on the skin surface</w:t>
      </w:r>
      <w:r w:rsidR="00FC1F49">
        <w:rPr>
          <w:rFonts w:cs="Times New Roman"/>
          <w:color w:val="000000"/>
          <w:szCs w:val="24"/>
          <w:shd w:val="clear" w:color="auto" w:fill="FFFFFF"/>
        </w:rPr>
        <w:t>(</w:t>
      </w:r>
      <w:proofErr w:type="spellStart"/>
      <w:r w:rsidR="00897E90" w:rsidRPr="00897E90">
        <w:rPr>
          <w:rFonts w:cs="Times New Roman"/>
          <w:i/>
          <w:color w:val="000000"/>
          <w:szCs w:val="24"/>
          <w:shd w:val="clear" w:color="auto" w:fill="FFFFFF"/>
        </w:rPr>
        <w:t>M</w:t>
      </w:r>
      <w:r w:rsidR="00897E90" w:rsidRPr="00897E90">
        <w:rPr>
          <w:rFonts w:cs="Times New Roman"/>
          <w:i/>
          <w:color w:val="000000"/>
          <w:szCs w:val="24"/>
          <w:shd w:val="clear" w:color="auto" w:fill="FFFFFF"/>
          <w:vertAlign w:val="subscript"/>
        </w:rPr>
        <w:t>indoor</w:t>
      </w:r>
      <w:r w:rsidR="00897E90" w:rsidRPr="00897E90">
        <w:rPr>
          <w:rFonts w:cs="Times New Roman"/>
          <w:i/>
          <w:color w:val="000000"/>
          <w:szCs w:val="24"/>
          <w:shd w:val="clear" w:color="auto" w:fill="FFFFFF"/>
        </w:rPr>
        <w:t>+M</w:t>
      </w:r>
      <w:r w:rsidR="00897E90" w:rsidRPr="00897E90">
        <w:rPr>
          <w:rFonts w:cs="Times New Roman"/>
          <w:i/>
          <w:color w:val="000000"/>
          <w:szCs w:val="24"/>
          <w:shd w:val="clear" w:color="auto" w:fill="FFFFFF"/>
          <w:vertAlign w:val="subscript"/>
        </w:rPr>
        <w:t>outdoor</w:t>
      </w:r>
      <w:proofErr w:type="spellEnd"/>
      <w:r w:rsidR="00FC1F49">
        <w:rPr>
          <w:rFonts w:cs="Times New Roman"/>
          <w:color w:val="000000"/>
          <w:szCs w:val="24"/>
          <w:shd w:val="clear" w:color="auto" w:fill="FFFFFF"/>
        </w:rPr>
        <w:t>)</w:t>
      </w:r>
      <w:r w:rsidR="00E85049">
        <w:rPr>
          <w:rFonts w:cs="Times New Roman"/>
          <w:color w:val="000000"/>
          <w:szCs w:val="24"/>
          <w:shd w:val="clear" w:color="auto" w:fill="FFFFFF"/>
        </w:rPr>
        <w:t xml:space="preserve"> (pollen</w:t>
      </w:r>
      <w:r w:rsidR="00973EFF">
        <w:rPr>
          <w:rFonts w:cs="Times New Roman"/>
          <w:color w:val="000000"/>
          <w:szCs w:val="24"/>
          <w:shd w:val="clear" w:color="auto" w:fill="FFFFFF"/>
        </w:rPr>
        <w:t xml:space="preserve"> grains</w:t>
      </w:r>
      <w:r w:rsidR="00E85049">
        <w:rPr>
          <w:rFonts w:cs="Times New Roman"/>
          <w:color w:val="000000"/>
          <w:szCs w:val="24"/>
          <w:shd w:val="clear" w:color="auto" w:fill="FFFFFF"/>
        </w:rPr>
        <w:t>/m</w:t>
      </w:r>
      <w:r w:rsidR="00E85049">
        <w:rPr>
          <w:rFonts w:cs="Times New Roman"/>
          <w:color w:val="000000"/>
          <w:szCs w:val="24"/>
          <w:shd w:val="clear" w:color="auto" w:fill="FFFFFF"/>
          <w:vertAlign w:val="superscript"/>
        </w:rPr>
        <w:t>2</w:t>
      </w:r>
      <w:r w:rsidR="00E85049">
        <w:rPr>
          <w:rFonts w:cs="Times New Roman"/>
          <w:color w:val="000000"/>
          <w:szCs w:val="24"/>
          <w:shd w:val="clear" w:color="auto" w:fill="FFFFFF"/>
        </w:rPr>
        <w:t>)</w:t>
      </w:r>
    </w:p>
    <w:p w:rsidR="00222E77" w:rsidRDefault="00CE4331">
      <w:pPr>
        <w:pStyle w:val="ab"/>
        <w:numPr>
          <w:ilvl w:val="0"/>
          <w:numId w:val="12"/>
        </w:numPr>
        <w:spacing w:beforeLines="96" w:before="230" w:afterLines="120" w:after="288"/>
        <w:ind w:left="1710" w:hanging="570"/>
      </w:pPr>
      <w:r w:rsidRPr="00CE4331">
        <w:rPr>
          <w:rFonts w:cs="Times New Roman"/>
          <w:i/>
          <w:color w:val="000000"/>
          <w:szCs w:val="24"/>
          <w:shd w:val="clear" w:color="auto" w:fill="FFFFFF"/>
        </w:rPr>
        <w:t>S</w:t>
      </w:r>
      <w:r w:rsidRPr="00CE4331">
        <w:rPr>
          <w:rFonts w:cs="Times New Roman"/>
          <w:i/>
          <w:color w:val="000000"/>
          <w:szCs w:val="24"/>
          <w:shd w:val="clear" w:color="auto" w:fill="FFFFFF"/>
          <w:vertAlign w:val="subscript"/>
        </w:rPr>
        <w:t>a</w:t>
      </w:r>
      <w:r w:rsidRPr="00CE4331">
        <w:rPr>
          <w:rFonts w:cs="Times New Roman"/>
          <w:i/>
          <w:color w:val="000000"/>
          <w:szCs w:val="24"/>
          <w:shd w:val="clear" w:color="auto" w:fill="FFFFFF"/>
        </w:rPr>
        <w:t xml:space="preserve"> </w:t>
      </w:r>
      <w:r w:rsidR="008152B4">
        <w:rPr>
          <w:rFonts w:cs="Times New Roman"/>
          <w:color w:val="000000"/>
          <w:szCs w:val="24"/>
          <w:shd w:val="clear" w:color="auto" w:fill="FFFFFF"/>
        </w:rPr>
        <w:t xml:space="preserve">is </w:t>
      </w:r>
      <w:r w:rsidR="00DA1F97" w:rsidRPr="002B4AD8">
        <w:rPr>
          <w:rFonts w:cs="Times New Roman"/>
          <w:color w:val="000000"/>
          <w:szCs w:val="24"/>
          <w:shd w:val="clear" w:color="auto" w:fill="FFFFFF"/>
        </w:rPr>
        <w:t>the total surface of human skin</w:t>
      </w:r>
      <w:r w:rsidR="005B4CCF">
        <w:rPr>
          <w:rFonts w:cs="Times New Roman"/>
          <w:color w:val="000000"/>
          <w:szCs w:val="24"/>
          <w:shd w:val="clear" w:color="auto" w:fill="FFFFFF"/>
        </w:rPr>
        <w:t xml:space="preserve"> (m</w:t>
      </w:r>
      <w:r w:rsidR="005B4CCF">
        <w:rPr>
          <w:rFonts w:cs="Times New Roman"/>
          <w:color w:val="000000"/>
          <w:szCs w:val="24"/>
          <w:shd w:val="clear" w:color="auto" w:fill="FFFFFF"/>
          <w:vertAlign w:val="superscript"/>
        </w:rPr>
        <w:t>2</w:t>
      </w:r>
      <w:r w:rsidR="005B4CCF">
        <w:rPr>
          <w:rFonts w:cs="Times New Roman"/>
          <w:color w:val="000000"/>
          <w:szCs w:val="24"/>
          <w:shd w:val="clear" w:color="auto" w:fill="FFFFFF"/>
        </w:rPr>
        <w:t>)</w:t>
      </w:r>
    </w:p>
    <w:p w:rsidR="00222E77" w:rsidRDefault="00CE4331">
      <w:pPr>
        <w:pStyle w:val="ab"/>
        <w:numPr>
          <w:ilvl w:val="0"/>
          <w:numId w:val="12"/>
        </w:numPr>
        <w:spacing w:beforeLines="96" w:before="230" w:afterLines="120" w:after="288"/>
        <w:ind w:left="1710" w:hanging="570"/>
      </w:pPr>
      <w:r w:rsidRPr="00CE4331">
        <w:rPr>
          <w:rFonts w:cs="Times New Roman"/>
          <w:i/>
          <w:color w:val="000000"/>
          <w:szCs w:val="24"/>
          <w:shd w:val="clear" w:color="auto" w:fill="FFFFFF"/>
        </w:rPr>
        <w:t>R</w:t>
      </w:r>
      <w:r w:rsidRPr="00CE4331">
        <w:rPr>
          <w:rFonts w:cs="Times New Roman"/>
          <w:i/>
          <w:color w:val="000000"/>
          <w:szCs w:val="24"/>
          <w:shd w:val="clear" w:color="auto" w:fill="FFFFFF"/>
          <w:vertAlign w:val="subscript"/>
        </w:rPr>
        <w:t xml:space="preserve">h </w:t>
      </w:r>
      <w:r w:rsidR="00735267">
        <w:rPr>
          <w:rFonts w:cs="Times New Roman"/>
          <w:color w:val="000000"/>
          <w:szCs w:val="24"/>
          <w:shd w:val="clear" w:color="auto" w:fill="FFFFFF"/>
        </w:rPr>
        <w:t>the ratio of the hands in the total skin area</w:t>
      </w:r>
      <w:r w:rsidR="00E85049">
        <w:rPr>
          <w:rFonts w:cs="Times New Roman"/>
          <w:color w:val="000000"/>
          <w:szCs w:val="24"/>
          <w:shd w:val="clear" w:color="auto" w:fill="FFFFFF"/>
        </w:rPr>
        <w:t xml:space="preserve"> (dimensionless)</w:t>
      </w:r>
    </w:p>
    <w:p w:rsidR="00222E77" w:rsidRDefault="00CE4331">
      <w:pPr>
        <w:pStyle w:val="ab"/>
        <w:numPr>
          <w:ilvl w:val="0"/>
          <w:numId w:val="12"/>
        </w:numPr>
        <w:spacing w:beforeLines="96" w:before="230" w:afterLines="120" w:after="288"/>
        <w:ind w:left="1710" w:hanging="570"/>
      </w:pPr>
      <w:proofErr w:type="spellStart"/>
      <w:r w:rsidRPr="00CE4331">
        <w:rPr>
          <w:rFonts w:cs="Times New Roman"/>
          <w:i/>
          <w:color w:val="000000"/>
          <w:szCs w:val="24"/>
          <w:shd w:val="clear" w:color="auto" w:fill="FFFFFF"/>
        </w:rPr>
        <w:t>Fr</w:t>
      </w:r>
      <w:proofErr w:type="spellEnd"/>
      <w:r w:rsidRPr="00CE4331">
        <w:rPr>
          <w:rFonts w:cs="Times New Roman"/>
          <w:i/>
          <w:color w:val="000000"/>
          <w:szCs w:val="24"/>
          <w:shd w:val="clear" w:color="auto" w:fill="FFFFFF"/>
        </w:rPr>
        <w:t xml:space="preserve"> </w:t>
      </w:r>
      <w:r w:rsidR="00E91895" w:rsidRPr="00E91895">
        <w:rPr>
          <w:rFonts w:cs="Times New Roman"/>
          <w:color w:val="000000"/>
          <w:szCs w:val="24"/>
          <w:shd w:val="clear" w:color="auto" w:fill="FFFFFF"/>
        </w:rPr>
        <w:t xml:space="preserve">is </w:t>
      </w:r>
      <w:r w:rsidR="00A94765">
        <w:rPr>
          <w:rFonts w:cs="Times New Roman"/>
          <w:color w:val="000000"/>
          <w:szCs w:val="24"/>
          <w:shd w:val="clear" w:color="auto" w:fill="FFFFFF"/>
        </w:rPr>
        <w:t>hand-to-mouth contact</w:t>
      </w:r>
      <w:r w:rsidR="001C0B6E">
        <w:rPr>
          <w:rFonts w:cs="Times New Roman"/>
          <w:color w:val="000000"/>
          <w:szCs w:val="24"/>
          <w:shd w:val="clear" w:color="auto" w:fill="FFFFFF"/>
        </w:rPr>
        <w:t xml:space="preserve"> frequency</w:t>
      </w:r>
      <w:r w:rsidR="00973EFF">
        <w:rPr>
          <w:rFonts w:cs="Times New Roman"/>
          <w:color w:val="000000"/>
          <w:szCs w:val="24"/>
          <w:shd w:val="clear" w:color="auto" w:fill="FFFFFF"/>
        </w:rPr>
        <w:t xml:space="preserve"> </w:t>
      </w:r>
      <w:r w:rsidR="00782F8F">
        <w:rPr>
          <w:rFonts w:cs="Times New Roman"/>
          <w:color w:val="000000"/>
          <w:szCs w:val="24"/>
          <w:shd w:val="clear" w:color="auto" w:fill="FFFFFF"/>
        </w:rPr>
        <w:t>(times/hour)</w:t>
      </w:r>
    </w:p>
    <w:p w:rsidR="00222E77" w:rsidRDefault="002169D9">
      <w:pPr>
        <w:pStyle w:val="3"/>
        <w:spacing w:beforeLines="96" w:before="230" w:afterLines="120" w:after="288"/>
        <w:ind w:firstLine="720"/>
      </w:pPr>
      <w:r w:rsidRPr="002B4AD8">
        <w:lastRenderedPageBreak/>
        <w:t xml:space="preserve"> </w:t>
      </w:r>
      <w:bookmarkStart w:id="53" w:name="_Toc380964836"/>
      <w:r w:rsidR="004F7B54">
        <w:t>Exposure Calculation Method</w:t>
      </w:r>
      <w:bookmarkEnd w:id="53"/>
    </w:p>
    <w:p w:rsidR="00222E77" w:rsidRDefault="007616C1">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 xml:space="preserve">A </w:t>
      </w:r>
      <w:r w:rsidRPr="004F7B54">
        <w:rPr>
          <w:rFonts w:cs="Times New Roman"/>
          <w:color w:val="000000"/>
          <w:szCs w:val="24"/>
          <w:shd w:val="clear" w:color="auto" w:fill="FFFFFF"/>
        </w:rPr>
        <w:t>Monte</w:t>
      </w:r>
      <w:r>
        <w:rPr>
          <w:rFonts w:cs="Times New Roman"/>
          <w:color w:val="000000"/>
          <w:szCs w:val="24"/>
          <w:shd w:val="clear" w:color="auto" w:fill="FFFFFF"/>
        </w:rPr>
        <w:t xml:space="preserve"> </w:t>
      </w:r>
      <w:r w:rsidRPr="004F7B54">
        <w:rPr>
          <w:rFonts w:cs="Times New Roman"/>
          <w:color w:val="000000"/>
          <w:szCs w:val="24"/>
          <w:shd w:val="clear" w:color="auto" w:fill="FFFFFF"/>
        </w:rPr>
        <w:t xml:space="preserve">Carlo </w:t>
      </w:r>
      <w:r>
        <w:rPr>
          <w:rFonts w:cs="Times New Roman"/>
          <w:color w:val="000000"/>
          <w:szCs w:val="24"/>
          <w:shd w:val="clear" w:color="auto" w:fill="FFFFFF"/>
        </w:rPr>
        <w:t xml:space="preserve">simulation </w:t>
      </w:r>
      <w:r w:rsidRPr="004F7B54">
        <w:rPr>
          <w:rFonts w:cs="Times New Roman"/>
          <w:color w:val="000000"/>
          <w:szCs w:val="24"/>
          <w:shd w:val="clear" w:color="auto" w:fill="FFFFFF"/>
        </w:rPr>
        <w:t xml:space="preserve">method </w:t>
      </w:r>
      <w:r>
        <w:rPr>
          <w:rFonts w:cs="Times New Roman"/>
          <w:color w:val="000000"/>
          <w:szCs w:val="24"/>
          <w:shd w:val="clear" w:color="auto" w:fill="FFFFFF"/>
        </w:rPr>
        <w:t>was</w:t>
      </w:r>
      <w:r w:rsidRPr="004F7B54">
        <w:rPr>
          <w:rFonts w:cs="Times New Roman"/>
          <w:color w:val="000000"/>
          <w:szCs w:val="24"/>
          <w:shd w:val="clear" w:color="auto" w:fill="FFFFFF"/>
        </w:rPr>
        <w:t xml:space="preserve"> used to generate the exposure </w:t>
      </w:r>
      <w:r>
        <w:rPr>
          <w:rFonts w:cs="Times New Roman"/>
          <w:color w:val="000000"/>
          <w:szCs w:val="24"/>
          <w:shd w:val="clear" w:color="auto" w:fill="FFFFFF"/>
        </w:rPr>
        <w:t>estimates</w:t>
      </w:r>
      <w:r w:rsidRPr="004F7B54">
        <w:rPr>
          <w:rFonts w:cs="Times New Roman"/>
          <w:color w:val="000000"/>
          <w:szCs w:val="24"/>
          <w:shd w:val="clear" w:color="auto" w:fill="FFFFFF"/>
        </w:rPr>
        <w:t xml:space="preserve">. The activity data of </w:t>
      </w:r>
      <w:r>
        <w:rPr>
          <w:rFonts w:cs="Times New Roman"/>
          <w:color w:val="000000"/>
          <w:szCs w:val="24"/>
          <w:shd w:val="clear" w:color="auto" w:fill="FFFFFF"/>
        </w:rPr>
        <w:t>100,000</w:t>
      </w:r>
      <w:r w:rsidRPr="004F7B54">
        <w:rPr>
          <w:rFonts w:cs="Times New Roman"/>
          <w:color w:val="000000"/>
          <w:szCs w:val="24"/>
          <w:shd w:val="clear" w:color="auto" w:fill="FFFFFF"/>
        </w:rPr>
        <w:t xml:space="preserve"> </w:t>
      </w:r>
      <w:r>
        <w:rPr>
          <w:rFonts w:cs="Times New Roman"/>
          <w:color w:val="000000"/>
          <w:szCs w:val="24"/>
          <w:shd w:val="clear" w:color="auto" w:fill="FFFFFF"/>
        </w:rPr>
        <w:t>“virtual individuals”</w:t>
      </w:r>
      <w:r w:rsidRPr="004F7B54">
        <w:rPr>
          <w:rFonts w:cs="Times New Roman"/>
          <w:color w:val="000000"/>
          <w:szCs w:val="24"/>
          <w:shd w:val="clear" w:color="auto" w:fill="FFFFFF"/>
        </w:rPr>
        <w:t xml:space="preserve"> </w:t>
      </w:r>
      <w:r>
        <w:rPr>
          <w:rFonts w:cs="Times New Roman"/>
          <w:color w:val="000000"/>
          <w:szCs w:val="24"/>
          <w:shd w:val="clear" w:color="auto" w:fill="FFFFFF"/>
        </w:rPr>
        <w:t>were compiled based on corresponding exposure factor distributions and demographic data for</w:t>
      </w:r>
      <w:r w:rsidRPr="004F7B54">
        <w:rPr>
          <w:rFonts w:cs="Times New Roman"/>
          <w:color w:val="000000"/>
          <w:szCs w:val="24"/>
          <w:shd w:val="clear" w:color="auto" w:fill="FFFFFF"/>
        </w:rPr>
        <w:t xml:space="preserve"> each </w:t>
      </w:r>
      <w:r>
        <w:rPr>
          <w:rFonts w:cs="Times New Roman"/>
          <w:color w:val="000000"/>
          <w:szCs w:val="24"/>
          <w:shd w:val="clear" w:color="auto" w:fill="FFFFFF"/>
        </w:rPr>
        <w:t xml:space="preserve">climate </w:t>
      </w:r>
      <w:r w:rsidRPr="004F7B54">
        <w:rPr>
          <w:rFonts w:cs="Times New Roman"/>
          <w:color w:val="000000"/>
          <w:szCs w:val="24"/>
          <w:shd w:val="clear" w:color="auto" w:fill="FFFFFF"/>
        </w:rPr>
        <w:t>region</w:t>
      </w:r>
      <w:r w:rsidR="00B730DB">
        <w:rPr>
          <w:rFonts w:cs="Times New Roman"/>
          <w:color w:val="000000"/>
          <w:szCs w:val="24"/>
          <w:shd w:val="clear" w:color="auto" w:fill="FFFFFF"/>
        </w:rPr>
        <w:t xml:space="preserve"> </w:t>
      </w:r>
      <w:r w:rsidR="00F17E85">
        <w:rPr>
          <w:rFonts w:cs="Times New Roman"/>
          <w:color w:val="000000"/>
          <w:szCs w:val="24"/>
          <w:shd w:val="clear" w:color="auto" w:fill="FFFFFF"/>
        </w:rPr>
        <w:t>(</w:t>
      </w:r>
      <w:r w:rsidR="00222E77">
        <w:rPr>
          <w:rFonts w:cs="Times New Roman"/>
          <w:color w:val="000000"/>
          <w:szCs w:val="24"/>
          <w:shd w:val="clear" w:color="auto" w:fill="FFFFFF"/>
        </w:rPr>
        <w:fldChar w:fldCharType="begin"/>
      </w:r>
      <w:r w:rsidR="00960E08">
        <w:rPr>
          <w:rFonts w:cs="Times New Roman"/>
          <w:color w:val="000000"/>
          <w:szCs w:val="24"/>
          <w:shd w:val="clear" w:color="auto" w:fill="FFFFFF"/>
        </w:rPr>
        <w:instrText xml:space="preserve"> REF _Ref378775978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r w:rsidR="0008141F" w:rsidRPr="00CB3CE1">
        <w:rPr>
          <w:rFonts w:cs="Times New Roman"/>
          <w:color w:val="000000"/>
          <w:szCs w:val="24"/>
        </w:rPr>
        <w:t xml:space="preserve">Figure </w:t>
      </w:r>
      <w:r w:rsidR="0008141F">
        <w:rPr>
          <w:rFonts w:cs="Times New Roman"/>
          <w:noProof/>
          <w:color w:val="000000"/>
          <w:szCs w:val="24"/>
        </w:rPr>
        <w:t>8</w:t>
      </w:r>
      <w:r w:rsidR="00222E77">
        <w:rPr>
          <w:rFonts w:cs="Times New Roman"/>
          <w:color w:val="000000"/>
          <w:szCs w:val="24"/>
          <w:shd w:val="clear" w:color="auto" w:fill="FFFFFF"/>
        </w:rPr>
        <w:fldChar w:fldCharType="end"/>
      </w:r>
      <w:r w:rsidR="00F17E85">
        <w:rPr>
          <w:rFonts w:cs="Times New Roman"/>
          <w:color w:val="000000"/>
          <w:szCs w:val="24"/>
          <w:shd w:val="clear" w:color="auto" w:fill="FFFFFF"/>
        </w:rPr>
        <w:t>)</w:t>
      </w:r>
      <w:r w:rsidRPr="004F7B54">
        <w:rPr>
          <w:rFonts w:cs="Times New Roman"/>
          <w:color w:val="000000"/>
          <w:szCs w:val="24"/>
          <w:shd w:val="clear" w:color="auto" w:fill="FFFFFF"/>
        </w:rPr>
        <w:t xml:space="preserve">. </w:t>
      </w:r>
      <w:r>
        <w:rPr>
          <w:rFonts w:cs="Times New Roman"/>
          <w:color w:val="000000"/>
          <w:szCs w:val="24"/>
          <w:shd w:val="clear" w:color="auto" w:fill="FFFFFF"/>
        </w:rPr>
        <w:t>For example, the estimates for a “virtual” 75 year old man were generated by calculating the exposure factors for ages 71-80, male group. Then the observed data for airborne pollen counts were combined with the activity data using a Monte Carlo method, b</w:t>
      </w:r>
      <w:r w:rsidRPr="004F7B54">
        <w:rPr>
          <w:rFonts w:cs="Times New Roman"/>
          <w:color w:val="000000"/>
          <w:szCs w:val="24"/>
          <w:shd w:val="clear" w:color="auto" w:fill="FFFFFF"/>
        </w:rPr>
        <w:t xml:space="preserve">y randomly </w:t>
      </w:r>
      <w:r>
        <w:rPr>
          <w:rFonts w:cs="Times New Roman"/>
          <w:color w:val="000000"/>
          <w:szCs w:val="24"/>
          <w:shd w:val="clear" w:color="auto" w:fill="FFFFFF"/>
        </w:rPr>
        <w:t>selecting</w:t>
      </w:r>
      <w:r w:rsidRPr="004F7B54">
        <w:rPr>
          <w:rFonts w:cs="Times New Roman"/>
          <w:color w:val="000000"/>
          <w:szCs w:val="24"/>
          <w:shd w:val="clear" w:color="auto" w:fill="FFFFFF"/>
        </w:rPr>
        <w:t xml:space="preserve"> </w:t>
      </w:r>
      <w:r>
        <w:rPr>
          <w:rFonts w:cs="Times New Roman"/>
          <w:color w:val="000000"/>
          <w:szCs w:val="24"/>
          <w:shd w:val="clear" w:color="auto" w:fill="FFFFFF"/>
        </w:rPr>
        <w:t>values</w:t>
      </w:r>
      <w:r w:rsidRPr="004F7B54">
        <w:rPr>
          <w:rFonts w:cs="Times New Roman"/>
          <w:color w:val="000000"/>
          <w:szCs w:val="24"/>
          <w:shd w:val="clear" w:color="auto" w:fill="FFFFFF"/>
        </w:rPr>
        <w:t xml:space="preserve"> </w:t>
      </w:r>
      <w:r>
        <w:rPr>
          <w:rFonts w:cs="Times New Roman"/>
          <w:color w:val="000000"/>
          <w:szCs w:val="24"/>
          <w:shd w:val="clear" w:color="auto" w:fill="FFFFFF"/>
        </w:rPr>
        <w:t>from each dataset. 100,000 exposure values were generated for each climate region.</w:t>
      </w:r>
      <w:r w:rsidR="00B730DB">
        <w:rPr>
          <w:rFonts w:cs="Times New Roman"/>
          <w:color w:val="000000"/>
          <w:szCs w:val="24"/>
          <w:shd w:val="clear" w:color="auto" w:fill="FFFFFF"/>
        </w:rPr>
        <w:t xml:space="preserve"> </w:t>
      </w:r>
      <w:r w:rsidR="00D73BC7">
        <w:rPr>
          <w:rFonts w:cs="Times New Roman"/>
          <w:color w:val="000000"/>
          <w:szCs w:val="24"/>
          <w:shd w:val="clear" w:color="auto" w:fill="FFFFFF"/>
        </w:rPr>
        <w:t xml:space="preserve">The </w:t>
      </w:r>
      <w:r w:rsidR="00B730DB">
        <w:rPr>
          <w:rFonts w:cs="Times New Roman"/>
          <w:color w:val="000000"/>
          <w:szCs w:val="24"/>
          <w:shd w:val="clear" w:color="auto" w:fill="FFFFFF"/>
        </w:rPr>
        <w:t>process is schematically illustrated</w:t>
      </w:r>
      <w:r w:rsidR="00D73BC7">
        <w:rPr>
          <w:rFonts w:cs="Times New Roman"/>
          <w:color w:val="000000"/>
          <w:szCs w:val="24"/>
          <w:shd w:val="clear" w:color="auto" w:fill="FFFFFF"/>
        </w:rPr>
        <w:t xml:space="preserve"> in </w:t>
      </w:r>
      <w:r w:rsidR="00222E77">
        <w:rPr>
          <w:rFonts w:cs="Times New Roman"/>
          <w:color w:val="000000"/>
          <w:szCs w:val="24"/>
          <w:shd w:val="clear" w:color="auto" w:fill="FFFFFF"/>
        </w:rPr>
        <w:fldChar w:fldCharType="begin"/>
      </w:r>
      <w:r w:rsidR="00D73BC7">
        <w:rPr>
          <w:rFonts w:cs="Times New Roman"/>
          <w:color w:val="000000"/>
          <w:szCs w:val="24"/>
          <w:shd w:val="clear" w:color="auto" w:fill="FFFFFF"/>
        </w:rPr>
        <w:instrText xml:space="preserve"> REF _Ref378775978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r w:rsidR="0008141F" w:rsidRPr="00CB3CE1">
        <w:rPr>
          <w:rFonts w:cs="Times New Roman"/>
          <w:color w:val="000000"/>
          <w:szCs w:val="24"/>
        </w:rPr>
        <w:t xml:space="preserve">Figure </w:t>
      </w:r>
      <w:r w:rsidR="0008141F">
        <w:rPr>
          <w:rFonts w:cs="Times New Roman"/>
          <w:noProof/>
          <w:color w:val="000000"/>
          <w:szCs w:val="24"/>
        </w:rPr>
        <w:t>8</w:t>
      </w:r>
      <w:r w:rsidR="00222E77">
        <w:rPr>
          <w:rFonts w:cs="Times New Roman"/>
          <w:color w:val="000000"/>
          <w:szCs w:val="24"/>
          <w:shd w:val="clear" w:color="auto" w:fill="FFFFFF"/>
        </w:rPr>
        <w:fldChar w:fldCharType="end"/>
      </w:r>
      <w:r w:rsidR="00960E08">
        <w:rPr>
          <w:rFonts w:cs="Times New Roman"/>
          <w:color w:val="000000"/>
          <w:szCs w:val="24"/>
          <w:shd w:val="clear" w:color="auto" w:fill="FFFFFF"/>
        </w:rPr>
        <w:t>.</w:t>
      </w:r>
    </w:p>
    <w:p w:rsidR="00222E77" w:rsidRDefault="00344908">
      <w:pPr>
        <w:pStyle w:val="2"/>
        <w:spacing w:beforeLines="96" w:before="230" w:afterLines="120" w:after="288"/>
        <w:ind w:firstLine="720"/>
        <w:rPr>
          <w:rFonts w:cs="Times New Roman"/>
        </w:rPr>
      </w:pPr>
      <w:bookmarkStart w:id="54" w:name="_Toc380964837"/>
      <w:r w:rsidRPr="007E0204">
        <w:rPr>
          <w:rFonts w:cs="Times New Roman"/>
        </w:rPr>
        <w:t>Sensitivity</w:t>
      </w:r>
      <w:r w:rsidR="00776B84">
        <w:rPr>
          <w:rFonts w:cs="Times New Roman"/>
        </w:rPr>
        <w:t>/Uncertainty</w:t>
      </w:r>
      <w:r w:rsidRPr="007E0204">
        <w:rPr>
          <w:rFonts w:cs="Times New Roman"/>
        </w:rPr>
        <w:t xml:space="preserve"> Analysis</w:t>
      </w:r>
      <w:bookmarkEnd w:id="54"/>
      <w:r w:rsidR="001F6833" w:rsidRPr="007E0204">
        <w:rPr>
          <w:rFonts w:cs="Times New Roman"/>
        </w:rPr>
        <w:t xml:space="preserve"> </w:t>
      </w:r>
    </w:p>
    <w:p w:rsidR="00222E77" w:rsidRDefault="00B60918" w:rsidP="00533CA2">
      <w:pPr>
        <w:spacing w:beforeLines="96" w:before="230" w:afterLines="120" w:after="288"/>
        <w:ind w:firstLine="720"/>
        <w:rPr>
          <w:rFonts w:cs="Times New Roman"/>
          <w:color w:val="000000"/>
          <w:szCs w:val="24"/>
          <w:shd w:val="clear" w:color="auto" w:fill="FFFFFF"/>
        </w:rPr>
      </w:pPr>
      <w:r w:rsidRPr="00195966">
        <w:rPr>
          <w:rFonts w:cs="Times New Roman"/>
          <w:color w:val="000000"/>
          <w:szCs w:val="24"/>
          <w:shd w:val="clear" w:color="auto" w:fill="FFFFFF"/>
        </w:rPr>
        <w:t>Sensitivity analysis</w:t>
      </w:r>
      <w:r>
        <w:rPr>
          <w:rFonts w:cs="Times New Roman"/>
          <w:color w:val="000000"/>
          <w:szCs w:val="24"/>
          <w:shd w:val="clear" w:color="auto" w:fill="FFFFFF"/>
        </w:rPr>
        <w:t xml:space="preserve"> of a system involves the quantitative assessment of the effects of changes in its inputs to changes in its outputs. Uncertainty</w:t>
      </w:r>
      <w:r w:rsidRPr="00195966">
        <w:rPr>
          <w:rFonts w:cs="Times New Roman"/>
          <w:color w:val="000000"/>
          <w:szCs w:val="24"/>
          <w:shd w:val="clear" w:color="auto" w:fill="FFFFFF"/>
        </w:rPr>
        <w:t xml:space="preserve"> analysis </w:t>
      </w:r>
      <w:r>
        <w:rPr>
          <w:rFonts w:cs="Times New Roman"/>
          <w:color w:val="000000"/>
          <w:szCs w:val="24"/>
          <w:shd w:val="clear" w:color="auto" w:fill="FFFFFF"/>
        </w:rPr>
        <w:t>involves attributing the</w:t>
      </w:r>
      <w:r w:rsidRPr="00195966">
        <w:rPr>
          <w:rFonts w:cs="Times New Roman"/>
          <w:color w:val="000000"/>
          <w:szCs w:val="24"/>
          <w:shd w:val="clear" w:color="auto" w:fill="FFFFFF"/>
        </w:rPr>
        <w:t xml:space="preserve"> uncertainty in the output of a system to sources </w:t>
      </w:r>
      <w:r>
        <w:rPr>
          <w:rFonts w:cs="Times New Roman"/>
          <w:color w:val="000000"/>
          <w:szCs w:val="24"/>
          <w:shd w:val="clear" w:color="auto" w:fill="FFFFFF"/>
        </w:rPr>
        <w:t>of uncertainty in its inputs</w:t>
      </w:r>
      <w:r w:rsidRPr="00960E08">
        <w:rPr>
          <w:rFonts w:cs="Times New Roman"/>
          <w:color w:val="000000"/>
          <w:szCs w:val="24"/>
          <w:shd w:val="clear" w:color="auto" w:fill="FFFFFF"/>
        </w:rPr>
        <w:t xml:space="preserve"> (</w:t>
      </w:r>
      <w:r w:rsidR="009A45A0">
        <w:fldChar w:fldCharType="begin"/>
      </w:r>
      <w:r w:rsidR="009A45A0">
        <w:instrText xml:space="preserve"> REF _Ref375235884 \h  \* MERGEFORMAT </w:instrText>
      </w:r>
      <w:r w:rsidR="009A45A0">
        <w:fldChar w:fldCharType="separate"/>
      </w:r>
      <w:r w:rsidR="0008141F" w:rsidRPr="0008141F">
        <w:rPr>
          <w:rFonts w:cs="Times New Roman"/>
          <w:szCs w:val="24"/>
        </w:rPr>
        <w:t xml:space="preserve">Figure </w:t>
      </w:r>
      <w:r w:rsidR="00222E77" w:rsidRPr="00B874A0">
        <w:rPr>
          <w:rFonts w:cs="Times New Roman"/>
          <w:szCs w:val="24"/>
        </w:rPr>
        <w:t>9</w:t>
      </w:r>
      <w:r w:rsidR="009A45A0">
        <w:fldChar w:fldCharType="end"/>
      </w:r>
      <w:r w:rsidRPr="00960E08">
        <w:rPr>
          <w:rFonts w:cs="Times New Roman"/>
          <w:color w:val="000000"/>
          <w:szCs w:val="24"/>
          <w:shd w:val="clear" w:color="auto" w:fill="FFFFFF"/>
        </w:rPr>
        <w:t>).</w:t>
      </w:r>
    </w:p>
    <w:p w:rsidR="00222E77" w:rsidRDefault="00B60918">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The m</w:t>
      </w:r>
      <w:r w:rsidRPr="00A528C2">
        <w:rPr>
          <w:rFonts w:cs="Times New Roman"/>
          <w:color w:val="000000"/>
          <w:szCs w:val="24"/>
          <w:shd w:val="clear" w:color="auto" w:fill="FFFFFF"/>
        </w:rPr>
        <w:t xml:space="preserve">ean daily mass intake </w:t>
      </w:r>
      <w:r>
        <w:rPr>
          <w:rFonts w:cs="Times New Roman"/>
          <w:color w:val="000000"/>
          <w:szCs w:val="24"/>
          <w:shd w:val="clear" w:color="auto" w:fill="FFFFFF"/>
        </w:rPr>
        <w:t>of</w:t>
      </w:r>
      <w:r w:rsidRPr="00A528C2">
        <w:rPr>
          <w:rFonts w:cs="Times New Roman"/>
          <w:color w:val="000000"/>
          <w:szCs w:val="24"/>
          <w:shd w:val="clear" w:color="auto" w:fill="FFFFFF"/>
        </w:rPr>
        <w:t xml:space="preserve"> pollen</w:t>
      </w:r>
      <w:r>
        <w:rPr>
          <w:rFonts w:cs="Times New Roman"/>
          <w:color w:val="000000"/>
          <w:szCs w:val="24"/>
          <w:shd w:val="clear" w:color="auto" w:fill="FFFFFF"/>
        </w:rPr>
        <w:t xml:space="preserve"> grain</w:t>
      </w:r>
      <w:r w:rsidRPr="00A528C2">
        <w:rPr>
          <w:rFonts w:cs="Times New Roman"/>
          <w:color w:val="000000"/>
          <w:szCs w:val="24"/>
          <w:shd w:val="clear" w:color="auto" w:fill="FFFFFF"/>
        </w:rPr>
        <w:t xml:space="preserve">s was </w:t>
      </w:r>
      <w:r>
        <w:rPr>
          <w:rFonts w:cs="Times New Roman"/>
          <w:color w:val="000000"/>
          <w:szCs w:val="24"/>
          <w:shd w:val="clear" w:color="auto" w:fill="FFFFFF"/>
        </w:rPr>
        <w:t xml:space="preserve">selected </w:t>
      </w:r>
      <w:r w:rsidRPr="00A528C2">
        <w:rPr>
          <w:rFonts w:cs="Times New Roman"/>
          <w:color w:val="000000"/>
          <w:szCs w:val="24"/>
          <w:shd w:val="clear" w:color="auto" w:fill="FFFFFF"/>
        </w:rPr>
        <w:t xml:space="preserve">as a metric for testing the system’s </w:t>
      </w:r>
      <w:r>
        <w:rPr>
          <w:rFonts w:cs="Times New Roman"/>
          <w:color w:val="000000"/>
          <w:szCs w:val="24"/>
          <w:shd w:val="clear" w:color="auto" w:fill="FFFFFF"/>
        </w:rPr>
        <w:t>sensitivity</w:t>
      </w:r>
      <w:r w:rsidRPr="00A528C2">
        <w:rPr>
          <w:rFonts w:cs="Times New Roman"/>
          <w:color w:val="000000"/>
          <w:szCs w:val="24"/>
          <w:shd w:val="clear" w:color="auto" w:fill="FFFFFF"/>
        </w:rPr>
        <w:t xml:space="preserve"> to multiple inputs and parameters. Global sensitivity analysis was performed based on Morris’ </w:t>
      </w:r>
      <w:r w:rsidR="000962A8" w:rsidRPr="00A528C2">
        <w:rPr>
          <w:rFonts w:cs="Times New Roman"/>
          <w:color w:val="000000"/>
          <w:szCs w:val="24"/>
          <w:shd w:val="clear" w:color="auto" w:fill="FFFFFF"/>
        </w:rPr>
        <w:t>Design</w:t>
      </w:r>
      <w:r w:rsidR="007B657A">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&lt;EndNote&gt;&lt;Cite&gt;&lt;Author&gt;Saltelli&lt;/Author&gt;&lt;Year&gt;2000&lt;/Year&gt;&lt;RecNum&gt;63&lt;/RecNum&gt;&lt;DisplayText&gt;(Saltelli et al., 2000a; Saltelli et al., 2000b)&lt;/DisplayText&gt;&lt;record&gt;&lt;rec-number&gt;63&lt;/rec-number&gt;&lt;foreign-keys&gt;&lt;key app="EN" db-id="tdz2dxda7d9zpsere5vps09wvftsz5xrwvx9" timestamp="1391102102"&gt;63&lt;/key&gt;&lt;/foreign-keys&gt;&lt;ref-type name="Book"&gt;6&lt;/ref-type&gt;&lt;contributors&gt;&lt;authors&gt;&lt;author&gt;Saltelli, Andrea&lt;/author&gt;&lt;author&gt;Chan, Karen&lt;/author&gt;&lt;author&gt;Scott, E Marian&lt;/author&gt;&lt;/authors&gt;&lt;/contributors&gt;&lt;titles&gt;&lt;title&gt;Sensitivity analysis&lt;/title&gt;&lt;/titles&gt;&lt;volume&gt;134&lt;/volume&gt;&lt;dates&gt;&lt;year&gt;2000&lt;/year&gt;&lt;/dates&gt;&lt;publisher&gt;Wiley New York&lt;/publisher&gt;&lt;urls&gt;&lt;/urls&gt;&lt;/record&gt;&lt;/Cite&gt;&lt;Cite&gt;&lt;Author&gt;Saltelli&lt;/Author&gt;&lt;Year&gt;2000&lt;/Year&gt;&lt;RecNum&gt;64&lt;/RecNum&gt;&lt;record&gt;&lt;rec-number&gt;64&lt;/rec-number&gt;&lt;foreign-keys&gt;&lt;key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222E77">
        <w:rPr>
          <w:rFonts w:cs="Times New Roman"/>
          <w:color w:val="000000"/>
          <w:szCs w:val="24"/>
          <w:shd w:val="clear" w:color="auto" w:fill="FFFFFF"/>
        </w:rPr>
        <w:fldChar w:fldCharType="separate"/>
      </w:r>
      <w:r w:rsidR="007B657A">
        <w:rPr>
          <w:rFonts w:cs="Times New Roman"/>
          <w:noProof/>
          <w:color w:val="000000"/>
          <w:szCs w:val="24"/>
          <w:shd w:val="clear" w:color="auto" w:fill="FFFFFF"/>
        </w:rPr>
        <w:t>(</w:t>
      </w:r>
      <w:hyperlink w:anchor="_ENREF_20" w:tooltip="Saltelli, 2000 #63" w:history="1">
        <w:r w:rsidR="00637C89">
          <w:rPr>
            <w:rFonts w:cs="Times New Roman"/>
            <w:noProof/>
            <w:color w:val="000000"/>
            <w:szCs w:val="24"/>
            <w:shd w:val="clear" w:color="auto" w:fill="FFFFFF"/>
          </w:rPr>
          <w:t>Saltelli et al., 2000a</w:t>
        </w:r>
      </w:hyperlink>
      <w:r w:rsidR="007B657A">
        <w:rPr>
          <w:rFonts w:cs="Times New Roman"/>
          <w:noProof/>
          <w:color w:val="000000"/>
          <w:szCs w:val="24"/>
          <w:shd w:val="clear" w:color="auto" w:fill="FFFFFF"/>
        </w:rPr>
        <w:t xml:space="preserve">; </w:t>
      </w:r>
      <w:hyperlink w:anchor="_ENREF_21" w:tooltip="Saltelli, 2000 #64" w:history="1">
        <w:r w:rsidR="00637C89">
          <w:rPr>
            <w:rFonts w:cs="Times New Roman"/>
            <w:noProof/>
            <w:color w:val="000000"/>
            <w:szCs w:val="24"/>
            <w:shd w:val="clear" w:color="auto" w:fill="FFFFFF"/>
          </w:rPr>
          <w:t>Saltelli et al., 2000b</w:t>
        </w:r>
      </w:hyperlink>
      <w:r w:rsidR="007B657A">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0962A8">
        <w:rPr>
          <w:rFonts w:cs="Times New Roman"/>
          <w:color w:val="000000"/>
          <w:szCs w:val="24"/>
          <w:shd w:val="clear" w:color="auto" w:fill="FFFFFF"/>
        </w:rPr>
        <w:t>. Morris’</w:t>
      </w:r>
      <w:r w:rsidR="000962A8" w:rsidRPr="00A528C2">
        <w:rPr>
          <w:rFonts w:cs="Times New Roman"/>
          <w:color w:val="000000"/>
          <w:szCs w:val="24"/>
          <w:shd w:val="clear" w:color="auto" w:fill="FFFFFF"/>
        </w:rPr>
        <w:t xml:space="preserve"> design</w:t>
      </w:r>
      <w:r w:rsidRPr="00A528C2">
        <w:rPr>
          <w:rFonts w:cs="Times New Roman"/>
          <w:color w:val="000000"/>
          <w:szCs w:val="24"/>
          <w:shd w:val="clear" w:color="auto" w:fill="FFFFFF"/>
        </w:rPr>
        <w:t xml:space="preserve"> </w:t>
      </w:r>
      <w:r>
        <w:rPr>
          <w:rFonts w:cs="Times New Roman"/>
          <w:color w:val="000000"/>
          <w:szCs w:val="24"/>
          <w:shd w:val="clear" w:color="auto" w:fill="FFFFFF"/>
        </w:rPr>
        <w:t>characterized the</w:t>
      </w:r>
      <w:r w:rsidRPr="00A528C2">
        <w:rPr>
          <w:rFonts w:cs="Times New Roman"/>
          <w:color w:val="000000"/>
          <w:szCs w:val="24"/>
          <w:shd w:val="clear" w:color="auto" w:fill="FFFFFF"/>
        </w:rPr>
        <w:t xml:space="preserve"> effect of a parameter </w:t>
      </w:r>
      <w:r>
        <w:rPr>
          <w:rFonts w:cs="Times New Roman"/>
          <w:color w:val="000000"/>
          <w:szCs w:val="24"/>
          <w:shd w:val="clear" w:color="auto" w:fill="FFFFFF"/>
        </w:rPr>
        <w:t xml:space="preserve">or input </w:t>
      </w:r>
      <w:r w:rsidRPr="00A528C2">
        <w:rPr>
          <w:rFonts w:cs="Times New Roman"/>
          <w:color w:val="000000"/>
          <w:szCs w:val="24"/>
          <w:shd w:val="clear" w:color="auto" w:fill="FFFFFF"/>
        </w:rPr>
        <w:t xml:space="preserve">by computing </w:t>
      </w:r>
      <w:r>
        <w:rPr>
          <w:rFonts w:cs="Times New Roman"/>
          <w:color w:val="000000"/>
          <w:szCs w:val="24"/>
          <w:shd w:val="clear" w:color="auto" w:fill="FFFFFF"/>
        </w:rPr>
        <w:t>multiple estimates</w:t>
      </w:r>
      <w:r w:rsidRPr="00A528C2">
        <w:rPr>
          <w:rFonts w:cs="Times New Roman"/>
          <w:color w:val="000000"/>
          <w:szCs w:val="24"/>
          <w:shd w:val="clear" w:color="auto" w:fill="FFFFFF"/>
        </w:rPr>
        <w:t xml:space="preserve"> of local sensitivities at </w:t>
      </w:r>
      <w:r w:rsidRPr="00A57DFB">
        <w:rPr>
          <w:rFonts w:cs="Times New Roman"/>
          <w:color w:val="000000"/>
          <w:szCs w:val="24"/>
          <w:shd w:val="clear" w:color="auto" w:fill="FFFFFF"/>
        </w:rPr>
        <w:t>random</w:t>
      </w:r>
      <w:r w:rsidR="00CE4331" w:rsidRPr="00CE4331">
        <w:rPr>
          <w:rFonts w:cs="Times New Roman"/>
          <w:color w:val="000000"/>
          <w:szCs w:val="24"/>
          <w:shd w:val="clear" w:color="auto" w:fill="FFFFFF"/>
        </w:rPr>
        <w:t xml:space="preserve"> points of the parameter space. </w:t>
      </w:r>
      <w:r w:rsidR="00B730DB">
        <w:rPr>
          <w:rFonts w:cs="Times New Roman"/>
          <w:color w:val="000000"/>
          <w:szCs w:val="24"/>
          <w:shd w:val="clear" w:color="auto" w:fill="FFFFFF"/>
        </w:rPr>
        <w:t xml:space="preserve">As per </w:t>
      </w:r>
      <w:hyperlink w:anchor="_ENREF_30" w:tooltip="Zhang, 2013 #69" w:history="1">
        <w:r w:rsidR="00637C89">
          <w:rPr>
            <w:rFonts w:cs="Times New Roman"/>
            <w:color w:val="000000"/>
            <w:szCs w:val="24"/>
            <w:shd w:val="clear" w:color="auto" w:fill="FFFFFF"/>
          </w:rPr>
          <w:fldChar w:fldCharType="begin"/>
        </w:r>
        <w:r w:rsidR="00637C89">
          <w:rPr>
            <w:rFonts w:cs="Times New Roman"/>
            <w:color w:val="000000"/>
            <w:szCs w:val="24"/>
            <w:shd w:val="clear" w:color="auto" w:fill="FFFFFF"/>
          </w:rPr>
          <w:instrText xml:space="preserve"> ADDIN EN.CITE &lt;EndNote&gt;&lt;Cite AuthorYear="1"&gt;&lt;Author&gt;Zhang&lt;/Author&gt;&lt;Year&gt;2013&lt;/Year&gt;&lt;RecNum&gt;69&lt;/RecNum&gt;&lt;DisplayText&gt;Zhang et al. (2013b)&lt;/DisplayText&gt;&lt;record&gt;&lt;rec-number&gt;69&lt;/rec-number&gt;&lt;foreign-keys&gt;&lt;key app="EN" db-id="tdz2dxda7d9zpsere5vps09wvftsz5xrwvx9" timestamp="1391107398"&gt;69&lt;/key&gt;&lt;/foreign-keys&gt;&lt;ref-type name="Journal Article"&gt;17&lt;/ref-type&gt;&lt;contributors&gt;&lt;authors&gt;&lt;author&gt;Zhang, Yong&lt;/author&gt;&lt;author&gt;Isukapalli, Sastry&lt;/author&gt;&lt;author&gt;Georgopoulos, Panos&lt;/author&gt;&lt;author&gt;Weisel, Clifford&lt;/author&gt;&lt;/authors&gt;&lt;/contributors&gt;&lt;titles&gt;&lt;title&gt;Modeling Flight Attendants’ Exposures to Pesticide in Disinsected Aircraft Cabins&lt;/title&gt;&lt;secondary-title&gt;Environmental Science &amp;amp; Technology&lt;/secondary-title&gt;&lt;/titles&gt;&lt;periodical&gt;&lt;full-title&gt;Environmental Science &amp;amp; Technology&lt;/full-title&gt;&lt;/periodical&gt;&lt;pages&gt;14275-14281&lt;/pages&gt;&lt;volume&gt;47&lt;/volume&gt;&lt;number&gt;24&lt;/number&gt;&lt;dates&gt;&lt;year&gt;2013&lt;/year&gt;&lt;/dates&gt;&lt;publisher&gt;American Chemical Society&lt;/publisher&gt;&lt;isbn&gt;0013-936X&lt;/isbn&gt;&lt;urls&gt;&lt;related-urls&gt;&lt;url&gt;http://pubs.acs.org/doi/abs/10.1021/es403613h&lt;/url&gt;&lt;/related-urls&gt;&lt;/urls&gt;&lt;electronic-resource-num&gt;10.1021/es403613h&lt;/electronic-resource-num&gt;&lt;access-date&gt;2013/12/17&lt;/access-date&gt;&lt;/record&gt;&lt;/Cite&gt;&lt;/EndNote&gt;</w:instrText>
        </w:r>
        <w:r w:rsidR="00637C89">
          <w:rPr>
            <w:rFonts w:cs="Times New Roman"/>
            <w:color w:val="000000"/>
            <w:szCs w:val="24"/>
            <w:shd w:val="clear" w:color="auto" w:fill="FFFFFF"/>
          </w:rPr>
          <w:fldChar w:fldCharType="separate"/>
        </w:r>
        <w:r w:rsidR="00637C89">
          <w:rPr>
            <w:rFonts w:cs="Times New Roman"/>
            <w:noProof/>
            <w:color w:val="000000"/>
            <w:szCs w:val="24"/>
            <w:shd w:val="clear" w:color="auto" w:fill="FFFFFF"/>
          </w:rPr>
          <w:t>Zhang et al. (2013b)</w:t>
        </w:r>
        <w:r w:rsidR="00637C89">
          <w:rPr>
            <w:rFonts w:cs="Times New Roman"/>
            <w:color w:val="000000"/>
            <w:szCs w:val="24"/>
            <w:shd w:val="clear" w:color="auto" w:fill="FFFFFF"/>
          </w:rPr>
          <w:fldChar w:fldCharType="end"/>
        </w:r>
      </w:hyperlink>
      <w:r w:rsidR="00B730DB">
        <w:rPr>
          <w:rFonts w:cs="Times New Roman"/>
          <w:color w:val="000000"/>
          <w:szCs w:val="24"/>
          <w:shd w:val="clear" w:color="auto" w:fill="FFFFFF"/>
        </w:rPr>
        <w:t xml:space="preserve">, </w:t>
      </w:r>
      <w:r w:rsidR="000962A8">
        <w:rPr>
          <w:rFonts w:cs="Times New Roman"/>
          <w:color w:val="000000"/>
          <w:szCs w:val="24"/>
          <w:shd w:val="clear" w:color="auto" w:fill="FFFFFF"/>
        </w:rPr>
        <w:t>“</w:t>
      </w:r>
      <w:r w:rsidR="00CE4331" w:rsidRPr="00CE4331">
        <w:rPr>
          <w:rFonts w:cs="Times New Roman"/>
          <w:color w:val="000000"/>
          <w:szCs w:val="24"/>
          <w:shd w:val="clear" w:color="auto" w:fill="FFFFFF"/>
        </w:rPr>
        <w:t xml:space="preserve">The mean of these randomized local sensitivities indicates the overall influence of a given parameter on the output metric, while the </w:t>
      </w:r>
      <w:r w:rsidR="00CE4331" w:rsidRPr="00CE4331">
        <w:rPr>
          <w:rFonts w:cs="Times New Roman"/>
          <w:color w:val="000000"/>
          <w:szCs w:val="24"/>
          <w:shd w:val="clear" w:color="auto" w:fill="FFFFFF"/>
        </w:rPr>
        <w:lastRenderedPageBreak/>
        <w:t>corresponding standard deviation indicates the effects of interactions and nonlinearity</w:t>
      </w:r>
      <w:r w:rsidR="00B730DB">
        <w:rPr>
          <w:rFonts w:cs="Times New Roman"/>
          <w:color w:val="000000"/>
          <w:szCs w:val="24"/>
          <w:shd w:val="clear" w:color="auto" w:fill="FFFFFF"/>
        </w:rPr>
        <w:t>.</w:t>
      </w:r>
      <w:r w:rsidR="000962A8">
        <w:rPr>
          <w:rFonts w:cs="Times New Roman"/>
          <w:color w:val="000000"/>
          <w:szCs w:val="24"/>
          <w:shd w:val="clear" w:color="auto" w:fill="FFFFFF"/>
        </w:rPr>
        <w:t>”</w:t>
      </w:r>
    </w:p>
    <w:p w:rsidR="00222E77" w:rsidRDefault="00CE4331">
      <w:pPr>
        <w:spacing w:beforeLines="96" w:before="230" w:afterLines="120" w:after="288"/>
        <w:ind w:firstLine="720"/>
        <w:rPr>
          <w:rFonts w:cs="Times New Roman"/>
          <w:color w:val="000000"/>
          <w:szCs w:val="24"/>
          <w:shd w:val="clear" w:color="auto" w:fill="FFFFFF"/>
        </w:rPr>
      </w:pPr>
      <w:r w:rsidRPr="00CE4331">
        <w:rPr>
          <w:rFonts w:eastAsia="宋体" w:cs="Times New Roman"/>
          <w:color w:val="000000"/>
          <w:kern w:val="0"/>
          <w:szCs w:val="24"/>
        </w:rPr>
        <w:t>In the present study, each of the 18 parameters involved in formulating the pollen exposure model (</w:t>
      </w:r>
      <w:r w:rsidR="009A45A0">
        <w:fldChar w:fldCharType="begin"/>
      </w:r>
      <w:r w:rsidR="009A45A0">
        <w:instrText xml:space="preserve"> REF _Ref378771651 \h  \* MERGEFORMAT </w:instrText>
      </w:r>
      <w:r w:rsidR="009A45A0">
        <w:fldChar w:fldCharType="separate"/>
      </w:r>
      <w:r w:rsidR="00222E77" w:rsidRPr="00B874A0">
        <w:rPr>
          <w:rFonts w:eastAsia="宋体" w:cs="Times New Roman"/>
          <w:color w:val="000000"/>
          <w:kern w:val="0"/>
          <w:szCs w:val="24"/>
        </w:rPr>
        <w:t>Table 2</w:t>
      </w:r>
      <w:r w:rsidR="009A45A0">
        <w:fldChar w:fldCharType="end"/>
      </w:r>
      <w:r w:rsidR="00B60918" w:rsidRPr="00A57DFB">
        <w:rPr>
          <w:rFonts w:eastAsia="宋体" w:cs="Times New Roman"/>
          <w:color w:val="000000"/>
          <w:kern w:val="0"/>
          <w:szCs w:val="24"/>
        </w:rPr>
        <w:t>) was sampled 3</w:t>
      </w:r>
      <w:r w:rsidRPr="00CE4331">
        <w:rPr>
          <w:rFonts w:eastAsia="宋体" w:cs="Times New Roman"/>
          <w:color w:val="000000"/>
          <w:kern w:val="0"/>
          <w:szCs w:val="24"/>
        </w:rPr>
        <w:t xml:space="preserve">,600 times according to the Morris method (from 200 trajectories, each with 18 steps) in the parameter space. Each of the parameters in the simulation was perturbed from 50% to 150% from its “base” value while keeping other parameters unchanged. For values in distributions, </w:t>
      </w:r>
      <w:r w:rsidR="00681DE0">
        <w:rPr>
          <w:rFonts w:eastAsia="宋体" w:cs="Times New Roman"/>
          <w:color w:val="000000"/>
          <w:kern w:val="0"/>
          <w:szCs w:val="24"/>
        </w:rPr>
        <w:t xml:space="preserve">if </w:t>
      </w:r>
      <w:r w:rsidRPr="00CE4331">
        <w:rPr>
          <w:rFonts w:eastAsia="宋体" w:cs="Times New Roman"/>
          <w:color w:val="000000"/>
          <w:kern w:val="0"/>
          <w:szCs w:val="24"/>
        </w:rPr>
        <w:t xml:space="preserve">the new value after the </w:t>
      </w:r>
      <w:proofErr w:type="gramStart"/>
      <w:r w:rsidRPr="00CE4331">
        <w:rPr>
          <w:rFonts w:eastAsia="宋体" w:cs="Times New Roman"/>
          <w:color w:val="000000"/>
          <w:kern w:val="0"/>
          <w:szCs w:val="24"/>
        </w:rPr>
        <w:t xml:space="preserve">perturbation  </w:t>
      </w:r>
      <w:r w:rsidR="00681DE0">
        <w:rPr>
          <w:rFonts w:eastAsia="宋体" w:cs="Times New Roman"/>
          <w:color w:val="000000"/>
          <w:kern w:val="0"/>
          <w:szCs w:val="24"/>
        </w:rPr>
        <w:t>fell</w:t>
      </w:r>
      <w:proofErr w:type="gramEnd"/>
      <w:r w:rsidR="00681DE0">
        <w:rPr>
          <w:rFonts w:eastAsia="宋体" w:cs="Times New Roman"/>
          <w:color w:val="000000"/>
          <w:kern w:val="0"/>
          <w:szCs w:val="24"/>
        </w:rPr>
        <w:t xml:space="preserve"> out </w:t>
      </w:r>
      <w:r w:rsidRPr="00CE4331">
        <w:rPr>
          <w:rFonts w:eastAsia="宋体" w:cs="Times New Roman"/>
          <w:color w:val="000000"/>
          <w:kern w:val="0"/>
          <w:szCs w:val="24"/>
        </w:rPr>
        <w:t xml:space="preserve">the corresponding </w:t>
      </w:r>
      <w:r w:rsidR="00681DE0">
        <w:rPr>
          <w:rFonts w:eastAsia="宋体" w:cs="Times New Roman"/>
          <w:color w:val="000000"/>
          <w:kern w:val="0"/>
          <w:szCs w:val="24"/>
        </w:rPr>
        <w:t>range</w:t>
      </w:r>
      <w:r w:rsidR="00681DE0" w:rsidRPr="00CE4331">
        <w:rPr>
          <w:rFonts w:eastAsia="宋体" w:cs="Times New Roman"/>
          <w:color w:val="000000"/>
          <w:kern w:val="0"/>
          <w:szCs w:val="24"/>
        </w:rPr>
        <w:t xml:space="preserve"> </w:t>
      </w:r>
      <w:r w:rsidRPr="00CE4331">
        <w:rPr>
          <w:rFonts w:eastAsia="宋体" w:cs="Times New Roman"/>
          <w:color w:val="000000"/>
          <w:kern w:val="0"/>
          <w:szCs w:val="24"/>
        </w:rPr>
        <w:t>of the distribution</w:t>
      </w:r>
      <w:r w:rsidR="00681DE0">
        <w:rPr>
          <w:rFonts w:eastAsia="宋体" w:cs="Times New Roman"/>
          <w:color w:val="000000"/>
          <w:kern w:val="0"/>
          <w:szCs w:val="24"/>
        </w:rPr>
        <w:t>, it was folded back into the range by taking the maximum or minimum value in the range</w:t>
      </w:r>
      <w:r w:rsidRPr="00CE4331">
        <w:rPr>
          <w:rFonts w:eastAsia="宋体" w:cs="Times New Roman"/>
          <w:color w:val="000000"/>
          <w:kern w:val="0"/>
          <w:szCs w:val="24"/>
        </w:rPr>
        <w:t xml:space="preserve">. </w:t>
      </w:r>
    </w:p>
    <w:p w:rsidR="00222E77" w:rsidRDefault="00CE4331">
      <w:pPr>
        <w:spacing w:beforeLines="96" w:before="230" w:afterLines="120" w:after="288"/>
        <w:ind w:firstLine="720"/>
        <w:rPr>
          <w:rFonts w:eastAsia="宋体" w:cs="Times New Roman"/>
          <w:color w:val="000000"/>
          <w:kern w:val="0"/>
          <w:szCs w:val="24"/>
        </w:rPr>
      </w:pPr>
      <w:r w:rsidRPr="00CE4331">
        <w:rPr>
          <w:rFonts w:eastAsia="宋体" w:cs="Times New Roman"/>
          <w:color w:val="000000"/>
          <w:kern w:val="0"/>
          <w:szCs w:val="24"/>
        </w:rPr>
        <w:t>The mean daily intake for sensitivity analyses was generated using 100</w:t>
      </w:r>
      <w:r w:rsidR="00B730DB">
        <w:rPr>
          <w:rFonts w:eastAsia="宋体" w:cs="Times New Roman"/>
          <w:color w:val="000000"/>
          <w:kern w:val="0"/>
          <w:szCs w:val="24"/>
        </w:rPr>
        <w:t>,</w:t>
      </w:r>
      <w:r w:rsidR="00E576AA">
        <w:rPr>
          <w:rFonts w:eastAsia="宋体" w:cs="Times New Roman"/>
          <w:color w:val="000000"/>
          <w:kern w:val="0"/>
          <w:szCs w:val="24"/>
        </w:rPr>
        <w:t>0</w:t>
      </w:r>
      <w:r w:rsidRPr="00CE4331">
        <w:rPr>
          <w:rFonts w:eastAsia="宋体" w:cs="Times New Roman"/>
          <w:color w:val="000000"/>
          <w:kern w:val="0"/>
          <w:szCs w:val="24"/>
        </w:rPr>
        <w:t xml:space="preserve">00 “virtual individuals” in each climate regions during the flowering season. Equation </w:t>
      </w:r>
      <w:r w:rsidR="00B730DB">
        <w:rPr>
          <w:rFonts w:eastAsia="宋体" w:cs="Times New Roman"/>
          <w:color w:val="000000"/>
          <w:kern w:val="0"/>
          <w:szCs w:val="24"/>
        </w:rPr>
        <w:t>25</w:t>
      </w:r>
      <w:r w:rsidR="00B60918" w:rsidRPr="00A57DFB">
        <w:rPr>
          <w:rFonts w:eastAsia="宋体" w:cs="Times New Roman"/>
          <w:color w:val="000000"/>
          <w:kern w:val="0"/>
          <w:szCs w:val="24"/>
        </w:rPr>
        <w:t xml:space="preserve"> </w:t>
      </w:r>
      <w:r w:rsidRPr="00CE4331">
        <w:rPr>
          <w:rFonts w:eastAsia="宋体" w:cs="Times New Roman"/>
          <w:color w:val="000000"/>
          <w:kern w:val="0"/>
          <w:szCs w:val="24"/>
        </w:rPr>
        <w:t>was used to calculate Normalized Sensitivity Coefficients (</w:t>
      </w:r>
      <w:r w:rsidRPr="00841532">
        <w:rPr>
          <w:rFonts w:eastAsia="宋体" w:cs="Times New Roman"/>
          <w:color w:val="000000"/>
          <w:kern w:val="0"/>
          <w:szCs w:val="24"/>
        </w:rPr>
        <w:t>NSCs</w:t>
      </w:r>
      <w:r w:rsidRPr="00CE4331">
        <w:rPr>
          <w:rFonts w:eastAsia="宋体" w:cs="Times New Roman"/>
          <w:color w:val="000000"/>
          <w:kern w:val="0"/>
          <w:szCs w:val="24"/>
        </w:rPr>
        <w:t>) at a local point (</w:t>
      </w:r>
      <w:r w:rsidR="009A45A0">
        <w:fldChar w:fldCharType="begin"/>
      </w:r>
      <w:r w:rsidR="009A45A0">
        <w:instrText xml:space="preserve"> REF _Ref375235884 \h  \* MERGEFORMAT </w:instrText>
      </w:r>
      <w:r w:rsidR="009A45A0">
        <w:fldChar w:fldCharType="separate"/>
      </w:r>
      <w:r w:rsidR="00222E77" w:rsidRPr="00B874A0">
        <w:rPr>
          <w:rFonts w:eastAsia="宋体" w:cs="Times New Roman"/>
          <w:color w:val="000000"/>
          <w:kern w:val="0"/>
          <w:szCs w:val="24"/>
        </w:rPr>
        <w:t>Figure 9</w:t>
      </w:r>
      <w:r w:rsidR="009A45A0">
        <w:fldChar w:fldCharType="end"/>
      </w:r>
      <w:r w:rsidR="00B60918" w:rsidRPr="00A57DFB">
        <w:rPr>
          <w:rFonts w:eastAsia="宋体" w:cs="Times New Roman"/>
          <w:color w:val="000000"/>
          <w:kern w:val="0"/>
          <w:szCs w:val="24"/>
        </w:rPr>
        <w:t>)</w:t>
      </w:r>
      <w:r w:rsidRPr="00CE4331">
        <w:rPr>
          <w:rFonts w:eastAsia="宋体" w:cs="Times New Roman"/>
          <w:color w:val="000000"/>
          <w:kern w:val="0"/>
          <w:szCs w:val="24"/>
        </w:rPr>
        <w:t>.</w:t>
      </w:r>
    </w:p>
    <w:p w:rsidR="00EA2E7D" w:rsidRDefault="00EA2E7D" w:rsidP="00EA2E7D">
      <w:pPr>
        <w:pStyle w:val="MTDisplayEquation"/>
        <w:rPr>
          <w:shd w:val="clear" w:color="auto" w:fill="FFFFFF"/>
        </w:rPr>
      </w:pPr>
      <w:r>
        <w:rPr>
          <w:shd w:val="clear" w:color="auto" w:fill="FFFFFF"/>
        </w:rPr>
        <w:tab/>
      </w:r>
      <w:r w:rsidR="009E76F8" w:rsidRPr="00EA2E7D">
        <w:rPr>
          <w:position w:val="-58"/>
          <w:shd w:val="clear" w:color="auto" w:fill="FFFFFF"/>
        </w:rPr>
        <w:object w:dxaOrig="1359" w:dyaOrig="1340">
          <v:shape id="_x0000_i1075" type="#_x0000_t75" style="width:69pt;height:67.2pt" o:ole="">
            <v:imagedata r:id="rId109" o:title=""/>
          </v:shape>
          <o:OLEObject Type="Embed" ProgID="Equation.DSMT4" ShapeID="_x0000_i1075" DrawAspect="Content" ObjectID="_1456178964" r:id="rId110"/>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bookmarkStart w:id="55" w:name="ZEqnNum251882"/>
      <w:r w:rsidR="006C6599">
        <w:rPr>
          <w:shd w:val="clear" w:color="auto" w:fill="FFFFFF"/>
        </w:rPr>
        <w:instrText>(</w:instrText>
      </w:r>
      <w:fldSimple w:instr=" SEQ MTChap \c \* Arabic \* MERGEFORMAT ">
        <w:r w:rsidR="00222E77" w:rsidRPr="00B874A0">
          <w:rPr>
            <w:noProof/>
            <w:shd w:val="clear" w:color="auto" w:fill="FFFFFF"/>
          </w:rPr>
          <w:instrText>2</w:instrText>
        </w:r>
      </w:fldSimple>
      <w:r w:rsidR="006C6599">
        <w:rPr>
          <w:shd w:val="clear" w:color="auto" w:fill="FFFFFF"/>
        </w:rPr>
        <w:instrText>.</w:instrText>
      </w:r>
      <w:fldSimple w:instr=" SEQ MTEqn \c \* Arabic \* MERGEFORMAT ">
        <w:r w:rsidR="00222E77" w:rsidRPr="00B874A0">
          <w:rPr>
            <w:noProof/>
            <w:shd w:val="clear" w:color="auto" w:fill="FFFFFF"/>
          </w:rPr>
          <w:instrText>24</w:instrText>
        </w:r>
      </w:fldSimple>
      <w:r w:rsidR="006C6599">
        <w:rPr>
          <w:shd w:val="clear" w:color="auto" w:fill="FFFFFF"/>
        </w:rPr>
        <w:instrText>)</w:instrText>
      </w:r>
      <w:bookmarkEnd w:id="55"/>
      <w:r w:rsidR="00222E77">
        <w:rPr>
          <w:shd w:val="clear" w:color="auto" w:fill="FFFFFF"/>
        </w:rPr>
        <w:fldChar w:fldCharType="end"/>
      </w:r>
    </w:p>
    <w:p w:rsidR="00F278F6" w:rsidRDefault="003C7D36" w:rsidP="00533CA2">
      <w:pPr>
        <w:shd w:val="clear" w:color="auto" w:fill="FFFFFF"/>
        <w:spacing w:beforeLines="96" w:before="230" w:afterLines="120" w:after="288"/>
        <w:ind w:firstLine="720"/>
        <w:jc w:val="left"/>
        <w:rPr>
          <w:rFonts w:eastAsia="宋体" w:cs="Times New Roman"/>
          <w:color w:val="000000"/>
          <w:kern w:val="0"/>
          <w:szCs w:val="24"/>
        </w:rPr>
      </w:pPr>
      <w:r w:rsidRPr="00A528C2">
        <w:rPr>
          <w:rFonts w:cs="Times New Roman"/>
          <w:color w:val="000000"/>
          <w:szCs w:val="24"/>
          <w:shd w:val="clear" w:color="auto" w:fill="FFFFFF"/>
        </w:rPr>
        <w:t xml:space="preserve">In this </w:t>
      </w:r>
      <w:r w:rsidR="00E14FCF" w:rsidRPr="00A528C2">
        <w:rPr>
          <w:rFonts w:cs="Times New Roman"/>
          <w:color w:val="000000"/>
          <w:szCs w:val="24"/>
          <w:shd w:val="clear" w:color="auto" w:fill="FFFFFF"/>
        </w:rPr>
        <w:t>equation, the</w:t>
      </w:r>
      <w:r w:rsidRPr="00A528C2">
        <w:rPr>
          <w:rFonts w:cs="Times New Roman"/>
          <w:color w:val="000000"/>
          <w:szCs w:val="24"/>
          <w:shd w:val="clear" w:color="auto" w:fill="FFFFFF"/>
        </w:rPr>
        <w:t xml:space="preserve"> </w:t>
      </w:r>
      <w:proofErr w:type="spellStart"/>
      <w:r w:rsidR="00CE4331" w:rsidRPr="00CE4331">
        <w:rPr>
          <w:rFonts w:cs="Times New Roman"/>
          <w:i/>
          <w:color w:val="000000"/>
          <w:szCs w:val="24"/>
          <w:shd w:val="clear" w:color="auto" w:fill="FFFFFF"/>
        </w:rPr>
        <w:t>NSC</w:t>
      </w:r>
      <w:r w:rsidR="00CE4331" w:rsidRPr="00CE4331">
        <w:rPr>
          <w:rFonts w:cs="Times New Roman"/>
          <w:i/>
          <w:color w:val="000000"/>
          <w:szCs w:val="24"/>
          <w:shd w:val="clear" w:color="auto" w:fill="FFFFFF"/>
          <w:vertAlign w:val="subscript"/>
        </w:rPr>
        <w:t>i</w:t>
      </w:r>
      <w:proofErr w:type="gramStart"/>
      <w:r w:rsidR="00CE4331" w:rsidRPr="00CE4331">
        <w:rPr>
          <w:rFonts w:cs="Times New Roman"/>
          <w:i/>
          <w:color w:val="000000"/>
          <w:szCs w:val="24"/>
          <w:shd w:val="clear" w:color="auto" w:fill="FFFFFF"/>
          <w:vertAlign w:val="subscript"/>
        </w:rPr>
        <w:t>,j</w:t>
      </w:r>
      <w:proofErr w:type="spellEnd"/>
      <w:proofErr w:type="gramEnd"/>
      <w:r w:rsidRPr="00A528C2">
        <w:rPr>
          <w:rFonts w:cs="Times New Roman"/>
          <w:color w:val="000000"/>
          <w:szCs w:val="24"/>
          <w:shd w:val="clear" w:color="auto" w:fill="FFFFFF"/>
        </w:rPr>
        <w:t xml:space="preserve"> is the </w:t>
      </w:r>
      <w:r w:rsidR="00CE4331" w:rsidRPr="00841532">
        <w:rPr>
          <w:rFonts w:cs="Times New Roman"/>
          <w:i/>
          <w:color w:val="000000"/>
          <w:szCs w:val="24"/>
          <w:shd w:val="clear" w:color="auto" w:fill="FFFFFF"/>
        </w:rPr>
        <w:t>NSC</w:t>
      </w:r>
      <w:r w:rsidR="00A528C2" w:rsidRPr="00D164D8">
        <w:rPr>
          <w:rFonts w:cs="Times New Roman"/>
          <w:color w:val="000000"/>
          <w:szCs w:val="24"/>
          <w:shd w:val="clear" w:color="auto" w:fill="FFFFFF"/>
        </w:rPr>
        <w:t xml:space="preserve"> </w:t>
      </w:r>
      <w:r w:rsidR="00A528C2" w:rsidRPr="00A528C2">
        <w:rPr>
          <w:rFonts w:cs="Times New Roman"/>
          <w:color w:val="000000"/>
          <w:szCs w:val="24"/>
          <w:shd w:val="clear" w:color="auto" w:fill="FFFFFF"/>
        </w:rPr>
        <w:t>for exposure route</w:t>
      </w:r>
      <w:r w:rsidR="00CE4331" w:rsidRPr="00CE4331">
        <w:rPr>
          <w:rFonts w:cs="Times New Roman"/>
          <w:i/>
          <w:color w:val="000000"/>
          <w:szCs w:val="24"/>
          <w:shd w:val="clear" w:color="auto" w:fill="FFFFFF"/>
        </w:rPr>
        <w:t xml:space="preserve"> i</w:t>
      </w:r>
      <w:r w:rsidR="00A528C2">
        <w:rPr>
          <w:rFonts w:cs="Times New Roman"/>
          <w:color w:val="000000"/>
          <w:szCs w:val="24"/>
          <w:shd w:val="clear" w:color="auto" w:fill="FFFFFF"/>
        </w:rPr>
        <w:t xml:space="preserve"> </w:t>
      </w:r>
      <w:r w:rsidRPr="00A528C2">
        <w:rPr>
          <w:rFonts w:cs="Times New Roman"/>
          <w:color w:val="000000"/>
          <w:szCs w:val="24"/>
          <w:shd w:val="clear" w:color="auto" w:fill="FFFFFF"/>
        </w:rPr>
        <w:t>(</w:t>
      </w:r>
      <w:r w:rsidR="00E14FCF" w:rsidRPr="00A528C2">
        <w:rPr>
          <w:rFonts w:cs="Times New Roman"/>
          <w:color w:val="000000"/>
          <w:szCs w:val="24"/>
          <w:shd w:val="clear" w:color="auto" w:fill="FFFFFF"/>
        </w:rPr>
        <w:t>inhalation,</w:t>
      </w:r>
      <w:r w:rsidR="00E14FCF">
        <w:rPr>
          <w:rFonts w:cs="Times New Roman"/>
          <w:color w:val="000000"/>
          <w:szCs w:val="24"/>
          <w:shd w:val="clear" w:color="auto" w:fill="FFFFFF"/>
        </w:rPr>
        <w:t xml:space="preserve"> ingestion,</w:t>
      </w:r>
      <w:r w:rsidR="00E14FCF" w:rsidRPr="00A528C2">
        <w:rPr>
          <w:rFonts w:cs="Times New Roman"/>
          <w:color w:val="000000"/>
          <w:szCs w:val="24"/>
          <w:shd w:val="clear" w:color="auto" w:fill="FFFFFF"/>
        </w:rPr>
        <w:t xml:space="preserve"> dermal</w:t>
      </w:r>
      <w:r w:rsidRPr="00A528C2">
        <w:rPr>
          <w:rFonts w:cs="Times New Roman"/>
          <w:color w:val="000000"/>
          <w:szCs w:val="24"/>
          <w:shd w:val="clear" w:color="auto" w:fill="FFFFFF"/>
        </w:rPr>
        <w:t xml:space="preserve">) in different climate </w:t>
      </w:r>
      <w:r w:rsidR="00E10779" w:rsidRPr="00A528C2">
        <w:rPr>
          <w:rFonts w:cs="Times New Roman"/>
          <w:color w:val="000000"/>
          <w:szCs w:val="24"/>
          <w:shd w:val="clear" w:color="auto" w:fill="FFFFFF"/>
        </w:rPr>
        <w:t>regions</w:t>
      </w:r>
      <w:r w:rsidRPr="00A528C2">
        <w:rPr>
          <w:rFonts w:cs="Times New Roman"/>
          <w:color w:val="000000"/>
          <w:szCs w:val="24"/>
          <w:shd w:val="clear" w:color="auto" w:fill="FFFFFF"/>
        </w:rPr>
        <w:t xml:space="preserve"> </w:t>
      </w:r>
      <w:r w:rsidR="00CE4331" w:rsidRPr="00CE4331">
        <w:rPr>
          <w:rFonts w:cs="Times New Roman"/>
          <w:i/>
          <w:color w:val="000000"/>
          <w:szCs w:val="24"/>
          <w:shd w:val="clear" w:color="auto" w:fill="FFFFFF"/>
        </w:rPr>
        <w:t>j</w:t>
      </w:r>
      <w:r w:rsidRPr="00A528C2">
        <w:rPr>
          <w:rFonts w:cs="Times New Roman"/>
          <w:color w:val="000000"/>
          <w:szCs w:val="24"/>
          <w:shd w:val="clear" w:color="auto" w:fill="FFFFFF"/>
        </w:rPr>
        <w:t xml:space="preserve">. </w:t>
      </w:r>
      <w:r w:rsidR="00E17434">
        <w:rPr>
          <w:rFonts w:cs="Times New Roman"/>
          <w:color w:val="000000"/>
          <w:szCs w:val="24"/>
          <w:shd w:val="clear" w:color="auto" w:fill="FFFFFF"/>
        </w:rPr>
        <w:t>T</w:t>
      </w:r>
      <w:r w:rsidR="00E17434" w:rsidRPr="00A528C2">
        <w:rPr>
          <w:rFonts w:cs="Times New Roman"/>
          <w:color w:val="000000"/>
          <w:szCs w:val="24"/>
          <w:shd w:val="clear" w:color="auto" w:fill="FFFFFF"/>
        </w:rPr>
        <w:t xml:space="preserve">he </w:t>
      </w:r>
      <w:r w:rsidR="00E91895" w:rsidRPr="00E91895">
        <w:rPr>
          <w:rFonts w:cs="Times New Roman"/>
          <w:i/>
          <w:color w:val="000000"/>
          <w:szCs w:val="24"/>
          <w:shd w:val="clear" w:color="auto" w:fill="FFFFFF"/>
        </w:rPr>
        <w:t>p</w:t>
      </w:r>
      <w:r w:rsidRPr="00A528C2">
        <w:rPr>
          <w:rFonts w:cs="Times New Roman"/>
          <w:color w:val="000000"/>
          <w:szCs w:val="24"/>
          <w:shd w:val="clear" w:color="auto" w:fill="FFFFFF"/>
        </w:rPr>
        <w:t xml:space="preserve"> is the input parameter value</w:t>
      </w:r>
      <w:r w:rsidR="00584C87" w:rsidRPr="00A528C2">
        <w:rPr>
          <w:rFonts w:cs="Times New Roman"/>
          <w:color w:val="000000"/>
          <w:szCs w:val="24"/>
          <w:shd w:val="clear" w:color="auto" w:fill="FFFFFF"/>
        </w:rPr>
        <w:t>, and</w:t>
      </w:r>
      <w:r w:rsidRPr="00A528C2">
        <w:rPr>
          <w:rFonts w:cs="Times New Roman"/>
          <w:color w:val="000000"/>
          <w:szCs w:val="24"/>
          <w:shd w:val="clear" w:color="auto" w:fill="FFFFFF"/>
        </w:rPr>
        <w:t xml:space="preserve"> </w:t>
      </w:r>
      <w:r w:rsidR="00E91895" w:rsidRPr="00E91895">
        <w:rPr>
          <w:rFonts w:cs="Times New Roman"/>
          <w:i/>
          <w:color w:val="000000"/>
          <w:szCs w:val="24"/>
          <w:shd w:val="clear" w:color="auto" w:fill="FFFFFF"/>
        </w:rPr>
        <w:t>r</w:t>
      </w:r>
      <w:r w:rsidRPr="00A528C2">
        <w:rPr>
          <w:rFonts w:cs="Times New Roman"/>
          <w:color w:val="000000"/>
          <w:szCs w:val="24"/>
          <w:shd w:val="clear" w:color="auto" w:fill="FFFFFF"/>
        </w:rPr>
        <w:t xml:space="preserve"> is the corresponding daily mean output of the exposure </w:t>
      </w:r>
      <w:r w:rsidR="00E14FCF" w:rsidRPr="00A528C2">
        <w:rPr>
          <w:rFonts w:cs="Times New Roman"/>
          <w:color w:val="000000"/>
          <w:szCs w:val="24"/>
          <w:shd w:val="clear" w:color="auto" w:fill="FFFFFF"/>
        </w:rPr>
        <w:t xml:space="preserve">effect. </w:t>
      </w:r>
      <w:proofErr w:type="gramStart"/>
      <w:r w:rsidR="00E14FCF" w:rsidRPr="00A528C2">
        <w:rPr>
          <w:rFonts w:cs="Times New Roman"/>
          <w:color w:val="000000"/>
          <w:szCs w:val="24"/>
          <w:shd w:val="clear" w:color="auto" w:fill="FFFFFF"/>
        </w:rPr>
        <w:t>The</w:t>
      </w:r>
      <w:r w:rsidRPr="00A528C2">
        <w:rPr>
          <w:rFonts w:cs="Times New Roman"/>
          <w:color w:val="000000"/>
          <w:szCs w:val="24"/>
          <w:shd w:val="clear" w:color="auto" w:fill="FFFFFF"/>
        </w:rPr>
        <w:t xml:space="preserve"> </w:t>
      </w:r>
      <w:r w:rsidR="00A02621" w:rsidRPr="00F17FA7">
        <w:rPr>
          <w:rFonts w:cs="Times New Roman"/>
          <w:i/>
          <w:color w:val="000000"/>
          <w:position w:val="-4"/>
          <w:szCs w:val="24"/>
          <w:shd w:val="clear" w:color="auto" w:fill="FFFFFF"/>
        </w:rPr>
        <w:object w:dxaOrig="320" w:dyaOrig="260">
          <v:shape id="_x0000_i1076" type="#_x0000_t75" style="width:15.6pt;height:13.2pt" o:ole="">
            <v:imagedata r:id="rId111" o:title=""/>
          </v:shape>
          <o:OLEObject Type="Embed" ProgID="Equation.DSMT4" ShapeID="_x0000_i1076" DrawAspect="Content" ObjectID="_1456178965" r:id="rId112"/>
        </w:object>
      </w:r>
      <w:r w:rsidR="00081329" w:rsidRPr="00A528C2">
        <w:rPr>
          <w:rFonts w:cs="Times New Roman"/>
          <w:color w:val="000000"/>
          <w:szCs w:val="24"/>
          <w:shd w:val="clear" w:color="auto" w:fill="FFFFFF"/>
        </w:rPr>
        <w:t xml:space="preserve"> and</w:t>
      </w:r>
      <w:proofErr w:type="gramEnd"/>
      <w:r w:rsidR="00081329" w:rsidRPr="00A528C2">
        <w:rPr>
          <w:rFonts w:cs="Times New Roman"/>
          <w:color w:val="000000"/>
          <w:szCs w:val="24"/>
          <w:shd w:val="clear" w:color="auto" w:fill="FFFFFF"/>
        </w:rPr>
        <w:t xml:space="preserve"> </w:t>
      </w:r>
      <w:r w:rsidR="00A02621" w:rsidRPr="008C5183">
        <w:rPr>
          <w:rFonts w:cs="Times New Roman"/>
          <w:i/>
          <w:color w:val="000000"/>
          <w:position w:val="-10"/>
          <w:szCs w:val="24"/>
          <w:shd w:val="clear" w:color="auto" w:fill="FFFFFF"/>
        </w:rPr>
        <w:object w:dxaOrig="360" w:dyaOrig="320">
          <v:shape id="_x0000_i1077" type="#_x0000_t75" style="width:18.6pt;height:15.6pt" o:ole="">
            <v:imagedata r:id="rId113" o:title=""/>
          </v:shape>
          <o:OLEObject Type="Embed" ProgID="Equation.DSMT4" ShapeID="_x0000_i1077" DrawAspect="Content" ObjectID="_1456178966" r:id="rId114"/>
        </w:object>
      </w:r>
      <w:r w:rsidR="00081329" w:rsidRPr="00A528C2">
        <w:rPr>
          <w:rFonts w:cs="Times New Roman"/>
          <w:color w:val="000000"/>
          <w:szCs w:val="24"/>
          <w:shd w:val="clear" w:color="auto" w:fill="FFFFFF"/>
        </w:rPr>
        <w:t xml:space="preserve"> </w:t>
      </w:r>
      <w:r w:rsidR="004719A2">
        <w:rPr>
          <w:rFonts w:cs="Times New Roman"/>
          <w:color w:val="000000"/>
          <w:szCs w:val="24"/>
          <w:shd w:val="clear" w:color="auto" w:fill="FFFFFF"/>
        </w:rPr>
        <w:t>are</w:t>
      </w:r>
      <w:r w:rsidR="004719A2" w:rsidRPr="00A528C2">
        <w:rPr>
          <w:rFonts w:cs="Times New Roman"/>
          <w:color w:val="000000"/>
          <w:szCs w:val="24"/>
          <w:shd w:val="clear" w:color="auto" w:fill="FFFFFF"/>
        </w:rPr>
        <w:t xml:space="preserve"> </w:t>
      </w:r>
      <w:r w:rsidR="00081329" w:rsidRPr="00A528C2">
        <w:rPr>
          <w:rFonts w:cs="Times New Roman"/>
          <w:color w:val="000000"/>
          <w:szCs w:val="24"/>
          <w:shd w:val="clear" w:color="auto" w:fill="FFFFFF"/>
        </w:rPr>
        <w:t>the corresponding perturbation of the parameter values and perturbation of the output,</w:t>
      </w:r>
      <w:r w:rsidR="00E14FCF">
        <w:rPr>
          <w:rFonts w:cs="Times New Roman"/>
          <w:color w:val="000000"/>
          <w:szCs w:val="24"/>
          <w:shd w:val="clear" w:color="auto" w:fill="FFFFFF"/>
        </w:rPr>
        <w:t xml:space="preserve"> </w:t>
      </w:r>
      <w:r w:rsidR="00081329" w:rsidRPr="00A528C2">
        <w:rPr>
          <w:rFonts w:cs="Times New Roman"/>
          <w:color w:val="000000"/>
          <w:szCs w:val="24"/>
          <w:shd w:val="clear" w:color="auto" w:fill="FFFFFF"/>
        </w:rPr>
        <w:t>respectively.</w:t>
      </w:r>
      <w:r w:rsidR="00E14FCF">
        <w:rPr>
          <w:rFonts w:cs="Times New Roman"/>
          <w:color w:val="000000"/>
          <w:szCs w:val="24"/>
          <w:shd w:val="clear" w:color="auto" w:fill="FFFFFF"/>
        </w:rPr>
        <w:t xml:space="preserve"> </w:t>
      </w:r>
      <w:r w:rsidR="00DE10B1" w:rsidRPr="00A528C2">
        <w:rPr>
          <w:rFonts w:cs="Times New Roman"/>
          <w:color w:val="000000"/>
          <w:szCs w:val="24"/>
          <w:shd w:val="clear" w:color="auto" w:fill="FFFFFF"/>
        </w:rPr>
        <w:t xml:space="preserve">The global </w:t>
      </w:r>
      <w:r w:rsidR="00CE4331" w:rsidRPr="00CE4331">
        <w:rPr>
          <w:rFonts w:cs="Times New Roman"/>
          <w:i/>
          <w:color w:val="000000"/>
          <w:szCs w:val="24"/>
          <w:shd w:val="clear" w:color="auto" w:fill="FFFFFF"/>
        </w:rPr>
        <w:t xml:space="preserve">NSC </w:t>
      </w:r>
      <w:r w:rsidR="00DE10B1" w:rsidRPr="00A528C2">
        <w:rPr>
          <w:rFonts w:cs="Times New Roman"/>
          <w:color w:val="000000"/>
          <w:szCs w:val="24"/>
          <w:shd w:val="clear" w:color="auto" w:fill="FFFFFF"/>
        </w:rPr>
        <w:t xml:space="preserve">of </w:t>
      </w:r>
      <w:r w:rsidR="00E17434">
        <w:rPr>
          <w:rFonts w:cs="Times New Roman"/>
          <w:color w:val="000000"/>
          <w:szCs w:val="24"/>
          <w:shd w:val="clear" w:color="auto" w:fill="FFFFFF"/>
        </w:rPr>
        <w:t xml:space="preserve">a </w:t>
      </w:r>
      <w:r w:rsidR="00DE10B1" w:rsidRPr="00A528C2">
        <w:rPr>
          <w:rFonts w:cs="Times New Roman"/>
          <w:color w:val="000000"/>
          <w:szCs w:val="24"/>
          <w:shd w:val="clear" w:color="auto" w:fill="FFFFFF"/>
        </w:rPr>
        <w:t xml:space="preserve">certain parameter, </w:t>
      </w:r>
      <w:r w:rsidR="00CE4331" w:rsidRPr="00CE4331">
        <w:rPr>
          <w:rFonts w:cs="Times New Roman"/>
          <w:i/>
          <w:color w:val="000000"/>
          <w:szCs w:val="24"/>
          <w:shd w:val="clear" w:color="auto" w:fill="FFFFFF"/>
        </w:rPr>
        <w:t>NSC</w:t>
      </w:r>
      <w:r w:rsidR="00CE4331" w:rsidRPr="00CE4331">
        <w:rPr>
          <w:rFonts w:cs="Times New Roman"/>
          <w:i/>
          <w:color w:val="000000"/>
          <w:szCs w:val="24"/>
          <w:shd w:val="clear" w:color="auto" w:fill="FFFFFF"/>
          <w:vertAlign w:val="subscript"/>
        </w:rPr>
        <w:t>g</w:t>
      </w:r>
      <w:r w:rsidR="00D164D8">
        <w:rPr>
          <w:rFonts w:cs="Times New Roman"/>
          <w:color w:val="000000"/>
          <w:szCs w:val="24"/>
          <w:shd w:val="clear" w:color="auto" w:fill="FFFFFF"/>
        </w:rPr>
        <w:t>, is</w:t>
      </w:r>
      <w:r w:rsidR="00DE10B1" w:rsidRPr="00A528C2">
        <w:rPr>
          <w:rFonts w:cs="Times New Roman"/>
          <w:color w:val="000000"/>
          <w:szCs w:val="24"/>
          <w:shd w:val="clear" w:color="auto" w:fill="FFFFFF"/>
        </w:rPr>
        <w:t xml:space="preserve"> defined as </w:t>
      </w:r>
      <w:r w:rsidR="00DE10B1" w:rsidRPr="00A528C2">
        <w:rPr>
          <w:rFonts w:cs="Times New Roman"/>
          <w:color w:val="000000"/>
          <w:szCs w:val="24"/>
          <w:shd w:val="clear" w:color="auto" w:fill="FFFFFF"/>
        </w:rPr>
        <w:lastRenderedPageBreak/>
        <w:t xml:space="preserve">the mean of the corresponding local sensitivities. </w:t>
      </w:r>
      <w:r w:rsidR="00CB0E75">
        <w:rPr>
          <w:rFonts w:cs="Times New Roman"/>
          <w:color w:val="000000"/>
          <w:szCs w:val="24"/>
          <w:shd w:val="clear" w:color="auto" w:fill="FFFFFF"/>
        </w:rPr>
        <w:t>T</w:t>
      </w:r>
      <w:r w:rsidR="00411BF4" w:rsidRPr="00A528C2">
        <w:rPr>
          <w:rFonts w:cs="Times New Roman"/>
          <w:color w:val="000000"/>
          <w:szCs w:val="24"/>
          <w:shd w:val="clear" w:color="auto" w:fill="FFFFFF"/>
        </w:rPr>
        <w:t xml:space="preserve">he </w:t>
      </w:r>
      <w:r w:rsidR="00FE6CE5">
        <w:rPr>
          <w:rFonts w:cs="Times New Roman"/>
          <w:color w:val="000000"/>
          <w:szCs w:val="24"/>
          <w:shd w:val="clear" w:color="auto" w:fill="FFFFFF"/>
        </w:rPr>
        <w:t xml:space="preserve">overall </w:t>
      </w:r>
      <w:r w:rsidR="00D164D8">
        <w:rPr>
          <w:rFonts w:cs="Times New Roman"/>
          <w:color w:val="000000"/>
          <w:szCs w:val="24"/>
          <w:shd w:val="clear" w:color="auto" w:fill="FFFFFF"/>
        </w:rPr>
        <w:t>absolute</w:t>
      </w:r>
      <w:r w:rsidR="00D164D8" w:rsidRPr="00A528C2">
        <w:rPr>
          <w:rFonts w:cs="Times New Roman"/>
          <w:color w:val="000000"/>
          <w:szCs w:val="24"/>
          <w:shd w:val="clear" w:color="auto" w:fill="FFFFFF"/>
        </w:rPr>
        <w:t xml:space="preserve"> </w:t>
      </w:r>
      <w:r w:rsidR="00411BF4" w:rsidRPr="00A528C2">
        <w:rPr>
          <w:rFonts w:cs="Times New Roman"/>
          <w:color w:val="000000"/>
          <w:szCs w:val="24"/>
          <w:shd w:val="clear" w:color="auto" w:fill="FFFFFF"/>
        </w:rPr>
        <w:t>mean</w:t>
      </w:r>
      <w:r w:rsidR="00D164D8">
        <w:rPr>
          <w:rFonts w:cs="Times New Roman"/>
          <w:color w:val="000000"/>
          <w:szCs w:val="24"/>
          <w:shd w:val="clear" w:color="auto" w:fill="FFFFFF"/>
        </w:rPr>
        <w:t xml:space="preserve"> </w:t>
      </w:r>
      <w:r w:rsidR="00597FE8" w:rsidRPr="00C32D3A">
        <w:rPr>
          <w:rFonts w:cs="Times New Roman"/>
          <w:color w:val="000000"/>
          <w:position w:val="-14"/>
          <w:szCs w:val="24"/>
          <w:shd w:val="clear" w:color="auto" w:fill="FFFFFF"/>
        </w:rPr>
        <w:object w:dxaOrig="800" w:dyaOrig="420">
          <v:shape id="_x0000_i1078" type="#_x0000_t75" style="width:40.8pt;height:21.6pt" o:ole="">
            <v:imagedata r:id="rId115" o:title=""/>
          </v:shape>
          <o:OLEObject Type="Embed" ProgID="Equation.DSMT4" ShapeID="_x0000_i1078" DrawAspect="Content" ObjectID="_1456178967" r:id="rId116"/>
        </w:object>
      </w:r>
      <w:r w:rsidR="00D164D8">
        <w:rPr>
          <w:rFonts w:cs="Times New Roman"/>
          <w:color w:val="000000"/>
          <w:szCs w:val="24"/>
          <w:shd w:val="clear" w:color="auto" w:fill="FFFFFF"/>
        </w:rPr>
        <w:t xml:space="preserve"> </w:t>
      </w:r>
      <w:r w:rsidR="00411BF4" w:rsidRPr="00A528C2">
        <w:rPr>
          <w:rFonts w:cs="Times New Roman"/>
          <w:color w:val="000000"/>
          <w:szCs w:val="24"/>
          <w:shd w:val="clear" w:color="auto" w:fill="FFFFFF"/>
        </w:rPr>
        <w:t xml:space="preserve">for each route </w:t>
      </w:r>
      <w:r w:rsidR="00D164D8">
        <w:rPr>
          <w:rFonts w:cs="Times New Roman"/>
          <w:color w:val="000000"/>
          <w:szCs w:val="24"/>
          <w:shd w:val="clear" w:color="auto" w:fill="FFFFFF"/>
        </w:rPr>
        <w:t>is</w:t>
      </w:r>
      <w:r w:rsidR="00CB0E75">
        <w:rPr>
          <w:rFonts w:cs="Times New Roman"/>
          <w:color w:val="000000"/>
          <w:szCs w:val="24"/>
          <w:shd w:val="clear" w:color="auto" w:fill="FFFFFF"/>
        </w:rPr>
        <w:t xml:space="preserve"> obtained </w:t>
      </w:r>
      <w:r w:rsidR="00411BF4" w:rsidRPr="00A528C2">
        <w:rPr>
          <w:rFonts w:cs="Times New Roman"/>
          <w:color w:val="000000"/>
          <w:szCs w:val="24"/>
          <w:shd w:val="clear" w:color="auto" w:fill="FFFFFF"/>
        </w:rPr>
        <w:t xml:space="preserve">by </w:t>
      </w:r>
      <w:r w:rsidR="00E14FCF" w:rsidRPr="00A528C2">
        <w:rPr>
          <w:rFonts w:cs="Times New Roman"/>
          <w:color w:val="000000"/>
          <w:szCs w:val="24"/>
          <w:shd w:val="clear" w:color="auto" w:fill="FFFFFF"/>
        </w:rPr>
        <w:t>averaging</w:t>
      </w:r>
      <w:r w:rsidR="00411BF4" w:rsidRPr="00A528C2">
        <w:rPr>
          <w:rFonts w:cs="Times New Roman"/>
          <w:color w:val="000000"/>
          <w:szCs w:val="24"/>
          <w:shd w:val="clear" w:color="auto" w:fill="FFFFFF"/>
        </w:rPr>
        <w:t xml:space="preserve"> the </w:t>
      </w:r>
      <w:r w:rsidR="00597FE8">
        <w:rPr>
          <w:rFonts w:cs="Times New Roman"/>
          <w:color w:val="000000"/>
          <w:szCs w:val="24"/>
          <w:shd w:val="clear" w:color="auto" w:fill="FFFFFF"/>
        </w:rPr>
        <w:t xml:space="preserve">absolute </w:t>
      </w:r>
      <w:r w:rsidR="00897E90" w:rsidRPr="00897E90">
        <w:rPr>
          <w:rFonts w:cs="Times New Roman"/>
          <w:i/>
          <w:color w:val="000000"/>
          <w:szCs w:val="24"/>
          <w:shd w:val="clear" w:color="auto" w:fill="FFFFFF"/>
        </w:rPr>
        <w:t>NSCg</w:t>
      </w:r>
      <w:r w:rsidR="00411BF4" w:rsidRPr="00A528C2">
        <w:rPr>
          <w:rFonts w:cs="Times New Roman"/>
          <w:color w:val="000000"/>
          <w:szCs w:val="24"/>
          <w:shd w:val="clear" w:color="auto" w:fill="FFFFFF"/>
        </w:rPr>
        <w:t xml:space="preserve"> values </w:t>
      </w:r>
      <w:r w:rsidR="003B6612">
        <w:rPr>
          <w:rFonts w:cs="Times New Roman"/>
          <w:color w:val="000000"/>
          <w:szCs w:val="24"/>
          <w:shd w:val="clear" w:color="auto" w:fill="FFFFFF"/>
        </w:rPr>
        <w:t>for the corresponding route</w:t>
      </w:r>
      <w:r w:rsidR="00E17434">
        <w:rPr>
          <w:rFonts w:cs="Times New Roman"/>
          <w:color w:val="000000"/>
          <w:szCs w:val="24"/>
          <w:shd w:val="clear" w:color="auto" w:fill="FFFFFF"/>
        </w:rPr>
        <w:t xml:space="preserve"> and region</w:t>
      </w:r>
      <w:r w:rsidR="00E14FCF" w:rsidRPr="00A528C2">
        <w:rPr>
          <w:rFonts w:cs="Times New Roman"/>
          <w:color w:val="000000"/>
          <w:szCs w:val="24"/>
          <w:shd w:val="clear" w:color="auto" w:fill="FFFFFF"/>
        </w:rPr>
        <w:t xml:space="preserve">. </w:t>
      </w:r>
      <w:r w:rsidR="004813E1">
        <w:rPr>
          <w:rFonts w:cs="Times New Roman"/>
          <w:color w:val="000000"/>
          <w:szCs w:val="24"/>
          <w:shd w:val="clear" w:color="auto" w:fill="FFFFFF"/>
        </w:rPr>
        <w:t>Similarly</w:t>
      </w:r>
      <w:r w:rsidR="00CB0E75">
        <w:rPr>
          <w:rFonts w:cs="Times New Roman"/>
          <w:color w:val="000000"/>
          <w:szCs w:val="24"/>
          <w:shd w:val="clear" w:color="auto" w:fill="FFFFFF"/>
        </w:rPr>
        <w:t xml:space="preserve">, </w:t>
      </w:r>
      <w:r w:rsidR="00CB0E75" w:rsidRPr="00A528C2">
        <w:rPr>
          <w:rFonts w:cs="Times New Roman"/>
          <w:color w:val="000000"/>
          <w:szCs w:val="24"/>
          <w:shd w:val="clear" w:color="auto" w:fill="FFFFFF"/>
        </w:rPr>
        <w:t>the</w:t>
      </w:r>
      <w:r w:rsidR="00DE10B1" w:rsidRPr="00A528C2">
        <w:rPr>
          <w:rFonts w:cs="Times New Roman"/>
          <w:color w:val="000000"/>
          <w:szCs w:val="24"/>
          <w:shd w:val="clear" w:color="auto" w:fill="FFFFFF"/>
        </w:rPr>
        <w:t xml:space="preserve"> </w:t>
      </w:r>
      <w:r w:rsidR="00FE6CE5">
        <w:rPr>
          <w:rFonts w:cs="Times New Roman"/>
          <w:color w:val="000000"/>
          <w:szCs w:val="24"/>
          <w:shd w:val="clear" w:color="auto" w:fill="FFFFFF"/>
        </w:rPr>
        <w:t xml:space="preserve">overall </w:t>
      </w:r>
      <w:r w:rsidR="00D164D8">
        <w:rPr>
          <w:rFonts w:cs="Times New Roman"/>
          <w:color w:val="000000"/>
          <w:szCs w:val="24"/>
          <w:shd w:val="clear" w:color="auto" w:fill="FFFFFF"/>
        </w:rPr>
        <w:t xml:space="preserve">absolute </w:t>
      </w:r>
      <w:r w:rsidR="00E17434">
        <w:rPr>
          <w:rFonts w:cs="Times New Roman"/>
          <w:color w:val="000000"/>
          <w:szCs w:val="24"/>
          <w:shd w:val="clear" w:color="auto" w:fill="FFFFFF"/>
        </w:rPr>
        <w:t xml:space="preserve">mean </w:t>
      </w:r>
      <w:r w:rsidR="00DE10B1" w:rsidRPr="00A528C2">
        <w:rPr>
          <w:rFonts w:cs="Times New Roman"/>
          <w:color w:val="000000"/>
          <w:szCs w:val="24"/>
          <w:shd w:val="clear" w:color="auto" w:fill="FFFFFF"/>
        </w:rPr>
        <w:t xml:space="preserve">standard </w:t>
      </w:r>
      <w:r w:rsidR="00CB0E75">
        <w:rPr>
          <w:rFonts w:cs="Times New Roman"/>
          <w:color w:val="000000"/>
          <w:szCs w:val="24"/>
          <w:shd w:val="clear" w:color="auto" w:fill="FFFFFF"/>
        </w:rPr>
        <w:t>deviations</w:t>
      </w:r>
      <w:r w:rsidR="00D164D8">
        <w:rPr>
          <w:rFonts w:cs="Times New Roman"/>
          <w:color w:val="000000"/>
          <w:szCs w:val="24"/>
          <w:shd w:val="clear" w:color="auto" w:fill="FFFFFF"/>
        </w:rPr>
        <w:t xml:space="preserve"> </w:t>
      </w:r>
      <w:r w:rsidR="00D164D8" w:rsidRPr="00530FD2">
        <w:rPr>
          <w:rFonts w:cs="Times New Roman"/>
          <w:color w:val="000000"/>
          <w:position w:val="-14"/>
          <w:szCs w:val="24"/>
          <w:shd w:val="clear" w:color="auto" w:fill="FFFFFF"/>
        </w:rPr>
        <w:object w:dxaOrig="620" w:dyaOrig="420">
          <v:shape id="_x0000_i1079" type="#_x0000_t75" style="width:31.2pt;height:21.6pt" o:ole="">
            <v:imagedata r:id="rId117" o:title=""/>
          </v:shape>
          <o:OLEObject Type="Embed" ProgID="Equation.DSMT4" ShapeID="_x0000_i1079" DrawAspect="Content" ObjectID="_1456178968" r:id="rId118"/>
        </w:object>
      </w:r>
      <w:r w:rsidR="00CB0E75">
        <w:rPr>
          <w:rFonts w:cs="Times New Roman"/>
          <w:color w:val="000000"/>
          <w:szCs w:val="24"/>
          <w:shd w:val="clear" w:color="auto" w:fill="FFFFFF"/>
        </w:rPr>
        <w:t xml:space="preserve"> </w:t>
      </w:r>
      <w:r w:rsidR="007B08A6" w:rsidRPr="00A528C2">
        <w:rPr>
          <w:rFonts w:cs="Times New Roman"/>
          <w:color w:val="000000"/>
          <w:szCs w:val="24"/>
          <w:shd w:val="clear" w:color="auto" w:fill="FFFFFF"/>
        </w:rPr>
        <w:t>are average</w:t>
      </w:r>
      <w:r w:rsidR="00D164D8">
        <w:rPr>
          <w:rFonts w:cs="Times New Roman"/>
          <w:color w:val="000000"/>
          <w:szCs w:val="24"/>
          <w:shd w:val="clear" w:color="auto" w:fill="FFFFFF"/>
        </w:rPr>
        <w:t>s</w:t>
      </w:r>
      <w:r w:rsidR="007B08A6" w:rsidRPr="00A528C2">
        <w:rPr>
          <w:rFonts w:cs="Times New Roman"/>
          <w:color w:val="000000"/>
          <w:szCs w:val="24"/>
          <w:shd w:val="clear" w:color="auto" w:fill="FFFFFF"/>
        </w:rPr>
        <w:t xml:space="preserve"> over each exposure </w:t>
      </w:r>
      <w:r w:rsidR="00CB0E75">
        <w:rPr>
          <w:rFonts w:cs="Times New Roman"/>
          <w:color w:val="000000"/>
          <w:szCs w:val="24"/>
          <w:shd w:val="clear" w:color="auto" w:fill="FFFFFF"/>
        </w:rPr>
        <w:t>route</w:t>
      </w:r>
      <w:r w:rsidR="007B08A6" w:rsidRPr="007E0204">
        <w:rPr>
          <w:rFonts w:eastAsia="宋体" w:cs="Times New Roman"/>
          <w:color w:val="000000"/>
          <w:kern w:val="0"/>
          <w:szCs w:val="24"/>
        </w:rPr>
        <w:t>.</w:t>
      </w:r>
      <w:r w:rsidR="00E14FCF">
        <w:rPr>
          <w:rFonts w:eastAsia="宋体" w:cs="Times New Roman"/>
          <w:color w:val="000000"/>
          <w:kern w:val="0"/>
          <w:szCs w:val="24"/>
        </w:rPr>
        <w:t xml:space="preserve"> </w:t>
      </w:r>
    </w:p>
    <w:p w:rsidR="00323344" w:rsidRPr="00E83E28" w:rsidRDefault="000D7FE0" w:rsidP="00275B52">
      <w:pPr>
        <w:spacing w:before="96" w:after="120"/>
        <w:ind w:firstLine="720"/>
        <w:jc w:val="left"/>
        <w:rPr>
          <w:rFonts w:cs="Times New Roman"/>
          <w:color w:val="000000"/>
          <w:szCs w:val="24"/>
          <w:shd w:val="clear" w:color="auto" w:fill="FFFFFF"/>
        </w:rPr>
      </w:pPr>
      <w:r>
        <w:rPr>
          <w:rFonts w:cs="Times New Roman"/>
          <w:color w:val="000000"/>
          <w:szCs w:val="24"/>
          <w:shd w:val="clear" w:color="auto" w:fill="FFFFFF"/>
        </w:rPr>
        <w:br w:type="page"/>
      </w:r>
    </w:p>
    <w:p w:rsidR="007455B6" w:rsidRDefault="007455B6" w:rsidP="00713C12">
      <w:pPr>
        <w:pStyle w:val="1"/>
      </w:pPr>
      <w:bookmarkStart w:id="56" w:name="_Toc380964838"/>
      <w:r w:rsidRPr="007455B6">
        <w:rPr>
          <w:rFonts w:hint="eastAsia"/>
        </w:rPr>
        <w:lastRenderedPageBreak/>
        <w:t>Result</w:t>
      </w:r>
      <w:r w:rsidR="00790640">
        <w:t>s</w:t>
      </w:r>
      <w:r w:rsidRPr="007455B6">
        <w:rPr>
          <w:rFonts w:hint="eastAsia"/>
        </w:rPr>
        <w:t xml:space="preserve"> and Discussion</w:t>
      </w:r>
      <w:bookmarkEnd w:id="56"/>
    </w:p>
    <w:p w:rsidR="001F6FA0" w:rsidRPr="004C7C64" w:rsidRDefault="001F6FA0" w:rsidP="001F6FA0">
      <w:pPr>
        <w:pStyle w:val="2"/>
        <w:ind w:firstLine="630"/>
      </w:pPr>
      <w:bookmarkStart w:id="57" w:name="_Toc380964839"/>
      <w:r w:rsidRPr="004C7C64">
        <w:t xml:space="preserve">Pollen </w:t>
      </w:r>
      <w:r>
        <w:t>Season</w:t>
      </w:r>
      <w:ins w:id="58" w:author="kunmei" w:date="2014-02-23T17:15:00Z">
        <w:r w:rsidR="00184675">
          <w:t>s</w:t>
        </w:r>
      </w:ins>
      <w:bookmarkEnd w:id="57"/>
      <w:r>
        <w:t xml:space="preserve"> </w:t>
      </w:r>
    </w:p>
    <w:p w:rsidR="00E728EB" w:rsidRDefault="001F6FA0" w:rsidP="001B57DC">
      <w:pPr>
        <w:pStyle w:val="a7"/>
        <w:spacing w:beforeLines="96" w:before="230" w:afterLines="120" w:after="288"/>
        <w:ind w:firstLine="720"/>
        <w:rPr>
          <w:ins w:id="59" w:author="kunmei" w:date="2014-02-18T00:26:00Z"/>
          <w:rFonts w:eastAsiaTheme="minorEastAsia" w:cs="Times New Roman"/>
          <w:color w:val="000000"/>
          <w:szCs w:val="24"/>
          <w:shd w:val="clear" w:color="auto" w:fill="FFFFFF"/>
        </w:rPr>
      </w:pPr>
      <w:r w:rsidRPr="00091766">
        <w:rPr>
          <w:rFonts w:eastAsiaTheme="minorEastAsia" w:cs="Times New Roman"/>
          <w:color w:val="000000"/>
          <w:szCs w:val="24"/>
          <w:shd w:val="clear" w:color="auto" w:fill="FFFFFF"/>
        </w:rPr>
        <w:t xml:space="preserve">For </w:t>
      </w:r>
      <w:r w:rsidR="00FF5BB8">
        <w:rPr>
          <w:rFonts w:eastAsiaTheme="minorEastAsia" w:cs="Times New Roman"/>
          <w:color w:val="000000"/>
          <w:szCs w:val="24"/>
          <w:shd w:val="clear" w:color="auto" w:fill="FFFFFF"/>
        </w:rPr>
        <w:t xml:space="preserve">Newark and Cherry </w:t>
      </w:r>
      <w:del w:id="60" w:author="kunmei" w:date="2014-02-18T00:01:00Z">
        <w:r w:rsidR="00FF5BB8" w:rsidDel="00783932">
          <w:rPr>
            <w:rFonts w:eastAsiaTheme="minorEastAsia" w:cs="Times New Roman"/>
            <w:color w:val="000000"/>
            <w:szCs w:val="24"/>
            <w:shd w:val="clear" w:color="auto" w:fill="FFFFFF"/>
          </w:rPr>
          <w:delText xml:space="preserve">Hill </w:delText>
        </w:r>
        <w:r w:rsidR="00B560DD" w:rsidDel="00783932">
          <w:rPr>
            <w:rFonts w:eastAsiaTheme="minorEastAsia" w:cs="Times New Roman" w:hint="eastAsia"/>
            <w:color w:val="000000"/>
            <w:szCs w:val="24"/>
            <w:shd w:val="clear" w:color="auto" w:fill="FFFFFF"/>
          </w:rPr>
          <w:delText xml:space="preserve"> </w:delText>
        </w:r>
        <w:r w:rsidR="00B560DD" w:rsidDel="00783932">
          <w:rPr>
            <w:rFonts w:eastAsiaTheme="minorEastAsia" w:cs="Times New Roman"/>
            <w:color w:val="000000"/>
            <w:szCs w:val="24"/>
            <w:shd w:val="clear" w:color="auto" w:fill="FFFFFF"/>
          </w:rPr>
          <w:delText>considered</w:delText>
        </w:r>
      </w:del>
      <w:ins w:id="61" w:author="kunmei" w:date="2014-02-18T00:01:00Z">
        <w:r w:rsidR="00783932">
          <w:rPr>
            <w:rFonts w:eastAsiaTheme="minorEastAsia" w:cs="Times New Roman"/>
            <w:color w:val="000000"/>
            <w:szCs w:val="24"/>
            <w:shd w:val="clear" w:color="auto" w:fill="FFFFFF"/>
          </w:rPr>
          <w:t>Hill considered</w:t>
        </w:r>
      </w:ins>
      <w:r w:rsidR="00B560DD">
        <w:rPr>
          <w:rFonts w:eastAsiaTheme="minorEastAsia" w:cs="Times New Roman"/>
          <w:color w:val="000000"/>
          <w:szCs w:val="24"/>
          <w:shd w:val="clear" w:color="auto" w:fill="FFFFFF"/>
        </w:rPr>
        <w:t xml:space="preserve"> in the present study</w:t>
      </w:r>
      <w:r w:rsidRPr="00091766">
        <w:rPr>
          <w:rFonts w:eastAsiaTheme="minorEastAsia" w:cs="Times New Roman"/>
          <w:color w:val="000000"/>
          <w:szCs w:val="24"/>
          <w:shd w:val="clear" w:color="auto" w:fill="FFFFFF"/>
        </w:rPr>
        <w:t>, comparison of mean pollen indices between the periods of 1994–2000 and 2001–</w:t>
      </w:r>
      <w:r w:rsidR="00867E92" w:rsidRPr="00091766">
        <w:rPr>
          <w:rFonts w:eastAsiaTheme="minorEastAsia" w:cs="Times New Roman"/>
          <w:color w:val="000000"/>
          <w:szCs w:val="24"/>
          <w:shd w:val="clear" w:color="auto" w:fill="FFFFFF"/>
        </w:rPr>
        <w:t>201</w:t>
      </w:r>
      <w:r w:rsidR="00867E92">
        <w:rPr>
          <w:rFonts w:eastAsiaTheme="minorEastAsia" w:cs="Times New Roman"/>
          <w:color w:val="000000"/>
          <w:szCs w:val="24"/>
          <w:shd w:val="clear" w:color="auto" w:fill="FFFFFF"/>
        </w:rPr>
        <w:t>0</w:t>
      </w:r>
      <w:r w:rsidR="00867E92"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showed that </w:t>
      </w:r>
      <w:r w:rsidR="00B560DD">
        <w:rPr>
          <w:rFonts w:eastAsiaTheme="minorEastAsia" w:cs="Times New Roman"/>
          <w:color w:val="000000"/>
          <w:szCs w:val="24"/>
          <w:shd w:val="clear" w:color="auto" w:fill="FFFFFF"/>
        </w:rPr>
        <w:t>the</w:t>
      </w:r>
      <w:r w:rsidR="00B560DD"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five </w:t>
      </w:r>
      <w:r w:rsidR="00B560DD">
        <w:rPr>
          <w:rFonts w:eastAsiaTheme="minorEastAsia" w:cs="Times New Roman"/>
          <w:color w:val="000000"/>
          <w:szCs w:val="24"/>
          <w:shd w:val="clear" w:color="auto" w:fill="FFFFFF"/>
        </w:rPr>
        <w:t>selected</w:t>
      </w:r>
      <w:r w:rsidR="00B560DD"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species </w:t>
      </w:r>
      <w:r w:rsidR="00790640">
        <w:rPr>
          <w:rFonts w:eastAsiaTheme="minorEastAsia" w:cs="Times New Roman"/>
          <w:color w:val="000000"/>
          <w:szCs w:val="24"/>
          <w:shd w:val="clear" w:color="auto" w:fill="FFFFFF"/>
        </w:rPr>
        <w:t>(</w:t>
      </w:r>
      <w:r w:rsidR="00B560DD" w:rsidRPr="00091766">
        <w:rPr>
          <w:rFonts w:eastAsiaTheme="minorEastAsia" w:cs="Times New Roman"/>
          <w:color w:val="000000"/>
          <w:szCs w:val="24"/>
          <w:shd w:val="clear" w:color="auto" w:fill="FFFFFF"/>
        </w:rPr>
        <w:t>Ambrosia, Artemisia, Betula, Gramineae and Quercus</w:t>
      </w:r>
      <w:r w:rsidR="00790640">
        <w:rPr>
          <w:rFonts w:eastAsiaTheme="minorEastAsia" w:cs="Times New Roman"/>
          <w:color w:val="000000"/>
          <w:szCs w:val="24"/>
          <w:shd w:val="clear" w:color="auto" w:fill="FFFFFF"/>
        </w:rPr>
        <w:t>)</w:t>
      </w:r>
      <w:r w:rsidR="00B560DD"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were observed to </w:t>
      </w:r>
      <w:r w:rsidR="00B560DD">
        <w:rPr>
          <w:rFonts w:eastAsiaTheme="minorEastAsia" w:cs="Times New Roman"/>
          <w:color w:val="000000"/>
          <w:szCs w:val="24"/>
          <w:shd w:val="clear" w:color="auto" w:fill="FFFFFF"/>
        </w:rPr>
        <w:t xml:space="preserve">start </w:t>
      </w:r>
      <w:r w:rsidRPr="00091766">
        <w:rPr>
          <w:rFonts w:eastAsiaTheme="minorEastAsia" w:cs="Times New Roman"/>
          <w:color w:val="000000"/>
          <w:szCs w:val="24"/>
          <w:shd w:val="clear" w:color="auto" w:fill="FFFFFF"/>
        </w:rPr>
        <w:t>flower</w:t>
      </w:r>
      <w:r w:rsidR="00B560DD">
        <w:rPr>
          <w:rFonts w:eastAsiaTheme="minorEastAsia" w:cs="Times New Roman"/>
          <w:color w:val="000000"/>
          <w:szCs w:val="24"/>
          <w:shd w:val="clear" w:color="auto" w:fill="FFFFFF"/>
        </w:rPr>
        <w:t>ing</w:t>
      </w:r>
      <w:r w:rsidRPr="00091766">
        <w:rPr>
          <w:rFonts w:eastAsiaTheme="minorEastAsia" w:cs="Times New Roman"/>
          <w:color w:val="000000"/>
          <w:szCs w:val="24"/>
          <w:shd w:val="clear" w:color="auto" w:fill="FFFFFF"/>
        </w:rPr>
        <w:t xml:space="preserve"> </w:t>
      </w:r>
      <w:r w:rsidR="007E4EE5">
        <w:rPr>
          <w:rFonts w:eastAsiaTheme="minorEastAsia" w:cs="Times New Roman"/>
          <w:color w:val="000000"/>
          <w:szCs w:val="24"/>
          <w:shd w:val="clear" w:color="auto" w:fill="FFFFFF"/>
        </w:rPr>
        <w:t>2</w:t>
      </w:r>
      <w:r w:rsidR="00355F09">
        <w:rPr>
          <w:rFonts w:eastAsiaTheme="minorEastAsia" w:cs="Times New Roman"/>
          <w:color w:val="000000"/>
          <w:szCs w:val="24"/>
          <w:shd w:val="clear" w:color="auto" w:fill="FFFFFF"/>
        </w:rPr>
        <w:t>-</w:t>
      </w:r>
      <w:r w:rsidR="007E4EE5">
        <w:rPr>
          <w:rFonts w:eastAsiaTheme="minorEastAsia" w:cs="Times New Roman"/>
          <w:color w:val="000000"/>
          <w:szCs w:val="24"/>
          <w:shd w:val="clear" w:color="auto" w:fill="FFFFFF"/>
        </w:rPr>
        <w:t xml:space="preserve">15 </w:t>
      </w:r>
      <w:r w:rsidR="00355F09">
        <w:rPr>
          <w:rFonts w:eastAsiaTheme="minorEastAsia" w:cs="Times New Roman"/>
          <w:color w:val="000000"/>
          <w:szCs w:val="24"/>
          <w:shd w:val="clear" w:color="auto" w:fill="FFFFFF"/>
        </w:rPr>
        <w:t>days</w:t>
      </w:r>
      <w:r w:rsidRPr="00091766">
        <w:rPr>
          <w:rFonts w:eastAsiaTheme="minorEastAsia" w:cs="Times New Roman"/>
          <w:color w:val="000000"/>
          <w:szCs w:val="24"/>
          <w:shd w:val="clear" w:color="auto" w:fill="FFFFFF"/>
        </w:rPr>
        <w:t xml:space="preserve"> </w:t>
      </w:r>
      <w:r w:rsidR="00D8351E">
        <w:rPr>
          <w:rFonts w:eastAsiaTheme="minorEastAsia" w:cs="Times New Roman"/>
          <w:color w:val="000000"/>
          <w:szCs w:val="24"/>
          <w:shd w:val="clear" w:color="auto" w:fill="FFFFFF"/>
        </w:rPr>
        <w:t xml:space="preserve">in average </w:t>
      </w:r>
      <w:r w:rsidRPr="00091766">
        <w:rPr>
          <w:rFonts w:eastAsiaTheme="minorEastAsia" w:cs="Times New Roman"/>
          <w:color w:val="000000"/>
          <w:szCs w:val="24"/>
          <w:shd w:val="clear" w:color="auto" w:fill="FFFFFF"/>
        </w:rPr>
        <w:t>earlier</w:t>
      </w:r>
      <w:r w:rsidR="00B560DD">
        <w:rPr>
          <w:rFonts w:eastAsiaTheme="minorEastAsia" w:cs="Times New Roman"/>
          <w:color w:val="000000"/>
          <w:szCs w:val="24"/>
          <w:shd w:val="clear" w:color="auto" w:fill="FFFFFF"/>
        </w:rPr>
        <w:t xml:space="preserve"> </w:t>
      </w:r>
      <w:r w:rsidR="00867E92">
        <w:rPr>
          <w:rFonts w:eastAsiaTheme="minorEastAsia" w:cs="Times New Roman"/>
          <w:color w:val="000000"/>
          <w:szCs w:val="24"/>
          <w:shd w:val="clear" w:color="auto" w:fill="FFFFFF"/>
        </w:rPr>
        <w:t>during the period of 200</w:t>
      </w:r>
      <w:r w:rsidR="005F7EE7">
        <w:rPr>
          <w:rFonts w:eastAsiaTheme="minorEastAsia" w:cs="Times New Roman"/>
          <w:color w:val="000000"/>
          <w:szCs w:val="24"/>
          <w:shd w:val="clear" w:color="auto" w:fill="FFFFFF"/>
        </w:rPr>
        <w:t>3</w:t>
      </w:r>
      <w:r w:rsidR="00867E92">
        <w:rPr>
          <w:rFonts w:eastAsiaTheme="minorEastAsia" w:cs="Times New Roman"/>
          <w:color w:val="000000"/>
          <w:szCs w:val="24"/>
          <w:shd w:val="clear" w:color="auto" w:fill="FFFFFF"/>
        </w:rPr>
        <w:t>-2010</w:t>
      </w:r>
      <w:r w:rsidR="00355F09">
        <w:rPr>
          <w:rFonts w:eastAsiaTheme="minorEastAsia" w:cs="Times New Roman"/>
          <w:color w:val="000000"/>
          <w:szCs w:val="24"/>
          <w:shd w:val="clear" w:color="auto" w:fill="FFFFFF"/>
        </w:rPr>
        <w:t xml:space="preserve"> than in </w:t>
      </w:r>
      <w:r w:rsidR="00867E92">
        <w:rPr>
          <w:rFonts w:eastAsiaTheme="minorEastAsia" w:cs="Times New Roman"/>
          <w:color w:val="000000"/>
          <w:szCs w:val="24"/>
          <w:shd w:val="clear" w:color="auto" w:fill="FFFFFF"/>
        </w:rPr>
        <w:t>the period of 1994-2000</w:t>
      </w:r>
      <w:r w:rsidR="00355F09">
        <w:rPr>
          <w:rFonts w:eastAsiaTheme="minorEastAsia" w:cs="Times New Roman"/>
          <w:color w:val="000000"/>
          <w:szCs w:val="24"/>
          <w:shd w:val="clear" w:color="auto" w:fill="FFFFFF"/>
        </w:rPr>
        <w:t>.</w:t>
      </w:r>
      <w:del w:id="62" w:author="kunmei" w:date="2014-02-18T00:03:00Z">
        <w:r w:rsidR="00A907F6" w:rsidDel="000E5BB2">
          <w:rPr>
            <w:rFonts w:eastAsiaTheme="minorEastAsia" w:cs="Times New Roman"/>
            <w:color w:val="000000"/>
            <w:szCs w:val="24"/>
            <w:shd w:val="clear" w:color="auto" w:fill="FFFFFF"/>
          </w:rPr>
          <w:delText xml:space="preserve">. </w:delText>
        </w:r>
      </w:del>
      <w:ins w:id="63" w:author="kunmei" w:date="2014-02-18T00:00:00Z">
        <w:r w:rsidR="00A907F6">
          <w:rPr>
            <w:rFonts w:eastAsiaTheme="minorEastAsia" w:cs="Times New Roman"/>
            <w:color w:val="000000"/>
            <w:szCs w:val="24"/>
            <w:shd w:val="clear" w:color="auto" w:fill="FFFFFF"/>
          </w:rPr>
          <w:t xml:space="preserve"> </w:t>
        </w:r>
      </w:ins>
      <w:ins w:id="64" w:author="kunmei" w:date="2014-02-18T00:02:00Z">
        <w:r w:rsidR="00936506">
          <w:rPr>
            <w:rFonts w:eastAsiaTheme="minorEastAsia" w:cs="Times New Roman"/>
            <w:color w:val="000000"/>
            <w:szCs w:val="24"/>
            <w:shd w:val="clear" w:color="auto" w:fill="FFFFFF"/>
          </w:rPr>
          <w:t>F</w:t>
        </w:r>
      </w:ins>
      <w:del w:id="65" w:author="kunmei" w:date="2014-02-18T00:02:00Z">
        <w:r w:rsidR="00E728EB" w:rsidDel="00936506">
          <w:rPr>
            <w:rFonts w:eastAsiaTheme="minorEastAsia" w:cs="Times New Roman"/>
            <w:color w:val="000000"/>
            <w:szCs w:val="24"/>
            <w:shd w:val="clear" w:color="auto" w:fill="FFFFFF"/>
          </w:rPr>
          <w:delText>Although f</w:delText>
        </w:r>
      </w:del>
      <w:r w:rsidR="00E728EB">
        <w:rPr>
          <w:rFonts w:eastAsiaTheme="minorEastAsia" w:cs="Times New Roman"/>
          <w:color w:val="000000"/>
          <w:szCs w:val="24"/>
          <w:shd w:val="clear" w:color="auto" w:fill="FFFFFF"/>
        </w:rPr>
        <w:t>or different monitor stations</w:t>
      </w:r>
      <w:ins w:id="66" w:author="kunmei" w:date="2014-02-18T00:01:00Z">
        <w:r w:rsidR="00936506">
          <w:rPr>
            <w:rFonts w:eastAsiaTheme="minorEastAsia" w:cs="Times New Roman"/>
            <w:color w:val="000000"/>
            <w:szCs w:val="24"/>
            <w:shd w:val="clear" w:color="auto" w:fill="FFFFFF"/>
          </w:rPr>
          <w:t xml:space="preserve"> located in other climate regions</w:t>
        </w:r>
      </w:ins>
      <w:r w:rsidR="00E728EB">
        <w:rPr>
          <w:rFonts w:eastAsiaTheme="minorEastAsia" w:cs="Times New Roman"/>
          <w:color w:val="000000"/>
          <w:szCs w:val="24"/>
          <w:shd w:val="clear" w:color="auto" w:fill="FFFFFF"/>
        </w:rPr>
        <w:t xml:space="preserve">, the pollen periods for the same species are usually different among </w:t>
      </w:r>
      <w:del w:id="67" w:author="kunmei" w:date="2014-02-18T00:03:00Z">
        <w:r w:rsidR="00E728EB" w:rsidDel="007505D1">
          <w:rPr>
            <w:rFonts w:eastAsiaTheme="minorEastAsia" w:cs="Times New Roman"/>
            <w:color w:val="000000"/>
            <w:szCs w:val="24"/>
            <w:shd w:val="clear" w:color="auto" w:fill="FFFFFF"/>
          </w:rPr>
          <w:delText>years,</w:delText>
        </w:r>
      </w:del>
      <w:ins w:id="68" w:author="kunmei" w:date="2014-02-18T00:03:00Z">
        <w:r w:rsidR="007505D1">
          <w:rPr>
            <w:rFonts w:eastAsiaTheme="minorEastAsia" w:cs="Times New Roman"/>
            <w:color w:val="000000"/>
            <w:szCs w:val="24"/>
            <w:shd w:val="clear" w:color="auto" w:fill="FFFFFF"/>
          </w:rPr>
          <w:t>years, however</w:t>
        </w:r>
      </w:ins>
      <w:ins w:id="69" w:author="kunmei" w:date="2014-02-18T00:02:00Z">
        <w:r w:rsidR="00936506">
          <w:rPr>
            <w:rFonts w:eastAsiaTheme="minorEastAsia" w:cs="Times New Roman"/>
            <w:color w:val="000000"/>
            <w:szCs w:val="24"/>
            <w:shd w:val="clear" w:color="auto" w:fill="FFFFFF"/>
          </w:rPr>
          <w:t>,</w:t>
        </w:r>
      </w:ins>
      <w:r w:rsidR="00E728EB">
        <w:rPr>
          <w:rFonts w:eastAsiaTheme="minorEastAsia" w:cs="Times New Roman"/>
          <w:color w:val="000000"/>
          <w:szCs w:val="24"/>
          <w:shd w:val="clear" w:color="auto" w:fill="FFFFFF"/>
        </w:rPr>
        <w:t xml:space="preserve"> the lengths of are roughly the </w:t>
      </w:r>
      <w:proofErr w:type="gramStart"/>
      <w:r w:rsidR="00E728EB">
        <w:rPr>
          <w:rFonts w:eastAsiaTheme="minorEastAsia" w:cs="Times New Roman"/>
          <w:color w:val="000000"/>
          <w:szCs w:val="24"/>
          <w:shd w:val="clear" w:color="auto" w:fill="FFFFFF"/>
        </w:rPr>
        <w:t>same.</w:t>
      </w:r>
      <w:proofErr w:type="gramEnd"/>
    </w:p>
    <w:p w:rsidR="004A03BC" w:rsidRDefault="004A03BC" w:rsidP="006A1C7C">
      <w:pPr>
        <w:pStyle w:val="a7"/>
        <w:spacing w:beforeLines="96" w:before="230" w:afterLines="120" w:after="288"/>
        <w:ind w:firstLine="720"/>
        <w:rPr>
          <w:rFonts w:eastAsiaTheme="minorEastAsia" w:cs="Times New Roman"/>
          <w:color w:val="000000"/>
          <w:szCs w:val="24"/>
          <w:shd w:val="clear" w:color="auto" w:fill="FFFFFF"/>
        </w:rPr>
      </w:pPr>
      <w:r w:rsidRPr="00657646">
        <w:rPr>
          <w:rFonts w:eastAsiaTheme="minorEastAsia" w:cs="Times New Roman"/>
          <w:color w:val="000000"/>
          <w:szCs w:val="24"/>
          <w:shd w:val="clear" w:color="auto" w:fill="FFFFFF"/>
        </w:rPr>
        <w:fldChar w:fldCharType="begin"/>
      </w:r>
      <w:r w:rsidRPr="00657646">
        <w:rPr>
          <w:rFonts w:eastAsiaTheme="minorEastAsia" w:cs="Times New Roman"/>
          <w:color w:val="000000"/>
          <w:szCs w:val="24"/>
          <w:shd w:val="clear" w:color="auto" w:fill="FFFFFF"/>
        </w:rPr>
        <w:instrText xml:space="preserve"> REF _Ref374526417 \h  \* MERGEFORMAT </w:instrText>
      </w:r>
      <w:r w:rsidRPr="00657646">
        <w:rPr>
          <w:rFonts w:eastAsiaTheme="minorEastAsia" w:cs="Times New Roman"/>
          <w:color w:val="000000"/>
          <w:szCs w:val="24"/>
          <w:shd w:val="clear" w:color="auto" w:fill="FFFFFF"/>
        </w:rPr>
      </w:r>
      <w:r w:rsidRPr="00657646">
        <w:rPr>
          <w:rFonts w:eastAsiaTheme="minorEastAsia" w:cs="Times New Roman"/>
          <w:color w:val="000000"/>
          <w:szCs w:val="24"/>
          <w:shd w:val="clear" w:color="auto" w:fill="FFFFFF"/>
        </w:rPr>
        <w:fldChar w:fldCharType="separate"/>
      </w:r>
      <w:r w:rsidRPr="00657646">
        <w:rPr>
          <w:rFonts w:eastAsiaTheme="minorEastAsia" w:cs="Times New Roman"/>
          <w:color w:val="000000"/>
          <w:szCs w:val="24"/>
          <w:shd w:val="clear" w:color="auto" w:fill="FFFFFF"/>
        </w:rPr>
        <w:t>Figure 10</w:t>
      </w:r>
      <w:r w:rsidRPr="00657646">
        <w:rPr>
          <w:rFonts w:eastAsiaTheme="minorEastAsia" w:cs="Times New Roman"/>
          <w:color w:val="000000"/>
          <w:szCs w:val="24"/>
          <w:shd w:val="clear" w:color="auto" w:fill="FFFFFF"/>
        </w:rPr>
        <w:fldChar w:fldCharType="end"/>
      </w:r>
      <w:r w:rsidRPr="00657646">
        <w:rPr>
          <w:rFonts w:eastAsiaTheme="minorEastAsia" w:cs="Times New Roman"/>
          <w:color w:val="000000"/>
          <w:szCs w:val="24"/>
          <w:shd w:val="clear" w:color="auto" w:fill="FFFFFF"/>
        </w:rPr>
        <w:t xml:space="preserve"> to </w:t>
      </w:r>
      <w:r w:rsidRPr="00657646">
        <w:rPr>
          <w:rFonts w:eastAsiaTheme="minorEastAsia" w:cs="Times New Roman"/>
          <w:color w:val="000000"/>
          <w:szCs w:val="24"/>
          <w:shd w:val="clear" w:color="auto" w:fill="FFFFFF"/>
        </w:rPr>
        <w:fldChar w:fldCharType="begin"/>
      </w:r>
      <w:r w:rsidRPr="00657646">
        <w:rPr>
          <w:rFonts w:eastAsiaTheme="minorEastAsia" w:cs="Times New Roman"/>
          <w:color w:val="000000"/>
          <w:szCs w:val="24"/>
          <w:shd w:val="clear" w:color="auto" w:fill="FFFFFF"/>
        </w:rPr>
        <w:instrText xml:space="preserve"> REF _Ref374526692 \h  \* MERGEFORMAT </w:instrText>
      </w:r>
      <w:r w:rsidRPr="00657646">
        <w:rPr>
          <w:rFonts w:eastAsiaTheme="minorEastAsia" w:cs="Times New Roman"/>
          <w:color w:val="000000"/>
          <w:szCs w:val="24"/>
          <w:shd w:val="clear" w:color="auto" w:fill="FFFFFF"/>
        </w:rPr>
      </w:r>
      <w:r w:rsidRPr="00657646">
        <w:rPr>
          <w:rFonts w:eastAsiaTheme="minorEastAsia" w:cs="Times New Roman"/>
          <w:color w:val="000000"/>
          <w:szCs w:val="24"/>
          <w:shd w:val="clear" w:color="auto" w:fill="FFFFFF"/>
        </w:rPr>
        <w:fldChar w:fldCharType="separate"/>
      </w:r>
      <w:r w:rsidRPr="00657646">
        <w:rPr>
          <w:rFonts w:eastAsiaTheme="minorEastAsia" w:cs="Times New Roman"/>
          <w:color w:val="000000"/>
          <w:szCs w:val="24"/>
          <w:shd w:val="clear" w:color="auto" w:fill="FFFFFF"/>
        </w:rPr>
        <w:t>Figure 14</w:t>
      </w:r>
      <w:r w:rsidRPr="00657646">
        <w:rPr>
          <w:rFonts w:eastAsiaTheme="minorEastAsia" w:cs="Times New Roman"/>
          <w:color w:val="000000"/>
          <w:szCs w:val="24"/>
          <w:shd w:val="clear" w:color="auto" w:fill="FFFFFF"/>
        </w:rPr>
        <w:fldChar w:fldCharType="end"/>
      </w:r>
      <w:r w:rsidRPr="00657646">
        <w:rPr>
          <w:rFonts w:eastAsiaTheme="minorEastAsia" w:cs="Times New Roman"/>
          <w:color w:val="000000"/>
          <w:szCs w:val="24"/>
          <w:shd w:val="clear" w:color="auto" w:fill="FFFFFF"/>
        </w:rPr>
        <w:t xml:space="preserve"> present time series of observed daily concentrations of Ambrosia, Artemisia, Betula Gramineae and Quercus grass pollen from 1994 to 2000 and 2003 to 2010 at the Rutgers Newark (formerly UMDNJ Newark) and Cherry Hill monitoring stations in New Jersey, USA. The start date of pollen emissions for different species varies. The pollen season ranges from early March to late October, and the peak values most often appear around the middle of the pollen season. </w:t>
      </w:r>
    </w:p>
    <w:p w:rsidR="00222E77" w:rsidRDefault="001F6FA0" w:rsidP="001B57DC">
      <w:pPr>
        <w:pStyle w:val="a7"/>
        <w:spacing w:beforeLines="96" w:before="230" w:afterLines="120" w:after="288"/>
        <w:ind w:firstLine="720"/>
        <w:rPr>
          <w:ins w:id="70" w:author="kunmei" w:date="2014-02-23T17:15:00Z"/>
          <w:rFonts w:eastAsiaTheme="minorEastAsia" w:cs="Times New Roman"/>
          <w:color w:val="000000"/>
          <w:szCs w:val="24"/>
          <w:shd w:val="clear" w:color="auto" w:fill="FFFFFF"/>
        </w:rPr>
      </w:pPr>
      <w:r w:rsidRPr="00091766">
        <w:rPr>
          <w:rFonts w:eastAsiaTheme="minorEastAsia" w:cs="Times New Roman"/>
          <w:color w:val="000000"/>
          <w:szCs w:val="24"/>
          <w:shd w:val="clear" w:color="auto" w:fill="FFFFFF"/>
        </w:rPr>
        <w:t xml:space="preserve">The observed pollen season </w:t>
      </w:r>
      <w:r w:rsidR="00355F09">
        <w:rPr>
          <w:rFonts w:eastAsiaTheme="minorEastAsia" w:cs="Times New Roman"/>
          <w:color w:val="000000"/>
          <w:szCs w:val="24"/>
          <w:shd w:val="clear" w:color="auto" w:fill="FFFFFF"/>
        </w:rPr>
        <w:t>start dates</w:t>
      </w:r>
      <w:r w:rsidRPr="00091766">
        <w:rPr>
          <w:rFonts w:eastAsiaTheme="minorEastAsia" w:cs="Times New Roman"/>
          <w:color w:val="000000"/>
          <w:szCs w:val="24"/>
          <w:shd w:val="clear" w:color="auto" w:fill="FFFFFF"/>
        </w:rPr>
        <w:t xml:space="preserve"> varied</w:t>
      </w:r>
      <w:r w:rsidR="00E94DBE">
        <w:rPr>
          <w:rFonts w:eastAsiaTheme="minorEastAsia" w:cs="Times New Roman"/>
          <w:color w:val="000000"/>
          <w:szCs w:val="24"/>
          <w:shd w:val="clear" w:color="auto" w:fill="FFFFFF"/>
        </w:rPr>
        <w:t xml:space="preserve"> </w:t>
      </w:r>
      <w:r w:rsidR="00790640">
        <w:rPr>
          <w:rFonts w:eastAsiaTheme="minorEastAsia" w:cs="Times New Roman"/>
          <w:color w:val="000000"/>
          <w:szCs w:val="24"/>
          <w:shd w:val="clear" w:color="auto" w:fill="FFFFFF"/>
        </w:rPr>
        <w:t xml:space="preserve">for the five species </w:t>
      </w:r>
      <w:r w:rsidRPr="00091766">
        <w:rPr>
          <w:rFonts w:eastAsiaTheme="minorEastAsia" w:cs="Times New Roman"/>
          <w:color w:val="000000"/>
          <w:szCs w:val="24"/>
          <w:shd w:val="clear" w:color="auto" w:fill="FFFFFF"/>
        </w:rPr>
        <w:t xml:space="preserve">in the United </w:t>
      </w:r>
      <w:r w:rsidR="00D8351E" w:rsidRPr="00091766">
        <w:rPr>
          <w:rFonts w:eastAsiaTheme="minorEastAsia" w:cs="Times New Roman"/>
          <w:color w:val="000000"/>
          <w:szCs w:val="24"/>
          <w:shd w:val="clear" w:color="auto" w:fill="FFFFFF"/>
        </w:rPr>
        <w:t>States.</w:t>
      </w:r>
      <w:r w:rsidR="00D8351E">
        <w:rPr>
          <w:rFonts w:eastAsiaTheme="minorEastAsia" w:cs="Times New Roman"/>
          <w:color w:val="000000"/>
          <w:szCs w:val="24"/>
          <w:shd w:val="clear" w:color="auto" w:fill="FFFFFF"/>
        </w:rPr>
        <w:t xml:space="preserve"> The</w:t>
      </w:r>
      <w:r w:rsidR="00193660">
        <w:rPr>
          <w:rFonts w:eastAsiaTheme="minorEastAsia" w:cs="Times New Roman"/>
          <w:color w:val="000000"/>
          <w:szCs w:val="24"/>
          <w:shd w:val="clear" w:color="auto" w:fill="FFFFFF"/>
        </w:rPr>
        <w:t xml:space="preserve"> following results are derived from the Newark and Cherry Hill stations</w:t>
      </w:r>
      <w:r w:rsidR="00D8351E">
        <w:rPr>
          <w:rFonts w:eastAsiaTheme="minorEastAsia" w:cs="Times New Roman"/>
          <w:color w:val="000000"/>
          <w:szCs w:val="24"/>
          <w:shd w:val="clear" w:color="auto" w:fill="FFFFFF"/>
        </w:rPr>
        <w:t xml:space="preserve"> as examples</w:t>
      </w:r>
      <w:r w:rsidR="00193660">
        <w:rPr>
          <w:rFonts w:eastAsiaTheme="minorEastAsia" w:cs="Times New Roman"/>
          <w:color w:val="000000"/>
          <w:szCs w:val="24"/>
          <w:shd w:val="clear" w:color="auto" w:fill="FFFFFF"/>
        </w:rPr>
        <w:t>.</w:t>
      </w:r>
      <w:r w:rsidRPr="00091766">
        <w:rPr>
          <w:rFonts w:eastAsiaTheme="minorEastAsia" w:cs="Times New Roman"/>
          <w:color w:val="000000"/>
          <w:szCs w:val="24"/>
          <w:shd w:val="clear" w:color="auto" w:fill="FFFFFF"/>
        </w:rPr>
        <w:t xml:space="preserve"> </w:t>
      </w:r>
      <w:r w:rsidR="00E94DBE">
        <w:rPr>
          <w:rFonts w:eastAsiaTheme="minorEastAsia" w:cs="Times New Roman"/>
          <w:color w:val="000000"/>
          <w:szCs w:val="24"/>
          <w:shd w:val="clear" w:color="auto" w:fill="FFFFFF"/>
        </w:rPr>
        <w:t>The</w:t>
      </w:r>
      <w:r w:rsidR="00E94DBE" w:rsidRPr="00091766">
        <w:rPr>
          <w:rFonts w:eastAsiaTheme="minorEastAsia" w:cs="Times New Roman"/>
          <w:color w:val="000000"/>
          <w:szCs w:val="24"/>
          <w:shd w:val="clear" w:color="auto" w:fill="FFFFFF"/>
        </w:rPr>
        <w:t xml:space="preserve"> </w:t>
      </w:r>
      <w:bookmarkStart w:id="71" w:name="OLE_LINK1"/>
      <w:bookmarkStart w:id="72" w:name="OLE_LINK2"/>
      <w:ins w:id="73" w:author="kunmei" w:date="2014-02-18T00:20:00Z">
        <w:r w:rsidR="002C6E70">
          <w:rPr>
            <w:rFonts w:eastAsiaTheme="minorEastAsia" w:cs="Times New Roman"/>
            <w:color w:val="000000"/>
            <w:szCs w:val="24"/>
            <w:shd w:val="clear" w:color="auto" w:fill="FFFFFF"/>
          </w:rPr>
          <w:t xml:space="preserve">average </w:t>
        </w:r>
      </w:ins>
      <w:bookmarkEnd w:id="71"/>
      <w:bookmarkEnd w:id="72"/>
      <w:r w:rsidRPr="00091766">
        <w:rPr>
          <w:rFonts w:eastAsiaTheme="minorEastAsia" w:cs="Times New Roman"/>
          <w:color w:val="000000"/>
          <w:szCs w:val="24"/>
          <w:shd w:val="clear" w:color="auto" w:fill="FFFFFF"/>
        </w:rPr>
        <w:t>start date was found to be 25th July for Ambrosia</w:t>
      </w:r>
      <w:r w:rsidR="004A07F5">
        <w:rPr>
          <w:rFonts w:eastAsiaTheme="minorEastAsia" w:cs="Times New Roman"/>
          <w:color w:val="000000"/>
          <w:szCs w:val="24"/>
          <w:shd w:val="clear" w:color="auto" w:fill="FFFFFF"/>
        </w:rPr>
        <w:t>,</w:t>
      </w:r>
      <w:r w:rsidR="00B730DB">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July to October, averaging 138 days </w:t>
      </w:r>
      <w:r w:rsidR="00B730DB">
        <w:rPr>
          <w:rFonts w:eastAsiaTheme="minorEastAsia" w:cs="Times New Roman"/>
          <w:color w:val="000000"/>
          <w:szCs w:val="24"/>
          <w:shd w:val="clear" w:color="auto" w:fill="FFFFFF"/>
        </w:rPr>
        <w:t>(</w:t>
      </w:r>
      <w:r w:rsidR="009A45A0">
        <w:fldChar w:fldCharType="begin"/>
      </w:r>
      <w:r w:rsidR="009A45A0">
        <w:instrText xml:space="preserve"> REF _Ref374526417 \h  \* MERGEFORMAT </w:instrText>
      </w:r>
      <w:r w:rsidR="009A45A0">
        <w:fldChar w:fldCharType="separate"/>
      </w:r>
      <w:r w:rsidR="00222E77" w:rsidRPr="00B874A0">
        <w:rPr>
          <w:rFonts w:cs="Times New Roman"/>
          <w:color w:val="000000"/>
          <w:szCs w:val="24"/>
          <w:shd w:val="clear" w:color="auto" w:fill="FFFFFF"/>
        </w:rPr>
        <w:t>Figure 10</w:t>
      </w:r>
      <w:r w:rsidR="009A45A0">
        <w:fldChar w:fldCharType="end"/>
      </w:r>
      <w:r w:rsidR="00B730DB">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11th </w:t>
      </w:r>
      <w:r w:rsidR="004A07F5">
        <w:rPr>
          <w:rFonts w:eastAsiaTheme="minorEastAsia" w:cs="Times New Roman"/>
          <w:color w:val="000000"/>
          <w:szCs w:val="24"/>
          <w:shd w:val="clear" w:color="auto" w:fill="FFFFFF"/>
        </w:rPr>
        <w:t>August</w:t>
      </w:r>
      <w:r w:rsidR="00625262"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for Artemisia</w:t>
      </w:r>
      <w:r w:rsidR="00317BDE" w:rsidRPr="00091766">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 xml:space="preserve">, </w:t>
      </w:r>
      <w:r w:rsidR="00DA2412">
        <w:rPr>
          <w:rFonts w:eastAsiaTheme="minorEastAsia" w:cs="Times New Roman"/>
          <w:color w:val="000000"/>
          <w:szCs w:val="24"/>
          <w:shd w:val="clear" w:color="auto" w:fill="FFFFFF"/>
        </w:rPr>
        <w:t xml:space="preserve">for </w:t>
      </w:r>
      <w:r w:rsidR="00B730DB">
        <w:rPr>
          <w:rFonts w:eastAsiaTheme="minorEastAsia" w:cs="Times New Roman"/>
          <w:color w:val="000000"/>
          <w:szCs w:val="24"/>
          <w:shd w:val="clear" w:color="auto" w:fill="FFFFFF"/>
        </w:rPr>
        <w:t xml:space="preserve">which </w:t>
      </w:r>
      <w:r w:rsidR="004A07F5">
        <w:rPr>
          <w:rFonts w:eastAsiaTheme="minorEastAsia" w:cs="Times New Roman"/>
          <w:color w:val="000000"/>
          <w:szCs w:val="24"/>
          <w:shd w:val="clear" w:color="auto" w:fill="FFFFFF"/>
        </w:rPr>
        <w:t xml:space="preserve">pollen season is August to October, averaging </w:t>
      </w:r>
      <w:r w:rsidR="0011428F">
        <w:rPr>
          <w:rFonts w:eastAsiaTheme="minorEastAsia" w:cs="Times New Roman"/>
          <w:color w:val="000000"/>
          <w:szCs w:val="24"/>
          <w:shd w:val="clear" w:color="auto" w:fill="FFFFFF"/>
        </w:rPr>
        <w:t>95</w:t>
      </w:r>
      <w:r w:rsidR="004A07F5">
        <w:rPr>
          <w:rFonts w:eastAsiaTheme="minorEastAsia" w:cs="Times New Roman"/>
          <w:color w:val="000000"/>
          <w:szCs w:val="24"/>
          <w:shd w:val="clear" w:color="auto" w:fill="FFFFFF"/>
        </w:rPr>
        <w:t xml:space="preserve"> days </w:t>
      </w:r>
      <w:r w:rsidR="004336E0">
        <w:rPr>
          <w:rFonts w:eastAsiaTheme="minorEastAsia" w:cs="Times New Roman"/>
          <w:color w:val="000000"/>
          <w:szCs w:val="24"/>
          <w:shd w:val="clear" w:color="auto" w:fill="FFFFFF"/>
        </w:rPr>
        <w:t>(</w:t>
      </w:r>
      <w:r w:rsidR="009A45A0">
        <w:fldChar w:fldCharType="begin"/>
      </w:r>
      <w:r w:rsidR="009A45A0">
        <w:instrText xml:space="preserve"> REF _Ref374526485 \h  \* MERGEFORMAT </w:instrText>
      </w:r>
      <w:r w:rsidR="009A45A0">
        <w:fldChar w:fldCharType="separate"/>
      </w:r>
      <w:r w:rsidR="00222E77" w:rsidRPr="00B874A0">
        <w:rPr>
          <w:rFonts w:cs="Times New Roman"/>
          <w:color w:val="000000"/>
          <w:szCs w:val="24"/>
          <w:shd w:val="clear" w:color="auto" w:fill="FFFFFF"/>
        </w:rPr>
        <w:t xml:space="preserve">Figure </w:t>
      </w:r>
      <w:r w:rsidR="00222E77" w:rsidRPr="00B874A0">
        <w:rPr>
          <w:rFonts w:cs="Times New Roman"/>
          <w:color w:val="000000"/>
          <w:szCs w:val="24"/>
          <w:shd w:val="clear" w:color="auto" w:fill="FFFFFF"/>
        </w:rPr>
        <w:lastRenderedPageBreak/>
        <w:t>11</w:t>
      </w:r>
      <w:r w:rsidR="009A45A0">
        <w:fldChar w:fldCharType="end"/>
      </w:r>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29th March </w:t>
      </w:r>
      <w:r w:rsidRPr="00091766">
        <w:rPr>
          <w:rFonts w:eastAsiaTheme="minorEastAsia" w:cs="Times New Roman"/>
          <w:color w:val="000000"/>
          <w:szCs w:val="24"/>
          <w:shd w:val="clear" w:color="auto" w:fill="FFFFFF"/>
        </w:rPr>
        <w:t>for Betula</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March</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June</w:t>
      </w:r>
      <w:r w:rsidR="004A07F5">
        <w:rPr>
          <w:rFonts w:eastAsiaTheme="minorEastAsia" w:cs="Times New Roman"/>
          <w:color w:val="000000"/>
          <w:szCs w:val="24"/>
          <w:shd w:val="clear" w:color="auto" w:fill="FFFFFF"/>
        </w:rPr>
        <w:t>,</w:t>
      </w:r>
      <w:r w:rsidR="004336E0">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 xml:space="preserve">averaging </w:t>
      </w:r>
      <w:r w:rsidR="0011428F">
        <w:rPr>
          <w:rFonts w:eastAsiaTheme="minorEastAsia" w:cs="Times New Roman"/>
          <w:color w:val="000000"/>
          <w:szCs w:val="24"/>
          <w:shd w:val="clear" w:color="auto" w:fill="FFFFFF"/>
        </w:rPr>
        <w:t>112</w:t>
      </w:r>
      <w:r w:rsidR="004A07F5">
        <w:rPr>
          <w:rFonts w:eastAsiaTheme="minorEastAsia" w:cs="Times New Roman"/>
          <w:color w:val="000000"/>
          <w:szCs w:val="24"/>
          <w:shd w:val="clear" w:color="auto" w:fill="FFFFFF"/>
        </w:rPr>
        <w:t xml:space="preserve"> days</w:t>
      </w:r>
      <w:r w:rsidR="004336E0">
        <w:rPr>
          <w:rFonts w:eastAsiaTheme="minorEastAsia" w:cs="Times New Roman"/>
          <w:color w:val="000000"/>
          <w:szCs w:val="24"/>
          <w:shd w:val="clear" w:color="auto" w:fill="FFFFFF"/>
        </w:rPr>
        <w:t xml:space="preserve"> (</w:t>
      </w:r>
      <w:r w:rsidR="009A45A0">
        <w:fldChar w:fldCharType="begin"/>
      </w:r>
      <w:r w:rsidR="009A45A0">
        <w:instrText xml:space="preserve"> REF _Ref374526676 \h  \* MERGEFORMAT </w:instrText>
      </w:r>
      <w:r w:rsidR="009A45A0">
        <w:fldChar w:fldCharType="separate"/>
      </w:r>
      <w:r w:rsidR="00222E77" w:rsidRPr="00B874A0">
        <w:rPr>
          <w:rFonts w:cs="Times New Roman"/>
          <w:color w:val="000000"/>
          <w:szCs w:val="24"/>
          <w:shd w:val="clear" w:color="auto" w:fill="FFFFFF"/>
        </w:rPr>
        <w:t>Figure 12</w:t>
      </w:r>
      <w:r w:rsidR="009A45A0">
        <w:fldChar w:fldCharType="end"/>
      </w:r>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28th April </w:t>
      </w:r>
      <w:r w:rsidRPr="00091766">
        <w:rPr>
          <w:rFonts w:eastAsiaTheme="minorEastAsia" w:cs="Times New Roman"/>
          <w:color w:val="000000"/>
          <w:szCs w:val="24"/>
          <w:shd w:val="clear" w:color="auto" w:fill="FFFFFF"/>
        </w:rPr>
        <w:t>for Gramineae</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April</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July</w:t>
      </w:r>
      <w:r w:rsidR="004336E0">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 xml:space="preserve">averaging </w:t>
      </w:r>
      <w:r w:rsidR="0011428F">
        <w:rPr>
          <w:rFonts w:eastAsiaTheme="minorEastAsia" w:cs="Times New Roman"/>
          <w:color w:val="000000"/>
          <w:szCs w:val="24"/>
          <w:shd w:val="clear" w:color="auto" w:fill="FFFFFF"/>
        </w:rPr>
        <w:t>125</w:t>
      </w:r>
      <w:r w:rsidR="004A07F5">
        <w:rPr>
          <w:rFonts w:eastAsiaTheme="minorEastAsia" w:cs="Times New Roman"/>
          <w:color w:val="000000"/>
          <w:szCs w:val="24"/>
          <w:shd w:val="clear" w:color="auto" w:fill="FFFFFF"/>
        </w:rPr>
        <w:t xml:space="preserve"> days </w:t>
      </w:r>
      <w:r w:rsidR="004336E0">
        <w:rPr>
          <w:rFonts w:eastAsiaTheme="minorEastAsia" w:cs="Times New Roman"/>
          <w:color w:val="000000"/>
          <w:szCs w:val="24"/>
          <w:shd w:val="clear" w:color="auto" w:fill="FFFFFF"/>
        </w:rPr>
        <w:t>(</w:t>
      </w:r>
      <w:r w:rsidR="009A45A0">
        <w:fldChar w:fldCharType="begin"/>
      </w:r>
      <w:r w:rsidR="009A45A0">
        <w:instrText xml:space="preserve"> REF _Ref374526681 \h  \* MERGEFORMAT </w:instrText>
      </w:r>
      <w:r w:rsidR="009A45A0">
        <w:fldChar w:fldCharType="separate"/>
      </w:r>
      <w:r w:rsidR="00222E77" w:rsidRPr="00B874A0">
        <w:rPr>
          <w:rFonts w:cs="Times New Roman"/>
          <w:color w:val="000000"/>
          <w:szCs w:val="24"/>
          <w:shd w:val="clear" w:color="auto" w:fill="FFFFFF"/>
        </w:rPr>
        <w:t>Figure 13</w:t>
      </w:r>
      <w:r w:rsidR="009A45A0">
        <w:fldChar w:fldCharType="end"/>
      </w:r>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 xml:space="preserve">; and </w:t>
      </w:r>
      <w:r w:rsidR="00625262" w:rsidRPr="00091766">
        <w:rPr>
          <w:rFonts w:eastAsiaTheme="minorEastAsia" w:cs="Times New Roman"/>
          <w:color w:val="000000"/>
          <w:szCs w:val="24"/>
          <w:shd w:val="clear" w:color="auto" w:fill="FFFFFF"/>
        </w:rPr>
        <w:t>22nd March</w:t>
      </w:r>
      <w:r w:rsidR="00625262" w:rsidRPr="00091766" w:rsidDel="00625262">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for Quercus</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March</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June</w:t>
      </w:r>
      <w:r w:rsidR="004A07F5">
        <w:rPr>
          <w:rFonts w:eastAsiaTheme="minorEastAsia" w:cs="Times New Roman"/>
          <w:color w:val="000000"/>
          <w:szCs w:val="24"/>
          <w:shd w:val="clear" w:color="auto" w:fill="FFFFFF"/>
        </w:rPr>
        <w:t>,</w:t>
      </w:r>
      <w:r w:rsidR="0011428F">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averaging 1</w:t>
      </w:r>
      <w:r w:rsidR="0011428F">
        <w:rPr>
          <w:rFonts w:eastAsiaTheme="minorEastAsia" w:cs="Times New Roman"/>
          <w:color w:val="000000"/>
          <w:szCs w:val="24"/>
          <w:shd w:val="clear" w:color="auto" w:fill="FFFFFF"/>
        </w:rPr>
        <w:t>14</w:t>
      </w:r>
      <w:r w:rsidR="004A07F5">
        <w:rPr>
          <w:rFonts w:eastAsiaTheme="minorEastAsia" w:cs="Times New Roman"/>
          <w:color w:val="000000"/>
          <w:szCs w:val="24"/>
          <w:shd w:val="clear" w:color="auto" w:fill="FFFFFF"/>
        </w:rPr>
        <w:t xml:space="preserve"> days </w:t>
      </w:r>
      <w:r w:rsidR="004336E0">
        <w:rPr>
          <w:rFonts w:eastAsiaTheme="minorEastAsia" w:cs="Times New Roman"/>
          <w:color w:val="000000"/>
          <w:szCs w:val="24"/>
          <w:shd w:val="clear" w:color="auto" w:fill="FFFFFF"/>
        </w:rPr>
        <w:t>(</w:t>
      </w:r>
      <w:r w:rsidR="009A45A0">
        <w:fldChar w:fldCharType="begin"/>
      </w:r>
      <w:r w:rsidR="009A45A0">
        <w:instrText xml:space="preserve"> REF _Ref374526692 \h  \* MERGEFORMAT </w:instrText>
      </w:r>
      <w:r w:rsidR="009A45A0">
        <w:fldChar w:fldCharType="separate"/>
      </w:r>
      <w:r w:rsidR="00222E77" w:rsidRPr="00B874A0">
        <w:rPr>
          <w:rFonts w:cs="Times New Roman"/>
          <w:color w:val="000000"/>
          <w:szCs w:val="24"/>
          <w:shd w:val="clear" w:color="auto" w:fill="FFFFFF"/>
        </w:rPr>
        <w:t>Figure 14</w:t>
      </w:r>
      <w:r w:rsidR="009A45A0">
        <w:fldChar w:fldCharType="end"/>
      </w:r>
      <w:r w:rsidR="004336E0">
        <w:rPr>
          <w:rFonts w:eastAsiaTheme="minorEastAsia" w:cs="Times New Roman"/>
          <w:color w:val="000000"/>
          <w:szCs w:val="24"/>
          <w:shd w:val="clear" w:color="auto" w:fill="FFFFFF"/>
        </w:rPr>
        <w:t>)</w:t>
      </w:r>
      <w:r w:rsidRPr="00091766">
        <w:rPr>
          <w:rFonts w:eastAsiaTheme="minorEastAsia" w:cs="Times New Roman"/>
          <w:color w:val="000000"/>
          <w:szCs w:val="24"/>
          <w:shd w:val="clear" w:color="auto" w:fill="FFFFFF"/>
        </w:rPr>
        <w:t>.</w:t>
      </w:r>
      <w:r w:rsidR="007748A4">
        <w:rPr>
          <w:rFonts w:eastAsiaTheme="minorEastAsia" w:cs="Times New Roman"/>
          <w:color w:val="000000"/>
          <w:szCs w:val="24"/>
          <w:shd w:val="clear" w:color="auto" w:fill="FFFFFF"/>
        </w:rPr>
        <w:t xml:space="preserve"> </w:t>
      </w:r>
      <w:r w:rsidR="00625262">
        <w:rPr>
          <w:rFonts w:eastAsiaTheme="minorEastAsia" w:cs="Times New Roman"/>
          <w:color w:val="000000"/>
          <w:szCs w:val="24"/>
          <w:shd w:val="clear" w:color="auto" w:fill="FFFFFF"/>
        </w:rPr>
        <w:t xml:space="preserve">The observations </w:t>
      </w:r>
      <w:r w:rsidRPr="00091766">
        <w:rPr>
          <w:rFonts w:eastAsiaTheme="minorEastAsia" w:cs="Times New Roman"/>
          <w:color w:val="000000"/>
          <w:szCs w:val="24"/>
          <w:shd w:val="clear" w:color="auto" w:fill="FFFFFF"/>
        </w:rPr>
        <w:t xml:space="preserve">indicated that responses of different </w:t>
      </w:r>
      <w:r w:rsidR="007748A4">
        <w:rPr>
          <w:rFonts w:eastAsiaTheme="minorEastAsia" w:cs="Times New Roman"/>
          <w:color w:val="000000"/>
          <w:szCs w:val="24"/>
          <w:shd w:val="clear" w:color="auto" w:fill="FFFFFF"/>
        </w:rPr>
        <w:t>species</w:t>
      </w:r>
      <w:r w:rsidRPr="00091766">
        <w:rPr>
          <w:rFonts w:eastAsiaTheme="minorEastAsia" w:cs="Times New Roman"/>
          <w:color w:val="000000"/>
          <w:szCs w:val="24"/>
          <w:shd w:val="clear" w:color="auto" w:fill="FFFFFF"/>
        </w:rPr>
        <w:t xml:space="preserve"> to climate </w:t>
      </w:r>
      <w:r w:rsidR="00625262">
        <w:rPr>
          <w:rFonts w:eastAsiaTheme="minorEastAsia" w:cs="Times New Roman"/>
          <w:color w:val="000000"/>
          <w:szCs w:val="24"/>
          <w:shd w:val="clear" w:color="auto" w:fill="FFFFFF"/>
        </w:rPr>
        <w:t>change</w:t>
      </w:r>
      <w:r w:rsidR="004A60DE">
        <w:rPr>
          <w:rFonts w:eastAsiaTheme="minorEastAsia" w:cs="Times New Roman"/>
          <w:color w:val="000000"/>
          <w:szCs w:val="24"/>
          <w:shd w:val="clear" w:color="auto" w:fill="FFFFFF"/>
        </w:rPr>
        <w:softHyphen/>
      </w:r>
      <w:r w:rsidR="004A60DE">
        <w:rPr>
          <w:rFonts w:eastAsiaTheme="minorEastAsia" w:cs="Times New Roman"/>
          <w:color w:val="000000"/>
          <w:szCs w:val="24"/>
          <w:shd w:val="clear" w:color="auto" w:fill="FFFFFF"/>
        </w:rPr>
        <w:softHyphen/>
      </w:r>
      <w:r w:rsidR="00625262">
        <w:rPr>
          <w:rFonts w:eastAsiaTheme="minorEastAsia" w:cs="Times New Roman"/>
          <w:color w:val="000000"/>
          <w:szCs w:val="24"/>
          <w:shd w:val="clear" w:color="auto" w:fill="FFFFFF"/>
        </w:rPr>
        <w:t xml:space="preserve"> </w:t>
      </w:r>
      <w:r w:rsidR="00790640">
        <w:rPr>
          <w:rFonts w:eastAsiaTheme="minorEastAsia" w:cs="Times New Roman"/>
          <w:color w:val="000000"/>
          <w:szCs w:val="24"/>
          <w:shd w:val="clear" w:color="auto" w:fill="FFFFFF"/>
        </w:rPr>
        <w:t xml:space="preserve">were </w:t>
      </w:r>
      <w:r w:rsidR="00625262">
        <w:rPr>
          <w:rFonts w:eastAsiaTheme="minorEastAsia" w:cs="Times New Roman"/>
          <w:color w:val="000000"/>
          <w:szCs w:val="24"/>
          <w:shd w:val="clear" w:color="auto" w:fill="FFFFFF"/>
        </w:rPr>
        <w:t xml:space="preserve">variable for </w:t>
      </w:r>
      <w:r w:rsidR="00790640">
        <w:rPr>
          <w:rFonts w:eastAsiaTheme="minorEastAsia" w:cs="Times New Roman"/>
          <w:color w:val="000000"/>
          <w:szCs w:val="24"/>
          <w:shd w:val="clear" w:color="auto" w:fill="FFFFFF"/>
        </w:rPr>
        <w:t xml:space="preserve">the </w:t>
      </w:r>
      <w:r w:rsidR="00625262">
        <w:rPr>
          <w:rFonts w:eastAsiaTheme="minorEastAsia" w:cs="Times New Roman"/>
          <w:color w:val="000000"/>
          <w:szCs w:val="24"/>
          <w:shd w:val="clear" w:color="auto" w:fill="FFFFFF"/>
        </w:rPr>
        <w:t>different climate regions</w:t>
      </w:r>
      <w:r w:rsidR="00790640">
        <w:rPr>
          <w:rFonts w:eastAsiaTheme="minorEastAsia" w:cs="Times New Roman"/>
          <w:color w:val="000000"/>
          <w:szCs w:val="24"/>
          <w:shd w:val="clear" w:color="auto" w:fill="FFFFFF"/>
        </w:rPr>
        <w:t>.</w:t>
      </w:r>
      <w:r w:rsidRPr="00091766">
        <w:rPr>
          <w:rFonts w:eastAsiaTheme="minorEastAsia" w:cs="Times New Roman"/>
          <w:color w:val="000000"/>
          <w:szCs w:val="24"/>
          <w:shd w:val="clear" w:color="auto" w:fill="FFFFFF"/>
        </w:rPr>
        <w:t xml:space="preserve"> Data </w:t>
      </w:r>
      <w:r w:rsidR="00625262">
        <w:rPr>
          <w:rFonts w:eastAsiaTheme="minorEastAsia" w:cs="Times New Roman"/>
          <w:color w:val="000000"/>
          <w:szCs w:val="24"/>
          <w:shd w:val="clear" w:color="auto" w:fill="FFFFFF"/>
        </w:rPr>
        <w:t>were analyzed for the periods</w:t>
      </w:r>
      <w:r w:rsidRPr="00091766">
        <w:rPr>
          <w:rFonts w:eastAsiaTheme="minorEastAsia" w:cs="Times New Roman"/>
          <w:color w:val="000000"/>
          <w:szCs w:val="24"/>
          <w:shd w:val="clear" w:color="auto" w:fill="FFFFFF"/>
        </w:rPr>
        <w:t xml:space="preserve"> from March to September, which cover the pollen season</w:t>
      </w:r>
      <w:r w:rsidR="0057119A">
        <w:rPr>
          <w:rFonts w:eastAsiaTheme="minorEastAsia" w:cs="Times New Roman"/>
          <w:color w:val="000000"/>
          <w:szCs w:val="24"/>
          <w:shd w:val="clear" w:color="auto" w:fill="FFFFFF"/>
        </w:rPr>
        <w:t>s</w:t>
      </w:r>
      <w:r w:rsidRPr="00091766">
        <w:rPr>
          <w:rFonts w:eastAsiaTheme="minorEastAsia" w:cs="Times New Roman"/>
          <w:color w:val="000000"/>
          <w:szCs w:val="24"/>
          <w:shd w:val="clear" w:color="auto" w:fill="FFFFFF"/>
        </w:rPr>
        <w:t xml:space="preserve"> for all </w:t>
      </w:r>
      <w:r w:rsidR="0057119A">
        <w:rPr>
          <w:rFonts w:eastAsiaTheme="minorEastAsia" w:cs="Times New Roman"/>
          <w:color w:val="000000"/>
          <w:szCs w:val="24"/>
          <w:shd w:val="clear" w:color="auto" w:fill="FFFFFF"/>
        </w:rPr>
        <w:t xml:space="preserve">the </w:t>
      </w:r>
      <w:r w:rsidRPr="00091766">
        <w:rPr>
          <w:rFonts w:eastAsiaTheme="minorEastAsia" w:cs="Times New Roman"/>
          <w:color w:val="000000"/>
          <w:szCs w:val="24"/>
          <w:shd w:val="clear" w:color="auto" w:fill="FFFFFF"/>
        </w:rPr>
        <w:t xml:space="preserve">species </w:t>
      </w:r>
      <w:r w:rsidR="0057119A">
        <w:rPr>
          <w:rFonts w:eastAsiaTheme="minorEastAsia" w:cs="Times New Roman"/>
          <w:color w:val="000000"/>
          <w:szCs w:val="24"/>
          <w:shd w:val="clear" w:color="auto" w:fill="FFFFFF"/>
        </w:rPr>
        <w:t>listed</w:t>
      </w:r>
      <w:r w:rsidR="0057119A"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above</w:t>
      </w:r>
      <w:r w:rsidR="00317BDE">
        <w:rPr>
          <w:rFonts w:eastAsiaTheme="minorEastAsia" w:cs="Times New Roman"/>
          <w:color w:val="000000"/>
          <w:szCs w:val="24"/>
          <w:shd w:val="clear" w:color="auto" w:fill="FFFFFF"/>
        </w:rPr>
        <w:t>.</w:t>
      </w:r>
      <w:r w:rsidR="00317BDE" w:rsidRPr="00091766">
        <w:rPr>
          <w:rFonts w:eastAsiaTheme="minorEastAsia" w:cs="Times New Roman"/>
          <w:color w:val="000000"/>
          <w:szCs w:val="24"/>
          <w:shd w:val="clear" w:color="auto" w:fill="FFFFFF"/>
        </w:rPr>
        <w:t xml:space="preserve"> </w:t>
      </w:r>
      <w:r w:rsidR="00EE5923">
        <w:rPr>
          <w:rFonts w:eastAsiaTheme="minorEastAsia" w:cs="Times New Roman"/>
          <w:color w:val="000000"/>
          <w:szCs w:val="24"/>
          <w:shd w:val="clear" w:color="auto" w:fill="FFFFFF"/>
        </w:rPr>
        <w:t xml:space="preserve">For some species(Betula, Gramineae and Quercus) the pollen data retrieved from monitor station located in Cherry </w:t>
      </w:r>
      <w:r w:rsidR="00657646">
        <w:rPr>
          <w:rFonts w:eastAsiaTheme="minorEastAsia" w:cs="Times New Roman"/>
          <w:color w:val="000000"/>
          <w:szCs w:val="24"/>
          <w:shd w:val="clear" w:color="auto" w:fill="FFFFFF"/>
        </w:rPr>
        <w:t>Hill, NJ</w:t>
      </w:r>
      <w:r w:rsidR="00EE5923">
        <w:rPr>
          <w:rFonts w:eastAsiaTheme="minorEastAsia" w:cs="Times New Roman"/>
          <w:color w:val="000000"/>
          <w:szCs w:val="24"/>
          <w:shd w:val="clear" w:color="auto" w:fill="FFFFFF"/>
        </w:rPr>
        <w:t xml:space="preserve"> are not public available, so only data retrieved from monitor station located in Newark, NJ.</w:t>
      </w:r>
    </w:p>
    <w:p w:rsidR="00184675" w:rsidRPr="004C7C64" w:rsidRDefault="00184675" w:rsidP="00184675">
      <w:pPr>
        <w:pStyle w:val="2"/>
        <w:ind w:firstLine="630"/>
        <w:rPr>
          <w:ins w:id="74" w:author="kunmei" w:date="2014-02-23T17:15:00Z"/>
        </w:rPr>
      </w:pPr>
      <w:bookmarkStart w:id="75" w:name="_Toc380964840"/>
      <w:ins w:id="76" w:author="kunmei" w:date="2014-02-23T17:15:00Z">
        <w:r w:rsidRPr="004C7C64">
          <w:t xml:space="preserve">Pollen </w:t>
        </w:r>
        <w:r>
          <w:t>Concentrations</w:t>
        </w:r>
        <w:bookmarkEnd w:id="75"/>
      </w:ins>
    </w:p>
    <w:p w:rsidR="00184675" w:rsidRPr="00184675" w:rsidRDefault="00184675" w:rsidP="00184675"/>
    <w:p w:rsidR="00184675" w:rsidRDefault="009A45A0">
      <w:pPr>
        <w:spacing w:beforeLines="96" w:before="230" w:afterLines="120" w:after="288"/>
        <w:ind w:firstLine="720"/>
        <w:rPr>
          <w:ins w:id="77" w:author="kunmei" w:date="2014-02-23T17:15:00Z"/>
          <w:rFonts w:cs="Times New Roman"/>
          <w:color w:val="000000"/>
          <w:szCs w:val="24"/>
          <w:shd w:val="clear" w:color="auto" w:fill="FFFFFF"/>
        </w:rPr>
      </w:pPr>
      <w:r>
        <w:fldChar w:fldCharType="begin"/>
      </w:r>
      <w:r>
        <w:instrText xml:space="preserve"> REF _Ref374890154 \h  \* MERGEFORMAT </w:instrText>
      </w:r>
      <w:r>
        <w:fldChar w:fldCharType="separate"/>
      </w:r>
      <w:r w:rsidR="0008141F" w:rsidRPr="0008141F">
        <w:rPr>
          <w:rFonts w:cs="Times New Roman"/>
          <w:szCs w:val="24"/>
        </w:rPr>
        <w:t xml:space="preserve">Figure </w:t>
      </w:r>
      <w:r w:rsidR="0008141F" w:rsidRPr="0008141F">
        <w:rPr>
          <w:rFonts w:cs="Times New Roman"/>
          <w:noProof/>
          <w:szCs w:val="24"/>
        </w:rPr>
        <w:t>15</w:t>
      </w:r>
      <w:r>
        <w:fldChar w:fldCharType="end"/>
      </w:r>
      <w:r w:rsidR="00EF1A81" w:rsidRPr="00087EDB">
        <w:rPr>
          <w:rFonts w:cs="Times New Roman"/>
          <w:color w:val="000000"/>
          <w:szCs w:val="24"/>
          <w:shd w:val="clear" w:color="auto" w:fill="FFFFFF"/>
        </w:rPr>
        <w:t xml:space="preserve"> </w:t>
      </w:r>
      <w:r w:rsidR="001125C6" w:rsidRPr="00087EDB">
        <w:rPr>
          <w:rFonts w:cs="Times New Roman"/>
          <w:color w:val="000000"/>
          <w:szCs w:val="24"/>
          <w:shd w:val="clear" w:color="auto" w:fill="FFFFFF"/>
        </w:rPr>
        <w:t>to</w:t>
      </w:r>
      <w:r w:rsidR="0073285E" w:rsidRPr="00087EDB">
        <w:rPr>
          <w:rFonts w:cs="Times New Roman"/>
          <w:color w:val="000000"/>
          <w:szCs w:val="24"/>
          <w:shd w:val="clear" w:color="auto" w:fill="FFFFFF"/>
        </w:rPr>
        <w:t xml:space="preserve"> </w:t>
      </w:r>
      <w:r>
        <w:fldChar w:fldCharType="begin"/>
      </w:r>
      <w:r>
        <w:instrText xml:space="preserve"> REF _Ref374890171 \h  \* MERGEFORMAT </w:instrText>
      </w:r>
      <w:r>
        <w:fldChar w:fldCharType="separate"/>
      </w:r>
      <w:r w:rsidR="0008141F" w:rsidRPr="0008141F">
        <w:rPr>
          <w:rFonts w:cs="Times New Roman"/>
          <w:szCs w:val="24"/>
        </w:rPr>
        <w:t xml:space="preserve">Figure </w:t>
      </w:r>
      <w:r w:rsidR="0008141F" w:rsidRPr="0008141F">
        <w:rPr>
          <w:rFonts w:cs="Times New Roman"/>
          <w:noProof/>
          <w:szCs w:val="24"/>
        </w:rPr>
        <w:t>19</w:t>
      </w:r>
      <w:r>
        <w:fldChar w:fldCharType="end"/>
      </w:r>
      <w:r w:rsidR="00EF1A81" w:rsidRPr="00087EDB">
        <w:rPr>
          <w:rFonts w:cs="Times New Roman"/>
          <w:color w:val="000000"/>
          <w:szCs w:val="24"/>
          <w:shd w:val="clear" w:color="auto" w:fill="FFFFFF"/>
        </w:rPr>
        <w:t xml:space="preserve"> </w:t>
      </w:r>
      <w:r w:rsidR="00317BDE" w:rsidRPr="00087EDB">
        <w:rPr>
          <w:rFonts w:cs="Times New Roman"/>
          <w:color w:val="000000"/>
          <w:szCs w:val="24"/>
          <w:shd w:val="clear" w:color="auto" w:fill="FFFFFF"/>
        </w:rPr>
        <w:t xml:space="preserve">summarize </w:t>
      </w:r>
      <w:r w:rsidR="001125C6" w:rsidRPr="00087EDB">
        <w:rPr>
          <w:rFonts w:cs="Times New Roman"/>
          <w:color w:val="000000"/>
          <w:szCs w:val="24"/>
          <w:shd w:val="clear" w:color="auto" w:fill="FFFFFF"/>
        </w:rPr>
        <w:t>the cumulative probabilit</w:t>
      </w:r>
      <w:r w:rsidR="000228B5" w:rsidRPr="00087EDB">
        <w:rPr>
          <w:rFonts w:cs="Times New Roman"/>
          <w:color w:val="000000"/>
          <w:szCs w:val="24"/>
          <w:shd w:val="clear" w:color="auto" w:fill="FFFFFF"/>
        </w:rPr>
        <w:t>ies</w:t>
      </w:r>
      <w:r w:rsidR="001125C6" w:rsidRPr="00087EDB">
        <w:rPr>
          <w:rFonts w:cs="Times New Roman"/>
          <w:color w:val="000000"/>
          <w:szCs w:val="24"/>
          <w:shd w:val="clear" w:color="auto" w:fill="FFFFFF"/>
        </w:rPr>
        <w:t xml:space="preserve"> of pollen concentration</w:t>
      </w:r>
      <w:r w:rsidR="00317BDE" w:rsidRPr="00087EDB">
        <w:rPr>
          <w:rFonts w:cs="Times New Roman"/>
          <w:color w:val="000000"/>
          <w:szCs w:val="24"/>
          <w:shd w:val="clear" w:color="auto" w:fill="FFFFFF"/>
        </w:rPr>
        <w:t>s</w:t>
      </w:r>
      <w:r w:rsidR="001125C6" w:rsidRPr="00087EDB">
        <w:rPr>
          <w:rFonts w:cs="Times New Roman"/>
          <w:color w:val="000000"/>
          <w:szCs w:val="24"/>
          <w:shd w:val="clear" w:color="auto" w:fill="FFFFFF"/>
        </w:rPr>
        <w:t xml:space="preserve"> in </w:t>
      </w:r>
      <w:r w:rsidR="000228B5" w:rsidRPr="00087EDB">
        <w:rPr>
          <w:rFonts w:cs="Times New Roman"/>
          <w:color w:val="000000"/>
          <w:szCs w:val="24"/>
          <w:shd w:val="clear" w:color="auto" w:fill="FFFFFF"/>
        </w:rPr>
        <w:t xml:space="preserve">the nine </w:t>
      </w:r>
      <w:r w:rsidR="00E062EA" w:rsidRPr="00087EDB">
        <w:rPr>
          <w:rFonts w:cs="Times New Roman"/>
          <w:color w:val="000000"/>
          <w:szCs w:val="24"/>
          <w:shd w:val="clear" w:color="auto" w:fill="FFFFFF"/>
        </w:rPr>
        <w:t xml:space="preserve">different </w:t>
      </w:r>
      <w:r w:rsidR="00EF1A81" w:rsidRPr="00087EDB">
        <w:rPr>
          <w:rFonts w:cs="Times New Roman"/>
          <w:color w:val="000000"/>
          <w:szCs w:val="24"/>
          <w:shd w:val="clear" w:color="auto" w:fill="FFFFFF"/>
        </w:rPr>
        <w:t>climate regions</w:t>
      </w:r>
      <w:r w:rsidR="00461447">
        <w:rPr>
          <w:rFonts w:cs="Times New Roman"/>
          <w:color w:val="000000"/>
          <w:szCs w:val="24"/>
          <w:shd w:val="clear" w:color="auto" w:fill="FFFFFF"/>
        </w:rPr>
        <w:t xml:space="preserve"> </w:t>
      </w:r>
      <w:r w:rsidR="00D206AB">
        <w:rPr>
          <w:rFonts w:cs="Times New Roman"/>
          <w:color w:val="000000"/>
          <w:szCs w:val="24"/>
          <w:shd w:val="clear" w:color="auto" w:fill="FFFFFF"/>
        </w:rPr>
        <w:t xml:space="preserve">of </w:t>
      </w:r>
      <w:r w:rsidR="00D206AB">
        <w:rPr>
          <w:rFonts w:cs="Times New Roman"/>
          <w:kern w:val="0"/>
          <w:szCs w:val="24"/>
        </w:rPr>
        <w:t>in contiguous US</w:t>
      </w:r>
      <w:r w:rsidR="00D206AB">
        <w:rPr>
          <w:rFonts w:cs="Times New Roman"/>
          <w:color w:val="000000"/>
          <w:szCs w:val="24"/>
          <w:shd w:val="clear" w:color="auto" w:fill="FFFFFF"/>
        </w:rPr>
        <w:t xml:space="preserve"> </w:t>
      </w:r>
      <w:r w:rsidR="00461447">
        <w:rPr>
          <w:rFonts w:cs="Times New Roman"/>
          <w:color w:val="000000"/>
          <w:szCs w:val="24"/>
          <w:shd w:val="clear" w:color="auto" w:fill="FFFFFF"/>
        </w:rPr>
        <w:t xml:space="preserve">in </w:t>
      </w:r>
      <w:r w:rsidR="005A0FF6">
        <w:rPr>
          <w:rFonts w:cs="Times New Roman"/>
          <w:color w:val="000000"/>
          <w:szCs w:val="24"/>
          <w:shd w:val="clear" w:color="auto" w:fill="FFFFFF"/>
        </w:rPr>
        <w:t>periods of 1994-2000 and 2001-2010</w:t>
      </w:r>
      <w:r w:rsidR="001125C6" w:rsidRPr="00087EDB">
        <w:rPr>
          <w:rFonts w:cs="Times New Roman"/>
          <w:color w:val="000000"/>
          <w:szCs w:val="24"/>
          <w:shd w:val="clear" w:color="auto" w:fill="FFFFFF"/>
        </w:rPr>
        <w:t xml:space="preserve">. </w:t>
      </w:r>
      <w:r w:rsidR="00461447">
        <w:rPr>
          <w:rFonts w:cs="Times New Roman"/>
          <w:color w:val="000000"/>
          <w:szCs w:val="24"/>
          <w:shd w:val="clear" w:color="auto" w:fill="FFFFFF"/>
        </w:rPr>
        <w:t xml:space="preserve">In </w:t>
      </w:r>
      <w:r w:rsidR="005A0FF6">
        <w:rPr>
          <w:rFonts w:cs="Times New Roman"/>
          <w:color w:val="000000"/>
          <w:szCs w:val="24"/>
          <w:shd w:val="clear" w:color="auto" w:fill="FFFFFF"/>
        </w:rPr>
        <w:t xml:space="preserve">the period of </w:t>
      </w:r>
      <w:r w:rsidR="00461447">
        <w:rPr>
          <w:rFonts w:cs="Times New Roman"/>
          <w:color w:val="000000"/>
          <w:szCs w:val="24"/>
          <w:shd w:val="clear" w:color="auto" w:fill="FFFFFF"/>
        </w:rPr>
        <w:t>1994-200</w:t>
      </w:r>
      <w:r w:rsidR="00DA6E34">
        <w:rPr>
          <w:rFonts w:cs="Times New Roman"/>
          <w:color w:val="000000"/>
          <w:szCs w:val="24"/>
          <w:shd w:val="clear" w:color="auto" w:fill="FFFFFF"/>
        </w:rPr>
        <w:t>0</w:t>
      </w:r>
      <w:r w:rsidR="00461447">
        <w:rPr>
          <w:rFonts w:cs="Times New Roman"/>
          <w:color w:val="000000"/>
          <w:szCs w:val="24"/>
          <w:shd w:val="clear" w:color="auto" w:fill="FFFFFF"/>
        </w:rPr>
        <w:t>, t</w:t>
      </w:r>
      <w:r w:rsidR="00461447" w:rsidRPr="00087EDB">
        <w:rPr>
          <w:rFonts w:cs="Times New Roman"/>
          <w:color w:val="000000"/>
          <w:szCs w:val="24"/>
          <w:shd w:val="clear" w:color="auto" w:fill="FFFFFF"/>
        </w:rPr>
        <w:t>he</w:t>
      </w:r>
      <w:r w:rsidR="001125C6" w:rsidRPr="00087EDB">
        <w:rPr>
          <w:rFonts w:cs="Times New Roman"/>
          <w:color w:val="000000"/>
          <w:szCs w:val="24"/>
          <w:shd w:val="clear" w:color="auto" w:fill="FFFFFF"/>
        </w:rPr>
        <w:t xml:space="preserve"> peak values </w:t>
      </w:r>
      <w:r w:rsidR="00E062EA" w:rsidRPr="00087EDB">
        <w:rPr>
          <w:rFonts w:cs="Times New Roman"/>
          <w:color w:val="000000"/>
          <w:szCs w:val="24"/>
          <w:shd w:val="clear" w:color="auto" w:fill="FFFFFF"/>
        </w:rPr>
        <w:t xml:space="preserve">of pollen grains </w:t>
      </w:r>
      <w:r w:rsidR="001125C6" w:rsidRPr="00087EDB">
        <w:rPr>
          <w:rFonts w:cs="Times New Roman"/>
          <w:color w:val="000000"/>
          <w:szCs w:val="24"/>
          <w:shd w:val="clear" w:color="auto" w:fill="FFFFFF"/>
        </w:rPr>
        <w:t>were 1794</w:t>
      </w:r>
      <w:r w:rsidR="004A12A3" w:rsidRPr="00087EDB">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sidRPr="00087EDB">
        <w:rPr>
          <w:rFonts w:cs="Times New Roman"/>
          <w:color w:val="000000"/>
          <w:szCs w:val="24"/>
          <w:shd w:val="clear" w:color="auto" w:fill="FFFFFF"/>
        </w:rPr>
        <w:t>/m</w:t>
      </w:r>
      <w:r w:rsidR="00010504" w:rsidRPr="00087EDB">
        <w:rPr>
          <w:rFonts w:cs="Times New Roman"/>
          <w:color w:val="000000"/>
          <w:szCs w:val="24"/>
          <w:shd w:val="clear" w:color="auto" w:fill="FFFFFF"/>
          <w:vertAlign w:val="superscript"/>
        </w:rPr>
        <w:t>3</w:t>
      </w:r>
      <w:r w:rsidR="001125C6" w:rsidRPr="00087EDB">
        <w:rPr>
          <w:rFonts w:cs="Times New Roman"/>
          <w:color w:val="000000"/>
          <w:szCs w:val="24"/>
          <w:shd w:val="clear" w:color="auto" w:fill="FFFFFF"/>
        </w:rPr>
        <w:t xml:space="preserve"> for Ambrosia, </w:t>
      </w:r>
      <w:proofErr w:type="gramStart"/>
      <w:r w:rsidR="005E25C1">
        <w:rPr>
          <w:rFonts w:cs="Times New Roman"/>
          <w:color w:val="000000"/>
          <w:szCs w:val="24"/>
          <w:shd w:val="clear" w:color="auto" w:fill="FFFFFF"/>
        </w:rPr>
        <w:t>853</w:t>
      </w:r>
      <w:r w:rsidR="00010504" w:rsidRPr="00087EDB">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sidRPr="00087EDB">
        <w:rPr>
          <w:rFonts w:cs="Times New Roman"/>
          <w:color w:val="000000"/>
          <w:szCs w:val="24"/>
          <w:shd w:val="clear" w:color="auto" w:fill="FFFFFF"/>
        </w:rPr>
        <w:t>/m</w:t>
      </w:r>
      <w:r w:rsidR="00010504" w:rsidRPr="00087EDB">
        <w:rPr>
          <w:rFonts w:cs="Times New Roman"/>
          <w:color w:val="000000"/>
          <w:szCs w:val="24"/>
          <w:shd w:val="clear" w:color="auto" w:fill="FFFFFF"/>
          <w:vertAlign w:val="superscript"/>
        </w:rPr>
        <w:t>3</w:t>
      </w:r>
      <w:r w:rsidR="001125C6" w:rsidRPr="00087EDB">
        <w:rPr>
          <w:rFonts w:cs="Times New Roman"/>
          <w:color w:val="000000"/>
          <w:szCs w:val="24"/>
          <w:shd w:val="clear" w:color="auto" w:fill="FFFFFF"/>
        </w:rPr>
        <w:t xml:space="preserve"> </w:t>
      </w:r>
      <w:r w:rsidR="00EF1A81" w:rsidRPr="00087EDB">
        <w:rPr>
          <w:rFonts w:cs="Times New Roman"/>
          <w:color w:val="000000"/>
          <w:szCs w:val="24"/>
          <w:shd w:val="clear" w:color="auto" w:fill="FFFFFF"/>
        </w:rPr>
        <w:t>for</w:t>
      </w:r>
      <w:r w:rsidR="00EF1A81">
        <w:rPr>
          <w:rFonts w:cs="Times New Roman"/>
          <w:color w:val="000000"/>
          <w:szCs w:val="24"/>
          <w:shd w:val="clear" w:color="auto" w:fill="FFFFFF"/>
        </w:rPr>
        <w:t xml:space="preserve"> </w:t>
      </w:r>
      <w:r w:rsidR="001125C6">
        <w:rPr>
          <w:rFonts w:cs="Times New Roman"/>
          <w:color w:val="000000"/>
          <w:szCs w:val="24"/>
          <w:shd w:val="clear" w:color="auto" w:fill="FFFFFF"/>
        </w:rPr>
        <w:t xml:space="preserve">Artemisia, </w:t>
      </w:r>
      <w:r w:rsidR="005E25C1">
        <w:rPr>
          <w:rFonts w:cs="Times New Roman"/>
          <w:color w:val="000000"/>
          <w:szCs w:val="24"/>
          <w:shd w:val="clear" w:color="auto" w:fill="FFFFFF"/>
        </w:rPr>
        <w:t>1346</w:t>
      </w:r>
      <w:r w:rsidR="00010504" w:rsidRPr="0001050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Betula, 1320</w:t>
      </w:r>
      <w:r w:rsidR="00E062EA">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Gramineae and </w:t>
      </w:r>
      <w:r w:rsidR="005E25C1">
        <w:rPr>
          <w:rFonts w:cs="Times New Roman"/>
          <w:color w:val="000000"/>
          <w:szCs w:val="24"/>
          <w:shd w:val="clear" w:color="auto" w:fill="FFFFFF"/>
        </w:rPr>
        <w:t>1027</w:t>
      </w:r>
      <w:r w:rsidR="00010504" w:rsidRPr="0001050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w:t>
      </w:r>
      <w:r w:rsidR="007D6C2F">
        <w:rPr>
          <w:rFonts w:cs="Times New Roman"/>
          <w:color w:val="000000"/>
          <w:szCs w:val="24"/>
          <w:shd w:val="clear" w:color="auto" w:fill="FFFFFF"/>
        </w:rPr>
        <w:t>Quercus</w:t>
      </w:r>
      <w:r w:rsidR="00EF1A81">
        <w:rPr>
          <w:rFonts w:cs="Times New Roman"/>
          <w:color w:val="000000"/>
          <w:szCs w:val="24"/>
          <w:shd w:val="clear" w:color="auto" w:fill="FFFFFF"/>
        </w:rPr>
        <w:t>, respectively</w:t>
      </w:r>
      <w:proofErr w:type="gramEnd"/>
      <w:r w:rsidR="007D6C2F">
        <w:rPr>
          <w:rFonts w:cs="Times New Roman"/>
          <w:color w:val="000000"/>
          <w:szCs w:val="24"/>
          <w:shd w:val="clear" w:color="auto" w:fill="FFFFFF"/>
        </w:rPr>
        <w:t>.</w:t>
      </w:r>
      <w:r w:rsidR="00DA6E34" w:rsidRPr="00DA6E34">
        <w:rPr>
          <w:rFonts w:cs="Times New Roman"/>
          <w:color w:val="000000"/>
          <w:szCs w:val="24"/>
          <w:shd w:val="clear" w:color="auto" w:fill="FFFFFF"/>
        </w:rPr>
        <w:t xml:space="preserve"> </w:t>
      </w:r>
      <w:r w:rsidR="00DA6E34">
        <w:rPr>
          <w:rFonts w:cs="Times New Roman"/>
          <w:color w:val="000000"/>
          <w:szCs w:val="24"/>
          <w:shd w:val="clear" w:color="auto" w:fill="FFFFFF"/>
        </w:rPr>
        <w:t>In</w:t>
      </w:r>
      <w:r w:rsidR="005A0FF6">
        <w:rPr>
          <w:rFonts w:cs="Times New Roman"/>
          <w:color w:val="000000"/>
          <w:szCs w:val="24"/>
          <w:shd w:val="clear" w:color="auto" w:fill="FFFFFF"/>
        </w:rPr>
        <w:t xml:space="preserve"> the period of </w:t>
      </w:r>
      <w:r w:rsidR="00DA6E34">
        <w:rPr>
          <w:rFonts w:cs="Times New Roman"/>
          <w:color w:val="000000"/>
          <w:szCs w:val="24"/>
          <w:shd w:val="clear" w:color="auto" w:fill="FFFFFF"/>
        </w:rPr>
        <w:t>2001-2010, t</w:t>
      </w:r>
      <w:r w:rsidR="00DA6E34" w:rsidRPr="00087EDB">
        <w:rPr>
          <w:rFonts w:cs="Times New Roman"/>
          <w:color w:val="000000"/>
          <w:szCs w:val="24"/>
          <w:shd w:val="clear" w:color="auto" w:fill="FFFFFF"/>
        </w:rPr>
        <w:t xml:space="preserve">he peak values of pollen grains were </w:t>
      </w:r>
      <w:proofErr w:type="gramStart"/>
      <w:r w:rsidR="005E25C1">
        <w:rPr>
          <w:rFonts w:cs="Times New Roman"/>
          <w:color w:val="000000"/>
          <w:szCs w:val="24"/>
          <w:shd w:val="clear" w:color="auto" w:fill="FFFFFF"/>
        </w:rPr>
        <w:t>948</w:t>
      </w:r>
      <w:r w:rsidR="00DA6E34" w:rsidRPr="00087EDB">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DA6E34" w:rsidRPr="00087EDB">
        <w:rPr>
          <w:rFonts w:cs="Times New Roman"/>
          <w:color w:val="000000"/>
          <w:szCs w:val="24"/>
          <w:shd w:val="clear" w:color="auto" w:fill="FFFFFF"/>
        </w:rPr>
        <w:t>/m</w:t>
      </w:r>
      <w:r w:rsidR="00DA6E34" w:rsidRPr="00087EDB">
        <w:rPr>
          <w:rFonts w:cs="Times New Roman"/>
          <w:color w:val="000000"/>
          <w:szCs w:val="24"/>
          <w:shd w:val="clear" w:color="auto" w:fill="FFFFFF"/>
          <w:vertAlign w:val="superscript"/>
        </w:rPr>
        <w:t>3</w:t>
      </w:r>
      <w:proofErr w:type="gramEnd"/>
      <w:r w:rsidR="00DA6E34" w:rsidRPr="00087EDB">
        <w:rPr>
          <w:rFonts w:cs="Times New Roman"/>
          <w:color w:val="000000"/>
          <w:szCs w:val="24"/>
          <w:shd w:val="clear" w:color="auto" w:fill="FFFFFF"/>
        </w:rPr>
        <w:t xml:space="preserve"> for Ambrosia, 1242 </w:t>
      </w:r>
      <w:r w:rsidR="005056FB">
        <w:rPr>
          <w:rFonts w:cs="Times New Roman"/>
          <w:color w:val="000000"/>
          <w:szCs w:val="24"/>
          <w:shd w:val="clear" w:color="auto" w:fill="FFFFFF"/>
        </w:rPr>
        <w:t>pollen grains</w:t>
      </w:r>
      <w:r w:rsidR="00DA6E34" w:rsidRPr="00087EDB">
        <w:rPr>
          <w:rFonts w:cs="Times New Roman"/>
          <w:color w:val="000000"/>
          <w:szCs w:val="24"/>
          <w:shd w:val="clear" w:color="auto" w:fill="FFFFFF"/>
        </w:rPr>
        <w:t>m</w:t>
      </w:r>
      <w:r w:rsidR="00DA6E34" w:rsidRPr="00087EDB">
        <w:rPr>
          <w:rFonts w:cs="Times New Roman"/>
          <w:color w:val="000000"/>
          <w:szCs w:val="24"/>
          <w:shd w:val="clear" w:color="auto" w:fill="FFFFFF"/>
          <w:vertAlign w:val="superscript"/>
        </w:rPr>
        <w:t>3</w:t>
      </w:r>
      <w:r w:rsidR="00DA6E34" w:rsidRPr="00087EDB">
        <w:rPr>
          <w:rFonts w:cs="Times New Roman"/>
          <w:color w:val="000000"/>
          <w:szCs w:val="24"/>
          <w:shd w:val="clear" w:color="auto" w:fill="FFFFFF"/>
        </w:rPr>
        <w:t xml:space="preserve"> for</w:t>
      </w:r>
      <w:r w:rsidR="00DA6E34">
        <w:rPr>
          <w:rFonts w:cs="Times New Roman"/>
          <w:color w:val="000000"/>
          <w:szCs w:val="24"/>
          <w:shd w:val="clear" w:color="auto" w:fill="FFFFFF"/>
        </w:rPr>
        <w:t xml:space="preserve"> Artemisia, 1827</w:t>
      </w:r>
      <w:r w:rsidR="00DA6E34" w:rsidRPr="0001050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DA6E34">
        <w:rPr>
          <w:rFonts w:cs="Times New Roman"/>
          <w:color w:val="000000"/>
          <w:szCs w:val="24"/>
          <w:shd w:val="clear" w:color="auto" w:fill="FFFFFF"/>
        </w:rPr>
        <w:t>/m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Betula, </w:t>
      </w:r>
      <w:r w:rsidR="005E25C1">
        <w:rPr>
          <w:rFonts w:cs="Times New Roman"/>
          <w:color w:val="000000"/>
          <w:szCs w:val="24"/>
          <w:shd w:val="clear" w:color="auto" w:fill="FFFFFF"/>
        </w:rPr>
        <w:t>1278</w:t>
      </w:r>
      <w:r w:rsidR="00DA6E3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DA6E34">
        <w:rPr>
          <w:rFonts w:cs="Times New Roman"/>
          <w:color w:val="000000"/>
          <w:szCs w:val="24"/>
          <w:shd w:val="clear" w:color="auto" w:fill="FFFFFF"/>
        </w:rPr>
        <w:t>/m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Gramineae and 1423</w:t>
      </w:r>
      <w:r w:rsidR="00DA6E34" w:rsidRPr="0001050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DA6E34">
        <w:rPr>
          <w:rFonts w:cs="Times New Roman"/>
          <w:color w:val="000000"/>
          <w:szCs w:val="24"/>
          <w:shd w:val="clear" w:color="auto" w:fill="FFFFFF"/>
        </w:rPr>
        <w:t>/m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Quercus, respectively</w:t>
      </w:r>
      <w:r w:rsidR="005E25C1">
        <w:rPr>
          <w:rFonts w:cs="Times New Roman"/>
          <w:color w:val="000000"/>
          <w:szCs w:val="24"/>
          <w:shd w:val="clear" w:color="auto" w:fill="FFFFFF"/>
        </w:rPr>
        <w:t>.</w:t>
      </w:r>
      <w:r w:rsidR="007D6C2F">
        <w:rPr>
          <w:rFonts w:cs="Times New Roman"/>
          <w:color w:val="000000"/>
          <w:szCs w:val="24"/>
          <w:shd w:val="clear" w:color="auto" w:fill="FFFFFF"/>
        </w:rPr>
        <w:t xml:space="preserve"> Different climate regions show different pollen concentrations. </w:t>
      </w:r>
    </w:p>
    <w:p w:rsidR="00C430E5" w:rsidRDefault="00162D4F">
      <w:pPr>
        <w:spacing w:beforeLines="96" w:before="230" w:afterLines="120" w:after="288"/>
        <w:ind w:firstLine="720"/>
        <w:rPr>
          <w:ins w:id="78" w:author="kunmei" w:date="2014-02-23T17:16:00Z"/>
          <w:rFonts w:cs="Times New Roman"/>
          <w:color w:val="000000"/>
          <w:szCs w:val="24"/>
          <w:shd w:val="clear" w:color="auto" w:fill="FFFFFF"/>
        </w:rPr>
      </w:pPr>
      <w:ins w:id="79" w:author="kunmei" w:date="2014-02-23T17:49:00Z">
        <w:r>
          <w:rPr>
            <w:rFonts w:cs="Times New Roman"/>
            <w:color w:val="000000"/>
            <w:szCs w:val="24"/>
            <w:shd w:val="clear" w:color="auto" w:fill="FFFFFF"/>
          </w:rPr>
          <w:lastRenderedPageBreak/>
          <w:fldChar w:fldCharType="begin"/>
        </w:r>
        <w:r>
          <w:rPr>
            <w:rFonts w:cs="Times New Roman"/>
            <w:color w:val="000000"/>
            <w:szCs w:val="24"/>
            <w:shd w:val="clear" w:color="auto" w:fill="FFFFFF"/>
          </w:rPr>
          <w:instrText xml:space="preserve"> REF _Ref374890154 \h </w:instrText>
        </w:r>
      </w:ins>
      <w:r>
        <w:rPr>
          <w:rFonts w:cs="Times New Roman"/>
          <w:color w:val="000000"/>
          <w:szCs w:val="24"/>
          <w:shd w:val="clear" w:color="auto" w:fill="FFFFFF"/>
        </w:rPr>
      </w:r>
      <w:ins w:id="80" w:author="kunmei" w:date="2014-02-23T17:49:00Z">
        <w:r>
          <w:rPr>
            <w:rFonts w:cs="Times New Roman"/>
            <w:color w:val="000000"/>
            <w:szCs w:val="24"/>
            <w:shd w:val="clear" w:color="auto" w:fill="FFFFFF"/>
          </w:rPr>
          <w:fldChar w:fldCharType="separate"/>
        </w:r>
        <w:r w:rsidRPr="0046460C">
          <w:rPr>
            <w:szCs w:val="24"/>
          </w:rPr>
          <w:t xml:space="preserve">Figure </w:t>
        </w:r>
        <w:r>
          <w:rPr>
            <w:noProof/>
            <w:szCs w:val="24"/>
          </w:rPr>
          <w:t>15</w:t>
        </w:r>
        <w:r>
          <w:rPr>
            <w:rFonts w:cs="Times New Roman"/>
            <w:color w:val="000000"/>
            <w:szCs w:val="24"/>
            <w:shd w:val="clear" w:color="auto" w:fill="FFFFFF"/>
          </w:rPr>
          <w:fldChar w:fldCharType="end"/>
        </w:r>
        <w:r>
          <w:rPr>
            <w:rFonts w:cs="Times New Roman"/>
            <w:color w:val="000000"/>
            <w:szCs w:val="24"/>
            <w:shd w:val="clear" w:color="auto" w:fill="FFFFFF"/>
          </w:rPr>
          <w:t xml:space="preserve"> shows</w:t>
        </w:r>
      </w:ins>
      <w:ins w:id="81" w:author="kunmei" w:date="2014-02-18T00:39:00Z">
        <w:r w:rsidR="001B57DC">
          <w:rPr>
            <w:rFonts w:cs="Times New Roman"/>
            <w:color w:val="000000"/>
            <w:szCs w:val="24"/>
            <w:shd w:val="clear" w:color="auto" w:fill="FFFFFF"/>
          </w:rPr>
          <w:t xml:space="preserve"> the </w:t>
        </w:r>
        <w:r w:rsidR="001B57DC" w:rsidRPr="00087EDB">
          <w:rPr>
            <w:rFonts w:cs="Times New Roman"/>
            <w:color w:val="000000"/>
            <w:szCs w:val="24"/>
            <w:shd w:val="clear" w:color="auto" w:fill="FFFFFF"/>
          </w:rPr>
          <w:t xml:space="preserve">cumulative probabilities of pollen concentrations </w:t>
        </w:r>
        <w:r w:rsidR="001B57DC">
          <w:rPr>
            <w:rFonts w:cs="Times New Roman"/>
            <w:color w:val="000000"/>
            <w:szCs w:val="24"/>
            <w:shd w:val="clear" w:color="auto" w:fill="FFFFFF"/>
          </w:rPr>
          <w:t xml:space="preserve">of Ambrosia </w:t>
        </w:r>
        <w:r w:rsidR="001B57DC" w:rsidRPr="00087EDB">
          <w:rPr>
            <w:rFonts w:cs="Times New Roman"/>
            <w:color w:val="000000"/>
            <w:szCs w:val="24"/>
            <w:shd w:val="clear" w:color="auto" w:fill="FFFFFF"/>
          </w:rPr>
          <w:t>in the nine different climate regions</w:t>
        </w:r>
        <w:r w:rsidR="001B57DC">
          <w:rPr>
            <w:rFonts w:cs="Times New Roman"/>
            <w:color w:val="000000"/>
            <w:szCs w:val="24"/>
            <w:shd w:val="clear" w:color="auto" w:fill="FFFFFF"/>
          </w:rPr>
          <w:t xml:space="preserve"> of </w:t>
        </w:r>
        <w:r w:rsidR="001B57DC">
          <w:rPr>
            <w:rFonts w:cs="Times New Roman"/>
            <w:kern w:val="0"/>
            <w:szCs w:val="24"/>
          </w:rPr>
          <w:t>in contiguous US</w:t>
        </w:r>
        <w:r w:rsidR="001B57DC">
          <w:rPr>
            <w:rFonts w:cs="Times New Roman"/>
            <w:color w:val="000000"/>
            <w:szCs w:val="24"/>
            <w:shd w:val="clear" w:color="auto" w:fill="FFFFFF"/>
          </w:rPr>
          <w:t xml:space="preserve"> in periods of 1994-2000 and 2001-2010</w:t>
        </w:r>
      </w:ins>
      <w:ins w:id="82" w:author="kunmei" w:date="2014-02-23T18:05:00Z">
        <w:r w:rsidR="004C3566">
          <w:rPr>
            <w:rFonts w:cs="Times New Roman"/>
            <w:color w:val="000000"/>
            <w:szCs w:val="24"/>
            <w:shd w:val="clear" w:color="auto" w:fill="FFFFFF"/>
          </w:rPr>
          <w:t>.</w:t>
        </w:r>
      </w:ins>
      <w:ins w:id="83" w:author="kunmei" w:date="2014-02-23T16:45:00Z">
        <w:r w:rsidR="000B1D69">
          <w:rPr>
            <w:rFonts w:cs="Times New Roman"/>
            <w:color w:val="000000"/>
            <w:szCs w:val="24"/>
            <w:shd w:val="clear" w:color="auto" w:fill="FFFFFF"/>
          </w:rPr>
          <w:t xml:space="preserve"> </w:t>
        </w:r>
      </w:ins>
      <w:ins w:id="84" w:author="kunmei" w:date="2014-02-23T16:49:00Z">
        <w:r w:rsidR="00CD6252">
          <w:rPr>
            <w:rFonts w:cs="Times New Roman"/>
            <w:color w:val="000000"/>
            <w:szCs w:val="24"/>
            <w:shd w:val="clear" w:color="auto" w:fill="FFFFFF"/>
          </w:rPr>
          <w:t xml:space="preserve">In </w:t>
        </w:r>
      </w:ins>
      <w:ins w:id="85" w:author="kunmei" w:date="2014-02-23T17:14:00Z">
        <w:r w:rsidR="00184675">
          <w:rPr>
            <w:rFonts w:cs="Times New Roman"/>
            <w:color w:val="000000"/>
            <w:szCs w:val="24"/>
            <w:shd w:val="clear" w:color="auto" w:fill="FFFFFF"/>
          </w:rPr>
          <w:t xml:space="preserve">the </w:t>
        </w:r>
      </w:ins>
      <w:ins w:id="86" w:author="kunmei" w:date="2014-02-23T16:49:00Z">
        <w:r w:rsidR="00CD6252">
          <w:rPr>
            <w:rFonts w:cs="Times New Roman"/>
            <w:color w:val="000000"/>
            <w:szCs w:val="24"/>
            <w:shd w:val="clear" w:color="auto" w:fill="FFFFFF"/>
          </w:rPr>
          <w:t xml:space="preserve">period 1994-2000, </w:t>
        </w:r>
      </w:ins>
      <w:ins w:id="87" w:author="kunmei" w:date="2014-02-23T17:35:00Z">
        <w:r w:rsidR="00E60068">
          <w:rPr>
            <w:rFonts w:cs="Times New Roman"/>
            <w:color w:val="000000"/>
            <w:szCs w:val="24"/>
            <w:shd w:val="clear" w:color="auto" w:fill="FFFFFF"/>
          </w:rPr>
          <w:t xml:space="preserve">figure shows that the Southwest Region has the </w:t>
        </w:r>
      </w:ins>
      <w:ins w:id="88" w:author="kunmei" w:date="2014-02-23T17:36:00Z">
        <w:r w:rsidR="00E60068">
          <w:rPr>
            <w:rFonts w:cs="Times New Roman"/>
            <w:color w:val="000000"/>
            <w:szCs w:val="24"/>
            <w:shd w:val="clear" w:color="auto" w:fill="FFFFFF"/>
          </w:rPr>
          <w:t xml:space="preserve">highest average </w:t>
        </w:r>
      </w:ins>
      <w:ins w:id="89" w:author="kunmei" w:date="2014-02-23T17:38:00Z">
        <w:r w:rsidR="00E60068">
          <w:rPr>
            <w:rFonts w:cs="Times New Roman"/>
            <w:color w:val="000000"/>
            <w:szCs w:val="24"/>
            <w:shd w:val="clear" w:color="auto" w:fill="FFFFFF"/>
          </w:rPr>
          <w:t xml:space="preserve">pollen </w:t>
        </w:r>
      </w:ins>
      <w:ins w:id="90" w:author="kunmei" w:date="2014-02-23T17:36:00Z">
        <w:r w:rsidR="00E60068">
          <w:rPr>
            <w:rFonts w:cs="Times New Roman"/>
            <w:color w:val="000000"/>
            <w:szCs w:val="24"/>
            <w:shd w:val="clear" w:color="auto" w:fill="FFFFFF"/>
          </w:rPr>
          <w:t>concentration</w:t>
        </w:r>
      </w:ins>
      <w:ins w:id="91" w:author="kunmei" w:date="2014-02-23T17:37:00Z">
        <w:r w:rsidR="00E60068">
          <w:rPr>
            <w:rFonts w:cs="Times New Roman"/>
            <w:color w:val="000000"/>
            <w:szCs w:val="24"/>
            <w:shd w:val="clear" w:color="auto" w:fill="FFFFFF"/>
          </w:rPr>
          <w:t>s</w:t>
        </w:r>
      </w:ins>
      <w:ins w:id="92" w:author="kunmei" w:date="2014-02-23T17:36:00Z">
        <w:r w:rsidR="00E60068">
          <w:rPr>
            <w:rFonts w:cs="Times New Roman"/>
            <w:color w:val="000000"/>
            <w:szCs w:val="24"/>
            <w:shd w:val="clear" w:color="auto" w:fill="FFFFFF"/>
          </w:rPr>
          <w:t xml:space="preserve">, in which the </w:t>
        </w:r>
      </w:ins>
      <w:ins w:id="93" w:author="kunmei" w:date="2014-02-23T17:37:00Z">
        <w:r w:rsidR="00E60068">
          <w:rPr>
            <w:rFonts w:cs="Times New Roman"/>
            <w:color w:val="000000"/>
            <w:szCs w:val="24"/>
            <w:shd w:val="clear" w:color="auto" w:fill="FFFFFF"/>
          </w:rPr>
          <w:t>median</w:t>
        </w:r>
      </w:ins>
      <w:ins w:id="94" w:author="kunmei" w:date="2014-02-23T17:36:00Z">
        <w:r w:rsidR="00E60068">
          <w:rPr>
            <w:rFonts w:cs="Times New Roman"/>
            <w:color w:val="000000"/>
            <w:szCs w:val="24"/>
            <w:shd w:val="clear" w:color="auto" w:fill="FFFFFF"/>
          </w:rPr>
          <w:t xml:space="preserve"> pollen concentration is </w:t>
        </w:r>
      </w:ins>
      <w:proofErr w:type="gramStart"/>
      <w:ins w:id="95" w:author="kunmei" w:date="2014-02-23T17:41:00Z">
        <w:r w:rsidR="00E60068">
          <w:rPr>
            <w:rFonts w:cs="Times New Roman"/>
            <w:color w:val="000000"/>
            <w:szCs w:val="24"/>
            <w:shd w:val="clear" w:color="auto" w:fill="FFFFFF"/>
          </w:rPr>
          <w:t>55</w:t>
        </w:r>
      </w:ins>
      <w:ins w:id="96" w:author="kunmei" w:date="2014-02-23T17:38:00Z">
        <w:r w:rsidR="00E60068">
          <w:rPr>
            <w:rFonts w:cs="Times New Roman"/>
            <w:color w:val="000000"/>
            <w:szCs w:val="24"/>
            <w:shd w:val="clear" w:color="auto" w:fill="FFFFFF"/>
          </w:rPr>
          <w:t xml:space="preserve"> </w:t>
        </w:r>
      </w:ins>
      <w:ins w:id="97" w:author="kunmei" w:date="2014-02-23T23:10:00Z">
        <w:r w:rsidR="00BE30B3">
          <w:rPr>
            <w:rFonts w:cs="Times New Roman"/>
            <w:color w:val="000000"/>
            <w:szCs w:val="24"/>
            <w:shd w:val="clear" w:color="auto" w:fill="FFFFFF"/>
          </w:rPr>
          <w:t>pollen grains/m</w:t>
        </w:r>
        <w:r w:rsidR="00BE30B3" w:rsidRPr="00BE30B3">
          <w:rPr>
            <w:rFonts w:cs="Times New Roman"/>
            <w:color w:val="000000"/>
            <w:szCs w:val="24"/>
            <w:shd w:val="clear" w:color="auto" w:fill="FFFFFF"/>
            <w:vertAlign w:val="superscript"/>
            <w:rPrChange w:id="98" w:author="kunmei" w:date="2014-02-23T23:10:00Z">
              <w:rPr>
                <w:rFonts w:cs="Times New Roman"/>
                <w:color w:val="000000"/>
                <w:szCs w:val="24"/>
                <w:shd w:val="clear" w:color="auto" w:fill="FFFFFF"/>
              </w:rPr>
            </w:rPrChange>
          </w:rPr>
          <w:t>3</w:t>
        </w:r>
      </w:ins>
      <w:proofErr w:type="gramEnd"/>
      <w:ins w:id="99" w:author="kunmei" w:date="2014-02-23T17:38:00Z">
        <w:r w:rsidR="00E60068">
          <w:rPr>
            <w:rFonts w:cs="Times New Roman"/>
            <w:color w:val="000000"/>
            <w:szCs w:val="24"/>
            <w:shd w:val="clear" w:color="auto" w:fill="FFFFFF"/>
          </w:rPr>
          <w:t xml:space="preserve">. The West Region has the lowest average pollen concentrations, in which the median pollen concentration is </w:t>
        </w:r>
      </w:ins>
      <w:proofErr w:type="gramStart"/>
      <w:ins w:id="100" w:author="kunmei" w:date="2014-02-23T17:39:00Z">
        <w:r w:rsidR="00E60068">
          <w:rPr>
            <w:rFonts w:cs="Times New Roman"/>
            <w:color w:val="000000"/>
            <w:szCs w:val="24"/>
            <w:shd w:val="clear" w:color="auto" w:fill="FFFFFF"/>
          </w:rPr>
          <w:t xml:space="preserve">7 </w:t>
        </w:r>
      </w:ins>
      <w:ins w:id="101" w:author="kunmei" w:date="2014-02-23T23:10:00Z">
        <w:r w:rsidR="00BE30B3">
          <w:rPr>
            <w:rFonts w:cs="Times New Roman"/>
            <w:color w:val="000000"/>
            <w:szCs w:val="24"/>
            <w:shd w:val="clear" w:color="auto" w:fill="FFFFFF"/>
          </w:rPr>
          <w:t>pollen grains/m</w:t>
        </w:r>
        <w:r w:rsidR="00BE30B3" w:rsidRPr="00BE30B3">
          <w:rPr>
            <w:rFonts w:cs="Times New Roman"/>
            <w:color w:val="000000"/>
            <w:szCs w:val="24"/>
            <w:shd w:val="clear" w:color="auto" w:fill="FFFFFF"/>
            <w:vertAlign w:val="superscript"/>
            <w:rPrChange w:id="102" w:author="kunmei" w:date="2014-02-23T23:10:00Z">
              <w:rPr>
                <w:rFonts w:cs="Times New Roman"/>
                <w:color w:val="000000"/>
                <w:szCs w:val="24"/>
                <w:shd w:val="clear" w:color="auto" w:fill="FFFFFF"/>
              </w:rPr>
            </w:rPrChange>
          </w:rPr>
          <w:t>3</w:t>
        </w:r>
      </w:ins>
      <w:proofErr w:type="gramEnd"/>
      <w:r w:rsidR="00184675">
        <w:rPr>
          <w:rFonts w:cs="Times New Roman"/>
          <w:color w:val="000000"/>
          <w:szCs w:val="24"/>
          <w:shd w:val="clear" w:color="auto" w:fill="FFFFFF"/>
        </w:rPr>
        <w:t>.</w:t>
      </w:r>
      <w:ins w:id="103" w:author="kunmei" w:date="2014-02-23T17:14:00Z">
        <w:r w:rsidR="00184675">
          <w:rPr>
            <w:rFonts w:cs="Times New Roman"/>
            <w:color w:val="000000"/>
            <w:szCs w:val="24"/>
            <w:shd w:val="clear" w:color="auto" w:fill="FFFFFF"/>
          </w:rPr>
          <w:t xml:space="preserve"> </w:t>
        </w:r>
      </w:ins>
      <w:ins w:id="104" w:author="kunmei" w:date="2014-02-23T17:11:00Z">
        <w:r w:rsidR="00184675">
          <w:rPr>
            <w:rFonts w:cs="Times New Roman"/>
            <w:color w:val="000000"/>
            <w:szCs w:val="24"/>
            <w:shd w:val="clear" w:color="auto" w:fill="FFFFFF"/>
          </w:rPr>
          <w:t xml:space="preserve">Since the </w:t>
        </w:r>
      </w:ins>
      <w:ins w:id="105" w:author="kunmei" w:date="2014-02-23T17:12:00Z">
        <w:r w:rsidR="00184675">
          <w:rPr>
            <w:rFonts w:cs="Times New Roman"/>
            <w:color w:val="000000"/>
            <w:szCs w:val="24"/>
            <w:shd w:val="clear" w:color="auto" w:fill="FFFFFF"/>
          </w:rPr>
          <w:t>sizes of original</w:t>
        </w:r>
      </w:ins>
      <w:ins w:id="106" w:author="kunmei" w:date="2014-02-23T17:11:00Z">
        <w:r w:rsidR="00184675">
          <w:rPr>
            <w:rFonts w:cs="Times New Roman"/>
            <w:color w:val="000000"/>
            <w:szCs w:val="24"/>
            <w:shd w:val="clear" w:color="auto" w:fill="FFFFFF"/>
          </w:rPr>
          <w:t xml:space="preserve"> data of pollen concentration of Ambrosia</w:t>
        </w:r>
      </w:ins>
      <w:ins w:id="107" w:author="kunmei" w:date="2014-02-23T17:12:00Z">
        <w:r w:rsidR="00184675">
          <w:rPr>
            <w:rFonts w:cs="Times New Roman"/>
            <w:color w:val="000000"/>
            <w:szCs w:val="24"/>
            <w:shd w:val="clear" w:color="auto" w:fill="FFFFFF"/>
          </w:rPr>
          <w:t xml:space="preserve"> are very small in those nine climate regions in CONUS, the lines are </w:t>
        </w:r>
      </w:ins>
      <w:ins w:id="108" w:author="kunmei" w:date="2014-02-23T17:14:00Z">
        <w:r w:rsidR="00184675">
          <w:rPr>
            <w:rFonts w:cs="Times New Roman"/>
            <w:color w:val="000000"/>
            <w:szCs w:val="24"/>
            <w:shd w:val="clear" w:color="auto" w:fill="FFFFFF"/>
          </w:rPr>
          <w:t>quite zigzag. In the period 2003-2010,</w:t>
        </w:r>
      </w:ins>
      <w:ins w:id="109" w:author="kunmei" w:date="2014-02-23T18:02:00Z">
        <w:r w:rsidR="00D90CA2" w:rsidRPr="00D90CA2">
          <w:rPr>
            <w:rFonts w:cs="Times New Roman"/>
            <w:color w:val="000000"/>
            <w:szCs w:val="24"/>
            <w:shd w:val="clear" w:color="auto" w:fill="FFFFFF"/>
          </w:rPr>
          <w:t xml:space="preserve"> </w:t>
        </w:r>
        <w:r w:rsidR="00D90CA2">
          <w:rPr>
            <w:rFonts w:cs="Times New Roman"/>
            <w:color w:val="000000"/>
            <w:szCs w:val="24"/>
            <w:shd w:val="clear" w:color="auto" w:fill="FFFFFF"/>
          </w:rPr>
          <w:t>the highest pollen concentrations are found in Southwest Region,</w:t>
        </w:r>
        <w:r w:rsidR="00D90CA2" w:rsidRPr="00CD6252">
          <w:rPr>
            <w:rFonts w:cs="Times New Roman"/>
            <w:color w:val="000000"/>
            <w:szCs w:val="24"/>
            <w:shd w:val="clear" w:color="auto" w:fill="FFFFFF"/>
          </w:rPr>
          <w:t xml:space="preserve"> </w:t>
        </w:r>
        <w:r w:rsidR="00D90CA2">
          <w:rPr>
            <w:rFonts w:cs="Times New Roman"/>
            <w:color w:val="000000"/>
            <w:szCs w:val="24"/>
            <w:shd w:val="clear" w:color="auto" w:fill="FFFFFF"/>
          </w:rPr>
          <w:t xml:space="preserve">in which the median pollen concentration is </w:t>
        </w:r>
        <w:proofErr w:type="gramStart"/>
        <w:r w:rsidR="00D90CA2">
          <w:rPr>
            <w:rFonts w:cs="Times New Roman"/>
            <w:color w:val="000000"/>
            <w:szCs w:val="24"/>
            <w:shd w:val="clear" w:color="auto" w:fill="FFFFFF"/>
          </w:rPr>
          <w:t xml:space="preserve">35 </w:t>
        </w:r>
      </w:ins>
      <w:ins w:id="110" w:author="kunmei" w:date="2014-02-23T23:10:00Z">
        <w:r w:rsidR="00BE30B3">
          <w:rPr>
            <w:rFonts w:cs="Times New Roman"/>
            <w:color w:val="000000"/>
            <w:szCs w:val="24"/>
            <w:shd w:val="clear" w:color="auto" w:fill="FFFFFF"/>
          </w:rPr>
          <w:t>pollen grains/m</w:t>
        </w:r>
        <w:r w:rsidR="00BE30B3" w:rsidRPr="00BE30B3">
          <w:rPr>
            <w:rFonts w:cs="Times New Roman"/>
            <w:color w:val="000000"/>
            <w:szCs w:val="24"/>
            <w:shd w:val="clear" w:color="auto" w:fill="FFFFFF"/>
            <w:vertAlign w:val="superscript"/>
            <w:rPrChange w:id="111" w:author="kunmei" w:date="2014-02-23T23:11:00Z">
              <w:rPr>
                <w:rFonts w:cs="Times New Roman"/>
                <w:color w:val="000000"/>
                <w:szCs w:val="24"/>
                <w:shd w:val="clear" w:color="auto" w:fill="FFFFFF"/>
              </w:rPr>
            </w:rPrChange>
          </w:rPr>
          <w:t>3</w:t>
        </w:r>
      </w:ins>
      <w:proofErr w:type="gramEnd"/>
      <w:ins w:id="112" w:author="kunmei" w:date="2014-02-23T18:02:00Z">
        <w:r w:rsidR="00D90CA2">
          <w:rPr>
            <w:rFonts w:cs="Times New Roman"/>
            <w:color w:val="000000"/>
            <w:szCs w:val="24"/>
            <w:shd w:val="clear" w:color="auto" w:fill="FFFFFF"/>
          </w:rPr>
          <w:t>.</w:t>
        </w:r>
      </w:ins>
      <w:ins w:id="113" w:author="kunmei" w:date="2014-02-23T17:20:00Z">
        <w:r w:rsidR="00FC08A3" w:rsidRPr="00FC08A3">
          <w:rPr>
            <w:rFonts w:cs="Times New Roman"/>
            <w:color w:val="000000"/>
            <w:szCs w:val="24"/>
            <w:shd w:val="clear" w:color="auto" w:fill="FFFFFF"/>
          </w:rPr>
          <w:t xml:space="preserve"> </w:t>
        </w:r>
        <w:proofErr w:type="gramStart"/>
        <w:r w:rsidR="00FC08A3">
          <w:rPr>
            <w:rFonts w:cs="Times New Roman"/>
            <w:color w:val="000000"/>
            <w:szCs w:val="24"/>
            <w:shd w:val="clear" w:color="auto" w:fill="FFFFFF"/>
          </w:rPr>
          <w:t>the</w:t>
        </w:r>
        <w:proofErr w:type="gramEnd"/>
        <w:r w:rsidR="00FC08A3">
          <w:rPr>
            <w:rFonts w:cs="Times New Roman"/>
            <w:color w:val="000000"/>
            <w:szCs w:val="24"/>
            <w:shd w:val="clear" w:color="auto" w:fill="FFFFFF"/>
          </w:rPr>
          <w:t xml:space="preserve"> lowest </w:t>
        </w:r>
      </w:ins>
      <w:ins w:id="114" w:author="kunmei" w:date="2014-02-23T17:39:00Z">
        <w:r w:rsidR="00E60068">
          <w:rPr>
            <w:rFonts w:cs="Times New Roman"/>
            <w:color w:val="000000"/>
            <w:szCs w:val="24"/>
            <w:shd w:val="clear" w:color="auto" w:fill="FFFFFF"/>
          </w:rPr>
          <w:t xml:space="preserve">average </w:t>
        </w:r>
      </w:ins>
      <w:ins w:id="115" w:author="kunmei" w:date="2014-02-23T17:20:00Z">
        <w:r w:rsidR="00FC08A3">
          <w:rPr>
            <w:rFonts w:cs="Times New Roman"/>
            <w:color w:val="000000"/>
            <w:szCs w:val="24"/>
            <w:shd w:val="clear" w:color="auto" w:fill="FFFFFF"/>
          </w:rPr>
          <w:t xml:space="preserve">pollen concentrations are found in </w:t>
        </w:r>
      </w:ins>
      <w:ins w:id="116" w:author="kunmei" w:date="2014-02-23T17:21:00Z">
        <w:r w:rsidR="00FC08A3">
          <w:rPr>
            <w:rFonts w:cs="Times New Roman"/>
            <w:color w:val="000000"/>
            <w:szCs w:val="24"/>
            <w:shd w:val="clear" w:color="auto" w:fill="FFFFFF"/>
          </w:rPr>
          <w:t>Central Region and East</w:t>
        </w:r>
        <w:r w:rsidR="001C7F27">
          <w:rPr>
            <w:rFonts w:cs="Times New Roman"/>
            <w:color w:val="000000"/>
            <w:szCs w:val="24"/>
            <w:shd w:val="clear" w:color="auto" w:fill="FFFFFF"/>
          </w:rPr>
          <w:t>NorthCentral</w:t>
        </w:r>
      </w:ins>
      <w:ins w:id="117" w:author="kunmei" w:date="2014-02-23T17:48:00Z">
        <w:r w:rsidR="001C7F27">
          <w:rPr>
            <w:rFonts w:cs="Times New Roman"/>
            <w:color w:val="000000"/>
            <w:szCs w:val="24"/>
            <w:shd w:val="clear" w:color="auto" w:fill="FFFFFF"/>
          </w:rPr>
          <w:t xml:space="preserve"> </w:t>
        </w:r>
      </w:ins>
      <w:ins w:id="118" w:author="kunmei" w:date="2014-02-23T17:21:00Z">
        <w:r w:rsidR="00FC08A3">
          <w:rPr>
            <w:rFonts w:cs="Times New Roman"/>
            <w:color w:val="000000"/>
            <w:szCs w:val="24"/>
            <w:shd w:val="clear" w:color="auto" w:fill="FFFFFF"/>
          </w:rPr>
          <w:t>Region</w:t>
        </w:r>
      </w:ins>
      <w:ins w:id="119" w:author="kunmei" w:date="2014-02-23T17:20:00Z">
        <w:r w:rsidR="00FC08A3">
          <w:rPr>
            <w:rFonts w:cs="Times New Roman"/>
            <w:color w:val="000000"/>
            <w:szCs w:val="24"/>
            <w:shd w:val="clear" w:color="auto" w:fill="FFFFFF"/>
          </w:rPr>
          <w:t>,</w:t>
        </w:r>
      </w:ins>
      <w:ins w:id="120" w:author="kunmei" w:date="2014-02-23T17:48:00Z">
        <w:r w:rsidR="001C7F27">
          <w:rPr>
            <w:rFonts w:cs="Times New Roman"/>
            <w:color w:val="000000"/>
            <w:szCs w:val="24"/>
            <w:shd w:val="clear" w:color="auto" w:fill="FFFFFF"/>
          </w:rPr>
          <w:t xml:space="preserve"> </w:t>
        </w:r>
      </w:ins>
      <w:ins w:id="121" w:author="kunmei" w:date="2014-02-23T17:20:00Z">
        <w:r w:rsidR="00FC08A3">
          <w:rPr>
            <w:rFonts w:cs="Times New Roman"/>
            <w:color w:val="000000"/>
            <w:szCs w:val="24"/>
            <w:shd w:val="clear" w:color="auto" w:fill="FFFFFF"/>
          </w:rPr>
          <w:t xml:space="preserve">in which the </w:t>
        </w:r>
      </w:ins>
      <w:ins w:id="122" w:author="kunmei" w:date="2014-02-23T17:41:00Z">
        <w:r w:rsidR="00E60068">
          <w:rPr>
            <w:rFonts w:cs="Times New Roman"/>
            <w:color w:val="000000"/>
            <w:szCs w:val="24"/>
            <w:shd w:val="clear" w:color="auto" w:fill="FFFFFF"/>
          </w:rPr>
          <w:t xml:space="preserve">median </w:t>
        </w:r>
      </w:ins>
      <w:ins w:id="123" w:author="kunmei" w:date="2014-02-23T17:48:00Z">
        <w:r w:rsidR="001C7F27">
          <w:rPr>
            <w:rFonts w:cs="Times New Roman"/>
            <w:color w:val="000000"/>
            <w:szCs w:val="24"/>
            <w:shd w:val="clear" w:color="auto" w:fill="FFFFFF"/>
          </w:rPr>
          <w:t>pollen concentration</w:t>
        </w:r>
      </w:ins>
      <w:ins w:id="124" w:author="kunmei" w:date="2014-02-23T17:39:00Z">
        <w:r w:rsidR="00E60068">
          <w:rPr>
            <w:rFonts w:cs="Times New Roman"/>
            <w:color w:val="000000"/>
            <w:szCs w:val="24"/>
            <w:shd w:val="clear" w:color="auto" w:fill="FFFFFF"/>
          </w:rPr>
          <w:t xml:space="preserve"> is</w:t>
        </w:r>
      </w:ins>
      <w:ins w:id="125" w:author="kunmei" w:date="2014-02-23T17:40:00Z">
        <w:r w:rsidR="00E60068">
          <w:rPr>
            <w:rFonts w:cs="Times New Roman"/>
            <w:color w:val="000000"/>
            <w:szCs w:val="24"/>
            <w:shd w:val="clear" w:color="auto" w:fill="FFFFFF"/>
          </w:rPr>
          <w:t xml:space="preserve"> 3</w:t>
        </w:r>
      </w:ins>
      <w:ins w:id="126" w:author="kunmei" w:date="2014-02-23T17:48:00Z">
        <w:r w:rsidR="001C7F27">
          <w:rPr>
            <w:rFonts w:cs="Times New Roman"/>
            <w:color w:val="000000"/>
            <w:szCs w:val="24"/>
            <w:shd w:val="clear" w:color="auto" w:fill="FFFFFF"/>
          </w:rPr>
          <w:t xml:space="preserve"> </w:t>
        </w:r>
      </w:ins>
      <w:ins w:id="127" w:author="kunmei" w:date="2014-02-23T23:10:00Z">
        <w:r w:rsidR="00BE30B3">
          <w:rPr>
            <w:rFonts w:cs="Times New Roman"/>
            <w:color w:val="000000"/>
            <w:szCs w:val="24"/>
            <w:shd w:val="clear" w:color="auto" w:fill="FFFFFF"/>
          </w:rPr>
          <w:t>pollen grains/m</w:t>
        </w:r>
        <w:r w:rsidR="00BE30B3" w:rsidRPr="00BE30B3">
          <w:rPr>
            <w:rFonts w:cs="Times New Roman"/>
            <w:color w:val="000000"/>
            <w:szCs w:val="24"/>
            <w:shd w:val="clear" w:color="auto" w:fill="FFFFFF"/>
            <w:vertAlign w:val="superscript"/>
            <w:rPrChange w:id="128" w:author="kunmei" w:date="2014-02-23T23:11:00Z">
              <w:rPr>
                <w:rFonts w:cs="Times New Roman"/>
                <w:color w:val="000000"/>
                <w:szCs w:val="24"/>
                <w:shd w:val="clear" w:color="auto" w:fill="FFFFFF"/>
              </w:rPr>
            </w:rPrChange>
          </w:rPr>
          <w:t>3</w:t>
        </w:r>
      </w:ins>
      <w:ins w:id="129" w:author="kunmei" w:date="2014-02-23T18:02:00Z">
        <w:r w:rsidR="00D90CA2">
          <w:rPr>
            <w:rFonts w:cs="Times New Roman"/>
            <w:color w:val="000000"/>
            <w:szCs w:val="24"/>
            <w:shd w:val="clear" w:color="auto" w:fill="FFFFFF"/>
          </w:rPr>
          <w:t>.</w:t>
        </w:r>
      </w:ins>
      <w:ins w:id="130" w:author="kunmei" w:date="2014-02-23T17:20:00Z">
        <w:r w:rsidR="00FC08A3">
          <w:rPr>
            <w:rFonts w:cs="Times New Roman"/>
            <w:color w:val="000000"/>
            <w:szCs w:val="24"/>
            <w:shd w:val="clear" w:color="auto" w:fill="FFFFFF"/>
          </w:rPr>
          <w:t xml:space="preserve"> </w:t>
        </w:r>
      </w:ins>
    </w:p>
    <w:p w:rsidR="00C430E5" w:rsidRDefault="00162D4F">
      <w:pPr>
        <w:spacing w:beforeLines="96" w:before="230" w:afterLines="120" w:after="288"/>
        <w:ind w:firstLine="720"/>
        <w:rPr>
          <w:ins w:id="131" w:author="kunmei" w:date="2014-02-23T17:16:00Z"/>
          <w:rFonts w:cs="Times New Roman"/>
          <w:color w:val="000000"/>
          <w:szCs w:val="24"/>
          <w:shd w:val="clear" w:color="auto" w:fill="FFFFFF"/>
        </w:rPr>
      </w:pPr>
      <w:ins w:id="132" w:author="kunmei" w:date="2014-02-23T17:49:00Z">
        <w:r>
          <w:rPr>
            <w:rFonts w:cs="Times New Roman"/>
            <w:color w:val="000000"/>
            <w:szCs w:val="24"/>
            <w:shd w:val="clear" w:color="auto" w:fill="FFFFFF"/>
          </w:rPr>
          <w:fldChar w:fldCharType="begin"/>
        </w:r>
        <w:r>
          <w:rPr>
            <w:rFonts w:cs="Times New Roman"/>
            <w:color w:val="000000"/>
            <w:szCs w:val="24"/>
            <w:shd w:val="clear" w:color="auto" w:fill="FFFFFF"/>
          </w:rPr>
          <w:instrText xml:space="preserve"> REF _Ref380941033 \h </w:instrText>
        </w:r>
      </w:ins>
      <w:r>
        <w:rPr>
          <w:rFonts w:cs="Times New Roman"/>
          <w:color w:val="000000"/>
          <w:szCs w:val="24"/>
          <w:shd w:val="clear" w:color="auto" w:fill="FFFFFF"/>
        </w:rPr>
      </w:r>
      <w:ins w:id="133" w:author="kunmei" w:date="2014-02-23T17:49:00Z">
        <w:r>
          <w:rPr>
            <w:rFonts w:cs="Times New Roman"/>
            <w:color w:val="000000"/>
            <w:szCs w:val="24"/>
            <w:shd w:val="clear" w:color="auto" w:fill="FFFFFF"/>
          </w:rPr>
          <w:fldChar w:fldCharType="separate"/>
        </w:r>
        <w:r w:rsidRPr="0046460C">
          <w:rPr>
            <w:szCs w:val="24"/>
          </w:rPr>
          <w:t xml:space="preserve">Figure </w:t>
        </w:r>
        <w:r>
          <w:rPr>
            <w:noProof/>
            <w:szCs w:val="24"/>
          </w:rPr>
          <w:t>16</w:t>
        </w:r>
        <w:r>
          <w:rPr>
            <w:rFonts w:cs="Times New Roman"/>
            <w:color w:val="000000"/>
            <w:szCs w:val="24"/>
            <w:shd w:val="clear" w:color="auto" w:fill="FFFFFF"/>
          </w:rPr>
          <w:fldChar w:fldCharType="end"/>
        </w:r>
        <w:r>
          <w:rPr>
            <w:rFonts w:cs="Times New Roman"/>
            <w:color w:val="000000"/>
            <w:szCs w:val="24"/>
            <w:shd w:val="clear" w:color="auto" w:fill="FFFFFF"/>
          </w:rPr>
          <w:t xml:space="preserve"> shows</w:t>
        </w:r>
      </w:ins>
      <w:ins w:id="134" w:author="kunmei" w:date="2014-02-18T00:39:00Z">
        <w:r w:rsidR="001B57DC">
          <w:rPr>
            <w:rFonts w:cs="Times New Roman"/>
            <w:color w:val="000000"/>
            <w:szCs w:val="24"/>
            <w:shd w:val="clear" w:color="auto" w:fill="FFFFFF"/>
          </w:rPr>
          <w:t xml:space="preserve"> the </w:t>
        </w:r>
        <w:r w:rsidR="001B57DC" w:rsidRPr="00087EDB">
          <w:rPr>
            <w:rFonts w:cs="Times New Roman"/>
            <w:color w:val="000000"/>
            <w:szCs w:val="24"/>
            <w:shd w:val="clear" w:color="auto" w:fill="FFFFFF"/>
          </w:rPr>
          <w:t xml:space="preserve">cumulative probabilities of pollen concentrations </w:t>
        </w:r>
        <w:r w:rsidR="001B57DC">
          <w:rPr>
            <w:rFonts w:cs="Times New Roman"/>
            <w:color w:val="000000"/>
            <w:szCs w:val="24"/>
            <w:shd w:val="clear" w:color="auto" w:fill="FFFFFF"/>
          </w:rPr>
          <w:t>of A</w:t>
        </w:r>
      </w:ins>
      <w:ins w:id="135" w:author="kunmei" w:date="2014-02-18T00:40:00Z">
        <w:r w:rsidR="001B57DC">
          <w:rPr>
            <w:rFonts w:cs="Times New Roman"/>
            <w:color w:val="000000"/>
            <w:szCs w:val="24"/>
            <w:shd w:val="clear" w:color="auto" w:fill="FFFFFF"/>
          </w:rPr>
          <w:t>rtemisia</w:t>
        </w:r>
      </w:ins>
      <w:ins w:id="136" w:author="kunmei" w:date="2014-02-18T00:39:00Z">
        <w:r w:rsidR="001B57DC">
          <w:rPr>
            <w:rFonts w:cs="Times New Roman"/>
            <w:color w:val="000000"/>
            <w:szCs w:val="24"/>
            <w:shd w:val="clear" w:color="auto" w:fill="FFFFFF"/>
          </w:rPr>
          <w:t xml:space="preserve"> </w:t>
        </w:r>
        <w:r w:rsidR="001B57DC" w:rsidRPr="00087EDB">
          <w:rPr>
            <w:rFonts w:cs="Times New Roman"/>
            <w:color w:val="000000"/>
            <w:szCs w:val="24"/>
            <w:shd w:val="clear" w:color="auto" w:fill="FFFFFF"/>
          </w:rPr>
          <w:t>in the nine different climate regions</w:t>
        </w:r>
        <w:r w:rsidR="001B57DC">
          <w:rPr>
            <w:rFonts w:cs="Times New Roman"/>
            <w:color w:val="000000"/>
            <w:szCs w:val="24"/>
            <w:shd w:val="clear" w:color="auto" w:fill="FFFFFF"/>
          </w:rPr>
          <w:t xml:space="preserve"> of </w:t>
        </w:r>
        <w:r w:rsidR="001B57DC">
          <w:rPr>
            <w:rFonts w:cs="Times New Roman"/>
            <w:kern w:val="0"/>
            <w:szCs w:val="24"/>
          </w:rPr>
          <w:t>in contiguous US</w:t>
        </w:r>
        <w:r w:rsidR="001B57DC">
          <w:rPr>
            <w:rFonts w:cs="Times New Roman"/>
            <w:color w:val="000000"/>
            <w:szCs w:val="24"/>
            <w:shd w:val="clear" w:color="auto" w:fill="FFFFFF"/>
          </w:rPr>
          <w:t xml:space="preserve"> in periods of 1994-2000 and 2001-2010</w:t>
        </w:r>
      </w:ins>
      <w:ins w:id="137" w:author="kunmei" w:date="2014-02-23T17:48:00Z">
        <w:r w:rsidR="001C7F27">
          <w:rPr>
            <w:rFonts w:cs="Times New Roman"/>
            <w:color w:val="000000"/>
            <w:szCs w:val="24"/>
            <w:shd w:val="clear" w:color="auto" w:fill="FFFFFF"/>
          </w:rPr>
          <w:t>.</w:t>
        </w:r>
      </w:ins>
      <w:ins w:id="138" w:author="kunmei" w:date="2014-02-18T00:39:00Z">
        <w:r w:rsidR="001B57DC">
          <w:rPr>
            <w:rFonts w:cs="Times New Roman"/>
            <w:color w:val="000000"/>
            <w:szCs w:val="24"/>
            <w:shd w:val="clear" w:color="auto" w:fill="FFFFFF"/>
          </w:rPr>
          <w:t xml:space="preserve"> </w:t>
        </w:r>
      </w:ins>
      <w:ins w:id="139" w:author="kunmei" w:date="2014-02-23T17:41:00Z">
        <w:r w:rsidR="00495B56">
          <w:rPr>
            <w:rFonts w:cs="Times New Roman"/>
            <w:color w:val="000000"/>
            <w:szCs w:val="24"/>
            <w:shd w:val="clear" w:color="auto" w:fill="FFFFFF"/>
          </w:rPr>
          <w:t xml:space="preserve">In the period 1994-2000, </w:t>
        </w:r>
      </w:ins>
      <w:ins w:id="140" w:author="kunmei" w:date="2014-02-23T17:52:00Z">
        <w:r w:rsidR="00044424">
          <w:rPr>
            <w:rFonts w:cs="Times New Roman"/>
            <w:color w:val="000000"/>
            <w:szCs w:val="24"/>
            <w:shd w:val="clear" w:color="auto" w:fill="FFFFFF"/>
          </w:rPr>
          <w:t xml:space="preserve">the pollen </w:t>
        </w:r>
      </w:ins>
      <w:ins w:id="141" w:author="kunmei" w:date="2014-02-23T18:05:00Z">
        <w:r w:rsidR="00A240D3">
          <w:rPr>
            <w:rFonts w:cs="Times New Roman"/>
            <w:color w:val="000000"/>
            <w:szCs w:val="24"/>
            <w:shd w:val="clear" w:color="auto" w:fill="FFFFFF"/>
          </w:rPr>
          <w:t>concentration</w:t>
        </w:r>
      </w:ins>
      <w:ins w:id="142" w:author="kunmei" w:date="2014-02-23T17:52:00Z">
        <w:r w:rsidR="00044424">
          <w:rPr>
            <w:rFonts w:cs="Times New Roman"/>
            <w:color w:val="000000"/>
            <w:szCs w:val="24"/>
            <w:shd w:val="clear" w:color="auto" w:fill="FFFFFF"/>
          </w:rPr>
          <w:t xml:space="preserve"> profiles are quite similar. </w:t>
        </w:r>
      </w:ins>
      <w:ins w:id="143" w:author="kunmei" w:date="2014-02-23T17:50:00Z">
        <w:r w:rsidR="00044424">
          <w:rPr>
            <w:rFonts w:cs="Times New Roman"/>
            <w:color w:val="000000"/>
            <w:szCs w:val="24"/>
            <w:shd w:val="clear" w:color="auto" w:fill="FFFFFF"/>
          </w:rPr>
          <w:t>The EastNorthCentral</w:t>
        </w:r>
      </w:ins>
      <w:ins w:id="144" w:author="kunmei" w:date="2014-02-23T17:41:00Z">
        <w:r w:rsidR="00495B56">
          <w:rPr>
            <w:rFonts w:cs="Times New Roman"/>
            <w:color w:val="000000"/>
            <w:szCs w:val="24"/>
            <w:shd w:val="clear" w:color="auto" w:fill="FFFFFF"/>
          </w:rPr>
          <w:t xml:space="preserve"> Region has the highest average pollen concentrations, in which the median pollen concentration is </w:t>
        </w:r>
      </w:ins>
      <w:proofErr w:type="gramStart"/>
      <w:ins w:id="145" w:author="kunmei" w:date="2014-02-23T17:51:00Z">
        <w:r w:rsidR="00044424">
          <w:rPr>
            <w:rFonts w:cs="Times New Roman"/>
            <w:color w:val="000000"/>
            <w:szCs w:val="24"/>
            <w:shd w:val="clear" w:color="auto" w:fill="FFFFFF"/>
          </w:rPr>
          <w:t>28</w:t>
        </w:r>
      </w:ins>
      <w:ins w:id="146" w:author="kunmei" w:date="2014-02-23T17:41:00Z">
        <w:r w:rsidR="00495B56">
          <w:rPr>
            <w:rFonts w:cs="Times New Roman"/>
            <w:color w:val="000000"/>
            <w:szCs w:val="24"/>
            <w:shd w:val="clear" w:color="auto" w:fill="FFFFFF"/>
          </w:rPr>
          <w:t xml:space="preserve"> </w:t>
        </w:r>
      </w:ins>
      <w:ins w:id="147" w:author="kunmei" w:date="2014-02-23T23:10:00Z">
        <w:r w:rsidR="00BE30B3">
          <w:rPr>
            <w:rFonts w:cs="Times New Roman"/>
            <w:color w:val="000000"/>
            <w:szCs w:val="24"/>
            <w:shd w:val="clear" w:color="auto" w:fill="FFFFFF"/>
          </w:rPr>
          <w:t>pollen grains/m</w:t>
        </w:r>
        <w:r w:rsidR="00BE30B3" w:rsidRPr="00BE30B3">
          <w:rPr>
            <w:rFonts w:cs="Times New Roman"/>
            <w:color w:val="000000"/>
            <w:szCs w:val="24"/>
            <w:shd w:val="clear" w:color="auto" w:fill="FFFFFF"/>
            <w:vertAlign w:val="superscript"/>
            <w:rPrChange w:id="148" w:author="kunmei" w:date="2014-02-23T23:11:00Z">
              <w:rPr>
                <w:rFonts w:cs="Times New Roman"/>
                <w:color w:val="000000"/>
                <w:szCs w:val="24"/>
                <w:shd w:val="clear" w:color="auto" w:fill="FFFFFF"/>
              </w:rPr>
            </w:rPrChange>
          </w:rPr>
          <w:t>3</w:t>
        </w:r>
      </w:ins>
      <w:proofErr w:type="gramEnd"/>
      <w:ins w:id="149" w:author="kunmei" w:date="2014-02-23T17:41:00Z">
        <w:r w:rsidR="00495B56">
          <w:rPr>
            <w:rFonts w:cs="Times New Roman"/>
            <w:color w:val="000000"/>
            <w:szCs w:val="24"/>
            <w:shd w:val="clear" w:color="auto" w:fill="FFFFFF"/>
          </w:rPr>
          <w:t xml:space="preserve">. </w:t>
        </w:r>
      </w:ins>
      <w:ins w:id="150" w:author="kunmei" w:date="2014-02-23T17:51:00Z">
        <w:r w:rsidR="00044424">
          <w:rPr>
            <w:rFonts w:cs="Times New Roman"/>
            <w:color w:val="000000"/>
            <w:szCs w:val="24"/>
            <w:shd w:val="clear" w:color="auto" w:fill="FFFFFF"/>
          </w:rPr>
          <w:t xml:space="preserve">The </w:t>
        </w:r>
      </w:ins>
      <w:ins w:id="151" w:author="kunmei" w:date="2014-02-23T17:52:00Z">
        <w:r w:rsidR="00044424">
          <w:rPr>
            <w:rFonts w:cs="Times New Roman"/>
            <w:color w:val="000000"/>
            <w:szCs w:val="24"/>
            <w:shd w:val="clear" w:color="auto" w:fill="FFFFFF"/>
          </w:rPr>
          <w:t>Northwest</w:t>
        </w:r>
      </w:ins>
      <w:ins w:id="152" w:author="kunmei" w:date="2014-02-23T17:51:00Z">
        <w:r w:rsidR="00044424">
          <w:rPr>
            <w:rFonts w:cs="Times New Roman"/>
            <w:color w:val="000000"/>
            <w:szCs w:val="24"/>
            <w:shd w:val="clear" w:color="auto" w:fill="FFFFFF"/>
          </w:rPr>
          <w:t xml:space="preserve"> Region has the </w:t>
        </w:r>
      </w:ins>
      <w:ins w:id="153" w:author="kunmei" w:date="2014-02-23T17:52:00Z">
        <w:r w:rsidR="00044424">
          <w:rPr>
            <w:rFonts w:cs="Times New Roman"/>
            <w:color w:val="000000"/>
            <w:szCs w:val="24"/>
            <w:shd w:val="clear" w:color="auto" w:fill="FFFFFF"/>
          </w:rPr>
          <w:t>lowest</w:t>
        </w:r>
      </w:ins>
      <w:ins w:id="154" w:author="kunmei" w:date="2014-02-23T17:51:00Z">
        <w:r w:rsidR="00044424">
          <w:rPr>
            <w:rFonts w:cs="Times New Roman"/>
            <w:color w:val="000000"/>
            <w:szCs w:val="24"/>
            <w:shd w:val="clear" w:color="auto" w:fill="FFFFFF"/>
          </w:rPr>
          <w:t xml:space="preserve"> average pollen concentrations, in which the median pollen concentration is </w:t>
        </w:r>
      </w:ins>
      <w:ins w:id="155" w:author="kunmei" w:date="2014-02-23T17:52:00Z">
        <w:r w:rsidR="00044424">
          <w:rPr>
            <w:rFonts w:cs="Times New Roman"/>
            <w:color w:val="000000"/>
            <w:szCs w:val="24"/>
            <w:shd w:val="clear" w:color="auto" w:fill="FFFFFF"/>
          </w:rPr>
          <w:t>9</w:t>
        </w:r>
      </w:ins>
      <w:ins w:id="156" w:author="kunmei" w:date="2014-02-23T17:51:00Z">
        <w:r w:rsidR="00044424">
          <w:rPr>
            <w:rFonts w:cs="Times New Roman"/>
            <w:color w:val="000000"/>
            <w:szCs w:val="24"/>
            <w:shd w:val="clear" w:color="auto" w:fill="FFFFFF"/>
          </w:rPr>
          <w:t xml:space="preserve"> </w:t>
        </w:r>
      </w:ins>
      <w:ins w:id="157" w:author="kunmei" w:date="2014-02-23T23:10:00Z">
        <w:r w:rsidR="00BE30B3">
          <w:rPr>
            <w:rFonts w:cs="Times New Roman"/>
            <w:color w:val="000000"/>
            <w:szCs w:val="24"/>
            <w:shd w:val="clear" w:color="auto" w:fill="FFFFFF"/>
          </w:rPr>
          <w:t>pollen grains/m</w:t>
        </w:r>
        <w:r w:rsidR="00BE30B3" w:rsidRPr="00BE30B3">
          <w:rPr>
            <w:rFonts w:cs="Times New Roman"/>
            <w:color w:val="000000"/>
            <w:szCs w:val="24"/>
            <w:shd w:val="clear" w:color="auto" w:fill="FFFFFF"/>
            <w:vertAlign w:val="superscript"/>
            <w:rPrChange w:id="158" w:author="kunmei" w:date="2014-02-23T23:11:00Z">
              <w:rPr>
                <w:rFonts w:cs="Times New Roman"/>
                <w:color w:val="000000"/>
                <w:szCs w:val="24"/>
                <w:shd w:val="clear" w:color="auto" w:fill="FFFFFF"/>
              </w:rPr>
            </w:rPrChange>
          </w:rPr>
          <w:t>3</w:t>
        </w:r>
      </w:ins>
      <w:ins w:id="159" w:author="kunmei" w:date="2014-02-23T17:51:00Z">
        <w:r w:rsidR="00044424">
          <w:rPr>
            <w:rFonts w:cs="Times New Roman"/>
            <w:color w:val="000000"/>
            <w:szCs w:val="24"/>
            <w:shd w:val="clear" w:color="auto" w:fill="FFFFFF"/>
          </w:rPr>
          <w:t xml:space="preserve"> </w:t>
        </w:r>
      </w:ins>
      <w:ins w:id="160" w:author="kunmei" w:date="2014-02-23T17:41:00Z">
        <w:r w:rsidR="00495B56">
          <w:rPr>
            <w:rFonts w:cs="Times New Roman"/>
            <w:color w:val="000000"/>
            <w:szCs w:val="24"/>
            <w:shd w:val="clear" w:color="auto" w:fill="FFFFFF"/>
          </w:rPr>
          <w:t>In the period 2003-2010,</w:t>
        </w:r>
      </w:ins>
      <w:ins w:id="161" w:author="kunmei" w:date="2014-02-23T18:03:00Z">
        <w:r w:rsidR="00D90CA2">
          <w:rPr>
            <w:rFonts w:cs="Times New Roman"/>
            <w:color w:val="000000"/>
            <w:szCs w:val="24"/>
            <w:shd w:val="clear" w:color="auto" w:fill="FFFFFF"/>
          </w:rPr>
          <w:t xml:space="preserve"> </w:t>
        </w:r>
      </w:ins>
      <w:ins w:id="162" w:author="kunmei" w:date="2014-02-23T17:41:00Z">
        <w:r w:rsidR="00495B56">
          <w:rPr>
            <w:rFonts w:cs="Times New Roman"/>
            <w:color w:val="000000"/>
            <w:szCs w:val="24"/>
            <w:shd w:val="clear" w:color="auto" w:fill="FFFFFF"/>
          </w:rPr>
          <w:t xml:space="preserve">the highest pollen concentrations are found in </w:t>
        </w:r>
      </w:ins>
      <w:ins w:id="163" w:author="kunmei" w:date="2014-02-23T17:53:00Z">
        <w:r w:rsidR="00044424">
          <w:rPr>
            <w:rFonts w:cs="Times New Roman"/>
            <w:color w:val="000000"/>
            <w:szCs w:val="24"/>
            <w:shd w:val="clear" w:color="auto" w:fill="FFFFFF"/>
          </w:rPr>
          <w:t>Northeast</w:t>
        </w:r>
      </w:ins>
      <w:ins w:id="164" w:author="kunmei" w:date="2014-02-23T17:41:00Z">
        <w:r w:rsidR="00495B56">
          <w:rPr>
            <w:rFonts w:cs="Times New Roman"/>
            <w:color w:val="000000"/>
            <w:szCs w:val="24"/>
            <w:shd w:val="clear" w:color="auto" w:fill="FFFFFF"/>
          </w:rPr>
          <w:t xml:space="preserve"> Region,</w:t>
        </w:r>
        <w:r w:rsidR="00495B56" w:rsidRPr="00CD6252">
          <w:rPr>
            <w:rFonts w:cs="Times New Roman"/>
            <w:color w:val="000000"/>
            <w:szCs w:val="24"/>
            <w:shd w:val="clear" w:color="auto" w:fill="FFFFFF"/>
          </w:rPr>
          <w:t xml:space="preserve"> </w:t>
        </w:r>
        <w:r w:rsidR="00495B56">
          <w:rPr>
            <w:rFonts w:cs="Times New Roman"/>
            <w:color w:val="000000"/>
            <w:szCs w:val="24"/>
            <w:shd w:val="clear" w:color="auto" w:fill="FFFFFF"/>
          </w:rPr>
          <w:t xml:space="preserve">in which the median pollen concentration is </w:t>
        </w:r>
      </w:ins>
      <w:ins w:id="165" w:author="kunmei" w:date="2014-02-23T17:53:00Z">
        <w:r w:rsidR="00044424">
          <w:rPr>
            <w:rFonts w:cs="Times New Roman"/>
            <w:color w:val="000000"/>
            <w:szCs w:val="24"/>
            <w:shd w:val="clear" w:color="auto" w:fill="FFFFFF"/>
          </w:rPr>
          <w:t>25</w:t>
        </w:r>
      </w:ins>
      <w:ins w:id="166" w:author="kunmei" w:date="2014-02-23T17:41:00Z">
        <w:r w:rsidR="00495B56">
          <w:rPr>
            <w:rFonts w:cs="Times New Roman"/>
            <w:color w:val="000000"/>
            <w:szCs w:val="24"/>
            <w:shd w:val="clear" w:color="auto" w:fill="FFFFFF"/>
          </w:rPr>
          <w:t xml:space="preserve"> </w:t>
        </w:r>
      </w:ins>
      <w:ins w:id="167" w:author="kunmei" w:date="2014-02-23T23:10:00Z">
        <w:r w:rsidR="00BE30B3">
          <w:rPr>
            <w:rFonts w:cs="Times New Roman"/>
            <w:color w:val="000000"/>
            <w:szCs w:val="24"/>
            <w:shd w:val="clear" w:color="auto" w:fill="FFFFFF"/>
          </w:rPr>
          <w:t>pollen grains/m</w:t>
        </w:r>
        <w:r w:rsidR="00BE30B3" w:rsidRPr="00BE30B3">
          <w:rPr>
            <w:rFonts w:cs="Times New Roman"/>
            <w:color w:val="000000"/>
            <w:szCs w:val="24"/>
            <w:shd w:val="clear" w:color="auto" w:fill="FFFFFF"/>
            <w:vertAlign w:val="superscript"/>
            <w:rPrChange w:id="168" w:author="kunmei" w:date="2014-02-23T23:11:00Z">
              <w:rPr>
                <w:rFonts w:cs="Times New Roman"/>
                <w:color w:val="000000"/>
                <w:szCs w:val="24"/>
                <w:shd w:val="clear" w:color="auto" w:fill="FFFFFF"/>
              </w:rPr>
            </w:rPrChange>
          </w:rPr>
          <w:t>3</w:t>
        </w:r>
      </w:ins>
      <w:ins w:id="169" w:author="kunmei" w:date="2014-02-23T18:02:00Z">
        <w:r w:rsidR="00D90CA2">
          <w:rPr>
            <w:rFonts w:cs="Times New Roman"/>
            <w:color w:val="000000"/>
            <w:szCs w:val="24"/>
            <w:shd w:val="clear" w:color="auto" w:fill="FFFFFF"/>
          </w:rPr>
          <w:t>,</w:t>
        </w:r>
        <w:r w:rsidR="00D90CA2" w:rsidRPr="00D90CA2">
          <w:rPr>
            <w:rFonts w:cs="Times New Roman"/>
            <w:color w:val="000000"/>
            <w:szCs w:val="24"/>
            <w:shd w:val="clear" w:color="auto" w:fill="FFFFFF"/>
          </w:rPr>
          <w:t xml:space="preserve"> </w:t>
        </w:r>
        <w:r w:rsidR="00D90CA2">
          <w:rPr>
            <w:rFonts w:cs="Times New Roman"/>
            <w:color w:val="000000"/>
            <w:szCs w:val="24"/>
            <w:shd w:val="clear" w:color="auto" w:fill="FFFFFF"/>
          </w:rPr>
          <w:t xml:space="preserve">the lowest average pollen concentrations are found in South Region, in which the median pollen concentration is 1 </w:t>
        </w:r>
      </w:ins>
      <w:ins w:id="170" w:author="kunmei" w:date="2014-02-23T23:10:00Z">
        <w:r w:rsidR="00BE30B3">
          <w:rPr>
            <w:rFonts w:cs="Times New Roman"/>
            <w:color w:val="000000"/>
            <w:szCs w:val="24"/>
            <w:shd w:val="clear" w:color="auto" w:fill="FFFFFF"/>
          </w:rPr>
          <w:t>pollen grains/m</w:t>
        </w:r>
        <w:r w:rsidR="00BE30B3" w:rsidRPr="00BE30B3">
          <w:rPr>
            <w:rFonts w:cs="Times New Roman"/>
            <w:color w:val="000000"/>
            <w:szCs w:val="24"/>
            <w:shd w:val="clear" w:color="auto" w:fill="FFFFFF"/>
            <w:vertAlign w:val="superscript"/>
            <w:rPrChange w:id="171" w:author="kunmei" w:date="2014-02-23T23:11:00Z">
              <w:rPr>
                <w:rFonts w:cs="Times New Roman"/>
                <w:color w:val="000000"/>
                <w:szCs w:val="24"/>
                <w:shd w:val="clear" w:color="auto" w:fill="FFFFFF"/>
              </w:rPr>
            </w:rPrChange>
          </w:rPr>
          <w:t>3</w:t>
        </w:r>
      </w:ins>
    </w:p>
    <w:p w:rsidR="00C430E5" w:rsidRDefault="00D90CA2">
      <w:pPr>
        <w:spacing w:beforeLines="96" w:before="230" w:afterLines="120" w:after="288"/>
        <w:ind w:firstLine="720"/>
        <w:rPr>
          <w:ins w:id="172" w:author="kunmei" w:date="2014-02-23T17:16:00Z"/>
          <w:rFonts w:cs="Times New Roman"/>
          <w:color w:val="000000"/>
          <w:szCs w:val="24"/>
          <w:shd w:val="clear" w:color="auto" w:fill="FFFFFF"/>
        </w:rPr>
      </w:pPr>
      <w:ins w:id="173" w:author="kunmei" w:date="2014-02-23T17:58:00Z">
        <w:r>
          <w:rPr>
            <w:rFonts w:cs="Times New Roman"/>
            <w:color w:val="000000"/>
            <w:szCs w:val="24"/>
            <w:shd w:val="clear" w:color="auto" w:fill="FFFFFF"/>
          </w:rPr>
          <w:lastRenderedPageBreak/>
          <w:fldChar w:fldCharType="begin"/>
        </w:r>
        <w:r>
          <w:rPr>
            <w:rFonts w:cs="Times New Roman"/>
            <w:color w:val="000000"/>
            <w:szCs w:val="24"/>
            <w:shd w:val="clear" w:color="auto" w:fill="FFFFFF"/>
          </w:rPr>
          <w:instrText xml:space="preserve"> REF _Ref380941632 \h </w:instrText>
        </w:r>
      </w:ins>
      <w:r>
        <w:rPr>
          <w:rFonts w:cs="Times New Roman"/>
          <w:color w:val="000000"/>
          <w:szCs w:val="24"/>
          <w:shd w:val="clear" w:color="auto" w:fill="FFFFFF"/>
        </w:rPr>
      </w:r>
      <w:r>
        <w:rPr>
          <w:rFonts w:cs="Times New Roman"/>
          <w:color w:val="000000"/>
          <w:szCs w:val="24"/>
          <w:shd w:val="clear" w:color="auto" w:fill="FFFFFF"/>
        </w:rPr>
        <w:fldChar w:fldCharType="separate"/>
      </w:r>
      <w:ins w:id="174" w:author="kunmei" w:date="2014-02-23T17:58:00Z">
        <w:r w:rsidRPr="0046460C">
          <w:rPr>
            <w:szCs w:val="24"/>
          </w:rPr>
          <w:t xml:space="preserve">Figure </w:t>
        </w:r>
        <w:r>
          <w:rPr>
            <w:noProof/>
            <w:szCs w:val="24"/>
          </w:rPr>
          <w:t>17</w:t>
        </w:r>
        <w:r>
          <w:rPr>
            <w:rFonts w:cs="Times New Roman"/>
            <w:color w:val="000000"/>
            <w:szCs w:val="24"/>
            <w:shd w:val="clear" w:color="auto" w:fill="FFFFFF"/>
          </w:rPr>
          <w:fldChar w:fldCharType="end"/>
        </w:r>
        <w:r>
          <w:rPr>
            <w:rFonts w:cs="Times New Roman"/>
            <w:color w:val="000000"/>
            <w:szCs w:val="24"/>
            <w:shd w:val="clear" w:color="auto" w:fill="FFFFFF"/>
          </w:rPr>
          <w:t xml:space="preserve"> shows </w:t>
        </w:r>
      </w:ins>
      <w:ins w:id="175" w:author="kunmei" w:date="2014-02-18T00:39:00Z">
        <w:r w:rsidR="001B57DC">
          <w:rPr>
            <w:rFonts w:cs="Times New Roman"/>
            <w:color w:val="000000"/>
            <w:szCs w:val="24"/>
            <w:shd w:val="clear" w:color="auto" w:fill="FFFFFF"/>
          </w:rPr>
          <w:t xml:space="preserve">the </w:t>
        </w:r>
        <w:r w:rsidR="001B57DC" w:rsidRPr="00087EDB">
          <w:rPr>
            <w:rFonts w:cs="Times New Roman"/>
            <w:color w:val="000000"/>
            <w:szCs w:val="24"/>
            <w:shd w:val="clear" w:color="auto" w:fill="FFFFFF"/>
          </w:rPr>
          <w:t xml:space="preserve">cumulative probabilities of pollen concentrations </w:t>
        </w:r>
        <w:r w:rsidR="001B57DC">
          <w:rPr>
            <w:rFonts w:cs="Times New Roman"/>
            <w:color w:val="000000"/>
            <w:szCs w:val="24"/>
            <w:shd w:val="clear" w:color="auto" w:fill="FFFFFF"/>
          </w:rPr>
          <w:t xml:space="preserve">of </w:t>
        </w:r>
      </w:ins>
      <w:ins w:id="176" w:author="kunmei" w:date="2014-02-18T00:40:00Z">
        <w:r w:rsidR="001B57DC">
          <w:rPr>
            <w:rFonts w:cs="Times New Roman"/>
            <w:color w:val="000000"/>
            <w:szCs w:val="24"/>
            <w:shd w:val="clear" w:color="auto" w:fill="FFFFFF"/>
          </w:rPr>
          <w:t>Betula</w:t>
        </w:r>
      </w:ins>
      <w:ins w:id="177" w:author="kunmei" w:date="2014-02-18T00:39:00Z">
        <w:r w:rsidR="001B57DC">
          <w:rPr>
            <w:rFonts w:cs="Times New Roman"/>
            <w:color w:val="000000"/>
            <w:szCs w:val="24"/>
            <w:shd w:val="clear" w:color="auto" w:fill="FFFFFF"/>
          </w:rPr>
          <w:t xml:space="preserve"> </w:t>
        </w:r>
        <w:r w:rsidR="001B57DC" w:rsidRPr="00087EDB">
          <w:rPr>
            <w:rFonts w:cs="Times New Roman"/>
            <w:color w:val="000000"/>
            <w:szCs w:val="24"/>
            <w:shd w:val="clear" w:color="auto" w:fill="FFFFFF"/>
          </w:rPr>
          <w:t>in the nine different climate regions</w:t>
        </w:r>
        <w:r w:rsidR="001B57DC">
          <w:rPr>
            <w:rFonts w:cs="Times New Roman"/>
            <w:color w:val="000000"/>
            <w:szCs w:val="24"/>
            <w:shd w:val="clear" w:color="auto" w:fill="FFFFFF"/>
          </w:rPr>
          <w:t xml:space="preserve"> of </w:t>
        </w:r>
        <w:r w:rsidR="001B57DC">
          <w:rPr>
            <w:rFonts w:cs="Times New Roman"/>
            <w:kern w:val="0"/>
            <w:szCs w:val="24"/>
          </w:rPr>
          <w:t>in contiguous US</w:t>
        </w:r>
        <w:r w:rsidR="001B57DC">
          <w:rPr>
            <w:rFonts w:cs="Times New Roman"/>
            <w:color w:val="000000"/>
            <w:szCs w:val="24"/>
            <w:shd w:val="clear" w:color="auto" w:fill="FFFFFF"/>
          </w:rPr>
          <w:t xml:space="preserve"> in periods of 1994-2000 and 2001-2010</w:t>
        </w:r>
      </w:ins>
      <w:ins w:id="178" w:author="kunmei" w:date="2014-02-23T18:05:00Z">
        <w:r w:rsidR="004C3566">
          <w:rPr>
            <w:rFonts w:cs="Times New Roman"/>
            <w:color w:val="000000"/>
            <w:szCs w:val="24"/>
            <w:shd w:val="clear" w:color="auto" w:fill="FFFFFF"/>
          </w:rPr>
          <w:t>.</w:t>
        </w:r>
      </w:ins>
      <w:ins w:id="179" w:author="kunmei" w:date="2014-02-18T00:39:00Z">
        <w:r w:rsidR="001B57DC">
          <w:rPr>
            <w:rFonts w:cs="Times New Roman"/>
            <w:color w:val="000000"/>
            <w:szCs w:val="24"/>
            <w:shd w:val="clear" w:color="auto" w:fill="FFFFFF"/>
          </w:rPr>
          <w:t xml:space="preserve"> </w:t>
        </w:r>
      </w:ins>
      <w:ins w:id="180" w:author="kunmei" w:date="2014-02-23T17:42:00Z">
        <w:r w:rsidR="00D12E19">
          <w:rPr>
            <w:rFonts w:cs="Times New Roman"/>
            <w:color w:val="000000"/>
            <w:szCs w:val="24"/>
            <w:shd w:val="clear" w:color="auto" w:fill="FFFFFF"/>
          </w:rPr>
          <w:t xml:space="preserve">In the period 1994-2000, </w:t>
        </w:r>
      </w:ins>
      <w:ins w:id="181" w:author="kunmei" w:date="2014-02-23T17:58:00Z">
        <w:r>
          <w:rPr>
            <w:rFonts w:cs="Times New Roman"/>
            <w:color w:val="000000"/>
            <w:szCs w:val="24"/>
            <w:shd w:val="clear" w:color="auto" w:fill="FFFFFF"/>
          </w:rPr>
          <w:t>T</w:t>
        </w:r>
      </w:ins>
      <w:ins w:id="182" w:author="kunmei" w:date="2014-02-23T17:42:00Z">
        <w:r w:rsidR="00D12E19">
          <w:rPr>
            <w:rFonts w:cs="Times New Roman"/>
            <w:color w:val="000000"/>
            <w:szCs w:val="24"/>
            <w:shd w:val="clear" w:color="auto" w:fill="FFFFFF"/>
          </w:rPr>
          <w:t xml:space="preserve">he </w:t>
        </w:r>
      </w:ins>
      <w:ins w:id="183" w:author="kunmei" w:date="2014-02-23T18:00:00Z">
        <w:r>
          <w:rPr>
            <w:rFonts w:cs="Times New Roman"/>
            <w:color w:val="000000"/>
            <w:szCs w:val="24"/>
            <w:shd w:val="clear" w:color="auto" w:fill="FFFFFF"/>
          </w:rPr>
          <w:t>WestNorthCentral</w:t>
        </w:r>
      </w:ins>
      <w:ins w:id="184" w:author="kunmei" w:date="2014-02-23T17:42:00Z">
        <w:r w:rsidR="00D12E19">
          <w:rPr>
            <w:rFonts w:cs="Times New Roman"/>
            <w:color w:val="000000"/>
            <w:szCs w:val="24"/>
            <w:shd w:val="clear" w:color="auto" w:fill="FFFFFF"/>
          </w:rPr>
          <w:t xml:space="preserve"> Region has the highest average pollen concentrations, in which the median pollen concentration is </w:t>
        </w:r>
      </w:ins>
      <w:proofErr w:type="gramStart"/>
      <w:ins w:id="185" w:author="kunmei" w:date="2014-02-23T18:00:00Z">
        <w:r>
          <w:rPr>
            <w:rFonts w:cs="Times New Roman"/>
            <w:color w:val="000000"/>
            <w:szCs w:val="24"/>
            <w:shd w:val="clear" w:color="auto" w:fill="FFFFFF"/>
          </w:rPr>
          <w:t>67</w:t>
        </w:r>
      </w:ins>
      <w:ins w:id="186" w:author="kunmei" w:date="2014-02-23T17:42:00Z">
        <w:r w:rsidR="00D12E19">
          <w:rPr>
            <w:rFonts w:cs="Times New Roman"/>
            <w:color w:val="000000"/>
            <w:szCs w:val="24"/>
            <w:shd w:val="clear" w:color="auto" w:fill="FFFFFF"/>
          </w:rPr>
          <w:t xml:space="preserve"> </w:t>
        </w:r>
      </w:ins>
      <w:ins w:id="187" w:author="kunmei" w:date="2014-02-23T23:10:00Z">
        <w:r w:rsidR="00BE30B3">
          <w:rPr>
            <w:rFonts w:cs="Times New Roman"/>
            <w:color w:val="000000"/>
            <w:szCs w:val="24"/>
            <w:shd w:val="clear" w:color="auto" w:fill="FFFFFF"/>
          </w:rPr>
          <w:t>pollen grains/m</w:t>
        </w:r>
        <w:r w:rsidR="00BE30B3" w:rsidRPr="00BE30B3">
          <w:rPr>
            <w:rFonts w:cs="Times New Roman"/>
            <w:color w:val="000000"/>
            <w:szCs w:val="24"/>
            <w:shd w:val="clear" w:color="auto" w:fill="FFFFFF"/>
            <w:vertAlign w:val="superscript"/>
            <w:rPrChange w:id="188" w:author="kunmei" w:date="2014-02-23T23:11:00Z">
              <w:rPr>
                <w:rFonts w:cs="Times New Roman"/>
                <w:color w:val="000000"/>
                <w:szCs w:val="24"/>
                <w:shd w:val="clear" w:color="auto" w:fill="FFFFFF"/>
              </w:rPr>
            </w:rPrChange>
          </w:rPr>
          <w:t>3</w:t>
        </w:r>
      </w:ins>
      <w:proofErr w:type="gramEnd"/>
      <w:ins w:id="189" w:author="kunmei" w:date="2014-02-23T17:42:00Z">
        <w:r w:rsidR="00D12E19">
          <w:rPr>
            <w:rFonts w:cs="Times New Roman"/>
            <w:color w:val="000000"/>
            <w:szCs w:val="24"/>
            <w:shd w:val="clear" w:color="auto" w:fill="FFFFFF"/>
          </w:rPr>
          <w:t xml:space="preserve">. The West Region has the lowest average pollen concentrations, in which the median pollen concentration is </w:t>
        </w:r>
      </w:ins>
      <w:proofErr w:type="gramStart"/>
      <w:ins w:id="190" w:author="kunmei" w:date="2014-02-23T18:01:00Z">
        <w:r>
          <w:rPr>
            <w:rFonts w:cs="Times New Roman"/>
            <w:color w:val="000000"/>
            <w:szCs w:val="24"/>
            <w:shd w:val="clear" w:color="auto" w:fill="FFFFFF"/>
          </w:rPr>
          <w:t>4</w:t>
        </w:r>
      </w:ins>
      <w:ins w:id="191" w:author="kunmei" w:date="2014-02-23T17:42:00Z">
        <w:r w:rsidR="00D12E19">
          <w:rPr>
            <w:rFonts w:cs="Times New Roman"/>
            <w:color w:val="000000"/>
            <w:szCs w:val="24"/>
            <w:shd w:val="clear" w:color="auto" w:fill="FFFFFF"/>
          </w:rPr>
          <w:t xml:space="preserve"> </w:t>
        </w:r>
      </w:ins>
      <w:ins w:id="192" w:author="kunmei" w:date="2014-02-23T23:10:00Z">
        <w:r w:rsidR="00BE30B3">
          <w:rPr>
            <w:rFonts w:cs="Times New Roman"/>
            <w:color w:val="000000"/>
            <w:szCs w:val="24"/>
            <w:shd w:val="clear" w:color="auto" w:fill="FFFFFF"/>
          </w:rPr>
          <w:t>pollen grains/m</w:t>
        </w:r>
        <w:r w:rsidR="00BE30B3" w:rsidRPr="00BE30B3">
          <w:rPr>
            <w:rFonts w:cs="Times New Roman"/>
            <w:color w:val="000000"/>
            <w:szCs w:val="24"/>
            <w:shd w:val="clear" w:color="auto" w:fill="FFFFFF"/>
            <w:vertAlign w:val="superscript"/>
            <w:rPrChange w:id="193" w:author="kunmei" w:date="2014-02-23T23:11:00Z">
              <w:rPr>
                <w:rFonts w:cs="Times New Roman"/>
                <w:color w:val="000000"/>
                <w:szCs w:val="24"/>
                <w:shd w:val="clear" w:color="auto" w:fill="FFFFFF"/>
              </w:rPr>
            </w:rPrChange>
          </w:rPr>
          <w:t>3</w:t>
        </w:r>
      </w:ins>
      <w:proofErr w:type="gramEnd"/>
      <w:ins w:id="194" w:author="kunmei" w:date="2014-02-23T17:42:00Z">
        <w:r w:rsidR="00D12E19">
          <w:rPr>
            <w:rFonts w:cs="Times New Roman"/>
            <w:color w:val="000000"/>
            <w:szCs w:val="24"/>
            <w:shd w:val="clear" w:color="auto" w:fill="FFFFFF"/>
          </w:rPr>
          <w:t xml:space="preserve">. Since the sizes of original data of pollen concentration of </w:t>
        </w:r>
      </w:ins>
      <w:ins w:id="195" w:author="kunmei" w:date="2014-02-23T18:01:00Z">
        <w:r>
          <w:rPr>
            <w:rFonts w:cs="Times New Roman"/>
            <w:color w:val="000000"/>
            <w:szCs w:val="24"/>
            <w:shd w:val="clear" w:color="auto" w:fill="FFFFFF"/>
          </w:rPr>
          <w:t>Betula</w:t>
        </w:r>
      </w:ins>
      <w:ins w:id="196" w:author="kunmei" w:date="2014-02-23T17:42:00Z">
        <w:r w:rsidR="00D12E19">
          <w:rPr>
            <w:rFonts w:cs="Times New Roman"/>
            <w:color w:val="000000"/>
            <w:szCs w:val="24"/>
            <w:shd w:val="clear" w:color="auto" w:fill="FFFFFF"/>
          </w:rPr>
          <w:t xml:space="preserve"> are small in those nine climate regions in CONUS, the lines are quite zigzag. In the period 2003-2010,</w:t>
        </w:r>
      </w:ins>
      <w:ins w:id="197" w:author="kunmei" w:date="2014-02-23T18:04:00Z">
        <w:r w:rsidR="007F41CC">
          <w:rPr>
            <w:rFonts w:cs="Times New Roman"/>
            <w:color w:val="000000"/>
            <w:szCs w:val="24"/>
            <w:shd w:val="clear" w:color="auto" w:fill="FFFFFF"/>
          </w:rPr>
          <w:t xml:space="preserve"> the highest pollen concentrations are found in South Region,</w:t>
        </w:r>
        <w:r w:rsidR="007F41CC" w:rsidRPr="00CD6252">
          <w:rPr>
            <w:rFonts w:cs="Times New Roman"/>
            <w:color w:val="000000"/>
            <w:szCs w:val="24"/>
            <w:shd w:val="clear" w:color="auto" w:fill="FFFFFF"/>
          </w:rPr>
          <w:t xml:space="preserve"> </w:t>
        </w:r>
        <w:r w:rsidR="007F41CC">
          <w:rPr>
            <w:rFonts w:cs="Times New Roman"/>
            <w:color w:val="000000"/>
            <w:szCs w:val="24"/>
            <w:shd w:val="clear" w:color="auto" w:fill="FFFFFF"/>
          </w:rPr>
          <w:t xml:space="preserve">in which the median pollen concentration is </w:t>
        </w:r>
        <w:proofErr w:type="gramStart"/>
        <w:r w:rsidR="007F41CC">
          <w:rPr>
            <w:rFonts w:cs="Times New Roman"/>
            <w:color w:val="000000"/>
            <w:szCs w:val="24"/>
            <w:shd w:val="clear" w:color="auto" w:fill="FFFFFF"/>
          </w:rPr>
          <w:t xml:space="preserve">53 </w:t>
        </w:r>
      </w:ins>
      <w:ins w:id="198" w:author="kunmei" w:date="2014-02-23T23:10:00Z">
        <w:r w:rsidR="00BE30B3">
          <w:rPr>
            <w:rFonts w:cs="Times New Roman"/>
            <w:color w:val="000000"/>
            <w:szCs w:val="24"/>
            <w:shd w:val="clear" w:color="auto" w:fill="FFFFFF"/>
          </w:rPr>
          <w:t>pollen grains/m</w:t>
        </w:r>
        <w:r w:rsidR="00BE30B3" w:rsidRPr="00BE30B3">
          <w:rPr>
            <w:rFonts w:cs="Times New Roman"/>
            <w:color w:val="000000"/>
            <w:szCs w:val="24"/>
            <w:shd w:val="clear" w:color="auto" w:fill="FFFFFF"/>
            <w:vertAlign w:val="superscript"/>
            <w:rPrChange w:id="199" w:author="kunmei" w:date="2014-02-23T23:11:00Z">
              <w:rPr>
                <w:rFonts w:cs="Times New Roman"/>
                <w:color w:val="000000"/>
                <w:szCs w:val="24"/>
                <w:shd w:val="clear" w:color="auto" w:fill="FFFFFF"/>
              </w:rPr>
            </w:rPrChange>
          </w:rPr>
          <w:t>3</w:t>
        </w:r>
      </w:ins>
      <w:ins w:id="200" w:author="kunmei" w:date="2014-02-23T18:04:00Z">
        <w:r w:rsidR="007F41CC">
          <w:rPr>
            <w:rFonts w:cs="Times New Roman"/>
            <w:color w:val="000000"/>
            <w:szCs w:val="24"/>
            <w:shd w:val="clear" w:color="auto" w:fill="FFFFFF"/>
          </w:rPr>
          <w:t>,</w:t>
        </w:r>
      </w:ins>
      <w:proofErr w:type="gramEnd"/>
      <w:ins w:id="201" w:author="kunmei" w:date="2014-02-23T17:42:00Z">
        <w:r w:rsidR="00D12E19" w:rsidRPr="00FC08A3">
          <w:rPr>
            <w:rFonts w:cs="Times New Roman"/>
            <w:color w:val="000000"/>
            <w:szCs w:val="24"/>
            <w:shd w:val="clear" w:color="auto" w:fill="FFFFFF"/>
          </w:rPr>
          <w:t xml:space="preserve"> </w:t>
        </w:r>
        <w:r w:rsidR="00D12E19">
          <w:rPr>
            <w:rFonts w:cs="Times New Roman"/>
            <w:color w:val="000000"/>
            <w:szCs w:val="24"/>
            <w:shd w:val="clear" w:color="auto" w:fill="FFFFFF"/>
          </w:rPr>
          <w:t xml:space="preserve">the lowest average pollen concentrations are found in </w:t>
        </w:r>
      </w:ins>
      <w:ins w:id="202" w:author="kunmei" w:date="2014-02-23T18:03:00Z">
        <w:r w:rsidR="007F41CC">
          <w:rPr>
            <w:rFonts w:cs="Times New Roman"/>
            <w:color w:val="000000"/>
            <w:szCs w:val="24"/>
            <w:shd w:val="clear" w:color="auto" w:fill="FFFFFF"/>
          </w:rPr>
          <w:t>Southwest</w:t>
        </w:r>
      </w:ins>
      <w:ins w:id="203" w:author="kunmei" w:date="2014-02-23T17:42:00Z">
        <w:r w:rsidR="00D12E19">
          <w:rPr>
            <w:rFonts w:cs="Times New Roman"/>
            <w:color w:val="000000"/>
            <w:szCs w:val="24"/>
            <w:shd w:val="clear" w:color="auto" w:fill="FFFFFF"/>
          </w:rPr>
          <w:t xml:space="preserve"> Region</w:t>
        </w:r>
      </w:ins>
      <w:ins w:id="204" w:author="kunmei" w:date="2014-02-23T18:04:00Z">
        <w:r w:rsidR="007F41CC">
          <w:rPr>
            <w:rFonts w:cs="Times New Roman"/>
            <w:color w:val="000000"/>
            <w:szCs w:val="24"/>
            <w:shd w:val="clear" w:color="auto" w:fill="FFFFFF"/>
          </w:rPr>
          <w:t xml:space="preserve"> and Northwest Region</w:t>
        </w:r>
      </w:ins>
      <w:ins w:id="205" w:author="kunmei" w:date="2014-02-23T17:42:00Z">
        <w:r w:rsidR="00D12E19">
          <w:rPr>
            <w:rFonts w:cs="Times New Roman"/>
            <w:color w:val="000000"/>
            <w:szCs w:val="24"/>
            <w:shd w:val="clear" w:color="auto" w:fill="FFFFFF"/>
          </w:rPr>
          <w:t>,</w:t>
        </w:r>
      </w:ins>
      <w:ins w:id="206" w:author="kunmei" w:date="2014-02-23T18:04:00Z">
        <w:r w:rsidR="007F41CC">
          <w:rPr>
            <w:rFonts w:cs="Times New Roman"/>
            <w:color w:val="000000"/>
            <w:szCs w:val="24"/>
            <w:shd w:val="clear" w:color="auto" w:fill="FFFFFF"/>
          </w:rPr>
          <w:t xml:space="preserve"> </w:t>
        </w:r>
      </w:ins>
      <w:ins w:id="207" w:author="kunmei" w:date="2014-02-23T17:42:00Z">
        <w:r w:rsidR="00D12E19">
          <w:rPr>
            <w:rFonts w:cs="Times New Roman"/>
            <w:color w:val="000000"/>
            <w:szCs w:val="24"/>
            <w:shd w:val="clear" w:color="auto" w:fill="FFFFFF"/>
          </w:rPr>
          <w:t xml:space="preserve">in which the median pollen concentration is 3 </w:t>
        </w:r>
      </w:ins>
      <w:ins w:id="208" w:author="kunmei" w:date="2014-02-23T23:10:00Z">
        <w:r w:rsidR="00BE30B3">
          <w:rPr>
            <w:rFonts w:cs="Times New Roman"/>
            <w:color w:val="000000"/>
            <w:szCs w:val="24"/>
            <w:shd w:val="clear" w:color="auto" w:fill="FFFFFF"/>
          </w:rPr>
          <w:t>pollen grains/m</w:t>
        </w:r>
        <w:r w:rsidR="00BE30B3" w:rsidRPr="00BE30B3">
          <w:rPr>
            <w:rFonts w:cs="Times New Roman"/>
            <w:color w:val="000000"/>
            <w:szCs w:val="24"/>
            <w:shd w:val="clear" w:color="auto" w:fill="FFFFFF"/>
            <w:vertAlign w:val="superscript"/>
            <w:rPrChange w:id="209" w:author="kunmei" w:date="2014-02-23T23:11:00Z">
              <w:rPr>
                <w:rFonts w:cs="Times New Roman"/>
                <w:color w:val="000000"/>
                <w:szCs w:val="24"/>
                <w:shd w:val="clear" w:color="auto" w:fill="FFFFFF"/>
              </w:rPr>
            </w:rPrChange>
          </w:rPr>
          <w:t>3</w:t>
        </w:r>
      </w:ins>
      <w:ins w:id="210" w:author="kunmei" w:date="2014-02-23T18:04:00Z">
        <w:r w:rsidR="007F41CC">
          <w:rPr>
            <w:rFonts w:cs="Times New Roman"/>
            <w:color w:val="000000"/>
            <w:szCs w:val="24"/>
            <w:shd w:val="clear" w:color="auto" w:fill="FFFFFF"/>
          </w:rPr>
          <w:t>.</w:t>
        </w:r>
      </w:ins>
    </w:p>
    <w:p w:rsidR="004C3566" w:rsidRDefault="00A240D3" w:rsidP="004C3566">
      <w:pPr>
        <w:spacing w:beforeLines="96" w:before="230" w:afterLines="120" w:after="288"/>
        <w:ind w:firstLine="720"/>
        <w:rPr>
          <w:ins w:id="211" w:author="kunmei" w:date="2014-02-23T18:05:00Z"/>
          <w:rFonts w:cs="Times New Roman"/>
          <w:color w:val="000000"/>
          <w:szCs w:val="24"/>
          <w:shd w:val="clear" w:color="auto" w:fill="FFFFFF"/>
        </w:rPr>
      </w:pPr>
      <w:ins w:id="212" w:author="kunmei" w:date="2014-02-23T18:06:00Z">
        <w:r>
          <w:rPr>
            <w:rFonts w:cs="Times New Roman"/>
            <w:color w:val="000000"/>
            <w:szCs w:val="24"/>
            <w:shd w:val="clear" w:color="auto" w:fill="FFFFFF"/>
          </w:rPr>
          <w:fldChar w:fldCharType="begin"/>
        </w:r>
        <w:r>
          <w:rPr>
            <w:rFonts w:cs="Times New Roman"/>
            <w:color w:val="000000"/>
            <w:szCs w:val="24"/>
            <w:shd w:val="clear" w:color="auto" w:fill="FFFFFF"/>
          </w:rPr>
          <w:instrText xml:space="preserve"> REF _Ref380942113 \h </w:instrText>
        </w:r>
      </w:ins>
      <w:r>
        <w:rPr>
          <w:rFonts w:cs="Times New Roman"/>
          <w:color w:val="000000"/>
          <w:szCs w:val="24"/>
          <w:shd w:val="clear" w:color="auto" w:fill="FFFFFF"/>
        </w:rPr>
      </w:r>
      <w:r>
        <w:rPr>
          <w:rFonts w:cs="Times New Roman"/>
          <w:color w:val="000000"/>
          <w:szCs w:val="24"/>
          <w:shd w:val="clear" w:color="auto" w:fill="FFFFFF"/>
        </w:rPr>
        <w:fldChar w:fldCharType="separate"/>
      </w:r>
      <w:ins w:id="213" w:author="kunmei" w:date="2014-02-23T18:06:00Z">
        <w:r w:rsidRPr="0046460C">
          <w:rPr>
            <w:szCs w:val="24"/>
          </w:rPr>
          <w:t xml:space="preserve">Figure </w:t>
        </w:r>
        <w:r>
          <w:rPr>
            <w:noProof/>
            <w:szCs w:val="24"/>
          </w:rPr>
          <w:t>18</w:t>
        </w:r>
        <w:r>
          <w:rPr>
            <w:rFonts w:cs="Times New Roman"/>
            <w:color w:val="000000"/>
            <w:szCs w:val="24"/>
            <w:shd w:val="clear" w:color="auto" w:fill="FFFFFF"/>
          </w:rPr>
          <w:fldChar w:fldCharType="end"/>
        </w:r>
        <w:r>
          <w:rPr>
            <w:rFonts w:cs="Times New Roman"/>
            <w:color w:val="000000"/>
            <w:szCs w:val="24"/>
            <w:shd w:val="clear" w:color="auto" w:fill="FFFFFF"/>
          </w:rPr>
          <w:t xml:space="preserve"> shows </w:t>
        </w:r>
      </w:ins>
      <w:ins w:id="214" w:author="kunmei" w:date="2014-02-18T00:39:00Z">
        <w:r w:rsidR="001B57DC">
          <w:rPr>
            <w:rFonts w:cs="Times New Roman"/>
            <w:color w:val="000000"/>
            <w:szCs w:val="24"/>
            <w:shd w:val="clear" w:color="auto" w:fill="FFFFFF"/>
          </w:rPr>
          <w:t xml:space="preserve">the </w:t>
        </w:r>
        <w:r w:rsidR="001B57DC" w:rsidRPr="00087EDB">
          <w:rPr>
            <w:rFonts w:cs="Times New Roman"/>
            <w:color w:val="000000"/>
            <w:szCs w:val="24"/>
            <w:shd w:val="clear" w:color="auto" w:fill="FFFFFF"/>
          </w:rPr>
          <w:t xml:space="preserve">cumulative probabilities of pollen concentrations </w:t>
        </w:r>
        <w:r w:rsidR="001B57DC">
          <w:rPr>
            <w:rFonts w:cs="Times New Roman"/>
            <w:color w:val="000000"/>
            <w:szCs w:val="24"/>
            <w:shd w:val="clear" w:color="auto" w:fill="FFFFFF"/>
          </w:rPr>
          <w:t xml:space="preserve">of </w:t>
        </w:r>
      </w:ins>
      <w:ins w:id="215" w:author="kunmei" w:date="2014-02-18T00:40:00Z">
        <w:r w:rsidR="001B57DC">
          <w:rPr>
            <w:rFonts w:cs="Times New Roman"/>
            <w:color w:val="000000"/>
            <w:szCs w:val="24"/>
            <w:shd w:val="clear" w:color="auto" w:fill="FFFFFF"/>
          </w:rPr>
          <w:t>Gramineae</w:t>
        </w:r>
      </w:ins>
      <w:ins w:id="216" w:author="kunmei" w:date="2014-02-18T00:39:00Z">
        <w:r w:rsidR="001B57DC">
          <w:rPr>
            <w:rFonts w:cs="Times New Roman"/>
            <w:color w:val="000000"/>
            <w:szCs w:val="24"/>
            <w:shd w:val="clear" w:color="auto" w:fill="FFFFFF"/>
          </w:rPr>
          <w:t xml:space="preserve"> </w:t>
        </w:r>
        <w:r w:rsidR="001B57DC" w:rsidRPr="00087EDB">
          <w:rPr>
            <w:rFonts w:cs="Times New Roman"/>
            <w:color w:val="000000"/>
            <w:szCs w:val="24"/>
            <w:shd w:val="clear" w:color="auto" w:fill="FFFFFF"/>
          </w:rPr>
          <w:t>in the nine different climate regions</w:t>
        </w:r>
        <w:r w:rsidR="001B57DC">
          <w:rPr>
            <w:rFonts w:cs="Times New Roman"/>
            <w:color w:val="000000"/>
            <w:szCs w:val="24"/>
            <w:shd w:val="clear" w:color="auto" w:fill="FFFFFF"/>
          </w:rPr>
          <w:t xml:space="preserve"> of </w:t>
        </w:r>
        <w:r w:rsidR="001B57DC">
          <w:rPr>
            <w:rFonts w:cs="Times New Roman"/>
            <w:kern w:val="0"/>
            <w:szCs w:val="24"/>
          </w:rPr>
          <w:t>in contiguous US</w:t>
        </w:r>
        <w:r w:rsidR="001B57DC">
          <w:rPr>
            <w:rFonts w:cs="Times New Roman"/>
            <w:color w:val="000000"/>
            <w:szCs w:val="24"/>
            <w:shd w:val="clear" w:color="auto" w:fill="FFFFFF"/>
          </w:rPr>
          <w:t xml:space="preserve"> in periods of 1994-2000 and 2001-2010</w:t>
        </w:r>
      </w:ins>
      <w:ins w:id="217" w:author="kunmei" w:date="2014-02-23T18:05:00Z">
        <w:r w:rsidR="004C3566">
          <w:rPr>
            <w:rFonts w:cs="Times New Roman"/>
            <w:color w:val="000000"/>
            <w:szCs w:val="24"/>
            <w:shd w:val="clear" w:color="auto" w:fill="FFFFFF"/>
          </w:rPr>
          <w:t>.</w:t>
        </w:r>
      </w:ins>
      <w:ins w:id="218" w:author="kunmei" w:date="2014-02-18T00:39:00Z">
        <w:r w:rsidR="001B57DC">
          <w:rPr>
            <w:rFonts w:cs="Times New Roman"/>
            <w:color w:val="000000"/>
            <w:szCs w:val="24"/>
            <w:shd w:val="clear" w:color="auto" w:fill="FFFFFF"/>
          </w:rPr>
          <w:t xml:space="preserve"> </w:t>
        </w:r>
      </w:ins>
      <w:ins w:id="219" w:author="kunmei" w:date="2014-02-23T20:41:00Z">
        <w:r w:rsidR="004178A1">
          <w:rPr>
            <w:rFonts w:cs="Times New Roman"/>
            <w:color w:val="000000"/>
            <w:szCs w:val="24"/>
            <w:shd w:val="clear" w:color="auto" w:fill="FFFFFF"/>
          </w:rPr>
          <w:t>In the period of 1994-200, t</w:t>
        </w:r>
      </w:ins>
      <w:ins w:id="220" w:author="kunmei" w:date="2014-02-23T18:05:00Z">
        <w:r w:rsidR="004C3566">
          <w:rPr>
            <w:rFonts w:cs="Times New Roman"/>
            <w:color w:val="000000"/>
            <w:szCs w:val="24"/>
            <w:shd w:val="clear" w:color="auto" w:fill="FFFFFF"/>
          </w:rPr>
          <w:t xml:space="preserve">he </w:t>
        </w:r>
      </w:ins>
      <w:ins w:id="221" w:author="kunmei" w:date="2014-02-23T18:30:00Z">
        <w:r w:rsidR="000844CB">
          <w:rPr>
            <w:rFonts w:cs="Times New Roman"/>
            <w:color w:val="000000"/>
            <w:szCs w:val="24"/>
            <w:shd w:val="clear" w:color="auto" w:fill="FFFFFF"/>
          </w:rPr>
          <w:t>Northwest</w:t>
        </w:r>
      </w:ins>
      <w:ins w:id="222" w:author="kunmei" w:date="2014-02-23T18:05:00Z">
        <w:r w:rsidR="004C3566">
          <w:rPr>
            <w:rFonts w:cs="Times New Roman"/>
            <w:color w:val="000000"/>
            <w:szCs w:val="24"/>
            <w:shd w:val="clear" w:color="auto" w:fill="FFFFFF"/>
          </w:rPr>
          <w:t xml:space="preserve"> Region has the highest average pollen concentrations, in which the median pollen concentration is </w:t>
        </w:r>
      </w:ins>
      <w:proofErr w:type="gramStart"/>
      <w:ins w:id="223" w:author="kunmei" w:date="2014-02-23T18:30:00Z">
        <w:r w:rsidR="000844CB">
          <w:rPr>
            <w:rFonts w:cs="Times New Roman"/>
            <w:color w:val="000000"/>
            <w:szCs w:val="24"/>
            <w:shd w:val="clear" w:color="auto" w:fill="FFFFFF"/>
          </w:rPr>
          <w:t>17</w:t>
        </w:r>
      </w:ins>
      <w:ins w:id="224" w:author="kunmei" w:date="2014-02-23T18:05:00Z">
        <w:r w:rsidR="004C3566">
          <w:rPr>
            <w:rFonts w:cs="Times New Roman"/>
            <w:color w:val="000000"/>
            <w:szCs w:val="24"/>
            <w:shd w:val="clear" w:color="auto" w:fill="FFFFFF"/>
          </w:rPr>
          <w:t xml:space="preserve"> </w:t>
        </w:r>
      </w:ins>
      <w:ins w:id="225" w:author="kunmei" w:date="2014-02-23T23:10:00Z">
        <w:r w:rsidR="00BE30B3">
          <w:rPr>
            <w:rFonts w:cs="Times New Roman"/>
            <w:color w:val="000000"/>
            <w:szCs w:val="24"/>
            <w:shd w:val="clear" w:color="auto" w:fill="FFFFFF"/>
          </w:rPr>
          <w:t>pollen grains/m</w:t>
        </w:r>
        <w:r w:rsidR="00BE30B3" w:rsidRPr="00BE30B3">
          <w:rPr>
            <w:rFonts w:cs="Times New Roman"/>
            <w:color w:val="000000"/>
            <w:szCs w:val="24"/>
            <w:shd w:val="clear" w:color="auto" w:fill="FFFFFF"/>
            <w:vertAlign w:val="superscript"/>
            <w:rPrChange w:id="226" w:author="kunmei" w:date="2014-02-23T23:11:00Z">
              <w:rPr>
                <w:rFonts w:cs="Times New Roman"/>
                <w:color w:val="000000"/>
                <w:szCs w:val="24"/>
                <w:shd w:val="clear" w:color="auto" w:fill="FFFFFF"/>
              </w:rPr>
            </w:rPrChange>
          </w:rPr>
          <w:t>3</w:t>
        </w:r>
      </w:ins>
      <w:proofErr w:type="gramEnd"/>
      <w:ins w:id="227" w:author="kunmei" w:date="2014-02-23T18:05:00Z">
        <w:r w:rsidR="004C3566">
          <w:rPr>
            <w:rFonts w:cs="Times New Roman"/>
            <w:color w:val="000000"/>
            <w:szCs w:val="24"/>
            <w:shd w:val="clear" w:color="auto" w:fill="FFFFFF"/>
          </w:rPr>
          <w:t xml:space="preserve">. The </w:t>
        </w:r>
      </w:ins>
      <w:ins w:id="228" w:author="kunmei" w:date="2014-02-23T18:31:00Z">
        <w:r w:rsidR="000844CB">
          <w:rPr>
            <w:rFonts w:cs="Times New Roman"/>
            <w:color w:val="000000"/>
            <w:szCs w:val="24"/>
            <w:shd w:val="clear" w:color="auto" w:fill="FFFFFF"/>
          </w:rPr>
          <w:t xml:space="preserve">Southwest </w:t>
        </w:r>
      </w:ins>
      <w:ins w:id="229" w:author="kunmei" w:date="2014-02-23T18:05:00Z">
        <w:r w:rsidR="004C3566">
          <w:rPr>
            <w:rFonts w:cs="Times New Roman"/>
            <w:color w:val="000000"/>
            <w:szCs w:val="24"/>
            <w:shd w:val="clear" w:color="auto" w:fill="FFFFFF"/>
          </w:rPr>
          <w:t xml:space="preserve">Region has the lowest average pollen concentrations, in which the median pollen concentration is </w:t>
        </w:r>
        <w:proofErr w:type="gramStart"/>
        <w:r w:rsidR="004C3566">
          <w:rPr>
            <w:rFonts w:cs="Times New Roman"/>
            <w:color w:val="000000"/>
            <w:szCs w:val="24"/>
            <w:shd w:val="clear" w:color="auto" w:fill="FFFFFF"/>
          </w:rPr>
          <w:t xml:space="preserve">4 </w:t>
        </w:r>
      </w:ins>
      <w:ins w:id="230" w:author="kunmei" w:date="2014-02-23T23:10:00Z">
        <w:r w:rsidR="00BE30B3">
          <w:rPr>
            <w:rFonts w:cs="Times New Roman"/>
            <w:color w:val="000000"/>
            <w:szCs w:val="24"/>
            <w:shd w:val="clear" w:color="auto" w:fill="FFFFFF"/>
          </w:rPr>
          <w:t>pollen grains/m</w:t>
        </w:r>
        <w:r w:rsidR="00BE30B3" w:rsidRPr="00BE30B3">
          <w:rPr>
            <w:rFonts w:cs="Times New Roman"/>
            <w:color w:val="000000"/>
            <w:szCs w:val="24"/>
            <w:shd w:val="clear" w:color="auto" w:fill="FFFFFF"/>
            <w:vertAlign w:val="superscript"/>
            <w:rPrChange w:id="231" w:author="kunmei" w:date="2014-02-23T23:11:00Z">
              <w:rPr>
                <w:rFonts w:cs="Times New Roman"/>
                <w:color w:val="000000"/>
                <w:szCs w:val="24"/>
                <w:shd w:val="clear" w:color="auto" w:fill="FFFFFF"/>
              </w:rPr>
            </w:rPrChange>
          </w:rPr>
          <w:t>3</w:t>
        </w:r>
      </w:ins>
      <w:proofErr w:type="gramEnd"/>
      <w:ins w:id="232" w:author="kunmei" w:date="2014-02-23T18:05:00Z">
        <w:r w:rsidR="004C3566">
          <w:rPr>
            <w:rFonts w:cs="Times New Roman"/>
            <w:color w:val="000000"/>
            <w:szCs w:val="24"/>
            <w:shd w:val="clear" w:color="auto" w:fill="FFFFFF"/>
          </w:rPr>
          <w:t xml:space="preserve">. In the period </w:t>
        </w:r>
      </w:ins>
      <w:ins w:id="233" w:author="kunmei" w:date="2014-02-23T20:41:00Z">
        <w:r w:rsidR="004178A1">
          <w:rPr>
            <w:rFonts w:cs="Times New Roman"/>
            <w:color w:val="000000"/>
            <w:szCs w:val="24"/>
            <w:shd w:val="clear" w:color="auto" w:fill="FFFFFF"/>
          </w:rPr>
          <w:t xml:space="preserve">of </w:t>
        </w:r>
      </w:ins>
      <w:ins w:id="234" w:author="kunmei" w:date="2014-02-23T18:05:00Z">
        <w:r w:rsidR="004C3566">
          <w:rPr>
            <w:rFonts w:cs="Times New Roman"/>
            <w:color w:val="000000"/>
            <w:szCs w:val="24"/>
            <w:shd w:val="clear" w:color="auto" w:fill="FFFFFF"/>
          </w:rPr>
          <w:t>2003-2010, the highest pollen concentrations are found in South Region,</w:t>
        </w:r>
        <w:r w:rsidR="004C3566" w:rsidRPr="00CD6252">
          <w:rPr>
            <w:rFonts w:cs="Times New Roman"/>
            <w:color w:val="000000"/>
            <w:szCs w:val="24"/>
            <w:shd w:val="clear" w:color="auto" w:fill="FFFFFF"/>
          </w:rPr>
          <w:t xml:space="preserve"> </w:t>
        </w:r>
        <w:r w:rsidR="004C3566">
          <w:rPr>
            <w:rFonts w:cs="Times New Roman"/>
            <w:color w:val="000000"/>
            <w:szCs w:val="24"/>
            <w:shd w:val="clear" w:color="auto" w:fill="FFFFFF"/>
          </w:rPr>
          <w:t xml:space="preserve">in which the median pollen concentration is </w:t>
        </w:r>
      </w:ins>
      <w:proofErr w:type="gramStart"/>
      <w:ins w:id="235" w:author="kunmei" w:date="2014-02-23T18:55:00Z">
        <w:r w:rsidR="0039680F">
          <w:rPr>
            <w:rFonts w:cs="Times New Roman"/>
            <w:color w:val="000000"/>
            <w:szCs w:val="24"/>
            <w:shd w:val="clear" w:color="auto" w:fill="FFFFFF"/>
          </w:rPr>
          <w:t>18</w:t>
        </w:r>
      </w:ins>
      <w:ins w:id="236" w:author="kunmei" w:date="2014-02-23T18:05:00Z">
        <w:r w:rsidR="004C3566">
          <w:rPr>
            <w:rFonts w:cs="Times New Roman"/>
            <w:color w:val="000000"/>
            <w:szCs w:val="24"/>
            <w:shd w:val="clear" w:color="auto" w:fill="FFFFFF"/>
          </w:rPr>
          <w:t xml:space="preserve"> </w:t>
        </w:r>
      </w:ins>
      <w:ins w:id="237" w:author="kunmei" w:date="2014-02-23T23:10:00Z">
        <w:r w:rsidR="00BE30B3">
          <w:rPr>
            <w:rFonts w:cs="Times New Roman"/>
            <w:color w:val="000000"/>
            <w:szCs w:val="24"/>
            <w:shd w:val="clear" w:color="auto" w:fill="FFFFFF"/>
          </w:rPr>
          <w:t>pollen grains/m</w:t>
        </w:r>
        <w:r w:rsidR="00BE30B3" w:rsidRPr="00BE30B3">
          <w:rPr>
            <w:rFonts w:cs="Times New Roman"/>
            <w:color w:val="000000"/>
            <w:szCs w:val="24"/>
            <w:shd w:val="clear" w:color="auto" w:fill="FFFFFF"/>
            <w:vertAlign w:val="superscript"/>
            <w:rPrChange w:id="238" w:author="kunmei" w:date="2014-02-23T23:12:00Z">
              <w:rPr>
                <w:rFonts w:cs="Times New Roman"/>
                <w:color w:val="000000"/>
                <w:szCs w:val="24"/>
                <w:shd w:val="clear" w:color="auto" w:fill="FFFFFF"/>
              </w:rPr>
            </w:rPrChange>
          </w:rPr>
          <w:t>3</w:t>
        </w:r>
      </w:ins>
      <w:ins w:id="239" w:author="kunmei" w:date="2014-02-23T18:05:00Z">
        <w:r w:rsidR="004C3566">
          <w:rPr>
            <w:rFonts w:cs="Times New Roman"/>
            <w:color w:val="000000"/>
            <w:szCs w:val="24"/>
            <w:shd w:val="clear" w:color="auto" w:fill="FFFFFF"/>
          </w:rPr>
          <w:t>,</w:t>
        </w:r>
        <w:proofErr w:type="gramEnd"/>
        <w:r w:rsidR="004C3566" w:rsidRPr="00FC08A3">
          <w:rPr>
            <w:rFonts w:cs="Times New Roman"/>
            <w:color w:val="000000"/>
            <w:szCs w:val="24"/>
            <w:shd w:val="clear" w:color="auto" w:fill="FFFFFF"/>
          </w:rPr>
          <w:t xml:space="preserve"> </w:t>
        </w:r>
        <w:r w:rsidR="004C3566">
          <w:rPr>
            <w:rFonts w:cs="Times New Roman"/>
            <w:color w:val="000000"/>
            <w:szCs w:val="24"/>
            <w:shd w:val="clear" w:color="auto" w:fill="FFFFFF"/>
          </w:rPr>
          <w:t>the lowest average pollen concentrations are found in South</w:t>
        </w:r>
      </w:ins>
      <w:ins w:id="240" w:author="kunmei" w:date="2014-02-23T18:56:00Z">
        <w:r w:rsidR="00CC4EC8">
          <w:rPr>
            <w:rFonts w:cs="Times New Roman"/>
            <w:color w:val="000000"/>
            <w:szCs w:val="24"/>
            <w:shd w:val="clear" w:color="auto" w:fill="FFFFFF"/>
          </w:rPr>
          <w:t>e</w:t>
        </w:r>
      </w:ins>
      <w:ins w:id="241" w:author="kunmei" w:date="2014-02-23T18:57:00Z">
        <w:r w:rsidR="00CC4EC8">
          <w:rPr>
            <w:rFonts w:cs="Times New Roman"/>
            <w:color w:val="000000"/>
            <w:szCs w:val="24"/>
            <w:shd w:val="clear" w:color="auto" w:fill="FFFFFF"/>
          </w:rPr>
          <w:t>a</w:t>
        </w:r>
      </w:ins>
      <w:ins w:id="242" w:author="kunmei" w:date="2014-02-23T18:05:00Z">
        <w:r w:rsidR="004C3566">
          <w:rPr>
            <w:rFonts w:cs="Times New Roman"/>
            <w:color w:val="000000"/>
            <w:szCs w:val="24"/>
            <w:shd w:val="clear" w:color="auto" w:fill="FFFFFF"/>
          </w:rPr>
          <w:t xml:space="preserve">st Region and Northwest Region, in which the median pollen concentration is 3 </w:t>
        </w:r>
      </w:ins>
      <w:ins w:id="243" w:author="kunmei" w:date="2014-02-23T23:10:00Z">
        <w:r w:rsidR="00BE30B3">
          <w:rPr>
            <w:rFonts w:cs="Times New Roman"/>
            <w:color w:val="000000"/>
            <w:szCs w:val="24"/>
            <w:shd w:val="clear" w:color="auto" w:fill="FFFFFF"/>
          </w:rPr>
          <w:t>pollen grains/m</w:t>
        </w:r>
        <w:r w:rsidR="00BE30B3" w:rsidRPr="00BE30B3">
          <w:rPr>
            <w:rFonts w:cs="Times New Roman"/>
            <w:color w:val="000000"/>
            <w:szCs w:val="24"/>
            <w:shd w:val="clear" w:color="auto" w:fill="FFFFFF"/>
            <w:vertAlign w:val="superscript"/>
            <w:rPrChange w:id="244" w:author="kunmei" w:date="2014-02-23T23:12:00Z">
              <w:rPr>
                <w:rFonts w:cs="Times New Roman"/>
                <w:color w:val="000000"/>
                <w:szCs w:val="24"/>
                <w:shd w:val="clear" w:color="auto" w:fill="FFFFFF"/>
              </w:rPr>
            </w:rPrChange>
          </w:rPr>
          <w:t>3</w:t>
        </w:r>
      </w:ins>
      <w:ins w:id="245" w:author="kunmei" w:date="2014-02-23T18:05:00Z">
        <w:r w:rsidR="004C3566">
          <w:rPr>
            <w:rFonts w:cs="Times New Roman"/>
            <w:color w:val="000000"/>
            <w:szCs w:val="24"/>
            <w:shd w:val="clear" w:color="auto" w:fill="FFFFFF"/>
          </w:rPr>
          <w:t>.</w:t>
        </w:r>
      </w:ins>
    </w:p>
    <w:p w:rsidR="00184675" w:rsidRPr="005401A2" w:rsidRDefault="00A240D3" w:rsidP="005401A2">
      <w:pPr>
        <w:spacing w:beforeLines="96" w:before="230" w:afterLines="120" w:after="288"/>
        <w:ind w:firstLine="720"/>
        <w:rPr>
          <w:ins w:id="246" w:author="kunmei" w:date="2014-02-23T17:16:00Z"/>
          <w:rFonts w:cs="Times New Roman"/>
          <w:color w:val="000000"/>
          <w:szCs w:val="24"/>
          <w:shd w:val="clear" w:color="auto" w:fill="FFFFFF"/>
        </w:rPr>
      </w:pPr>
      <w:ins w:id="247" w:author="kunmei" w:date="2014-02-23T18:06:00Z">
        <w:r>
          <w:rPr>
            <w:rFonts w:cs="Times New Roman"/>
            <w:color w:val="000000"/>
            <w:szCs w:val="24"/>
            <w:shd w:val="clear" w:color="auto" w:fill="FFFFFF"/>
          </w:rPr>
          <w:fldChar w:fldCharType="begin"/>
        </w:r>
        <w:r>
          <w:rPr>
            <w:rFonts w:cs="Times New Roman"/>
            <w:color w:val="000000"/>
            <w:szCs w:val="24"/>
            <w:shd w:val="clear" w:color="auto" w:fill="FFFFFF"/>
          </w:rPr>
          <w:instrText xml:space="preserve"> REF _Ref374890171 \h </w:instrText>
        </w:r>
      </w:ins>
      <w:r>
        <w:rPr>
          <w:rFonts w:cs="Times New Roman"/>
          <w:color w:val="000000"/>
          <w:szCs w:val="24"/>
          <w:shd w:val="clear" w:color="auto" w:fill="FFFFFF"/>
        </w:rPr>
      </w:r>
      <w:r>
        <w:rPr>
          <w:rFonts w:cs="Times New Roman"/>
          <w:color w:val="000000"/>
          <w:szCs w:val="24"/>
          <w:shd w:val="clear" w:color="auto" w:fill="FFFFFF"/>
        </w:rPr>
        <w:fldChar w:fldCharType="separate"/>
      </w:r>
      <w:ins w:id="248" w:author="kunmei" w:date="2014-02-23T18:06:00Z">
        <w:r w:rsidRPr="0046460C">
          <w:t xml:space="preserve">Figure </w:t>
        </w:r>
        <w:r>
          <w:rPr>
            <w:noProof/>
          </w:rPr>
          <w:t>19</w:t>
        </w:r>
        <w:r>
          <w:rPr>
            <w:rFonts w:cs="Times New Roman"/>
            <w:color w:val="000000"/>
            <w:szCs w:val="24"/>
            <w:shd w:val="clear" w:color="auto" w:fill="FFFFFF"/>
          </w:rPr>
          <w:fldChar w:fldCharType="end"/>
        </w:r>
        <w:r>
          <w:rPr>
            <w:rFonts w:cs="Times New Roman"/>
            <w:color w:val="000000"/>
            <w:szCs w:val="24"/>
            <w:shd w:val="clear" w:color="auto" w:fill="FFFFFF"/>
          </w:rPr>
          <w:t xml:space="preserve"> shows </w:t>
        </w:r>
      </w:ins>
      <w:ins w:id="249" w:author="kunmei" w:date="2014-02-18T00:39:00Z">
        <w:r w:rsidR="001B57DC">
          <w:rPr>
            <w:rFonts w:cs="Times New Roman"/>
            <w:color w:val="000000"/>
            <w:szCs w:val="24"/>
            <w:shd w:val="clear" w:color="auto" w:fill="FFFFFF"/>
          </w:rPr>
          <w:t xml:space="preserve">the </w:t>
        </w:r>
        <w:r w:rsidR="001B57DC" w:rsidRPr="00087EDB">
          <w:rPr>
            <w:rFonts w:cs="Times New Roman"/>
            <w:color w:val="000000"/>
            <w:szCs w:val="24"/>
            <w:shd w:val="clear" w:color="auto" w:fill="FFFFFF"/>
          </w:rPr>
          <w:t xml:space="preserve">cumulative probabilities of pollen concentrations </w:t>
        </w:r>
        <w:r w:rsidR="001B57DC">
          <w:rPr>
            <w:rFonts w:cs="Times New Roman"/>
            <w:color w:val="000000"/>
            <w:szCs w:val="24"/>
            <w:shd w:val="clear" w:color="auto" w:fill="FFFFFF"/>
          </w:rPr>
          <w:t xml:space="preserve">of </w:t>
        </w:r>
      </w:ins>
      <w:ins w:id="250" w:author="kunmei" w:date="2014-02-18T00:40:00Z">
        <w:r w:rsidR="001B57DC">
          <w:rPr>
            <w:rFonts w:cs="Times New Roman"/>
            <w:color w:val="000000"/>
            <w:szCs w:val="24"/>
            <w:shd w:val="clear" w:color="auto" w:fill="FFFFFF"/>
          </w:rPr>
          <w:t>Quercus</w:t>
        </w:r>
      </w:ins>
      <w:ins w:id="251" w:author="kunmei" w:date="2014-02-18T00:39:00Z">
        <w:r w:rsidR="001B57DC">
          <w:rPr>
            <w:rFonts w:cs="Times New Roman"/>
            <w:color w:val="000000"/>
            <w:szCs w:val="24"/>
            <w:shd w:val="clear" w:color="auto" w:fill="FFFFFF"/>
          </w:rPr>
          <w:t xml:space="preserve"> </w:t>
        </w:r>
        <w:r w:rsidR="001B57DC" w:rsidRPr="00087EDB">
          <w:rPr>
            <w:rFonts w:cs="Times New Roman"/>
            <w:color w:val="000000"/>
            <w:szCs w:val="24"/>
            <w:shd w:val="clear" w:color="auto" w:fill="FFFFFF"/>
          </w:rPr>
          <w:t>in the nine different climate regions</w:t>
        </w:r>
        <w:r w:rsidR="001B57DC">
          <w:rPr>
            <w:rFonts w:cs="Times New Roman"/>
            <w:color w:val="000000"/>
            <w:szCs w:val="24"/>
            <w:shd w:val="clear" w:color="auto" w:fill="FFFFFF"/>
          </w:rPr>
          <w:t xml:space="preserve"> of </w:t>
        </w:r>
        <w:r w:rsidR="001B57DC">
          <w:rPr>
            <w:rFonts w:cs="Times New Roman"/>
            <w:kern w:val="0"/>
            <w:szCs w:val="24"/>
          </w:rPr>
          <w:t>in contiguous US</w:t>
        </w:r>
        <w:r w:rsidR="001B57DC">
          <w:rPr>
            <w:rFonts w:cs="Times New Roman"/>
            <w:color w:val="000000"/>
            <w:szCs w:val="24"/>
            <w:shd w:val="clear" w:color="auto" w:fill="FFFFFF"/>
          </w:rPr>
          <w:t xml:space="preserve"> in periods of </w:t>
        </w:r>
        <w:r w:rsidR="001B57DC">
          <w:rPr>
            <w:rFonts w:cs="Times New Roman"/>
            <w:color w:val="000000"/>
            <w:szCs w:val="24"/>
            <w:shd w:val="clear" w:color="auto" w:fill="FFFFFF"/>
          </w:rPr>
          <w:lastRenderedPageBreak/>
          <w:t>1994-2000 and 2001-2010</w:t>
        </w:r>
      </w:ins>
      <w:ins w:id="252" w:author="kunmei" w:date="2014-02-23T18:05:00Z">
        <w:r w:rsidR="004C3566">
          <w:rPr>
            <w:rFonts w:cs="Times New Roman"/>
            <w:color w:val="000000"/>
            <w:szCs w:val="24"/>
            <w:shd w:val="clear" w:color="auto" w:fill="FFFFFF"/>
          </w:rPr>
          <w:t>.</w:t>
        </w:r>
      </w:ins>
      <w:ins w:id="253" w:author="kunmei" w:date="2014-02-18T00:39:00Z">
        <w:r w:rsidR="001B57DC">
          <w:rPr>
            <w:rFonts w:cs="Times New Roman"/>
            <w:color w:val="000000"/>
            <w:szCs w:val="24"/>
            <w:shd w:val="clear" w:color="auto" w:fill="FFFFFF"/>
          </w:rPr>
          <w:t xml:space="preserve"> </w:t>
        </w:r>
      </w:ins>
      <w:ins w:id="254" w:author="kunmei" w:date="2014-02-23T20:42:00Z">
        <w:r w:rsidR="008A048A">
          <w:rPr>
            <w:rFonts w:cs="Times New Roman"/>
            <w:color w:val="000000"/>
            <w:szCs w:val="24"/>
            <w:shd w:val="clear" w:color="auto" w:fill="FFFFFF"/>
          </w:rPr>
          <w:t>In the period 1994-2000, t</w:t>
        </w:r>
      </w:ins>
      <w:ins w:id="255" w:author="kunmei" w:date="2014-02-23T18:05:00Z">
        <w:r w:rsidR="004C3566">
          <w:rPr>
            <w:rFonts w:cs="Times New Roman"/>
            <w:color w:val="000000"/>
            <w:szCs w:val="24"/>
            <w:shd w:val="clear" w:color="auto" w:fill="FFFFFF"/>
          </w:rPr>
          <w:t xml:space="preserve">he </w:t>
        </w:r>
      </w:ins>
      <w:ins w:id="256" w:author="kunmei" w:date="2014-02-23T20:42:00Z">
        <w:r w:rsidR="008A048A">
          <w:rPr>
            <w:rFonts w:cs="Times New Roman"/>
            <w:color w:val="000000"/>
            <w:szCs w:val="24"/>
            <w:shd w:val="clear" w:color="auto" w:fill="FFFFFF"/>
          </w:rPr>
          <w:t>WestNorthCentral</w:t>
        </w:r>
      </w:ins>
      <w:ins w:id="257" w:author="kunmei" w:date="2014-02-23T18:05:00Z">
        <w:r w:rsidR="004C3566">
          <w:rPr>
            <w:rFonts w:cs="Times New Roman"/>
            <w:color w:val="000000"/>
            <w:szCs w:val="24"/>
            <w:shd w:val="clear" w:color="auto" w:fill="FFFFFF"/>
          </w:rPr>
          <w:t xml:space="preserve"> Region has the highest average pollen concentrations, in which the median pollen concentration is </w:t>
        </w:r>
      </w:ins>
      <w:proofErr w:type="gramStart"/>
      <w:ins w:id="258" w:author="kunmei" w:date="2014-02-23T20:43:00Z">
        <w:r w:rsidR="008A048A">
          <w:rPr>
            <w:rFonts w:cs="Times New Roman"/>
            <w:color w:val="000000"/>
            <w:szCs w:val="24"/>
            <w:shd w:val="clear" w:color="auto" w:fill="FFFFFF"/>
          </w:rPr>
          <w:t>45</w:t>
        </w:r>
      </w:ins>
      <w:ins w:id="259" w:author="kunmei" w:date="2014-02-23T18:05:00Z">
        <w:r w:rsidR="004C3566">
          <w:rPr>
            <w:rFonts w:cs="Times New Roman"/>
            <w:color w:val="000000"/>
            <w:szCs w:val="24"/>
            <w:shd w:val="clear" w:color="auto" w:fill="FFFFFF"/>
          </w:rPr>
          <w:t xml:space="preserve"> </w:t>
        </w:r>
      </w:ins>
      <w:ins w:id="260" w:author="kunmei" w:date="2014-02-23T23:10:00Z">
        <w:r w:rsidR="00BE30B3">
          <w:rPr>
            <w:rFonts w:cs="Times New Roman"/>
            <w:color w:val="000000"/>
            <w:szCs w:val="24"/>
            <w:shd w:val="clear" w:color="auto" w:fill="FFFFFF"/>
          </w:rPr>
          <w:t>pollen grains/m</w:t>
        </w:r>
        <w:r w:rsidR="00BE30B3" w:rsidRPr="00BE30B3">
          <w:rPr>
            <w:rFonts w:cs="Times New Roman"/>
            <w:color w:val="000000"/>
            <w:szCs w:val="24"/>
            <w:shd w:val="clear" w:color="auto" w:fill="FFFFFF"/>
            <w:vertAlign w:val="superscript"/>
            <w:rPrChange w:id="261" w:author="kunmei" w:date="2014-02-23T23:12:00Z">
              <w:rPr>
                <w:rFonts w:cs="Times New Roman"/>
                <w:color w:val="000000"/>
                <w:szCs w:val="24"/>
                <w:shd w:val="clear" w:color="auto" w:fill="FFFFFF"/>
              </w:rPr>
            </w:rPrChange>
          </w:rPr>
          <w:t>3</w:t>
        </w:r>
      </w:ins>
      <w:proofErr w:type="gramEnd"/>
      <w:ins w:id="262" w:author="kunmei" w:date="2014-02-23T18:05:00Z">
        <w:r w:rsidR="004C3566">
          <w:rPr>
            <w:rFonts w:cs="Times New Roman"/>
            <w:color w:val="000000"/>
            <w:szCs w:val="24"/>
            <w:shd w:val="clear" w:color="auto" w:fill="FFFFFF"/>
          </w:rPr>
          <w:t xml:space="preserve">. The </w:t>
        </w:r>
      </w:ins>
      <w:ins w:id="263" w:author="kunmei" w:date="2014-02-23T20:43:00Z">
        <w:r w:rsidR="008A048A">
          <w:rPr>
            <w:rFonts w:cs="Times New Roman"/>
            <w:color w:val="000000"/>
            <w:szCs w:val="24"/>
            <w:shd w:val="clear" w:color="auto" w:fill="FFFFFF"/>
          </w:rPr>
          <w:t>Northwest</w:t>
        </w:r>
      </w:ins>
      <w:ins w:id="264" w:author="kunmei" w:date="2014-02-23T18:05:00Z">
        <w:r w:rsidR="004C3566">
          <w:rPr>
            <w:rFonts w:cs="Times New Roman"/>
            <w:color w:val="000000"/>
            <w:szCs w:val="24"/>
            <w:shd w:val="clear" w:color="auto" w:fill="FFFFFF"/>
          </w:rPr>
          <w:t xml:space="preserve"> Region has the lowest average pollen concentrations, in which the median pollen concentration is </w:t>
        </w:r>
      </w:ins>
      <w:proofErr w:type="gramStart"/>
      <w:ins w:id="265" w:author="kunmei" w:date="2014-02-23T20:43:00Z">
        <w:r w:rsidR="008A048A">
          <w:rPr>
            <w:rFonts w:cs="Times New Roman"/>
            <w:color w:val="000000"/>
            <w:szCs w:val="24"/>
            <w:shd w:val="clear" w:color="auto" w:fill="FFFFFF"/>
          </w:rPr>
          <w:t>8</w:t>
        </w:r>
      </w:ins>
      <w:ins w:id="266" w:author="kunmei" w:date="2014-02-23T18:05:00Z">
        <w:r w:rsidR="004C3566">
          <w:rPr>
            <w:rFonts w:cs="Times New Roman"/>
            <w:color w:val="000000"/>
            <w:szCs w:val="24"/>
            <w:shd w:val="clear" w:color="auto" w:fill="FFFFFF"/>
          </w:rPr>
          <w:t xml:space="preserve"> </w:t>
        </w:r>
      </w:ins>
      <w:ins w:id="267" w:author="kunmei" w:date="2014-02-23T23:10:00Z">
        <w:r w:rsidR="00BE30B3">
          <w:rPr>
            <w:rFonts w:cs="Times New Roman"/>
            <w:color w:val="000000"/>
            <w:szCs w:val="24"/>
            <w:shd w:val="clear" w:color="auto" w:fill="FFFFFF"/>
          </w:rPr>
          <w:t>pollen grains/m</w:t>
        </w:r>
        <w:r w:rsidR="00BE30B3" w:rsidRPr="00BE30B3">
          <w:rPr>
            <w:rFonts w:cs="Times New Roman"/>
            <w:color w:val="000000"/>
            <w:szCs w:val="24"/>
            <w:shd w:val="clear" w:color="auto" w:fill="FFFFFF"/>
            <w:vertAlign w:val="superscript"/>
            <w:rPrChange w:id="268" w:author="kunmei" w:date="2014-02-23T23:12:00Z">
              <w:rPr>
                <w:rFonts w:cs="Times New Roman"/>
                <w:color w:val="000000"/>
                <w:szCs w:val="24"/>
                <w:shd w:val="clear" w:color="auto" w:fill="FFFFFF"/>
              </w:rPr>
            </w:rPrChange>
          </w:rPr>
          <w:t>3</w:t>
        </w:r>
      </w:ins>
      <w:proofErr w:type="gramEnd"/>
      <w:ins w:id="269" w:author="kunmei" w:date="2014-02-23T18:05:00Z">
        <w:r w:rsidR="004C3566">
          <w:rPr>
            <w:rFonts w:cs="Times New Roman"/>
            <w:color w:val="000000"/>
            <w:szCs w:val="24"/>
            <w:shd w:val="clear" w:color="auto" w:fill="FFFFFF"/>
          </w:rPr>
          <w:t>. In the period 2003-2010, the highest pollen concentrations are found in South Region,</w:t>
        </w:r>
        <w:r w:rsidR="004C3566" w:rsidRPr="00CD6252">
          <w:rPr>
            <w:rFonts w:cs="Times New Roman"/>
            <w:color w:val="000000"/>
            <w:szCs w:val="24"/>
            <w:shd w:val="clear" w:color="auto" w:fill="FFFFFF"/>
          </w:rPr>
          <w:t xml:space="preserve"> </w:t>
        </w:r>
        <w:r w:rsidR="004C3566">
          <w:rPr>
            <w:rFonts w:cs="Times New Roman"/>
            <w:color w:val="000000"/>
            <w:szCs w:val="24"/>
            <w:shd w:val="clear" w:color="auto" w:fill="FFFFFF"/>
          </w:rPr>
          <w:t xml:space="preserve">in which the median pollen concentration is </w:t>
        </w:r>
      </w:ins>
      <w:proofErr w:type="gramStart"/>
      <w:ins w:id="270" w:author="kunmei" w:date="2014-02-23T20:43:00Z">
        <w:r w:rsidR="008A048A">
          <w:rPr>
            <w:rFonts w:cs="Times New Roman"/>
            <w:color w:val="000000"/>
            <w:szCs w:val="24"/>
            <w:shd w:val="clear" w:color="auto" w:fill="FFFFFF"/>
          </w:rPr>
          <w:t>89</w:t>
        </w:r>
      </w:ins>
      <w:ins w:id="271" w:author="kunmei" w:date="2014-02-23T18:05:00Z">
        <w:r w:rsidR="004C3566">
          <w:rPr>
            <w:rFonts w:cs="Times New Roman"/>
            <w:color w:val="000000"/>
            <w:szCs w:val="24"/>
            <w:shd w:val="clear" w:color="auto" w:fill="FFFFFF"/>
          </w:rPr>
          <w:t xml:space="preserve"> </w:t>
        </w:r>
      </w:ins>
      <w:ins w:id="272" w:author="kunmei" w:date="2014-02-23T23:10:00Z">
        <w:r w:rsidR="00BE30B3">
          <w:rPr>
            <w:rFonts w:cs="Times New Roman"/>
            <w:color w:val="000000"/>
            <w:szCs w:val="24"/>
            <w:shd w:val="clear" w:color="auto" w:fill="FFFFFF"/>
          </w:rPr>
          <w:t>pollen grains/m</w:t>
        </w:r>
        <w:r w:rsidR="00BE30B3" w:rsidRPr="00BE30B3">
          <w:rPr>
            <w:rFonts w:cs="Times New Roman"/>
            <w:color w:val="000000"/>
            <w:szCs w:val="24"/>
            <w:shd w:val="clear" w:color="auto" w:fill="FFFFFF"/>
            <w:vertAlign w:val="superscript"/>
            <w:rPrChange w:id="273" w:author="kunmei" w:date="2014-02-23T23:12:00Z">
              <w:rPr>
                <w:rFonts w:cs="Times New Roman"/>
                <w:color w:val="000000"/>
                <w:szCs w:val="24"/>
                <w:shd w:val="clear" w:color="auto" w:fill="FFFFFF"/>
              </w:rPr>
            </w:rPrChange>
          </w:rPr>
          <w:t>3</w:t>
        </w:r>
      </w:ins>
      <w:ins w:id="274" w:author="kunmei" w:date="2014-02-23T18:05:00Z">
        <w:r w:rsidR="004C3566">
          <w:rPr>
            <w:rFonts w:cs="Times New Roman"/>
            <w:color w:val="000000"/>
            <w:szCs w:val="24"/>
            <w:shd w:val="clear" w:color="auto" w:fill="FFFFFF"/>
          </w:rPr>
          <w:t>,</w:t>
        </w:r>
        <w:proofErr w:type="gramEnd"/>
        <w:r w:rsidR="004C3566" w:rsidRPr="00FC08A3">
          <w:rPr>
            <w:rFonts w:cs="Times New Roman"/>
            <w:color w:val="000000"/>
            <w:szCs w:val="24"/>
            <w:shd w:val="clear" w:color="auto" w:fill="FFFFFF"/>
          </w:rPr>
          <w:t xml:space="preserve"> </w:t>
        </w:r>
        <w:r w:rsidR="004C3566">
          <w:rPr>
            <w:rFonts w:cs="Times New Roman"/>
            <w:color w:val="000000"/>
            <w:szCs w:val="24"/>
            <w:shd w:val="clear" w:color="auto" w:fill="FFFFFF"/>
          </w:rPr>
          <w:t xml:space="preserve">the lowest average pollen concentrations are found in Southwest Region and Northwest Region, in which the median pollen concentration is </w:t>
        </w:r>
      </w:ins>
      <w:ins w:id="275" w:author="kunmei" w:date="2014-02-23T20:44:00Z">
        <w:r w:rsidR="008A048A">
          <w:rPr>
            <w:rFonts w:cs="Times New Roman"/>
            <w:color w:val="000000"/>
            <w:szCs w:val="24"/>
            <w:shd w:val="clear" w:color="auto" w:fill="FFFFFF"/>
          </w:rPr>
          <w:t>5</w:t>
        </w:r>
      </w:ins>
      <w:ins w:id="276" w:author="kunmei" w:date="2014-02-23T18:05:00Z">
        <w:r w:rsidR="004C3566">
          <w:rPr>
            <w:rFonts w:cs="Times New Roman"/>
            <w:color w:val="000000"/>
            <w:szCs w:val="24"/>
            <w:shd w:val="clear" w:color="auto" w:fill="FFFFFF"/>
          </w:rPr>
          <w:t xml:space="preserve"> </w:t>
        </w:r>
      </w:ins>
      <w:ins w:id="277" w:author="kunmei" w:date="2014-02-23T23:10:00Z">
        <w:r w:rsidR="00BE30B3">
          <w:rPr>
            <w:rFonts w:cs="Times New Roman"/>
            <w:color w:val="000000"/>
            <w:szCs w:val="24"/>
            <w:shd w:val="clear" w:color="auto" w:fill="FFFFFF"/>
          </w:rPr>
          <w:t>pollen grains/m</w:t>
        </w:r>
        <w:r w:rsidR="00BE30B3" w:rsidRPr="00BE30B3">
          <w:rPr>
            <w:rFonts w:cs="Times New Roman"/>
            <w:color w:val="000000"/>
            <w:szCs w:val="24"/>
            <w:shd w:val="clear" w:color="auto" w:fill="FFFFFF"/>
            <w:vertAlign w:val="superscript"/>
            <w:rPrChange w:id="278" w:author="kunmei" w:date="2014-02-23T23:12:00Z">
              <w:rPr>
                <w:rFonts w:cs="Times New Roman"/>
                <w:color w:val="000000"/>
                <w:szCs w:val="24"/>
                <w:shd w:val="clear" w:color="auto" w:fill="FFFFFF"/>
              </w:rPr>
            </w:rPrChange>
          </w:rPr>
          <w:t>3</w:t>
        </w:r>
      </w:ins>
      <w:ins w:id="279" w:author="kunmei" w:date="2014-02-23T18:05:00Z">
        <w:r w:rsidR="004C3566">
          <w:rPr>
            <w:rFonts w:cs="Times New Roman"/>
            <w:color w:val="000000"/>
            <w:szCs w:val="24"/>
            <w:shd w:val="clear" w:color="auto" w:fill="FFFFFF"/>
          </w:rPr>
          <w:t>.</w:t>
        </w:r>
      </w:ins>
    </w:p>
    <w:p w:rsidR="00222E77" w:rsidRDefault="007D6C2F">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t>In the Northeast, Central and East</w:t>
      </w:r>
      <w:r w:rsidR="00EF1A81">
        <w:rPr>
          <w:rFonts w:cs="Times New Roman"/>
          <w:color w:val="000000"/>
          <w:szCs w:val="24"/>
          <w:shd w:val="clear" w:color="auto" w:fill="FFFFFF"/>
        </w:rPr>
        <w:t xml:space="preserve"> North Central climate regions</w:t>
      </w:r>
      <w:r>
        <w:rPr>
          <w:rFonts w:cs="Times New Roman"/>
          <w:color w:val="000000"/>
          <w:szCs w:val="24"/>
          <w:shd w:val="clear" w:color="auto" w:fill="FFFFFF"/>
        </w:rPr>
        <w:t xml:space="preserve">, the mean concentrations of Betula and Quercus are </w:t>
      </w:r>
      <w:r w:rsidR="00EF1A81">
        <w:rPr>
          <w:rFonts w:cs="Times New Roman"/>
          <w:color w:val="000000"/>
          <w:szCs w:val="24"/>
          <w:shd w:val="clear" w:color="auto" w:fill="FFFFFF"/>
        </w:rPr>
        <w:t>higher than those in other climate regions</w:t>
      </w:r>
      <w:r>
        <w:rPr>
          <w:rFonts w:cs="Times New Roman"/>
          <w:color w:val="000000"/>
          <w:szCs w:val="24"/>
          <w:shd w:val="clear" w:color="auto" w:fill="FFFFFF"/>
        </w:rPr>
        <w:t>. In the West, South and Southwest</w:t>
      </w:r>
      <w:r w:rsidR="00EF1A81">
        <w:rPr>
          <w:rFonts w:cs="Times New Roman"/>
          <w:color w:val="000000"/>
          <w:szCs w:val="24"/>
          <w:shd w:val="clear" w:color="auto" w:fill="FFFFFF"/>
        </w:rPr>
        <w:t xml:space="preserve"> climate regions</w:t>
      </w:r>
      <w:r>
        <w:rPr>
          <w:rFonts w:cs="Times New Roman"/>
          <w:color w:val="000000"/>
          <w:szCs w:val="24"/>
          <w:shd w:val="clear" w:color="auto" w:fill="FFFFFF"/>
        </w:rPr>
        <w:t xml:space="preserve">, Ambrosia and Artemisia show the </w:t>
      </w:r>
      <w:r w:rsidR="000E224C">
        <w:rPr>
          <w:rFonts w:cs="Times New Roman"/>
          <w:color w:val="000000"/>
          <w:szCs w:val="24"/>
          <w:shd w:val="clear" w:color="auto" w:fill="FFFFFF"/>
        </w:rPr>
        <w:t>higher (?)</w:t>
      </w:r>
      <w:proofErr w:type="gramStart"/>
      <w:r w:rsidR="00EF1A81">
        <w:rPr>
          <w:rFonts w:cs="Times New Roman"/>
          <w:color w:val="000000"/>
          <w:szCs w:val="24"/>
          <w:shd w:val="clear" w:color="auto" w:fill="FFFFFF"/>
        </w:rPr>
        <w:t>concentrations</w:t>
      </w:r>
      <w:proofErr w:type="gramEnd"/>
      <w:r>
        <w:rPr>
          <w:rFonts w:cs="Times New Roman"/>
          <w:color w:val="000000"/>
          <w:szCs w:val="24"/>
          <w:shd w:val="clear" w:color="auto" w:fill="FFFFFF"/>
        </w:rPr>
        <w:t xml:space="preserve">. </w:t>
      </w:r>
    </w:p>
    <w:p w:rsidR="00183344" w:rsidRPr="00087EDB" w:rsidRDefault="000228B5" w:rsidP="00DA001E">
      <w:pPr>
        <w:pStyle w:val="a7"/>
        <w:spacing w:before="96" w:after="120"/>
        <w:ind w:firstLine="720"/>
        <w:rPr>
          <w:rFonts w:cs="Times New Roman"/>
          <w:szCs w:val="24"/>
        </w:rPr>
      </w:pPr>
      <w:r>
        <w:rPr>
          <w:rFonts w:cs="Times New Roman"/>
          <w:color w:val="000000"/>
          <w:szCs w:val="24"/>
          <w:shd w:val="clear" w:color="auto" w:fill="FFFFFF"/>
        </w:rPr>
        <w:t>S</w:t>
      </w:r>
      <w:r w:rsidR="007D6C2F">
        <w:rPr>
          <w:rFonts w:cs="Times New Roman"/>
          <w:color w:val="000000"/>
          <w:szCs w:val="24"/>
          <w:shd w:val="clear" w:color="auto" w:fill="FFFFFF"/>
        </w:rPr>
        <w:t xml:space="preserve">urface loading was calculated based on </w:t>
      </w:r>
      <w:r w:rsidR="004336E0">
        <w:rPr>
          <w:rFonts w:cs="Times New Roman"/>
          <w:color w:val="000000"/>
          <w:szCs w:val="24"/>
          <w:shd w:val="clear" w:color="auto" w:fill="FFFFFF"/>
        </w:rPr>
        <w:t xml:space="preserve">a </w:t>
      </w:r>
      <w:r w:rsidR="00BC14FE">
        <w:rPr>
          <w:rFonts w:cs="Times New Roman"/>
          <w:color w:val="000000"/>
          <w:szCs w:val="24"/>
          <w:shd w:val="clear" w:color="auto" w:fill="FFFFFF"/>
        </w:rPr>
        <w:t>small particle transport model</w:t>
      </w:r>
      <w:r w:rsidR="00317BDE">
        <w:rPr>
          <w:rFonts w:cs="Times New Roman"/>
          <w:color w:val="000000"/>
          <w:szCs w:val="24"/>
          <w:shd w:val="clear" w:color="auto" w:fill="FFFFFF"/>
        </w:rPr>
        <w:t xml:space="preserve">, </w:t>
      </w:r>
      <w:r w:rsidR="007D6C2F">
        <w:rPr>
          <w:rFonts w:cs="Times New Roman"/>
          <w:color w:val="000000"/>
          <w:szCs w:val="24"/>
          <w:shd w:val="clear" w:color="auto" w:fill="FFFFFF"/>
        </w:rPr>
        <w:t>dry deposition model</w:t>
      </w:r>
      <w:r w:rsidR="00317BDE">
        <w:rPr>
          <w:rFonts w:cs="Times New Roman"/>
          <w:color w:val="000000"/>
          <w:szCs w:val="24"/>
          <w:shd w:val="clear" w:color="auto" w:fill="FFFFFF"/>
        </w:rPr>
        <w:t>,</w:t>
      </w:r>
      <w:r w:rsidR="007D6C2F">
        <w:rPr>
          <w:rFonts w:cs="Times New Roman"/>
          <w:color w:val="000000"/>
          <w:szCs w:val="24"/>
          <w:shd w:val="clear" w:color="auto" w:fill="FFFFFF"/>
        </w:rPr>
        <w:t xml:space="preserve"> and Einstein-stokes equation. </w:t>
      </w:r>
      <w:r w:rsidR="005604F5">
        <w:rPr>
          <w:rFonts w:cs="Times New Roman"/>
          <w:color w:val="000000"/>
          <w:szCs w:val="24"/>
          <w:shd w:val="clear" w:color="auto" w:fill="FFFFFF"/>
        </w:rPr>
        <w:t xml:space="preserve">Time spent indoors and outdoors by individuals in the population would affect the human exposure scenario significantly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&lt;EndNote&gt;&lt;Cite&gt;&lt;Author&gt;Fogh&lt;/Author&gt;&lt;Year&gt;2000&lt;/Year&gt;&lt;RecNum&gt;18&lt;/RecNum&gt;&lt;DisplayText&gt;(Fogh &amp;amp; Andersson, 2000)&lt;/DisplayText&gt;&lt;record&gt;&lt;rec-number&gt;18&lt;/rec-number&gt;&lt;foreign-keys&gt;&lt;key app="EN" db-id="tdz2dxda7d9zpsere5vps09wvftsz5xrwvx9" timestamp="1387474795"&gt;18&lt;/key&gt;&lt;/foreign-keys&gt;&lt;ref-type name="Journal Article"&gt;17&lt;/ref-type&gt;&lt;contributors&gt;&lt;authors&gt;&lt;author&gt;Fogh, Christian Lange&lt;/author&gt;&lt;author&gt;Andersson, Kasper Grann&lt;/author&gt;&lt;/authors&gt;&lt;/contributors&gt;&lt;titles&gt;&lt;title&gt;Modelling of skin exposure from distributed sources&lt;/title&gt;&lt;secondary-title&gt;Annals of Occupational Hygiene&lt;/secondary-title&gt;&lt;/titles&gt;&lt;periodical&gt;&lt;full-title&gt;Annals of Occupational Hygiene&lt;/full-title&gt;&lt;/periodical&gt;&lt;pages&gt;529-532&lt;/pages&gt;&lt;volume&gt;44&lt;/volume&gt;&lt;number&gt;7&lt;/number&gt;&lt;dates&gt;&lt;year&gt;2000&lt;/year&gt;&lt;/dates&gt;&lt;isbn&gt;0003-4878&lt;/isbn&gt;&lt;urls&gt;&lt;/urls&gt;&lt;/record&gt;&lt;/Cite&gt;&lt;/EndNote&gt;</w:instrText>
      </w:r>
      <w:r w:rsidR="00222E77">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hyperlink w:anchor="_ENREF_12" w:tooltip="Fogh, 2000 #18" w:history="1">
        <w:r w:rsidR="00637C89">
          <w:rPr>
            <w:rFonts w:cs="Times New Roman"/>
            <w:noProof/>
            <w:color w:val="000000"/>
            <w:szCs w:val="24"/>
            <w:shd w:val="clear" w:color="auto" w:fill="FFFFFF"/>
          </w:rPr>
          <w:t>Fogh &amp; Andersson, 2000</w:t>
        </w:r>
      </w:hyperlink>
      <w:r w:rsidR="00D776B6">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5604F5" w:rsidRPr="00BC14FE">
        <w:rPr>
          <w:rFonts w:cs="Times New Roman"/>
          <w:color w:val="000000"/>
          <w:szCs w:val="24"/>
          <w:shd w:val="clear" w:color="auto" w:fill="FFFFFF"/>
        </w:rPr>
        <w:t>.</w:t>
      </w:r>
      <w:r w:rsidR="005604F5">
        <w:rPr>
          <w:rFonts w:cs="Times New Roman"/>
          <w:color w:val="000000"/>
          <w:szCs w:val="24"/>
          <w:shd w:val="clear" w:color="auto" w:fill="FFFFFF"/>
        </w:rPr>
        <w:t xml:space="preserve"> The </w:t>
      </w:r>
      <w:r w:rsidR="00974106">
        <w:rPr>
          <w:color w:val="000000"/>
          <w:shd w:val="clear" w:color="auto" w:fill="FFFFFF"/>
        </w:rPr>
        <w:t xml:space="preserve">indoor </w:t>
      </w:r>
      <w:r w:rsidR="00974106" w:rsidRPr="00195966">
        <w:rPr>
          <w:color w:val="000000"/>
          <w:shd w:val="clear" w:color="auto" w:fill="FFFFFF"/>
        </w:rPr>
        <w:t>ventilation</w:t>
      </w:r>
      <w:r w:rsidR="00974106">
        <w:rPr>
          <w:color w:val="000000"/>
          <w:shd w:val="clear" w:color="auto" w:fill="FFFFFF"/>
        </w:rPr>
        <w:t xml:space="preserve"> rate</w:t>
      </w:r>
      <w:r w:rsidR="005604F5">
        <w:rPr>
          <w:rFonts w:cs="Times New Roman"/>
          <w:color w:val="000000"/>
          <w:szCs w:val="24"/>
          <w:shd w:val="clear" w:color="auto" w:fill="FFFFFF"/>
        </w:rPr>
        <w:t xml:space="preserve"> (</w:t>
      </w:r>
      <w:r w:rsidR="00E9111B" w:rsidRPr="00E9111B">
        <w:rPr>
          <w:rFonts w:cs="Times New Roman"/>
          <w:color w:val="000000"/>
          <w:position w:val="-6"/>
          <w:szCs w:val="24"/>
          <w:shd w:val="clear" w:color="auto" w:fill="FFFFFF"/>
        </w:rPr>
        <w:object w:dxaOrig="279" w:dyaOrig="279">
          <v:shape id="_x0000_i1080" type="#_x0000_t75" style="width:14.4pt;height:14.4pt" o:ole="">
            <v:imagedata r:id="rId119" o:title=""/>
          </v:shape>
          <o:OLEObject Type="Embed" ProgID="Equation.DSMT4" ShapeID="_x0000_i1080" DrawAspect="Content" ObjectID="_1456178969" r:id="rId120"/>
        </w:object>
      </w:r>
      <w:r w:rsidR="00E9111B">
        <w:rPr>
          <w:rFonts w:cs="Times New Roman"/>
          <w:color w:val="000000"/>
          <w:szCs w:val="24"/>
          <w:shd w:val="clear" w:color="auto" w:fill="FFFFFF"/>
        </w:rPr>
        <w:t xml:space="preserve"> </w:t>
      </w:r>
      <w:r w:rsidR="005604F5">
        <w:rPr>
          <w:rFonts w:cs="Times New Roman"/>
          <w:color w:val="000000"/>
          <w:szCs w:val="24"/>
          <w:shd w:val="clear" w:color="auto" w:fill="FFFFFF"/>
        </w:rPr>
        <w:t>) is the key parameter to describe the air exchange rate of the indoor scenario. High value of</w:t>
      </w:r>
      <w:r w:rsidR="00E9111B" w:rsidRPr="00E9111B">
        <w:rPr>
          <w:bCs/>
          <w:i/>
          <w:iCs/>
          <w:color w:val="000000"/>
          <w:position w:val="-6"/>
          <w:sz w:val="22"/>
        </w:rPr>
        <w:object w:dxaOrig="279" w:dyaOrig="279">
          <v:shape id="_x0000_i1081" type="#_x0000_t75" style="width:14.4pt;height:14.4pt" o:ole="">
            <v:imagedata r:id="rId121" o:title=""/>
          </v:shape>
          <o:OLEObject Type="Embed" ProgID="Equation.DSMT4" ShapeID="_x0000_i1081" DrawAspect="Content" ObjectID="_1456178970" r:id="rId122"/>
        </w:object>
      </w:r>
      <w:r w:rsidR="00E9111B">
        <w:rPr>
          <w:bCs/>
          <w:i/>
          <w:iCs/>
          <w:color w:val="000000"/>
          <w:sz w:val="22"/>
        </w:rPr>
        <w:t xml:space="preserve"> </w:t>
      </w:r>
      <w:r w:rsidR="005604F5">
        <w:rPr>
          <w:rFonts w:cs="Times New Roman"/>
          <w:color w:val="000000"/>
          <w:szCs w:val="24"/>
          <w:shd w:val="clear" w:color="auto" w:fill="FFFFFF"/>
        </w:rPr>
        <w:t xml:space="preserve">means more convection of the indoor and outdoor air, thus the concentration of pollen indoors would be closer to the concentration outdoors. </w:t>
      </w:r>
      <w:r w:rsidR="00183344">
        <w:rPr>
          <w:rFonts w:cs="Times New Roman"/>
          <w:color w:val="000000"/>
          <w:szCs w:val="24"/>
          <w:shd w:val="clear" w:color="auto" w:fill="FFFFFF"/>
        </w:rPr>
        <w:t xml:space="preserve">Exposure data for 5 different species in the </w:t>
      </w:r>
      <w:r w:rsidR="00782D08">
        <w:rPr>
          <w:rFonts w:cs="Times New Roman"/>
          <w:color w:val="000000"/>
          <w:szCs w:val="24"/>
          <w:shd w:val="clear" w:color="auto" w:fill="FFFFFF"/>
        </w:rPr>
        <w:t xml:space="preserve">Northeast </w:t>
      </w:r>
      <w:r w:rsidR="00183344">
        <w:rPr>
          <w:rFonts w:cs="Times New Roman"/>
          <w:color w:val="000000"/>
          <w:szCs w:val="24"/>
          <w:shd w:val="clear" w:color="auto" w:fill="FFFFFF"/>
        </w:rPr>
        <w:t>Climate Region</w:t>
      </w:r>
      <w:r w:rsidR="00782D08">
        <w:rPr>
          <w:rFonts w:cs="Times New Roman"/>
          <w:color w:val="000000"/>
          <w:szCs w:val="24"/>
          <w:shd w:val="clear" w:color="auto" w:fill="FFFFFF"/>
        </w:rPr>
        <w:t xml:space="preserve"> of 1994-2000</w:t>
      </w:r>
      <w:r w:rsidR="00183344">
        <w:rPr>
          <w:rFonts w:cs="Times New Roman"/>
          <w:color w:val="000000"/>
          <w:szCs w:val="24"/>
          <w:shd w:val="clear" w:color="auto" w:fill="FFFFFF"/>
        </w:rPr>
        <w:t xml:space="preserve"> were used to study exposures through 3 different routes (</w:t>
      </w:r>
      <w:r w:rsidR="00222E77">
        <w:fldChar w:fldCharType="begin"/>
      </w:r>
      <w:r w:rsidR="00960E08">
        <w:instrText xml:space="preserve"> REF _Ref378852189 \h </w:instrText>
      </w:r>
      <w:r w:rsidR="00222E77">
        <w:fldChar w:fldCharType="separate"/>
      </w:r>
      <w:r w:rsidR="0008141F" w:rsidRPr="001A2206">
        <w:rPr>
          <w:rFonts w:eastAsiaTheme="majorEastAsia" w:cs="Times New Roman"/>
          <w:bCs/>
          <w:color w:val="000000"/>
          <w:szCs w:val="24"/>
        </w:rPr>
        <w:t xml:space="preserve">Table </w:t>
      </w:r>
      <w:r w:rsidR="0008141F">
        <w:rPr>
          <w:rFonts w:eastAsiaTheme="majorEastAsia" w:cs="Times New Roman"/>
          <w:bCs/>
          <w:noProof/>
          <w:color w:val="000000"/>
          <w:szCs w:val="24"/>
        </w:rPr>
        <w:t>3</w:t>
      </w:r>
      <w:r w:rsidR="00222E77">
        <w:fldChar w:fldCharType="end"/>
      </w:r>
      <w:r w:rsidR="00183344">
        <w:rPr>
          <w:rFonts w:cs="Times New Roman"/>
          <w:color w:val="000000"/>
          <w:szCs w:val="24"/>
          <w:shd w:val="clear" w:color="auto" w:fill="FFFFFF"/>
        </w:rPr>
        <w:t xml:space="preserve">). Inhalation was found to be the dominant route compared with ingestion and dermal contact. </w:t>
      </w:r>
      <w:r w:rsidR="00183344" w:rsidRPr="00CE4331">
        <w:rPr>
          <w:rFonts w:cs="Times New Roman"/>
          <w:color w:val="000000"/>
          <w:szCs w:val="24"/>
          <w:shd w:val="clear" w:color="auto" w:fill="FFFFFF"/>
        </w:rPr>
        <w:t xml:space="preserve">The exposure from inhalation is about 140 times </w:t>
      </w:r>
      <w:r w:rsidR="00183344" w:rsidRPr="00087EDB">
        <w:rPr>
          <w:rFonts w:cs="Times New Roman"/>
          <w:color w:val="000000"/>
          <w:szCs w:val="24"/>
          <w:shd w:val="clear" w:color="auto" w:fill="FFFFFF"/>
        </w:rPr>
        <w:t>higher</w:t>
      </w:r>
      <w:r w:rsidR="00183344" w:rsidRPr="00CE4331">
        <w:rPr>
          <w:rFonts w:cs="Times New Roman"/>
          <w:color w:val="000000"/>
          <w:szCs w:val="24"/>
          <w:shd w:val="clear" w:color="auto" w:fill="FFFFFF"/>
        </w:rPr>
        <w:t xml:space="preserve"> than the other two routes which are based on skin contact</w:t>
      </w:r>
      <w:r w:rsidR="00183344" w:rsidRPr="00087EDB">
        <w:rPr>
          <w:rFonts w:cs="Times New Roman"/>
          <w:color w:val="000000"/>
          <w:szCs w:val="24"/>
          <w:shd w:val="clear" w:color="auto" w:fill="FFFFFF"/>
        </w:rPr>
        <w:t xml:space="preserve"> </w:t>
      </w:r>
      <w:r w:rsidR="00183344" w:rsidRPr="00CE4331">
        <w:rPr>
          <w:rFonts w:cs="Times New Roman"/>
          <w:color w:val="000000"/>
          <w:szCs w:val="24"/>
          <w:shd w:val="clear" w:color="auto" w:fill="FFFFFF"/>
        </w:rPr>
        <w:t>(</w:t>
      </w:r>
      <w:r w:rsidR="00222E77">
        <w:fldChar w:fldCharType="begin"/>
      </w:r>
      <w:r w:rsidR="00AA6330">
        <w:instrText xml:space="preserve"> REF _Ref378852189 \h </w:instrText>
      </w:r>
      <w:r w:rsidR="00222E77">
        <w:fldChar w:fldCharType="separate"/>
      </w:r>
      <w:r w:rsidR="0008141F" w:rsidRPr="001A2206">
        <w:rPr>
          <w:rFonts w:eastAsiaTheme="majorEastAsia" w:cs="Times New Roman"/>
          <w:bCs/>
          <w:color w:val="000000"/>
          <w:szCs w:val="24"/>
        </w:rPr>
        <w:t xml:space="preserve">Table </w:t>
      </w:r>
      <w:r w:rsidR="0008141F">
        <w:rPr>
          <w:rFonts w:eastAsiaTheme="majorEastAsia" w:cs="Times New Roman"/>
          <w:bCs/>
          <w:noProof/>
          <w:color w:val="000000"/>
          <w:szCs w:val="24"/>
        </w:rPr>
        <w:t>3</w:t>
      </w:r>
      <w:r w:rsidR="00222E77">
        <w:fldChar w:fldCharType="end"/>
      </w:r>
      <w:r w:rsidR="00183344" w:rsidRPr="00CE4331">
        <w:rPr>
          <w:rFonts w:cs="Times New Roman"/>
          <w:color w:val="000000"/>
          <w:szCs w:val="24"/>
          <w:shd w:val="clear" w:color="auto" w:fill="FFFFFF"/>
        </w:rPr>
        <w:t>).</w:t>
      </w:r>
    </w:p>
    <w:p w:rsidR="00222E77" w:rsidRDefault="005604F5">
      <w:pPr>
        <w:spacing w:beforeLines="96" w:before="230" w:afterLines="120" w:after="288"/>
        <w:ind w:firstLine="720"/>
        <w:rPr>
          <w:rFonts w:cs="Times New Roman"/>
          <w:color w:val="000000"/>
          <w:szCs w:val="24"/>
          <w:shd w:val="clear" w:color="auto" w:fill="FFFFFF"/>
        </w:rPr>
      </w:pPr>
      <w:r>
        <w:rPr>
          <w:rFonts w:cs="Times New Roman"/>
          <w:color w:val="000000"/>
          <w:szCs w:val="24"/>
          <w:shd w:val="clear" w:color="auto" w:fill="FFFFFF"/>
        </w:rPr>
        <w:lastRenderedPageBreak/>
        <w:t xml:space="preserve">The outdoor </w:t>
      </w:r>
      <w:r w:rsidR="008D420F">
        <w:rPr>
          <w:rFonts w:cs="Times New Roman"/>
          <w:color w:val="000000"/>
          <w:szCs w:val="24"/>
          <w:shd w:val="clear" w:color="auto" w:fill="FFFFFF"/>
        </w:rPr>
        <w:t>concentration</w:t>
      </w:r>
      <w:r w:rsidR="00EA20A3">
        <w:rPr>
          <w:rFonts w:cs="Times New Roman"/>
          <w:color w:val="000000"/>
          <w:szCs w:val="24"/>
          <w:shd w:val="clear" w:color="auto" w:fill="FFFFFF"/>
        </w:rPr>
        <w:t xml:space="preserve"> </w:t>
      </w:r>
      <w:r w:rsidR="008D420F">
        <w:rPr>
          <w:rFonts w:cs="Times New Roman"/>
          <w:color w:val="000000"/>
          <w:szCs w:val="24"/>
          <w:shd w:val="clear" w:color="auto" w:fill="FFFFFF"/>
        </w:rPr>
        <w:t>of airborne</w:t>
      </w:r>
      <w:r w:rsidR="00EA20A3">
        <w:rPr>
          <w:rFonts w:cs="Times New Roman"/>
          <w:color w:val="000000"/>
          <w:szCs w:val="24"/>
          <w:shd w:val="clear" w:color="auto" w:fill="FFFFFF"/>
        </w:rPr>
        <w:t xml:space="preserve"> </w:t>
      </w:r>
      <w:r>
        <w:rPr>
          <w:rFonts w:cs="Times New Roman"/>
          <w:color w:val="000000"/>
          <w:szCs w:val="24"/>
          <w:shd w:val="clear" w:color="auto" w:fill="FFFFFF"/>
        </w:rPr>
        <w:t xml:space="preserve">pollen is normally 10-15 times higher than indoor </w:t>
      </w:r>
      <w:r w:rsidR="00041568">
        <w:rPr>
          <w:rFonts w:cs="Times New Roman"/>
          <w:color w:val="000000"/>
          <w:szCs w:val="24"/>
          <w:shd w:val="clear" w:color="auto" w:fill="FFFFFF"/>
        </w:rPr>
        <w:t>concentrations based</w:t>
      </w:r>
      <w:r w:rsidR="000228B5">
        <w:rPr>
          <w:rFonts w:cs="Times New Roman"/>
          <w:color w:val="000000"/>
          <w:szCs w:val="24"/>
          <w:shd w:val="clear" w:color="auto" w:fill="FFFFFF"/>
        </w:rPr>
        <w:t xml:space="preserve"> on </w:t>
      </w:r>
      <w:r w:rsidR="00EA20A3">
        <w:rPr>
          <w:rFonts w:cs="Times New Roman"/>
          <w:color w:val="000000"/>
          <w:szCs w:val="24"/>
          <w:shd w:val="clear" w:color="auto" w:fill="FFFFFF"/>
        </w:rPr>
        <w:t xml:space="preserve">the </w:t>
      </w:r>
      <w:r w:rsidR="000228B5">
        <w:rPr>
          <w:rFonts w:cs="Times New Roman"/>
          <w:color w:val="000000"/>
          <w:szCs w:val="24"/>
          <w:shd w:val="clear" w:color="auto" w:fill="FFFFFF"/>
        </w:rPr>
        <w:t xml:space="preserve">calculations on </w:t>
      </w:r>
      <w:r w:rsidR="00A23336">
        <w:rPr>
          <w:rFonts w:cs="Times New Roman"/>
          <w:color w:val="000000"/>
          <w:szCs w:val="24"/>
          <w:shd w:val="clear" w:color="auto" w:fill="FFFFFF"/>
        </w:rPr>
        <w:t>indoor ventilation rate</w:t>
      </w:r>
      <w:r w:rsidR="00981683">
        <w:rPr>
          <w:rFonts w:cs="Times New Roman"/>
          <w:color w:val="000000"/>
          <w:szCs w:val="24"/>
          <w:shd w:val="clear" w:color="auto" w:fill="FFFFFF"/>
        </w:rPr>
        <w:t xml:space="preserve"> </w:t>
      </w:r>
      <w:r w:rsidR="008D420F">
        <w:rPr>
          <w:rFonts w:cs="Times New Roman"/>
          <w:color w:val="000000"/>
          <w:szCs w:val="24"/>
          <w:shd w:val="clear" w:color="auto" w:fill="FFFFFF"/>
        </w:rPr>
        <w:t xml:space="preserve">(listed in </w:t>
      </w:r>
      <w:r w:rsidR="00222E77">
        <w:rPr>
          <w:rFonts w:cs="Times New Roman"/>
          <w:color w:val="000000"/>
          <w:szCs w:val="24"/>
          <w:shd w:val="clear" w:color="auto" w:fill="FFFFFF"/>
        </w:rPr>
        <w:fldChar w:fldCharType="begin"/>
      </w:r>
      <w:r w:rsidR="008D420F">
        <w:rPr>
          <w:rFonts w:cs="Times New Roman"/>
          <w:color w:val="000000"/>
          <w:szCs w:val="24"/>
          <w:shd w:val="clear" w:color="auto" w:fill="FFFFFF"/>
        </w:rPr>
        <w:instrText xml:space="preserve"> REF _Ref378771651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r w:rsidR="0008141F" w:rsidRPr="000045CC">
        <w:t xml:space="preserve">Table </w:t>
      </w:r>
      <w:r w:rsidR="0008141F">
        <w:rPr>
          <w:noProof/>
        </w:rPr>
        <w:t>2</w:t>
      </w:r>
      <w:r w:rsidR="00222E77">
        <w:rPr>
          <w:rFonts w:cs="Times New Roman"/>
          <w:color w:val="000000"/>
          <w:szCs w:val="24"/>
          <w:shd w:val="clear" w:color="auto" w:fill="FFFFFF"/>
        </w:rPr>
        <w:fldChar w:fldCharType="end"/>
      </w:r>
      <w:r w:rsidR="008D420F">
        <w:rPr>
          <w:rFonts w:cs="Times New Roman"/>
          <w:color w:val="000000"/>
          <w:szCs w:val="24"/>
          <w:shd w:val="clear" w:color="auto" w:fill="FFFFFF"/>
        </w:rPr>
        <w:t>)</w:t>
      </w:r>
      <w:r w:rsidR="000228B5">
        <w:rPr>
          <w:rFonts w:cs="Times New Roman"/>
          <w:color w:val="000000"/>
          <w:szCs w:val="24"/>
          <w:shd w:val="clear" w:color="auto" w:fill="FFFFFF"/>
        </w:rPr>
        <w:t xml:space="preserve"> </w:t>
      </w:r>
      <w:r w:rsidR="007D6C2F">
        <w:rPr>
          <w:rFonts w:cs="Times New Roman"/>
          <w:color w:val="000000"/>
          <w:szCs w:val="24"/>
          <w:shd w:val="clear" w:color="auto" w:fill="FFFFFF"/>
        </w:rPr>
        <w:t xml:space="preserve">for airborne </w:t>
      </w:r>
      <w:r w:rsidR="00BE36B2">
        <w:rPr>
          <w:rFonts w:cs="Times New Roman"/>
          <w:color w:val="000000"/>
          <w:szCs w:val="24"/>
          <w:shd w:val="clear" w:color="auto" w:fill="FFFFFF"/>
        </w:rPr>
        <w:t>pollen</w:t>
      </w:r>
      <w:r w:rsidR="00216FBD">
        <w:rPr>
          <w:rFonts w:cs="Times New Roman"/>
          <w:color w:val="000000"/>
          <w:szCs w:val="24"/>
          <w:shd w:val="clear" w:color="auto" w:fill="FFFFFF"/>
        </w:rPr>
        <w:t>.</w:t>
      </w:r>
      <w:r w:rsidR="00BC14FE">
        <w:rPr>
          <w:rFonts w:cs="Times New Roman"/>
          <w:color w:val="000000"/>
          <w:szCs w:val="24"/>
          <w:shd w:val="clear" w:color="auto" w:fill="FFFFFF"/>
        </w:rPr>
        <w:t xml:space="preserve"> </w:t>
      </w:r>
    </w:p>
    <w:p w:rsidR="00152215" w:rsidRDefault="00152215" w:rsidP="00152215">
      <w:pPr>
        <w:pStyle w:val="2"/>
        <w:ind w:firstLine="630"/>
      </w:pPr>
      <w:bookmarkStart w:id="280" w:name="_Toc380964841"/>
      <w:r w:rsidRPr="004C7C64">
        <w:t xml:space="preserve">Pollen </w:t>
      </w:r>
      <w:r>
        <w:t>Trend</w:t>
      </w:r>
      <w:r w:rsidR="00AA6330">
        <w:t>s</w:t>
      </w:r>
      <w:bookmarkEnd w:id="280"/>
    </w:p>
    <w:p w:rsidR="008C5183" w:rsidRDefault="00CE4331" w:rsidP="008C5183">
      <w:pPr>
        <w:ind w:firstLine="420"/>
        <w:rPr>
          <w:rFonts w:cs="Times New Roman"/>
          <w:szCs w:val="24"/>
        </w:rPr>
      </w:pPr>
      <w:r w:rsidRPr="00CE4331">
        <w:rPr>
          <w:rFonts w:cs="Times New Roman"/>
          <w:color w:val="000000"/>
          <w:szCs w:val="24"/>
          <w:shd w:val="clear" w:color="auto" w:fill="FFFFFF"/>
        </w:rPr>
        <w:t>The data are divide</w:t>
      </w:r>
      <w:r w:rsidR="00127E9D">
        <w:rPr>
          <w:rFonts w:cs="Times New Roman"/>
          <w:color w:val="000000"/>
          <w:szCs w:val="24"/>
          <w:shd w:val="clear" w:color="auto" w:fill="FFFFFF"/>
        </w:rPr>
        <w:t>d</w:t>
      </w:r>
      <w:r w:rsidRPr="00CE4331">
        <w:rPr>
          <w:rFonts w:cs="Times New Roman"/>
          <w:color w:val="000000"/>
          <w:szCs w:val="24"/>
          <w:shd w:val="clear" w:color="auto" w:fill="FFFFFF"/>
        </w:rPr>
        <w:t xml:space="preserve"> into two </w:t>
      </w:r>
      <w:r w:rsidR="00876D98">
        <w:rPr>
          <w:rFonts w:cs="Times New Roman"/>
          <w:color w:val="000000"/>
          <w:szCs w:val="24"/>
          <w:shd w:val="clear" w:color="auto" w:fill="FFFFFF"/>
        </w:rPr>
        <w:t>periods</w:t>
      </w:r>
      <w:r w:rsidR="00876D98" w:rsidRPr="00CE4331">
        <w:rPr>
          <w:rFonts w:cs="Times New Roman"/>
          <w:color w:val="000000"/>
          <w:szCs w:val="24"/>
          <w:shd w:val="clear" w:color="auto" w:fill="FFFFFF"/>
        </w:rPr>
        <w:t xml:space="preserve"> </w:t>
      </w:r>
      <w:r w:rsidRPr="00CE4331">
        <w:rPr>
          <w:rFonts w:cs="Times New Roman"/>
          <w:color w:val="000000"/>
          <w:szCs w:val="24"/>
          <w:shd w:val="clear" w:color="auto" w:fill="FFFFFF"/>
        </w:rPr>
        <w:t xml:space="preserve">to investigate the trend of pollen concentrations over </w:t>
      </w:r>
      <w:r w:rsidR="00AA6330">
        <w:rPr>
          <w:rFonts w:cs="Times New Roman"/>
          <w:color w:val="000000"/>
          <w:szCs w:val="24"/>
          <w:shd w:val="clear" w:color="auto" w:fill="FFFFFF"/>
        </w:rPr>
        <w:t>time</w:t>
      </w:r>
      <w:r w:rsidRPr="00CE4331">
        <w:rPr>
          <w:rFonts w:cs="Times New Roman"/>
          <w:color w:val="000000"/>
          <w:szCs w:val="24"/>
          <w:shd w:val="clear" w:color="auto" w:fill="FFFFFF"/>
        </w:rPr>
        <w:t xml:space="preserve">. </w:t>
      </w:r>
      <w:r w:rsidR="009A45A0">
        <w:fldChar w:fldCharType="begin"/>
      </w:r>
      <w:r w:rsidR="009A45A0">
        <w:instrText xml:space="preserve"> REF _Ref378343937 \h  \* MERGEFORMAT </w:instrText>
      </w:r>
      <w:r w:rsidR="009A45A0">
        <w:fldChar w:fldCharType="separate"/>
      </w:r>
      <w:r w:rsidR="0008141F" w:rsidRPr="0008141F">
        <w:rPr>
          <w:rFonts w:cs="Times New Roman"/>
          <w:color w:val="000000"/>
          <w:szCs w:val="24"/>
          <w:shd w:val="clear" w:color="auto" w:fill="FFFFFF"/>
        </w:rPr>
        <w:t>Table 4</w:t>
      </w:r>
      <w:r w:rsidR="009A45A0">
        <w:fldChar w:fldCharType="end"/>
      </w:r>
      <w:r w:rsidR="00AA6330">
        <w:t xml:space="preserve"> </w:t>
      </w:r>
      <w:r w:rsidRPr="00CE4331">
        <w:rPr>
          <w:rFonts w:cs="Times New Roman"/>
          <w:color w:val="000000"/>
          <w:szCs w:val="24"/>
          <w:shd w:val="clear" w:color="auto" w:fill="FFFFFF"/>
        </w:rPr>
        <w:t xml:space="preserve">shows </w:t>
      </w:r>
      <w:r w:rsidR="007E022A">
        <w:rPr>
          <w:rFonts w:cs="Times New Roman"/>
          <w:color w:val="000000"/>
          <w:szCs w:val="24"/>
          <w:shd w:val="clear" w:color="auto" w:fill="FFFFFF"/>
        </w:rPr>
        <w:t xml:space="preserve">mean peak values of daily airborne pollen concentrations in periods 1994-2000 and </w:t>
      </w:r>
      <w:r w:rsidR="00DE7ACE">
        <w:rPr>
          <w:rFonts w:cs="Times New Roman"/>
          <w:color w:val="000000"/>
          <w:szCs w:val="24"/>
          <w:shd w:val="clear" w:color="auto" w:fill="FFFFFF"/>
        </w:rPr>
        <w:t>2003</w:t>
      </w:r>
      <w:r w:rsidR="007E022A">
        <w:rPr>
          <w:rFonts w:cs="Times New Roman"/>
          <w:color w:val="000000"/>
          <w:szCs w:val="24"/>
          <w:shd w:val="clear" w:color="auto" w:fill="FFFFFF"/>
        </w:rPr>
        <w:t>-2010 for nine different climate regions</w:t>
      </w:r>
      <w:r w:rsidR="00FB6437">
        <w:rPr>
          <w:rFonts w:cs="Times New Roman"/>
          <w:color w:val="000000"/>
          <w:szCs w:val="24"/>
          <w:shd w:val="clear" w:color="auto" w:fill="FFFFFF"/>
        </w:rPr>
        <w:t xml:space="preserve"> of </w:t>
      </w:r>
      <w:r w:rsidR="00FB6437">
        <w:rPr>
          <w:rFonts w:cs="Times New Roman"/>
          <w:kern w:val="0"/>
          <w:szCs w:val="24"/>
        </w:rPr>
        <w:t>contiguous US</w:t>
      </w:r>
      <w:r w:rsidRPr="00CE4331">
        <w:rPr>
          <w:rFonts w:cs="Times New Roman"/>
          <w:color w:val="000000"/>
          <w:szCs w:val="24"/>
          <w:shd w:val="clear" w:color="auto" w:fill="FFFFFF"/>
        </w:rPr>
        <w:t xml:space="preserve">; </w:t>
      </w:r>
      <w:r w:rsidR="009A45A0">
        <w:fldChar w:fldCharType="begin"/>
      </w:r>
      <w:r w:rsidR="009A45A0">
        <w:instrText xml:space="preserve"> REF _Ref378343939 \h  \* MERGEFORMAT </w:instrText>
      </w:r>
      <w:r w:rsidR="009A45A0">
        <w:fldChar w:fldCharType="separate"/>
      </w:r>
      <w:r w:rsidR="0008141F" w:rsidRPr="0008141F">
        <w:rPr>
          <w:rFonts w:cs="Times New Roman"/>
          <w:color w:val="000000"/>
          <w:szCs w:val="24"/>
          <w:shd w:val="clear" w:color="auto" w:fill="FFFFFF"/>
        </w:rPr>
        <w:t>Table 5</w:t>
      </w:r>
      <w:r w:rsidR="009A45A0">
        <w:fldChar w:fldCharType="end"/>
      </w:r>
      <w:r w:rsidR="00AA6330">
        <w:t xml:space="preserve"> </w:t>
      </w:r>
      <w:r w:rsidRPr="00CE4331">
        <w:rPr>
          <w:rFonts w:cs="Times New Roman"/>
          <w:color w:val="000000"/>
          <w:szCs w:val="24"/>
          <w:shd w:val="clear" w:color="auto" w:fill="FFFFFF"/>
        </w:rPr>
        <w:t xml:space="preserve">shows the </w:t>
      </w:r>
      <w:r w:rsidR="007E022A">
        <w:rPr>
          <w:rFonts w:cs="Times New Roman"/>
          <w:color w:val="000000"/>
          <w:szCs w:val="24"/>
          <w:shd w:val="clear" w:color="auto" w:fill="FFFFFF"/>
        </w:rPr>
        <w:t xml:space="preserve">comparison of </w:t>
      </w:r>
      <w:r w:rsidRPr="00CE4331">
        <w:rPr>
          <w:rFonts w:cs="Times New Roman"/>
          <w:color w:val="000000"/>
          <w:szCs w:val="24"/>
          <w:shd w:val="clear" w:color="auto" w:fill="FFFFFF"/>
        </w:rPr>
        <w:t xml:space="preserve">mean </w:t>
      </w:r>
      <w:r w:rsidR="007E022A">
        <w:rPr>
          <w:rFonts w:cs="Times New Roman"/>
          <w:color w:val="000000"/>
          <w:szCs w:val="24"/>
          <w:shd w:val="clear" w:color="auto" w:fill="FFFFFF"/>
        </w:rPr>
        <w:t>daily</w:t>
      </w:r>
      <w:r w:rsidRPr="00CE4331">
        <w:rPr>
          <w:rFonts w:cs="Times New Roman"/>
          <w:color w:val="000000"/>
          <w:szCs w:val="24"/>
          <w:shd w:val="clear" w:color="auto" w:fill="FFFFFF"/>
        </w:rPr>
        <w:t xml:space="preserve"> </w:t>
      </w:r>
      <w:r w:rsidR="007E022A">
        <w:rPr>
          <w:rFonts w:cs="Times New Roman"/>
          <w:color w:val="000000"/>
          <w:szCs w:val="24"/>
          <w:shd w:val="clear" w:color="auto" w:fill="FFFFFF"/>
        </w:rPr>
        <w:t xml:space="preserve">airborne </w:t>
      </w:r>
      <w:r w:rsidRPr="00CE4331">
        <w:rPr>
          <w:rFonts w:cs="Times New Roman"/>
          <w:color w:val="000000"/>
          <w:szCs w:val="24"/>
          <w:shd w:val="clear" w:color="auto" w:fill="FFFFFF"/>
        </w:rPr>
        <w:t>pollen concentration</w:t>
      </w:r>
      <w:r w:rsidR="00AA6330">
        <w:rPr>
          <w:rFonts w:cs="Times New Roman"/>
          <w:color w:val="000000"/>
          <w:szCs w:val="24"/>
          <w:shd w:val="clear" w:color="auto" w:fill="FFFFFF"/>
        </w:rPr>
        <w:t>s</w:t>
      </w:r>
      <w:r w:rsidR="007E022A">
        <w:rPr>
          <w:rFonts w:cs="Times New Roman"/>
          <w:color w:val="000000"/>
          <w:szCs w:val="24"/>
          <w:shd w:val="clear" w:color="auto" w:fill="FFFFFF"/>
        </w:rPr>
        <w:t xml:space="preserve"> between two periods for nine climate regions</w:t>
      </w:r>
      <w:r w:rsidR="00FB6437">
        <w:rPr>
          <w:rFonts w:cs="Times New Roman"/>
          <w:color w:val="000000"/>
          <w:szCs w:val="24"/>
          <w:shd w:val="clear" w:color="auto" w:fill="FFFFFF"/>
        </w:rPr>
        <w:t xml:space="preserve"> of </w:t>
      </w:r>
      <w:r w:rsidR="00FB6437">
        <w:rPr>
          <w:rFonts w:cs="Times New Roman"/>
          <w:kern w:val="0"/>
          <w:szCs w:val="24"/>
        </w:rPr>
        <w:t>contiguous US</w:t>
      </w:r>
      <w:r w:rsidRPr="00CE4331">
        <w:rPr>
          <w:rFonts w:cs="Times New Roman"/>
          <w:color w:val="000000"/>
          <w:szCs w:val="24"/>
          <w:shd w:val="clear" w:color="auto" w:fill="FFFFFF"/>
        </w:rPr>
        <w:t xml:space="preserve">. The red values indicate that </w:t>
      </w:r>
      <w:r w:rsidR="00AA6330" w:rsidRPr="00CE4331">
        <w:rPr>
          <w:rFonts w:cs="Times New Roman"/>
          <w:color w:val="000000"/>
          <w:szCs w:val="24"/>
          <w:shd w:val="clear" w:color="auto" w:fill="FFFFFF"/>
        </w:rPr>
        <w:t>th</w:t>
      </w:r>
      <w:r w:rsidR="00AA6330">
        <w:rPr>
          <w:rFonts w:cs="Times New Roman"/>
          <w:color w:val="000000"/>
          <w:szCs w:val="24"/>
          <w:shd w:val="clear" w:color="auto" w:fill="FFFFFF"/>
        </w:rPr>
        <w:t>e</w:t>
      </w:r>
      <w:r w:rsidR="00AA6330" w:rsidRPr="00CE4331">
        <w:rPr>
          <w:rFonts w:cs="Times New Roman"/>
          <w:color w:val="000000"/>
          <w:szCs w:val="24"/>
          <w:shd w:val="clear" w:color="auto" w:fill="FFFFFF"/>
        </w:rPr>
        <w:t xml:space="preserve"> </w:t>
      </w:r>
      <w:r w:rsidRPr="00CE4331">
        <w:rPr>
          <w:rFonts w:cs="Times New Roman"/>
          <w:color w:val="000000"/>
          <w:szCs w:val="24"/>
          <w:shd w:val="clear" w:color="auto" w:fill="FFFFFF"/>
        </w:rPr>
        <w:t xml:space="preserve">species in </w:t>
      </w:r>
      <w:r w:rsidR="00AA6330" w:rsidRPr="003B4259">
        <w:rPr>
          <w:rFonts w:cs="Times New Roman"/>
          <w:color w:val="000000"/>
          <w:szCs w:val="24"/>
          <w:shd w:val="clear" w:color="auto" w:fill="FFFFFF"/>
        </w:rPr>
        <w:t>th</w:t>
      </w:r>
      <w:r w:rsidR="00AA6330">
        <w:rPr>
          <w:rFonts w:cs="Times New Roman"/>
          <w:color w:val="000000"/>
          <w:szCs w:val="24"/>
          <w:shd w:val="clear" w:color="auto" w:fill="FFFFFF"/>
        </w:rPr>
        <w:t>o</w:t>
      </w:r>
      <w:r w:rsidR="00AA6330" w:rsidRPr="003B4259">
        <w:rPr>
          <w:rFonts w:cs="Times New Roman"/>
          <w:color w:val="000000"/>
          <w:szCs w:val="24"/>
          <w:shd w:val="clear" w:color="auto" w:fill="FFFFFF"/>
        </w:rPr>
        <w:t xml:space="preserve">se </w:t>
      </w:r>
      <w:r w:rsidR="00442D28" w:rsidRPr="003B4259">
        <w:rPr>
          <w:rFonts w:cs="Times New Roman"/>
          <w:color w:val="000000"/>
          <w:szCs w:val="24"/>
          <w:shd w:val="clear" w:color="auto" w:fill="FFFFFF"/>
        </w:rPr>
        <w:t>regions</w:t>
      </w:r>
      <w:r w:rsidRPr="00CE4331">
        <w:rPr>
          <w:rFonts w:cs="Times New Roman"/>
          <w:color w:val="000000"/>
          <w:szCs w:val="24"/>
          <w:shd w:val="clear" w:color="auto" w:fill="FFFFFF"/>
        </w:rPr>
        <w:t xml:space="preserve"> </w:t>
      </w:r>
      <w:r w:rsidR="00AA6330" w:rsidRPr="00CE4331">
        <w:rPr>
          <w:rFonts w:cs="Times New Roman"/>
          <w:color w:val="000000"/>
          <w:szCs w:val="24"/>
          <w:shd w:val="clear" w:color="auto" w:fill="FFFFFF"/>
        </w:rPr>
        <w:t>var</w:t>
      </w:r>
      <w:r w:rsidR="00AA6330">
        <w:rPr>
          <w:rFonts w:cs="Times New Roman"/>
          <w:color w:val="000000"/>
          <w:szCs w:val="24"/>
          <w:shd w:val="clear" w:color="auto" w:fill="FFFFFF"/>
        </w:rPr>
        <w:t xml:space="preserve">y </w:t>
      </w:r>
      <w:r w:rsidRPr="00CE4331">
        <w:rPr>
          <w:rFonts w:cs="Times New Roman"/>
          <w:color w:val="000000"/>
          <w:szCs w:val="24"/>
          <w:shd w:val="clear" w:color="auto" w:fill="FFFFFF"/>
        </w:rPr>
        <w:t>significant</w:t>
      </w:r>
      <w:r w:rsidR="00AA6330">
        <w:rPr>
          <w:rFonts w:cs="Times New Roman"/>
          <w:color w:val="000000"/>
          <w:szCs w:val="24"/>
          <w:shd w:val="clear" w:color="auto" w:fill="FFFFFF"/>
        </w:rPr>
        <w:t>ly</w:t>
      </w:r>
      <w:r w:rsidRPr="00CE4331">
        <w:rPr>
          <w:rFonts w:cs="Times New Roman"/>
          <w:color w:val="000000"/>
          <w:szCs w:val="24"/>
          <w:shd w:val="clear" w:color="auto" w:fill="FFFFFF"/>
        </w:rPr>
        <w:t xml:space="preserve"> over time</w:t>
      </w:r>
      <w:r w:rsidR="008C5183">
        <w:rPr>
          <w:rFonts w:cs="Times New Roman" w:hint="eastAsia"/>
          <w:color w:val="000000"/>
          <w:szCs w:val="24"/>
          <w:shd w:val="clear" w:color="auto" w:fill="FFFFFF"/>
        </w:rPr>
        <w:t xml:space="preserve"> </w:t>
      </w:r>
      <w:r w:rsidR="008C5183">
        <w:rPr>
          <w:rFonts w:cs="Times New Roman"/>
          <w:color w:val="000000"/>
          <w:szCs w:val="24"/>
          <w:shd w:val="clear" w:color="auto" w:fill="FFFFFF"/>
        </w:rPr>
        <w:t>(using t-test)</w:t>
      </w:r>
      <w:r w:rsidRPr="00CE4331">
        <w:rPr>
          <w:rFonts w:cs="Times New Roman"/>
          <w:color w:val="000000"/>
          <w:szCs w:val="24"/>
          <w:shd w:val="clear" w:color="auto" w:fill="FFFFFF"/>
        </w:rPr>
        <w:t>.</w:t>
      </w:r>
      <w:r w:rsidR="008C5183">
        <w:rPr>
          <w:rFonts w:cs="Times New Roman" w:hint="eastAsia"/>
          <w:color w:val="000000"/>
          <w:szCs w:val="24"/>
          <w:shd w:val="clear" w:color="auto" w:fill="FFFFFF"/>
        </w:rPr>
        <w:t xml:space="preserve"> </w:t>
      </w:r>
      <w:r w:rsidR="008C5183">
        <w:rPr>
          <w:rFonts w:cs="Times New Roman"/>
          <w:color w:val="000000"/>
          <w:szCs w:val="24"/>
          <w:shd w:val="clear" w:color="auto" w:fill="FFFFFF"/>
        </w:rPr>
        <w:t xml:space="preserve">Those five species are all found varying </w:t>
      </w:r>
      <w:r w:rsidR="008C5183" w:rsidRPr="00CE4331">
        <w:rPr>
          <w:rFonts w:cs="Times New Roman"/>
          <w:color w:val="000000"/>
          <w:szCs w:val="24"/>
          <w:shd w:val="clear" w:color="auto" w:fill="FFFFFF"/>
        </w:rPr>
        <w:t>significant</w:t>
      </w:r>
      <w:r w:rsidR="008C5183">
        <w:rPr>
          <w:rFonts w:cs="Times New Roman"/>
          <w:color w:val="000000"/>
          <w:szCs w:val="24"/>
          <w:shd w:val="clear" w:color="auto" w:fill="FFFFFF"/>
        </w:rPr>
        <w:t xml:space="preserve">ly in Northeast Region. Artemisia, Betula and Gramineae are found varying </w:t>
      </w:r>
      <w:r w:rsidR="008C5183" w:rsidRPr="00CE4331">
        <w:rPr>
          <w:rFonts w:cs="Times New Roman"/>
          <w:color w:val="000000"/>
          <w:szCs w:val="24"/>
          <w:shd w:val="clear" w:color="auto" w:fill="FFFFFF"/>
        </w:rPr>
        <w:t>significant</w:t>
      </w:r>
      <w:r w:rsidR="008C5183">
        <w:rPr>
          <w:rFonts w:cs="Times New Roman"/>
          <w:color w:val="000000"/>
          <w:szCs w:val="24"/>
          <w:shd w:val="clear" w:color="auto" w:fill="FFFFFF"/>
        </w:rPr>
        <w:t xml:space="preserve">ly in West Region. </w:t>
      </w:r>
      <w:r w:rsidR="00326619">
        <w:rPr>
          <w:rFonts w:cs="Times New Roman"/>
          <w:color w:val="000000"/>
          <w:szCs w:val="24"/>
          <w:shd w:val="clear" w:color="auto" w:fill="FFFFFF"/>
        </w:rPr>
        <w:fldChar w:fldCharType="begin"/>
      </w:r>
      <w:r w:rsidR="00326619">
        <w:rPr>
          <w:rFonts w:cs="Times New Roman"/>
          <w:color w:val="000000"/>
          <w:szCs w:val="24"/>
          <w:shd w:val="clear" w:color="auto" w:fill="FFFFFF"/>
        </w:rPr>
        <w:instrText xml:space="preserve"> REF _Ref379473210 \h </w:instrText>
      </w:r>
      <w:r w:rsidR="00326619">
        <w:rPr>
          <w:rFonts w:cs="Times New Roman"/>
          <w:color w:val="000000"/>
          <w:szCs w:val="24"/>
          <w:shd w:val="clear" w:color="auto" w:fill="FFFFFF"/>
        </w:rPr>
      </w:r>
      <w:r w:rsidR="00326619">
        <w:rPr>
          <w:rFonts w:cs="Times New Roman"/>
          <w:color w:val="000000"/>
          <w:szCs w:val="24"/>
          <w:shd w:val="clear" w:color="auto" w:fill="FFFFFF"/>
        </w:rPr>
        <w:fldChar w:fldCharType="separate"/>
      </w:r>
      <w:r w:rsidR="00326619">
        <w:t xml:space="preserve">Figure </w:t>
      </w:r>
      <w:r w:rsidR="00326619">
        <w:rPr>
          <w:noProof/>
        </w:rPr>
        <w:t>20</w:t>
      </w:r>
      <w:r w:rsidR="00326619">
        <w:rPr>
          <w:rFonts w:cs="Times New Roman"/>
          <w:color w:val="000000"/>
          <w:szCs w:val="24"/>
          <w:shd w:val="clear" w:color="auto" w:fill="FFFFFF"/>
        </w:rPr>
        <w:fldChar w:fldCharType="end"/>
      </w:r>
      <w:r w:rsidR="00326619">
        <w:rPr>
          <w:rFonts w:cs="Times New Roman"/>
          <w:color w:val="000000"/>
          <w:szCs w:val="24"/>
          <w:shd w:val="clear" w:color="auto" w:fill="FFFFFF"/>
        </w:rPr>
        <w:t xml:space="preserve"> </w:t>
      </w:r>
      <w:r w:rsidR="00175A90">
        <w:rPr>
          <w:rFonts w:cs="Times New Roman"/>
          <w:color w:val="000000"/>
          <w:szCs w:val="24"/>
          <w:shd w:val="clear" w:color="auto" w:fill="FFFFFF"/>
        </w:rPr>
        <w:t xml:space="preserve">is the heat map that </w:t>
      </w:r>
      <w:r w:rsidR="003308B6">
        <w:rPr>
          <w:rFonts w:cs="Times New Roman"/>
          <w:color w:val="000000"/>
          <w:szCs w:val="24"/>
          <w:shd w:val="clear" w:color="auto" w:fill="FFFFFF"/>
        </w:rPr>
        <w:t xml:space="preserve">shows </w:t>
      </w:r>
      <w:r w:rsidR="003308B6">
        <w:rPr>
          <w:rFonts w:cs="Times New Roman"/>
          <w:szCs w:val="24"/>
        </w:rPr>
        <w:t>trend of the mean daily concentrations of pollen of five species in nine climate regions of CONUS. The values shown in heat map are the standardized logarithmic values. Larger values are redder, indicating great increasing of daily concentrations in the second year period (2003-2010). Smaller values are greener, indicating great decreasing of daily concentrations in the second year period (2003-2010).Blue box shows that the there is no data in that region for that species in period 1994-2000.</w:t>
      </w:r>
    </w:p>
    <w:p w:rsidR="003308B6" w:rsidRDefault="003308B6" w:rsidP="008C5183">
      <w:pPr>
        <w:ind w:firstLine="420"/>
        <w:rPr>
          <w:rFonts w:cs="Times New Roman"/>
          <w:color w:val="000000"/>
          <w:szCs w:val="24"/>
          <w:shd w:val="clear" w:color="auto" w:fill="FFFFFF"/>
        </w:rPr>
      </w:pPr>
      <w:r>
        <w:rPr>
          <w:rFonts w:cs="Times New Roman"/>
          <w:szCs w:val="24"/>
        </w:rPr>
        <w:t xml:space="preserve">The mean daily </w:t>
      </w:r>
      <w:r w:rsidR="00F95335">
        <w:rPr>
          <w:rFonts w:cs="Times New Roman"/>
          <w:szCs w:val="24"/>
        </w:rPr>
        <w:t xml:space="preserve">pollen </w:t>
      </w:r>
      <w:r>
        <w:rPr>
          <w:rFonts w:cs="Times New Roman"/>
          <w:szCs w:val="24"/>
        </w:rPr>
        <w:t xml:space="preserve">concentration </w:t>
      </w:r>
      <w:r w:rsidR="00F95335">
        <w:rPr>
          <w:rFonts w:cs="Times New Roman"/>
          <w:szCs w:val="24"/>
        </w:rPr>
        <w:t xml:space="preserve">pollen </w:t>
      </w:r>
      <w:r>
        <w:rPr>
          <w:rFonts w:cs="Times New Roman"/>
          <w:szCs w:val="24"/>
        </w:rPr>
        <w:t xml:space="preserve">of Quercus </w:t>
      </w:r>
      <w:r w:rsidR="00F95335">
        <w:rPr>
          <w:rFonts w:cs="Times New Roman"/>
          <w:szCs w:val="24"/>
        </w:rPr>
        <w:t>increased</w:t>
      </w:r>
      <w:r>
        <w:rPr>
          <w:rFonts w:cs="Times New Roman"/>
          <w:szCs w:val="24"/>
        </w:rPr>
        <w:t xml:space="preserve"> </w:t>
      </w:r>
      <w:r w:rsidR="00F95335">
        <w:rPr>
          <w:rFonts w:cs="Times New Roman"/>
          <w:szCs w:val="24"/>
        </w:rPr>
        <w:t>significantly</w:t>
      </w:r>
      <w:r>
        <w:rPr>
          <w:rFonts w:cs="Times New Roman"/>
          <w:szCs w:val="24"/>
        </w:rPr>
        <w:t xml:space="preserve"> almost all the nine climate region except </w:t>
      </w:r>
      <w:proofErr w:type="spellStart"/>
      <w:r w:rsidR="00F95335">
        <w:rPr>
          <w:rFonts w:cs="Times New Roman"/>
          <w:szCs w:val="24"/>
        </w:rPr>
        <w:t>Westnorthcentral</w:t>
      </w:r>
      <w:proofErr w:type="spellEnd"/>
      <w:r>
        <w:rPr>
          <w:rFonts w:cs="Times New Roman"/>
          <w:szCs w:val="24"/>
        </w:rPr>
        <w:t xml:space="preserve"> </w:t>
      </w:r>
      <w:r w:rsidR="00F95335">
        <w:rPr>
          <w:rFonts w:cs="Times New Roman"/>
          <w:szCs w:val="24"/>
        </w:rPr>
        <w:t>Region. The</w:t>
      </w:r>
      <w:r>
        <w:rPr>
          <w:rFonts w:cs="Times New Roman"/>
          <w:szCs w:val="24"/>
        </w:rPr>
        <w:t xml:space="preserve"> Northeast and Northwest suffer the most distinct increasing which </w:t>
      </w:r>
      <w:proofErr w:type="gramStart"/>
      <w:r>
        <w:rPr>
          <w:rFonts w:cs="Times New Roman"/>
          <w:szCs w:val="24"/>
        </w:rPr>
        <w:t>have</w:t>
      </w:r>
      <w:proofErr w:type="gramEnd"/>
      <w:r>
        <w:rPr>
          <w:rFonts w:cs="Times New Roman"/>
          <w:szCs w:val="24"/>
        </w:rPr>
        <w:t xml:space="preserve"> the value 0.55 and 0.54.The Gramineae show a similar </w:t>
      </w:r>
      <w:r w:rsidR="00F95335">
        <w:rPr>
          <w:rFonts w:cs="Times New Roman"/>
          <w:szCs w:val="24"/>
        </w:rPr>
        <w:t>situation. but</w:t>
      </w:r>
      <w:r>
        <w:rPr>
          <w:rFonts w:cs="Times New Roman"/>
          <w:szCs w:val="24"/>
        </w:rPr>
        <w:t xml:space="preserve"> the concentration in West Region drops </w:t>
      </w:r>
      <w:r w:rsidR="00F95335">
        <w:rPr>
          <w:rFonts w:cs="Times New Roman"/>
          <w:szCs w:val="24"/>
        </w:rPr>
        <w:t>significantly</w:t>
      </w:r>
      <w:r>
        <w:rPr>
          <w:rFonts w:cs="Times New Roman"/>
          <w:szCs w:val="24"/>
        </w:rPr>
        <w:t xml:space="preserve">, while the concentration in South Region increased which has the value </w:t>
      </w:r>
      <w:r>
        <w:rPr>
          <w:rFonts w:cs="Times New Roman"/>
          <w:szCs w:val="24"/>
        </w:rPr>
        <w:lastRenderedPageBreak/>
        <w:t>0.9(</w:t>
      </w:r>
      <w:r w:rsidR="00F95335">
        <w:rPr>
          <w:rFonts w:cs="Times New Roman"/>
          <w:szCs w:val="24"/>
        </w:rPr>
        <w:t xml:space="preserve">5.6 </w:t>
      </w:r>
      <w:r>
        <w:rPr>
          <w:rFonts w:cs="Times New Roman"/>
          <w:szCs w:val="24"/>
        </w:rPr>
        <w:t>times higher).</w:t>
      </w:r>
      <w:r w:rsidR="00F95335">
        <w:rPr>
          <w:rFonts w:cs="Times New Roman"/>
          <w:szCs w:val="24"/>
        </w:rPr>
        <w:t xml:space="preserve">The pollen concentration of Betula increased in Central Northeast central and Southeast, in other regions, the pollen concentration of Betula </w:t>
      </w:r>
      <w:r w:rsidR="00670A3E">
        <w:rPr>
          <w:rFonts w:cs="Times New Roman"/>
          <w:szCs w:val="24"/>
        </w:rPr>
        <w:t>decreased. For</w:t>
      </w:r>
      <w:r w:rsidR="00F95335">
        <w:rPr>
          <w:rFonts w:cs="Times New Roman"/>
          <w:szCs w:val="24"/>
        </w:rPr>
        <w:t xml:space="preserve"> </w:t>
      </w:r>
      <w:r w:rsidR="00670A3E">
        <w:rPr>
          <w:rFonts w:cs="Times New Roman"/>
          <w:szCs w:val="24"/>
        </w:rPr>
        <w:t>Artemisia, the</w:t>
      </w:r>
      <w:r w:rsidR="00F95335">
        <w:rPr>
          <w:rFonts w:cs="Times New Roman"/>
          <w:szCs w:val="24"/>
        </w:rPr>
        <w:t xml:space="preserve"> pollen concentrations slightly </w:t>
      </w:r>
      <w:proofErr w:type="gramStart"/>
      <w:r w:rsidR="00F95335">
        <w:rPr>
          <w:rFonts w:cs="Times New Roman"/>
          <w:szCs w:val="24"/>
        </w:rPr>
        <w:t>increased ,comparing</w:t>
      </w:r>
      <w:proofErr w:type="gramEnd"/>
      <w:r w:rsidR="00F95335">
        <w:rPr>
          <w:rFonts w:cs="Times New Roman"/>
          <w:szCs w:val="24"/>
        </w:rPr>
        <w:t xml:space="preserve"> to other species, only in Northwest and Southwest. For Ambrosia, the pollen concentration increased dramatically in South and West region with values 0.71(3.14 times higher)) and 0.65 (2.79 times higher).</w:t>
      </w:r>
    </w:p>
    <w:p w:rsidR="00185763" w:rsidRPr="008C5183" w:rsidRDefault="00185763">
      <w:pPr>
        <w:ind w:firstLine="420"/>
        <w:rPr>
          <w:rFonts w:cs="Times New Roman"/>
          <w:color w:val="000000"/>
          <w:szCs w:val="24"/>
          <w:shd w:val="clear" w:color="auto" w:fill="FFFFFF"/>
        </w:rPr>
      </w:pPr>
    </w:p>
    <w:p w:rsidR="00222E77" w:rsidRDefault="00222E77">
      <w:pPr>
        <w:spacing w:beforeLines="96" w:before="230" w:afterLines="120" w:after="288"/>
        <w:ind w:firstLine="720"/>
        <w:rPr>
          <w:rFonts w:cs="Times New Roman"/>
          <w:color w:val="000000"/>
          <w:szCs w:val="24"/>
          <w:shd w:val="clear" w:color="auto" w:fill="FFFFFF"/>
        </w:rPr>
      </w:pPr>
    </w:p>
    <w:p w:rsidR="00D324FF" w:rsidRDefault="00524BD0" w:rsidP="009568FF">
      <w:pPr>
        <w:pStyle w:val="2"/>
        <w:ind w:firstLine="630"/>
      </w:pPr>
      <w:bookmarkStart w:id="281" w:name="_Toc380964842"/>
      <w:r w:rsidRPr="00524BD0">
        <w:t>Exposures to Pollen</w:t>
      </w:r>
      <w:bookmarkEnd w:id="281"/>
    </w:p>
    <w:p w:rsidR="00135ACE" w:rsidRDefault="009A45A0" w:rsidP="00B874A0">
      <w:pPr>
        <w:ind w:firstLine="420"/>
        <w:rPr>
          <w:ins w:id="282" w:author="kunmei" w:date="2014-02-23T20:45:00Z"/>
          <w:rFonts w:eastAsia="黑体" w:cs="Times New Roman"/>
          <w:color w:val="000000"/>
          <w:szCs w:val="24"/>
          <w:shd w:val="clear" w:color="auto" w:fill="FFFFFF"/>
        </w:rPr>
      </w:pPr>
      <w:r w:rsidRPr="00B874A0">
        <w:rPr>
          <w:rFonts w:eastAsia="黑体" w:cs="Times New Roman"/>
          <w:color w:val="000000"/>
          <w:szCs w:val="24"/>
          <w:shd w:val="clear" w:color="auto" w:fill="FFFFFF"/>
        </w:rPr>
        <w:t>Since the inhalation is the dominant route of exposure</w:t>
      </w:r>
      <w:r w:rsidR="00CB7040">
        <w:rPr>
          <w:rFonts w:eastAsia="黑体" w:cs="Times New Roman"/>
          <w:color w:val="000000"/>
          <w:szCs w:val="24"/>
          <w:shd w:val="clear" w:color="auto" w:fill="FFFFFF"/>
        </w:rPr>
        <w:t>s</w:t>
      </w:r>
      <w:r w:rsidRPr="00B874A0">
        <w:rPr>
          <w:rFonts w:eastAsia="黑体" w:cs="Times New Roman"/>
          <w:color w:val="000000"/>
          <w:szCs w:val="24"/>
          <w:shd w:val="clear" w:color="auto" w:fill="FFFFFF"/>
        </w:rPr>
        <w:t xml:space="preserve"> in the three route</w:t>
      </w:r>
      <w:r>
        <w:rPr>
          <w:rFonts w:eastAsia="黑体" w:cs="Times New Roman"/>
          <w:color w:val="000000"/>
          <w:szCs w:val="24"/>
          <w:shd w:val="clear" w:color="auto" w:fill="FFFFFF"/>
        </w:rPr>
        <w:t>s</w:t>
      </w:r>
      <w:r w:rsidRPr="00B874A0">
        <w:rPr>
          <w:rFonts w:eastAsia="黑体" w:cs="Times New Roman"/>
          <w:color w:val="000000"/>
          <w:szCs w:val="24"/>
          <w:shd w:val="clear" w:color="auto" w:fill="FFFFFF"/>
        </w:rPr>
        <w:t>.</w:t>
      </w:r>
      <w:r>
        <w:rPr>
          <w:rFonts w:eastAsia="黑体" w:cs="Times New Roman"/>
          <w:color w:val="000000"/>
          <w:szCs w:val="24"/>
          <w:shd w:val="clear" w:color="auto" w:fill="FFFFFF"/>
        </w:rPr>
        <w:t xml:space="preserve"> </w:t>
      </w:r>
      <w:proofErr w:type="gramStart"/>
      <w:r w:rsidRPr="00B874A0">
        <w:rPr>
          <w:rFonts w:eastAsia="黑体" w:cs="Times New Roman"/>
          <w:color w:val="000000"/>
          <w:szCs w:val="24"/>
          <w:shd w:val="clear" w:color="auto" w:fill="FFFFFF"/>
        </w:rPr>
        <w:t>we</w:t>
      </w:r>
      <w:proofErr w:type="gramEnd"/>
      <w:r w:rsidRPr="00B874A0">
        <w:rPr>
          <w:rFonts w:eastAsia="黑体" w:cs="Times New Roman"/>
          <w:color w:val="000000"/>
          <w:szCs w:val="24"/>
          <w:shd w:val="clear" w:color="auto" w:fill="FFFFFF"/>
        </w:rPr>
        <w:t xml:space="preserve"> consider pollen intakes through inhalation route in this chapter.</w:t>
      </w:r>
      <w:r w:rsidR="00ED1E96">
        <w:rPr>
          <w:rFonts w:eastAsia="黑体" w:cs="Times New Roman"/>
          <w:color w:val="000000"/>
          <w:szCs w:val="24"/>
          <w:shd w:val="clear" w:color="auto" w:fill="FFFFFF"/>
        </w:rPr>
        <w:t xml:space="preserve"> </w:t>
      </w:r>
      <w:r w:rsidRPr="00B874A0">
        <w:rPr>
          <w:rFonts w:eastAsia="黑体" w:cs="Times New Roman"/>
          <w:color w:val="000000"/>
          <w:szCs w:val="24"/>
          <w:shd w:val="clear" w:color="auto" w:fill="FFFFFF"/>
        </w:rPr>
        <w:fldChar w:fldCharType="begin"/>
      </w:r>
      <w:r w:rsidRPr="00B874A0">
        <w:rPr>
          <w:rFonts w:eastAsia="黑体" w:cs="Times New Roman"/>
          <w:color w:val="000000"/>
          <w:szCs w:val="24"/>
          <w:shd w:val="clear" w:color="auto" w:fill="FFFFFF"/>
        </w:rPr>
        <w:instrText xml:space="preserve"> REF _Ref375150270 \h  \* MERGEFORMAT </w:instrText>
      </w:r>
      <w:r w:rsidRPr="00B874A0">
        <w:rPr>
          <w:rFonts w:eastAsia="黑体" w:cs="Times New Roman"/>
          <w:color w:val="000000"/>
          <w:szCs w:val="24"/>
          <w:shd w:val="clear" w:color="auto" w:fill="FFFFFF"/>
        </w:rPr>
      </w:r>
      <w:r w:rsidRPr="00B874A0">
        <w:rPr>
          <w:rFonts w:eastAsia="黑体" w:cs="Times New Roman"/>
          <w:color w:val="000000"/>
          <w:szCs w:val="24"/>
          <w:shd w:val="clear" w:color="auto" w:fill="FFFFFF"/>
        </w:rPr>
        <w:fldChar w:fldCharType="separate"/>
      </w:r>
      <w:r w:rsidR="0008141F" w:rsidRPr="009A45A0">
        <w:rPr>
          <w:rFonts w:eastAsia="黑体" w:cs="Times New Roman"/>
          <w:color w:val="000000"/>
          <w:szCs w:val="24"/>
          <w:shd w:val="clear" w:color="auto" w:fill="FFFFFF"/>
        </w:rPr>
        <w:t>Figure 20</w:t>
      </w:r>
      <w:r w:rsidRPr="00B874A0">
        <w:rPr>
          <w:rFonts w:eastAsia="黑体" w:cs="Times New Roman"/>
          <w:color w:val="000000"/>
          <w:szCs w:val="24"/>
          <w:shd w:val="clear" w:color="auto" w:fill="FFFFFF"/>
        </w:rPr>
        <w:fldChar w:fldCharType="end"/>
      </w:r>
      <w:r w:rsidR="00D35B22" w:rsidRPr="009A45A0">
        <w:rPr>
          <w:rFonts w:eastAsia="黑体" w:cs="Times New Roman"/>
          <w:color w:val="000000"/>
          <w:szCs w:val="24"/>
          <w:shd w:val="clear" w:color="auto" w:fill="FFFFFF"/>
        </w:rPr>
        <w:t xml:space="preserve"> </w:t>
      </w:r>
      <w:r w:rsidR="000930FE" w:rsidRPr="009A45A0">
        <w:rPr>
          <w:rFonts w:eastAsia="黑体" w:cs="Times New Roman"/>
          <w:color w:val="000000"/>
          <w:szCs w:val="24"/>
          <w:shd w:val="clear" w:color="auto" w:fill="FFFFFF"/>
        </w:rPr>
        <w:t xml:space="preserve">to </w:t>
      </w:r>
      <w:r w:rsidRPr="00B874A0">
        <w:rPr>
          <w:rFonts w:eastAsia="黑体" w:cs="Times New Roman"/>
          <w:color w:val="000000"/>
          <w:szCs w:val="24"/>
          <w:shd w:val="clear" w:color="auto" w:fill="FFFFFF"/>
        </w:rPr>
        <w:fldChar w:fldCharType="begin"/>
      </w:r>
      <w:r w:rsidRPr="00B874A0">
        <w:rPr>
          <w:rFonts w:eastAsia="黑体" w:cs="Times New Roman"/>
          <w:color w:val="000000"/>
          <w:szCs w:val="24"/>
          <w:shd w:val="clear" w:color="auto" w:fill="FFFFFF"/>
        </w:rPr>
        <w:instrText xml:space="preserve"> REF _Ref375150284 \h  \* MERGEFORMAT </w:instrText>
      </w:r>
      <w:r w:rsidRPr="00B874A0">
        <w:rPr>
          <w:rFonts w:eastAsia="黑体" w:cs="Times New Roman"/>
          <w:color w:val="000000"/>
          <w:szCs w:val="24"/>
          <w:shd w:val="clear" w:color="auto" w:fill="FFFFFF"/>
        </w:rPr>
      </w:r>
      <w:r w:rsidRPr="00B874A0">
        <w:rPr>
          <w:rFonts w:eastAsia="黑体" w:cs="Times New Roman"/>
          <w:color w:val="000000"/>
          <w:szCs w:val="24"/>
          <w:shd w:val="clear" w:color="auto" w:fill="FFFFFF"/>
        </w:rPr>
        <w:fldChar w:fldCharType="separate"/>
      </w:r>
      <w:r w:rsidR="0008141F" w:rsidRPr="009A45A0">
        <w:rPr>
          <w:rFonts w:eastAsia="黑体" w:cs="Times New Roman"/>
          <w:color w:val="000000"/>
          <w:szCs w:val="24"/>
          <w:shd w:val="clear" w:color="auto" w:fill="FFFFFF"/>
        </w:rPr>
        <w:t>Figure 24</w:t>
      </w:r>
      <w:r w:rsidRPr="00B874A0">
        <w:rPr>
          <w:rFonts w:eastAsia="黑体" w:cs="Times New Roman"/>
          <w:color w:val="000000"/>
          <w:szCs w:val="24"/>
          <w:shd w:val="clear" w:color="auto" w:fill="FFFFFF"/>
        </w:rPr>
        <w:fldChar w:fldCharType="end"/>
      </w:r>
      <w:r w:rsidR="00522813" w:rsidRPr="009A45A0">
        <w:rPr>
          <w:rFonts w:eastAsia="黑体" w:cs="Times New Roman"/>
          <w:color w:val="000000"/>
          <w:szCs w:val="24"/>
          <w:shd w:val="clear" w:color="auto" w:fill="FFFFFF"/>
        </w:rPr>
        <w:t xml:space="preserve"> </w:t>
      </w:r>
      <w:r w:rsidR="00524BD0" w:rsidRPr="009A45A0">
        <w:rPr>
          <w:rFonts w:eastAsia="黑体" w:cs="Times New Roman"/>
          <w:color w:val="000000"/>
          <w:szCs w:val="24"/>
          <w:shd w:val="clear" w:color="auto" w:fill="FFFFFF"/>
        </w:rPr>
        <w:t xml:space="preserve">show the simulated cumulative probability of </w:t>
      </w:r>
      <w:r w:rsidR="008E1B55">
        <w:rPr>
          <w:rFonts w:eastAsia="黑体" w:cs="Times New Roman"/>
          <w:color w:val="000000"/>
          <w:szCs w:val="24"/>
          <w:shd w:val="clear" w:color="auto" w:fill="FFFFFF"/>
        </w:rPr>
        <w:t xml:space="preserve">individual </w:t>
      </w:r>
      <w:r w:rsidR="009E1F2E" w:rsidRPr="009A45A0">
        <w:rPr>
          <w:rFonts w:eastAsia="黑体" w:cs="Times New Roman"/>
          <w:color w:val="000000"/>
          <w:szCs w:val="24"/>
          <w:shd w:val="clear" w:color="auto" w:fill="FFFFFF"/>
        </w:rPr>
        <w:t xml:space="preserve">daily </w:t>
      </w:r>
      <w:r w:rsidR="008E1B55">
        <w:rPr>
          <w:rFonts w:eastAsia="黑体" w:cs="Times New Roman"/>
          <w:color w:val="000000"/>
          <w:szCs w:val="24"/>
          <w:shd w:val="clear" w:color="auto" w:fill="FFFFFF"/>
        </w:rPr>
        <w:t>inhalation intakes</w:t>
      </w:r>
      <w:r w:rsidR="008E1B55" w:rsidRPr="009A45A0">
        <w:rPr>
          <w:rFonts w:eastAsia="黑体" w:cs="Times New Roman"/>
          <w:color w:val="000000"/>
          <w:szCs w:val="24"/>
          <w:shd w:val="clear" w:color="auto" w:fill="FFFFFF"/>
        </w:rPr>
        <w:t xml:space="preserve"> </w:t>
      </w:r>
      <w:r w:rsidR="00524BD0" w:rsidRPr="009A45A0">
        <w:rPr>
          <w:rFonts w:eastAsia="黑体" w:cs="Times New Roman"/>
          <w:color w:val="000000"/>
          <w:szCs w:val="24"/>
          <w:shd w:val="clear" w:color="auto" w:fill="FFFFFF"/>
        </w:rPr>
        <w:t xml:space="preserve">to </w:t>
      </w:r>
      <w:r w:rsidR="000930FE" w:rsidRPr="009A45A0">
        <w:rPr>
          <w:rFonts w:eastAsia="黑体" w:cs="Times New Roman"/>
          <w:color w:val="000000"/>
          <w:szCs w:val="24"/>
          <w:shd w:val="clear" w:color="auto" w:fill="FFFFFF"/>
        </w:rPr>
        <w:t>pollen</w:t>
      </w:r>
      <w:r w:rsidR="00524BD0" w:rsidRPr="009A45A0">
        <w:rPr>
          <w:rFonts w:eastAsia="黑体" w:cs="Times New Roman"/>
          <w:color w:val="000000"/>
          <w:szCs w:val="24"/>
          <w:shd w:val="clear" w:color="auto" w:fill="FFFFFF"/>
        </w:rPr>
        <w:t xml:space="preserve"> </w:t>
      </w:r>
      <w:r w:rsidR="00AA6330" w:rsidRPr="009A45A0">
        <w:rPr>
          <w:rFonts w:eastAsia="黑体" w:cs="Times New Roman"/>
          <w:color w:val="000000"/>
          <w:szCs w:val="24"/>
          <w:shd w:val="clear" w:color="auto" w:fill="FFFFFF"/>
        </w:rPr>
        <w:t xml:space="preserve">via </w:t>
      </w:r>
      <w:r w:rsidR="000A4572" w:rsidRPr="009A45A0">
        <w:rPr>
          <w:rFonts w:eastAsia="黑体" w:cs="Times New Roman"/>
          <w:color w:val="000000"/>
          <w:szCs w:val="24"/>
          <w:shd w:val="clear" w:color="auto" w:fill="FFFFFF"/>
        </w:rPr>
        <w:t>the inhalation</w:t>
      </w:r>
      <w:r w:rsidR="00D557A7" w:rsidRPr="009A45A0">
        <w:rPr>
          <w:rFonts w:eastAsia="黑体" w:cs="Times New Roman"/>
          <w:color w:val="000000"/>
          <w:szCs w:val="24"/>
          <w:shd w:val="clear" w:color="auto" w:fill="FFFFFF"/>
        </w:rPr>
        <w:t xml:space="preserve"> route</w:t>
      </w:r>
      <w:r w:rsidR="00EC4B71" w:rsidRPr="009A45A0">
        <w:rPr>
          <w:rFonts w:eastAsia="黑体" w:cs="Times New Roman"/>
          <w:color w:val="000000"/>
          <w:szCs w:val="24"/>
          <w:shd w:val="clear" w:color="auto" w:fill="FFFFFF"/>
        </w:rPr>
        <w:t xml:space="preserve"> </w:t>
      </w:r>
      <w:r w:rsidR="009E1F2E" w:rsidRPr="009A45A0">
        <w:rPr>
          <w:rFonts w:eastAsia="黑体" w:cs="Times New Roman"/>
          <w:color w:val="000000"/>
          <w:szCs w:val="24"/>
          <w:shd w:val="clear" w:color="auto" w:fill="FFFFFF"/>
        </w:rPr>
        <w:t xml:space="preserve">for </w:t>
      </w:r>
      <w:r w:rsidR="00AE460E" w:rsidRPr="009A45A0">
        <w:rPr>
          <w:rFonts w:eastAsia="黑体" w:cs="Times New Roman"/>
          <w:color w:val="000000"/>
          <w:szCs w:val="24"/>
          <w:shd w:val="clear" w:color="auto" w:fill="FFFFFF"/>
        </w:rPr>
        <w:t xml:space="preserve">periods of </w:t>
      </w:r>
      <w:r w:rsidR="00EC4B71" w:rsidRPr="009A45A0">
        <w:rPr>
          <w:rFonts w:eastAsia="黑体" w:cs="Times New Roman"/>
          <w:color w:val="000000"/>
          <w:szCs w:val="24"/>
          <w:shd w:val="clear" w:color="auto" w:fill="FFFFFF"/>
        </w:rPr>
        <w:t xml:space="preserve">1994-2000 and </w:t>
      </w:r>
      <w:r w:rsidR="00DE7ACE" w:rsidRPr="009A45A0">
        <w:rPr>
          <w:rFonts w:eastAsia="黑体" w:cs="Times New Roman"/>
          <w:color w:val="000000"/>
          <w:szCs w:val="24"/>
          <w:shd w:val="clear" w:color="auto" w:fill="FFFFFF"/>
        </w:rPr>
        <w:t>2003</w:t>
      </w:r>
      <w:r w:rsidR="00EC4B71" w:rsidRPr="009A45A0">
        <w:rPr>
          <w:rFonts w:eastAsia="黑体" w:cs="Times New Roman"/>
          <w:color w:val="000000"/>
          <w:szCs w:val="24"/>
          <w:shd w:val="clear" w:color="auto" w:fill="FFFFFF"/>
        </w:rPr>
        <w:t>-2010</w:t>
      </w:r>
      <w:r w:rsidR="00D557A7" w:rsidRPr="009A45A0">
        <w:rPr>
          <w:rFonts w:eastAsia="黑体" w:cs="Times New Roman"/>
          <w:color w:val="000000"/>
          <w:szCs w:val="24"/>
          <w:shd w:val="clear" w:color="auto" w:fill="FFFFFF"/>
        </w:rPr>
        <w:t>.</w:t>
      </w:r>
      <w:r w:rsidR="001C5ED6" w:rsidRPr="009A45A0">
        <w:rPr>
          <w:rFonts w:eastAsia="黑体" w:cs="Times New Roman"/>
          <w:color w:val="000000"/>
          <w:szCs w:val="24"/>
          <w:shd w:val="clear" w:color="auto" w:fill="FFFFFF"/>
        </w:rPr>
        <w:t xml:space="preserve"> </w:t>
      </w:r>
      <w:r w:rsidR="009F05F7" w:rsidRPr="009A45A0">
        <w:rPr>
          <w:rFonts w:eastAsia="黑体" w:cs="Times New Roman"/>
          <w:color w:val="000000"/>
          <w:szCs w:val="24"/>
          <w:shd w:val="clear" w:color="auto" w:fill="FFFFFF"/>
        </w:rPr>
        <w:t xml:space="preserve">The median and range of the daily inhalation intakes of Ambrosia, Artemisia, Betula, Gramineae and Quercus are shown in </w:t>
      </w:r>
      <w:r w:rsidR="00222E77" w:rsidRPr="00B874A0">
        <w:rPr>
          <w:rFonts w:eastAsia="黑体" w:cs="Times New Roman"/>
          <w:color w:val="000000"/>
          <w:szCs w:val="24"/>
          <w:shd w:val="clear" w:color="auto" w:fill="FFFFFF"/>
        </w:rPr>
        <w:fldChar w:fldCharType="begin"/>
      </w:r>
      <w:r w:rsidR="009F05F7" w:rsidRPr="009A45A0">
        <w:rPr>
          <w:rFonts w:eastAsia="黑体" w:cs="Times New Roman"/>
          <w:color w:val="000000"/>
          <w:szCs w:val="24"/>
          <w:shd w:val="clear" w:color="auto" w:fill="FFFFFF"/>
        </w:rPr>
        <w:instrText xml:space="preserve"> REF _Ref378773933 \h </w:instrText>
      </w:r>
      <w:r>
        <w:rPr>
          <w:rFonts w:eastAsia="黑体" w:cs="Times New Roman"/>
          <w:color w:val="000000"/>
          <w:szCs w:val="24"/>
          <w:shd w:val="clear" w:color="auto" w:fill="FFFFFF"/>
        </w:rPr>
        <w:instrText xml:space="preserve"> \* MERGEFORMAT </w:instrText>
      </w:r>
      <w:r w:rsidR="00222E77" w:rsidRPr="00B874A0">
        <w:rPr>
          <w:rFonts w:eastAsia="黑体" w:cs="Times New Roman"/>
          <w:color w:val="000000"/>
          <w:szCs w:val="24"/>
          <w:shd w:val="clear" w:color="auto" w:fill="FFFFFF"/>
        </w:rPr>
      </w:r>
      <w:r w:rsidR="00222E77" w:rsidRPr="00B874A0">
        <w:rPr>
          <w:rFonts w:eastAsia="黑体" w:cs="Times New Roman"/>
          <w:color w:val="000000"/>
          <w:szCs w:val="24"/>
          <w:shd w:val="clear" w:color="auto" w:fill="FFFFFF"/>
        </w:rPr>
        <w:fldChar w:fldCharType="separate"/>
      </w:r>
      <w:r w:rsidR="0008141F" w:rsidRPr="00B874A0">
        <w:rPr>
          <w:rFonts w:eastAsia="黑体" w:cs="Times New Roman"/>
          <w:color w:val="000000"/>
          <w:szCs w:val="24"/>
          <w:shd w:val="clear" w:color="auto" w:fill="FFFFFF"/>
        </w:rPr>
        <w:t>Table 6</w:t>
      </w:r>
      <w:r w:rsidR="00222E77" w:rsidRPr="00B874A0">
        <w:rPr>
          <w:rFonts w:eastAsia="黑体" w:cs="Times New Roman"/>
          <w:color w:val="000000"/>
          <w:szCs w:val="24"/>
          <w:shd w:val="clear" w:color="auto" w:fill="FFFFFF"/>
        </w:rPr>
        <w:fldChar w:fldCharType="end"/>
      </w:r>
      <w:r w:rsidR="009F05F7" w:rsidRPr="009A45A0">
        <w:rPr>
          <w:rFonts w:eastAsia="黑体" w:cs="Times New Roman"/>
          <w:color w:val="000000"/>
          <w:szCs w:val="24"/>
          <w:shd w:val="clear" w:color="auto" w:fill="FFFFFF"/>
        </w:rPr>
        <w:t xml:space="preserve"> and </w:t>
      </w:r>
      <w:r w:rsidR="00222E77" w:rsidRPr="00B874A0">
        <w:rPr>
          <w:rFonts w:eastAsia="黑体" w:cs="Times New Roman"/>
          <w:color w:val="000000"/>
          <w:szCs w:val="24"/>
          <w:shd w:val="clear" w:color="auto" w:fill="FFFFFF"/>
        </w:rPr>
        <w:fldChar w:fldCharType="begin"/>
      </w:r>
      <w:r w:rsidR="009F05F7" w:rsidRPr="009A45A0">
        <w:rPr>
          <w:rFonts w:eastAsia="黑体" w:cs="Times New Roman"/>
          <w:color w:val="000000"/>
          <w:szCs w:val="24"/>
          <w:shd w:val="clear" w:color="auto" w:fill="FFFFFF"/>
        </w:rPr>
        <w:instrText xml:space="preserve"> REF _Ref378773935 \h </w:instrText>
      </w:r>
      <w:r>
        <w:rPr>
          <w:rFonts w:eastAsia="黑体" w:cs="Times New Roman"/>
          <w:color w:val="000000"/>
          <w:szCs w:val="24"/>
          <w:shd w:val="clear" w:color="auto" w:fill="FFFFFF"/>
        </w:rPr>
        <w:instrText xml:space="preserve"> \* MERGEFORMAT </w:instrText>
      </w:r>
      <w:r w:rsidR="00222E77" w:rsidRPr="00B874A0">
        <w:rPr>
          <w:rFonts w:eastAsia="黑体" w:cs="Times New Roman"/>
          <w:color w:val="000000"/>
          <w:szCs w:val="24"/>
          <w:shd w:val="clear" w:color="auto" w:fill="FFFFFF"/>
        </w:rPr>
      </w:r>
      <w:r w:rsidR="00222E77" w:rsidRPr="00B874A0">
        <w:rPr>
          <w:rFonts w:eastAsia="黑体" w:cs="Times New Roman"/>
          <w:color w:val="000000"/>
          <w:szCs w:val="24"/>
          <w:shd w:val="clear" w:color="auto" w:fill="FFFFFF"/>
        </w:rPr>
        <w:fldChar w:fldCharType="separate"/>
      </w:r>
      <w:r w:rsidR="0008141F" w:rsidRPr="00B874A0">
        <w:rPr>
          <w:rFonts w:eastAsia="黑体" w:cs="Times New Roman"/>
          <w:color w:val="000000"/>
          <w:szCs w:val="24"/>
          <w:shd w:val="clear" w:color="auto" w:fill="FFFFFF"/>
        </w:rPr>
        <w:t>Table 7</w:t>
      </w:r>
      <w:r w:rsidR="00222E77" w:rsidRPr="00B874A0">
        <w:rPr>
          <w:rFonts w:eastAsia="黑体" w:cs="Times New Roman"/>
          <w:color w:val="000000"/>
          <w:szCs w:val="24"/>
          <w:shd w:val="clear" w:color="auto" w:fill="FFFFFF"/>
        </w:rPr>
        <w:fldChar w:fldCharType="end"/>
      </w:r>
      <w:r w:rsidR="005C1D6D" w:rsidRPr="009A45A0">
        <w:rPr>
          <w:rFonts w:eastAsia="黑体" w:cs="Times New Roman"/>
          <w:color w:val="000000"/>
          <w:szCs w:val="24"/>
          <w:shd w:val="clear" w:color="auto" w:fill="FFFFFF"/>
        </w:rPr>
        <w:t xml:space="preserve"> for </w:t>
      </w:r>
      <w:r w:rsidR="00AE460E" w:rsidRPr="009A45A0">
        <w:rPr>
          <w:rFonts w:eastAsia="黑体" w:cs="Times New Roman"/>
          <w:color w:val="000000"/>
          <w:szCs w:val="24"/>
          <w:shd w:val="clear" w:color="auto" w:fill="FFFFFF"/>
        </w:rPr>
        <w:t xml:space="preserve">periods of </w:t>
      </w:r>
      <w:r w:rsidR="005C1D6D" w:rsidRPr="009A45A0">
        <w:rPr>
          <w:rFonts w:eastAsia="黑体" w:cs="Times New Roman"/>
          <w:color w:val="000000"/>
          <w:szCs w:val="24"/>
          <w:shd w:val="clear" w:color="auto" w:fill="FFFFFF"/>
        </w:rPr>
        <w:t xml:space="preserve">1994-2000 and </w:t>
      </w:r>
      <w:r w:rsidR="00DE7ACE" w:rsidRPr="009A45A0">
        <w:rPr>
          <w:rFonts w:eastAsia="黑体" w:cs="Times New Roman"/>
          <w:color w:val="000000"/>
          <w:szCs w:val="24"/>
          <w:shd w:val="clear" w:color="auto" w:fill="FFFFFF"/>
        </w:rPr>
        <w:t>2003</w:t>
      </w:r>
      <w:r w:rsidR="005C1D6D" w:rsidRPr="009A45A0">
        <w:rPr>
          <w:rFonts w:eastAsia="黑体" w:cs="Times New Roman"/>
          <w:color w:val="000000"/>
          <w:szCs w:val="24"/>
          <w:shd w:val="clear" w:color="auto" w:fill="FFFFFF"/>
        </w:rPr>
        <w:t>-2010, respectively</w:t>
      </w:r>
      <w:r w:rsidR="009F05F7" w:rsidRPr="009A45A0">
        <w:rPr>
          <w:rFonts w:eastAsia="黑体" w:cs="Times New Roman"/>
          <w:color w:val="000000"/>
          <w:szCs w:val="24"/>
          <w:shd w:val="clear" w:color="auto" w:fill="FFFFFF"/>
        </w:rPr>
        <w:t xml:space="preserve">. </w:t>
      </w:r>
      <w:r w:rsidR="001C5ED6" w:rsidRPr="009A45A0">
        <w:rPr>
          <w:rFonts w:eastAsia="黑体" w:cs="Times New Roman"/>
          <w:color w:val="000000"/>
          <w:szCs w:val="24"/>
          <w:shd w:val="clear" w:color="auto" w:fill="FFFFFF"/>
        </w:rPr>
        <w:t xml:space="preserve">The </w:t>
      </w:r>
      <w:r w:rsidR="00502D91" w:rsidRPr="009A45A0">
        <w:rPr>
          <w:rFonts w:eastAsia="黑体" w:cs="Times New Roman"/>
          <w:color w:val="000000"/>
          <w:szCs w:val="24"/>
          <w:shd w:val="clear" w:color="auto" w:fill="FFFFFF"/>
        </w:rPr>
        <w:t xml:space="preserve">descriptive statistics </w:t>
      </w:r>
      <w:r w:rsidR="00524BD0" w:rsidRPr="009A45A0">
        <w:rPr>
          <w:rFonts w:eastAsia="黑体" w:cs="Times New Roman"/>
          <w:color w:val="000000"/>
          <w:szCs w:val="24"/>
          <w:shd w:val="clear" w:color="auto" w:fill="FFFFFF"/>
        </w:rPr>
        <w:t xml:space="preserve">of the daily </w:t>
      </w:r>
      <w:r w:rsidR="00502D91" w:rsidRPr="009A45A0">
        <w:rPr>
          <w:rFonts w:eastAsia="黑体" w:cs="Times New Roman"/>
          <w:color w:val="000000"/>
          <w:szCs w:val="24"/>
          <w:shd w:val="clear" w:color="auto" w:fill="FFFFFF"/>
        </w:rPr>
        <w:t>inhalation</w:t>
      </w:r>
      <w:r w:rsidR="00522813" w:rsidRPr="009A45A0">
        <w:rPr>
          <w:rFonts w:eastAsia="黑体" w:cs="Times New Roman"/>
          <w:color w:val="000000"/>
          <w:szCs w:val="24"/>
          <w:shd w:val="clear" w:color="auto" w:fill="FFFFFF"/>
        </w:rPr>
        <w:t xml:space="preserve"> </w:t>
      </w:r>
      <w:r w:rsidR="00502D91" w:rsidRPr="009A45A0">
        <w:rPr>
          <w:rFonts w:eastAsia="黑体" w:cs="Times New Roman"/>
          <w:color w:val="000000"/>
          <w:szCs w:val="24"/>
          <w:shd w:val="clear" w:color="auto" w:fill="FFFFFF"/>
        </w:rPr>
        <w:t>intakes</w:t>
      </w:r>
      <w:r w:rsidR="00E639F8" w:rsidRPr="009A45A0">
        <w:rPr>
          <w:rFonts w:eastAsia="黑体" w:cs="Times New Roman"/>
          <w:color w:val="000000"/>
          <w:szCs w:val="24"/>
          <w:shd w:val="clear" w:color="auto" w:fill="FFFFFF"/>
        </w:rPr>
        <w:t xml:space="preserve"> (mean and standard deviation)</w:t>
      </w:r>
      <w:r w:rsidR="00524BD0" w:rsidRPr="009A45A0">
        <w:rPr>
          <w:rFonts w:eastAsia="黑体" w:cs="Times New Roman"/>
          <w:color w:val="000000"/>
          <w:szCs w:val="24"/>
          <w:shd w:val="clear" w:color="auto" w:fill="FFFFFF"/>
        </w:rPr>
        <w:t xml:space="preserve"> </w:t>
      </w:r>
      <w:r w:rsidR="00D557A7" w:rsidRPr="009A45A0">
        <w:rPr>
          <w:rFonts w:eastAsia="黑体" w:cs="Times New Roman"/>
          <w:color w:val="000000"/>
          <w:szCs w:val="24"/>
          <w:shd w:val="clear" w:color="auto" w:fill="FFFFFF"/>
        </w:rPr>
        <w:t xml:space="preserve">of </w:t>
      </w:r>
      <w:r w:rsidR="00D35B22" w:rsidRPr="00B874A0">
        <w:rPr>
          <w:rFonts w:eastAsia="黑体" w:cs="Times New Roman"/>
          <w:color w:val="000000"/>
          <w:szCs w:val="24"/>
          <w:shd w:val="clear" w:color="auto" w:fill="FFFFFF"/>
        </w:rPr>
        <w:t>Ambrosia, Artemisia, Betula, Gramineae</w:t>
      </w:r>
      <w:r w:rsidR="009E1F2E" w:rsidRPr="00B874A0">
        <w:rPr>
          <w:rFonts w:eastAsia="黑体" w:cs="Times New Roman"/>
          <w:color w:val="000000"/>
          <w:szCs w:val="24"/>
          <w:shd w:val="clear" w:color="auto" w:fill="FFFFFF"/>
        </w:rPr>
        <w:t xml:space="preserve">, and </w:t>
      </w:r>
      <w:r w:rsidR="00D35B22" w:rsidRPr="00B874A0">
        <w:rPr>
          <w:rFonts w:eastAsia="黑体" w:cs="Times New Roman"/>
          <w:color w:val="000000"/>
          <w:szCs w:val="24"/>
          <w:shd w:val="clear" w:color="auto" w:fill="FFFFFF"/>
        </w:rPr>
        <w:t xml:space="preserve">Quercus are shown in </w:t>
      </w:r>
      <w:r w:rsidR="00222E77" w:rsidRPr="00B874A0">
        <w:rPr>
          <w:rFonts w:eastAsia="黑体" w:cs="Times New Roman"/>
          <w:color w:val="000000"/>
          <w:szCs w:val="24"/>
          <w:shd w:val="clear" w:color="auto" w:fill="FFFFFF"/>
        </w:rPr>
        <w:fldChar w:fldCharType="begin"/>
      </w:r>
      <w:r w:rsidR="009F05F7" w:rsidRPr="009A45A0">
        <w:rPr>
          <w:rFonts w:eastAsia="黑体" w:cs="Times New Roman"/>
          <w:color w:val="000000"/>
          <w:szCs w:val="24"/>
          <w:shd w:val="clear" w:color="auto" w:fill="FFFFFF"/>
        </w:rPr>
        <w:instrText xml:space="preserve"> REF _Ref378889147 \h </w:instrText>
      </w:r>
      <w:r>
        <w:rPr>
          <w:rFonts w:eastAsia="黑体" w:cs="Times New Roman"/>
          <w:color w:val="000000"/>
          <w:szCs w:val="24"/>
          <w:shd w:val="clear" w:color="auto" w:fill="FFFFFF"/>
        </w:rPr>
        <w:instrText xml:space="preserve"> \* MERGEFORMAT </w:instrText>
      </w:r>
      <w:r w:rsidR="00222E77" w:rsidRPr="00B874A0">
        <w:rPr>
          <w:rFonts w:eastAsia="黑体" w:cs="Times New Roman"/>
          <w:color w:val="000000"/>
          <w:szCs w:val="24"/>
          <w:shd w:val="clear" w:color="auto" w:fill="FFFFFF"/>
        </w:rPr>
      </w:r>
      <w:r w:rsidR="00222E77" w:rsidRPr="00B874A0">
        <w:rPr>
          <w:rFonts w:eastAsia="黑体" w:cs="Times New Roman"/>
          <w:color w:val="000000"/>
          <w:szCs w:val="24"/>
          <w:shd w:val="clear" w:color="auto" w:fill="FFFFFF"/>
        </w:rPr>
        <w:fldChar w:fldCharType="separate"/>
      </w:r>
      <w:r w:rsidR="0008141F" w:rsidRPr="00B874A0">
        <w:rPr>
          <w:rFonts w:eastAsia="黑体" w:cs="Times New Roman"/>
          <w:color w:val="000000"/>
          <w:szCs w:val="24"/>
          <w:shd w:val="clear" w:color="auto" w:fill="FFFFFF"/>
        </w:rPr>
        <w:t>Table 8</w:t>
      </w:r>
      <w:r w:rsidR="00222E77" w:rsidRPr="00B874A0">
        <w:rPr>
          <w:rFonts w:eastAsia="黑体" w:cs="Times New Roman"/>
          <w:color w:val="000000"/>
          <w:szCs w:val="24"/>
          <w:shd w:val="clear" w:color="auto" w:fill="FFFFFF"/>
        </w:rPr>
        <w:fldChar w:fldCharType="end"/>
      </w:r>
      <w:r w:rsidR="009F05F7" w:rsidRPr="009A45A0">
        <w:rPr>
          <w:rFonts w:eastAsia="黑体" w:cs="Times New Roman"/>
          <w:color w:val="000000"/>
          <w:szCs w:val="24"/>
          <w:shd w:val="clear" w:color="auto" w:fill="FFFFFF"/>
        </w:rPr>
        <w:t xml:space="preserve"> </w:t>
      </w:r>
      <w:r w:rsidR="00E639F8" w:rsidRPr="009A45A0">
        <w:rPr>
          <w:rFonts w:eastAsia="黑体" w:cs="Times New Roman"/>
          <w:color w:val="000000"/>
          <w:szCs w:val="24"/>
          <w:shd w:val="clear" w:color="auto" w:fill="FFFFFF"/>
        </w:rPr>
        <w:t xml:space="preserve">and </w:t>
      </w:r>
      <w:r w:rsidR="00222E77" w:rsidRPr="00B874A0">
        <w:rPr>
          <w:rFonts w:eastAsia="黑体" w:cs="Times New Roman"/>
          <w:color w:val="000000"/>
          <w:szCs w:val="24"/>
          <w:shd w:val="clear" w:color="auto" w:fill="FFFFFF"/>
        </w:rPr>
        <w:fldChar w:fldCharType="begin"/>
      </w:r>
      <w:r w:rsidR="009F05F7" w:rsidRPr="009A45A0">
        <w:rPr>
          <w:rFonts w:eastAsia="黑体" w:cs="Times New Roman"/>
          <w:color w:val="000000"/>
          <w:szCs w:val="24"/>
          <w:shd w:val="clear" w:color="auto" w:fill="FFFFFF"/>
        </w:rPr>
        <w:instrText xml:space="preserve"> REF _Ref378889156 \h </w:instrText>
      </w:r>
      <w:r>
        <w:rPr>
          <w:rFonts w:eastAsia="黑体" w:cs="Times New Roman"/>
          <w:color w:val="000000"/>
          <w:szCs w:val="24"/>
          <w:shd w:val="clear" w:color="auto" w:fill="FFFFFF"/>
        </w:rPr>
        <w:instrText xml:space="preserve"> \* MERGEFORMAT </w:instrText>
      </w:r>
      <w:r w:rsidR="00222E77" w:rsidRPr="00B874A0">
        <w:rPr>
          <w:rFonts w:eastAsia="黑体" w:cs="Times New Roman"/>
          <w:color w:val="000000"/>
          <w:szCs w:val="24"/>
          <w:shd w:val="clear" w:color="auto" w:fill="FFFFFF"/>
        </w:rPr>
      </w:r>
      <w:r w:rsidR="00222E77" w:rsidRPr="00B874A0">
        <w:rPr>
          <w:rFonts w:eastAsia="黑体" w:cs="Times New Roman"/>
          <w:color w:val="000000"/>
          <w:szCs w:val="24"/>
          <w:shd w:val="clear" w:color="auto" w:fill="FFFFFF"/>
        </w:rPr>
        <w:fldChar w:fldCharType="separate"/>
      </w:r>
      <w:r w:rsidR="0008141F" w:rsidRPr="00B874A0">
        <w:rPr>
          <w:rFonts w:eastAsia="黑体" w:cs="Times New Roman"/>
          <w:color w:val="000000"/>
          <w:szCs w:val="24"/>
          <w:shd w:val="clear" w:color="auto" w:fill="FFFFFF"/>
        </w:rPr>
        <w:t>Table 9</w:t>
      </w:r>
      <w:r w:rsidR="00222E77" w:rsidRPr="00B874A0">
        <w:rPr>
          <w:rFonts w:eastAsia="黑体" w:cs="Times New Roman"/>
          <w:color w:val="000000"/>
          <w:szCs w:val="24"/>
          <w:shd w:val="clear" w:color="auto" w:fill="FFFFFF"/>
        </w:rPr>
        <w:fldChar w:fldCharType="end"/>
      </w:r>
      <w:r w:rsidR="009F05F7" w:rsidRPr="009A45A0">
        <w:rPr>
          <w:rFonts w:eastAsia="黑体" w:cs="Times New Roman"/>
          <w:color w:val="000000"/>
          <w:szCs w:val="24"/>
          <w:shd w:val="clear" w:color="auto" w:fill="FFFFFF"/>
        </w:rPr>
        <w:t xml:space="preserve"> </w:t>
      </w:r>
      <w:r w:rsidR="00E639F8" w:rsidRPr="009A45A0">
        <w:rPr>
          <w:rFonts w:eastAsia="黑体" w:cs="Times New Roman"/>
          <w:color w:val="000000"/>
          <w:szCs w:val="24"/>
          <w:shd w:val="clear" w:color="auto" w:fill="FFFFFF"/>
        </w:rPr>
        <w:t xml:space="preserve">for 1994-2000 and </w:t>
      </w:r>
      <w:r w:rsidR="00DE7ACE" w:rsidRPr="009A45A0">
        <w:rPr>
          <w:rFonts w:eastAsia="黑体" w:cs="Times New Roman"/>
          <w:color w:val="000000"/>
          <w:szCs w:val="24"/>
          <w:shd w:val="clear" w:color="auto" w:fill="FFFFFF"/>
        </w:rPr>
        <w:t>2003</w:t>
      </w:r>
      <w:r w:rsidR="00E639F8" w:rsidRPr="009A45A0">
        <w:rPr>
          <w:rFonts w:eastAsia="黑体" w:cs="Times New Roman"/>
          <w:color w:val="000000"/>
          <w:szCs w:val="24"/>
          <w:shd w:val="clear" w:color="auto" w:fill="FFFFFF"/>
        </w:rPr>
        <w:t>-2010, respectively.</w:t>
      </w:r>
    </w:p>
    <w:p w:rsidR="00653A4C" w:rsidRDefault="00202E62" w:rsidP="00653A4C">
      <w:pPr>
        <w:spacing w:beforeLines="96" w:before="230" w:afterLines="120" w:after="288"/>
        <w:ind w:firstLine="720"/>
        <w:rPr>
          <w:rFonts w:cs="Times New Roman"/>
          <w:color w:val="000000"/>
          <w:szCs w:val="24"/>
          <w:shd w:val="clear" w:color="auto" w:fill="FFFFFF"/>
        </w:rPr>
      </w:pPr>
      <w:ins w:id="283" w:author="kunmei" w:date="2014-02-23T21:00:00Z">
        <w:r>
          <w:rPr>
            <w:rFonts w:cs="Times New Roman"/>
            <w:color w:val="000000"/>
            <w:szCs w:val="24"/>
            <w:shd w:val="clear" w:color="auto" w:fill="FFFFFF"/>
          </w:rPr>
          <w:fldChar w:fldCharType="begin"/>
        </w:r>
        <w:r>
          <w:rPr>
            <w:rFonts w:cs="Times New Roman"/>
            <w:color w:val="000000"/>
            <w:szCs w:val="24"/>
            <w:shd w:val="clear" w:color="auto" w:fill="FFFFFF"/>
          </w:rPr>
          <w:instrText xml:space="preserve"> REF _Ref375150270 \h </w:instrText>
        </w:r>
      </w:ins>
      <w:r>
        <w:rPr>
          <w:rFonts w:cs="Times New Roman"/>
          <w:color w:val="000000"/>
          <w:szCs w:val="24"/>
          <w:shd w:val="clear" w:color="auto" w:fill="FFFFFF"/>
        </w:rPr>
      </w:r>
      <w:r>
        <w:rPr>
          <w:rFonts w:cs="Times New Roman"/>
          <w:color w:val="000000"/>
          <w:szCs w:val="24"/>
          <w:shd w:val="clear" w:color="auto" w:fill="FFFFFF"/>
        </w:rPr>
        <w:fldChar w:fldCharType="separate"/>
      </w:r>
      <w:ins w:id="284" w:author="kunmei" w:date="2014-02-23T21:00:00Z">
        <w:r w:rsidRPr="007D3D22">
          <w:rPr>
            <w:szCs w:val="24"/>
          </w:rPr>
          <w:t xml:space="preserve">Figure </w:t>
        </w:r>
        <w:r>
          <w:rPr>
            <w:noProof/>
            <w:szCs w:val="24"/>
          </w:rPr>
          <w:t>21</w:t>
        </w:r>
        <w:r>
          <w:rPr>
            <w:rFonts w:cs="Times New Roman"/>
            <w:color w:val="000000"/>
            <w:szCs w:val="24"/>
            <w:shd w:val="clear" w:color="auto" w:fill="FFFFFF"/>
          </w:rPr>
          <w:fldChar w:fldCharType="end"/>
        </w:r>
      </w:ins>
      <w:r w:rsidR="004A432D">
        <w:rPr>
          <w:rFonts w:cs="Times New Roman"/>
          <w:color w:val="000000"/>
          <w:szCs w:val="24"/>
          <w:shd w:val="clear" w:color="auto" w:fill="FFFFFF"/>
        </w:rPr>
        <w:t xml:space="preserve"> </w:t>
      </w:r>
      <w:ins w:id="285" w:author="kunmei" w:date="2014-02-23T20:45:00Z">
        <w:r w:rsidR="00CB7040">
          <w:rPr>
            <w:rFonts w:cs="Times New Roman"/>
            <w:color w:val="000000"/>
            <w:szCs w:val="24"/>
            <w:shd w:val="clear" w:color="auto" w:fill="FFFFFF"/>
          </w:rPr>
          <w:t xml:space="preserve">shows </w:t>
        </w:r>
      </w:ins>
      <w:ins w:id="286" w:author="kunmei" w:date="2014-02-23T23:08:00Z">
        <w:r w:rsidR="00BE30B3">
          <w:rPr>
            <w:szCs w:val="24"/>
          </w:rPr>
          <w:t>the s</w:t>
        </w:r>
        <w:r w:rsidR="00BE30B3" w:rsidRPr="007D3D22">
          <w:rPr>
            <w:szCs w:val="24"/>
          </w:rPr>
          <w:t xml:space="preserve">imulated cumulative probability distribution of daily </w:t>
        </w:r>
      </w:ins>
      <w:ins w:id="287" w:author="kunmei" w:date="2014-02-23T23:12:00Z">
        <w:r w:rsidR="00BE30B3">
          <w:rPr>
            <w:szCs w:val="24"/>
          </w:rPr>
          <w:t xml:space="preserve">individual </w:t>
        </w:r>
      </w:ins>
      <w:ins w:id="288" w:author="kunmei" w:date="2014-02-23T23:08:00Z">
        <w:r w:rsidR="00BE30B3">
          <w:rPr>
            <w:szCs w:val="24"/>
          </w:rPr>
          <w:t>intake</w:t>
        </w:r>
        <w:r w:rsidR="00BE30B3" w:rsidRPr="007D3D22">
          <w:rPr>
            <w:szCs w:val="24"/>
          </w:rPr>
          <w:t xml:space="preserve"> </w:t>
        </w:r>
        <w:r w:rsidR="00BE30B3">
          <w:rPr>
            <w:szCs w:val="24"/>
          </w:rPr>
          <w:t>via inhalation of</w:t>
        </w:r>
        <w:r w:rsidR="00BE30B3" w:rsidRPr="007D3D22">
          <w:rPr>
            <w:szCs w:val="24"/>
          </w:rPr>
          <w:t xml:space="preserve"> Ambrosia pollen in </w:t>
        </w:r>
        <w:r w:rsidR="00BE30B3">
          <w:rPr>
            <w:szCs w:val="24"/>
          </w:rPr>
          <w:t>the nine</w:t>
        </w:r>
        <w:r w:rsidR="00BE30B3" w:rsidRPr="007D3D22">
          <w:rPr>
            <w:szCs w:val="24"/>
          </w:rPr>
          <w:t xml:space="preserve"> climate </w:t>
        </w:r>
        <w:r w:rsidR="00BE30B3">
          <w:rPr>
            <w:szCs w:val="24"/>
          </w:rPr>
          <w:t>region</w:t>
        </w:r>
        <w:r w:rsidR="00BE30B3" w:rsidRPr="007D3D22">
          <w:rPr>
            <w:szCs w:val="24"/>
          </w:rPr>
          <w:t>s</w:t>
        </w:r>
        <w:r w:rsidR="00BE30B3">
          <w:rPr>
            <w:szCs w:val="24"/>
          </w:rPr>
          <w:t xml:space="preserve"> in CONUS in 1994-2000 (top) and 2003-2010 (bottom)</w:t>
        </w:r>
      </w:ins>
      <w:ins w:id="289" w:author="kunmei" w:date="2014-02-23T20:45:00Z">
        <w:r w:rsidR="00CB7040">
          <w:rPr>
            <w:rFonts w:cs="Times New Roman"/>
            <w:color w:val="000000"/>
            <w:szCs w:val="24"/>
            <w:shd w:val="clear" w:color="auto" w:fill="FFFFFF"/>
          </w:rPr>
          <w:t xml:space="preserve">. In the period 1994-2000, figure shows that the Southwest Region has the highest average </w:t>
        </w:r>
      </w:ins>
      <w:ins w:id="290" w:author="kunmei" w:date="2014-02-23T23:13:00Z">
        <w:r w:rsidR="00BE30B3" w:rsidRPr="007D3D22">
          <w:rPr>
            <w:szCs w:val="24"/>
          </w:rPr>
          <w:t xml:space="preserve">daily </w:t>
        </w:r>
        <w:r w:rsidR="00BE30B3">
          <w:rPr>
            <w:szCs w:val="24"/>
          </w:rPr>
          <w:t>individual intake</w:t>
        </w:r>
      </w:ins>
      <w:ins w:id="291" w:author="kunmei" w:date="2014-02-23T23:14:00Z">
        <w:r w:rsidR="00BE30B3">
          <w:rPr>
            <w:szCs w:val="24"/>
          </w:rPr>
          <w:t>s</w:t>
        </w:r>
      </w:ins>
      <w:ins w:id="292" w:author="kunmei" w:date="2014-02-23T23:13:00Z">
        <w:r w:rsidR="00BE30B3" w:rsidRPr="007D3D22">
          <w:rPr>
            <w:szCs w:val="24"/>
          </w:rPr>
          <w:t xml:space="preserve"> </w:t>
        </w:r>
        <w:r w:rsidR="00BE30B3">
          <w:rPr>
            <w:szCs w:val="24"/>
          </w:rPr>
          <w:t>via inhalation</w:t>
        </w:r>
      </w:ins>
      <w:ins w:id="293" w:author="kunmei" w:date="2014-02-23T20:45:00Z">
        <w:r w:rsidR="00CB7040">
          <w:rPr>
            <w:rFonts w:cs="Times New Roman"/>
            <w:color w:val="000000"/>
            <w:szCs w:val="24"/>
            <w:shd w:val="clear" w:color="auto" w:fill="FFFFFF"/>
          </w:rPr>
          <w:t xml:space="preserve">, in which the median </w:t>
        </w:r>
      </w:ins>
      <w:ins w:id="294" w:author="kunmei" w:date="2014-02-23T23:49:00Z">
        <w:r w:rsidR="00F81BA6">
          <w:rPr>
            <w:rFonts w:cs="Times New Roman"/>
            <w:color w:val="000000"/>
            <w:szCs w:val="24"/>
            <w:shd w:val="clear" w:color="auto" w:fill="FFFFFF"/>
          </w:rPr>
          <w:t xml:space="preserve">of </w:t>
        </w:r>
        <w:r w:rsidR="00F81BA6" w:rsidRPr="007D3D22">
          <w:rPr>
            <w:szCs w:val="24"/>
          </w:rPr>
          <w:t xml:space="preserve">daily </w:t>
        </w:r>
        <w:r w:rsidR="00F81BA6">
          <w:rPr>
            <w:szCs w:val="24"/>
          </w:rPr>
          <w:t>individual intakes</w:t>
        </w:r>
        <w:r w:rsidR="00F81BA6" w:rsidRPr="007D3D22">
          <w:rPr>
            <w:szCs w:val="24"/>
          </w:rPr>
          <w:t xml:space="preserve"> </w:t>
        </w:r>
        <w:r w:rsidR="00F81BA6">
          <w:rPr>
            <w:szCs w:val="24"/>
          </w:rPr>
          <w:t>via inhalation</w:t>
        </w:r>
      </w:ins>
      <w:ins w:id="295" w:author="kunmei" w:date="2014-02-23T20:45:00Z">
        <w:r w:rsidR="00CB7040">
          <w:rPr>
            <w:rFonts w:cs="Times New Roman"/>
            <w:color w:val="000000"/>
            <w:szCs w:val="24"/>
            <w:shd w:val="clear" w:color="auto" w:fill="FFFFFF"/>
          </w:rPr>
          <w:t xml:space="preserve"> is </w:t>
        </w:r>
      </w:ins>
      <w:proofErr w:type="gramStart"/>
      <w:ins w:id="296" w:author="kunmei" w:date="2014-02-23T23:13:00Z">
        <w:r w:rsidR="00BE30B3">
          <w:rPr>
            <w:rFonts w:cs="Times New Roman"/>
            <w:color w:val="000000"/>
            <w:szCs w:val="24"/>
            <w:shd w:val="clear" w:color="auto" w:fill="FFFFFF"/>
          </w:rPr>
          <w:t>68</w:t>
        </w:r>
      </w:ins>
      <w:ins w:id="297" w:author="kunmei" w:date="2014-02-23T20:45:00Z">
        <w:r w:rsidR="00CB7040">
          <w:rPr>
            <w:rFonts w:cs="Times New Roman"/>
            <w:color w:val="000000"/>
            <w:szCs w:val="24"/>
            <w:shd w:val="clear" w:color="auto" w:fill="FFFFFF"/>
          </w:rPr>
          <w:t xml:space="preserve"> pollen </w:t>
        </w:r>
        <w:r w:rsidR="00CB7040">
          <w:rPr>
            <w:rFonts w:cs="Times New Roman"/>
            <w:color w:val="000000"/>
            <w:szCs w:val="24"/>
            <w:shd w:val="clear" w:color="auto" w:fill="FFFFFF"/>
          </w:rPr>
          <w:lastRenderedPageBreak/>
          <w:t>grains/day</w:t>
        </w:r>
        <w:proofErr w:type="gramEnd"/>
        <w:r w:rsidR="00CB7040">
          <w:rPr>
            <w:rFonts w:cs="Times New Roman"/>
            <w:color w:val="000000"/>
            <w:szCs w:val="24"/>
            <w:shd w:val="clear" w:color="auto" w:fill="FFFFFF"/>
          </w:rPr>
          <w:t xml:space="preserve">. The West Region has the lowest average </w:t>
        </w:r>
      </w:ins>
      <w:ins w:id="298" w:author="kunmei" w:date="2014-02-23T23:14:00Z">
        <w:r w:rsidR="00BE30B3" w:rsidRPr="007D3D22">
          <w:rPr>
            <w:szCs w:val="24"/>
          </w:rPr>
          <w:t xml:space="preserve">daily </w:t>
        </w:r>
        <w:r w:rsidR="00BE30B3">
          <w:rPr>
            <w:szCs w:val="24"/>
          </w:rPr>
          <w:t>individual intakes</w:t>
        </w:r>
        <w:r w:rsidR="00BE30B3" w:rsidRPr="007D3D22">
          <w:rPr>
            <w:szCs w:val="24"/>
          </w:rPr>
          <w:t xml:space="preserve"> </w:t>
        </w:r>
        <w:r w:rsidR="00BE30B3">
          <w:rPr>
            <w:szCs w:val="24"/>
          </w:rPr>
          <w:t>via inhalation</w:t>
        </w:r>
      </w:ins>
      <w:ins w:id="299" w:author="kunmei" w:date="2014-02-23T20:45:00Z">
        <w:r w:rsidR="00CB7040">
          <w:rPr>
            <w:rFonts w:cs="Times New Roman"/>
            <w:color w:val="000000"/>
            <w:szCs w:val="24"/>
            <w:shd w:val="clear" w:color="auto" w:fill="FFFFFF"/>
          </w:rPr>
          <w:t xml:space="preserve">, in which the median </w:t>
        </w:r>
      </w:ins>
      <w:ins w:id="300" w:author="kunmei" w:date="2014-02-23T23:49:00Z">
        <w:r w:rsidR="00F81BA6">
          <w:rPr>
            <w:rFonts w:cs="Times New Roman"/>
            <w:color w:val="000000"/>
            <w:szCs w:val="24"/>
            <w:shd w:val="clear" w:color="auto" w:fill="FFFFFF"/>
          </w:rPr>
          <w:t xml:space="preserve">of </w:t>
        </w:r>
        <w:r w:rsidR="00F81BA6" w:rsidRPr="007D3D22">
          <w:rPr>
            <w:szCs w:val="24"/>
          </w:rPr>
          <w:t xml:space="preserve">daily </w:t>
        </w:r>
        <w:r w:rsidR="00F81BA6">
          <w:rPr>
            <w:szCs w:val="24"/>
          </w:rPr>
          <w:t>individual intakes</w:t>
        </w:r>
        <w:r w:rsidR="00F81BA6" w:rsidRPr="007D3D22">
          <w:rPr>
            <w:szCs w:val="24"/>
          </w:rPr>
          <w:t xml:space="preserve"> </w:t>
        </w:r>
        <w:r w:rsidR="00F81BA6">
          <w:rPr>
            <w:szCs w:val="24"/>
          </w:rPr>
          <w:t>via inhalation</w:t>
        </w:r>
      </w:ins>
      <w:ins w:id="301" w:author="kunmei" w:date="2014-02-23T20:45:00Z">
        <w:r w:rsidR="00CB7040">
          <w:rPr>
            <w:rFonts w:cs="Times New Roman"/>
            <w:color w:val="000000"/>
            <w:szCs w:val="24"/>
            <w:shd w:val="clear" w:color="auto" w:fill="FFFFFF"/>
          </w:rPr>
          <w:t xml:space="preserve"> is </w:t>
        </w:r>
      </w:ins>
      <w:proofErr w:type="gramStart"/>
      <w:ins w:id="302" w:author="kunmei" w:date="2014-02-23T23:13:00Z">
        <w:r w:rsidR="00BE30B3">
          <w:rPr>
            <w:rFonts w:cs="Times New Roman"/>
            <w:color w:val="000000"/>
            <w:szCs w:val="24"/>
            <w:shd w:val="clear" w:color="auto" w:fill="FFFFFF"/>
          </w:rPr>
          <w:t>14</w:t>
        </w:r>
      </w:ins>
      <w:ins w:id="303" w:author="kunmei" w:date="2014-02-23T20:45:00Z">
        <w:r w:rsidR="00CB7040">
          <w:rPr>
            <w:rFonts w:cs="Times New Roman"/>
            <w:color w:val="000000"/>
            <w:szCs w:val="24"/>
            <w:shd w:val="clear" w:color="auto" w:fill="FFFFFF"/>
          </w:rPr>
          <w:t xml:space="preserve"> pollen grains/day</w:t>
        </w:r>
        <w:proofErr w:type="gramEnd"/>
        <w:r w:rsidR="00CB7040">
          <w:rPr>
            <w:rFonts w:cs="Times New Roman"/>
            <w:color w:val="000000"/>
            <w:szCs w:val="24"/>
            <w:shd w:val="clear" w:color="auto" w:fill="FFFFFF"/>
          </w:rPr>
          <w:t>. In the period 2003-2010,</w:t>
        </w:r>
        <w:r w:rsidR="00CB7040" w:rsidRPr="00D90CA2">
          <w:rPr>
            <w:rFonts w:cs="Times New Roman"/>
            <w:color w:val="000000"/>
            <w:szCs w:val="24"/>
            <w:shd w:val="clear" w:color="auto" w:fill="FFFFFF"/>
          </w:rPr>
          <w:t xml:space="preserve"> </w:t>
        </w:r>
        <w:r w:rsidR="00CB7040">
          <w:rPr>
            <w:rFonts w:cs="Times New Roman"/>
            <w:color w:val="000000"/>
            <w:szCs w:val="24"/>
            <w:shd w:val="clear" w:color="auto" w:fill="FFFFFF"/>
          </w:rPr>
          <w:t xml:space="preserve">the highest </w:t>
        </w:r>
      </w:ins>
      <w:ins w:id="304" w:author="kunmei" w:date="2014-02-23T23:14:00Z">
        <w:r w:rsidR="00BE30B3" w:rsidRPr="007D3D22">
          <w:rPr>
            <w:szCs w:val="24"/>
          </w:rPr>
          <w:t xml:space="preserve">daily </w:t>
        </w:r>
        <w:r w:rsidR="00BE30B3">
          <w:rPr>
            <w:szCs w:val="24"/>
          </w:rPr>
          <w:t>individual intakes</w:t>
        </w:r>
        <w:r w:rsidR="00BE30B3" w:rsidRPr="007D3D22">
          <w:rPr>
            <w:szCs w:val="24"/>
          </w:rPr>
          <w:t xml:space="preserve"> </w:t>
        </w:r>
        <w:r w:rsidR="00BE30B3">
          <w:rPr>
            <w:szCs w:val="24"/>
          </w:rPr>
          <w:t>via inhalation</w:t>
        </w:r>
      </w:ins>
      <w:ins w:id="305" w:author="kunmei" w:date="2014-02-23T20:45:00Z">
        <w:r w:rsidR="00CB7040">
          <w:rPr>
            <w:rFonts w:cs="Times New Roman"/>
            <w:color w:val="000000"/>
            <w:szCs w:val="24"/>
            <w:shd w:val="clear" w:color="auto" w:fill="FFFFFF"/>
          </w:rPr>
          <w:t xml:space="preserve"> are found in </w:t>
        </w:r>
      </w:ins>
      <w:ins w:id="306" w:author="kunmei" w:date="2014-02-23T23:15:00Z">
        <w:r w:rsidR="00BE30B3">
          <w:rPr>
            <w:rFonts w:cs="Times New Roman"/>
            <w:color w:val="000000"/>
            <w:szCs w:val="24"/>
            <w:shd w:val="clear" w:color="auto" w:fill="FFFFFF"/>
          </w:rPr>
          <w:t>Northwest</w:t>
        </w:r>
      </w:ins>
      <w:ins w:id="307" w:author="kunmei" w:date="2014-02-23T20:45:00Z">
        <w:r w:rsidR="00CB7040">
          <w:rPr>
            <w:rFonts w:cs="Times New Roman"/>
            <w:color w:val="000000"/>
            <w:szCs w:val="24"/>
            <w:shd w:val="clear" w:color="auto" w:fill="FFFFFF"/>
          </w:rPr>
          <w:t xml:space="preserve"> Region,</w:t>
        </w:r>
        <w:r w:rsidR="00CB7040" w:rsidRPr="00CD6252">
          <w:rPr>
            <w:rFonts w:cs="Times New Roman"/>
            <w:color w:val="000000"/>
            <w:szCs w:val="24"/>
            <w:shd w:val="clear" w:color="auto" w:fill="FFFFFF"/>
          </w:rPr>
          <w:t xml:space="preserve"> </w:t>
        </w:r>
        <w:r w:rsidR="00CB7040">
          <w:rPr>
            <w:rFonts w:cs="Times New Roman"/>
            <w:color w:val="000000"/>
            <w:szCs w:val="24"/>
            <w:shd w:val="clear" w:color="auto" w:fill="FFFFFF"/>
          </w:rPr>
          <w:t xml:space="preserve">in which the median </w:t>
        </w:r>
      </w:ins>
      <w:ins w:id="308" w:author="kunmei" w:date="2014-02-23T23:50:00Z">
        <w:r w:rsidR="00F81BA6">
          <w:rPr>
            <w:rFonts w:cs="Times New Roman"/>
            <w:color w:val="000000"/>
            <w:szCs w:val="24"/>
            <w:shd w:val="clear" w:color="auto" w:fill="FFFFFF"/>
          </w:rPr>
          <w:t xml:space="preserve">of </w:t>
        </w:r>
        <w:r w:rsidR="00F81BA6" w:rsidRPr="007D3D22">
          <w:rPr>
            <w:szCs w:val="24"/>
          </w:rPr>
          <w:t xml:space="preserve">daily </w:t>
        </w:r>
        <w:r w:rsidR="00F81BA6">
          <w:rPr>
            <w:szCs w:val="24"/>
          </w:rPr>
          <w:t>individual intakes</w:t>
        </w:r>
        <w:r w:rsidR="00F81BA6" w:rsidRPr="007D3D22">
          <w:rPr>
            <w:szCs w:val="24"/>
          </w:rPr>
          <w:t xml:space="preserve"> </w:t>
        </w:r>
        <w:r w:rsidR="00F81BA6">
          <w:rPr>
            <w:szCs w:val="24"/>
          </w:rPr>
          <w:t>via inhalation</w:t>
        </w:r>
      </w:ins>
      <w:ins w:id="309" w:author="kunmei" w:date="2014-02-23T20:45:00Z">
        <w:r w:rsidR="00CB7040">
          <w:rPr>
            <w:rFonts w:cs="Times New Roman"/>
            <w:color w:val="000000"/>
            <w:szCs w:val="24"/>
            <w:shd w:val="clear" w:color="auto" w:fill="FFFFFF"/>
          </w:rPr>
          <w:t xml:space="preserve"> is </w:t>
        </w:r>
      </w:ins>
      <w:proofErr w:type="gramStart"/>
      <w:ins w:id="310" w:author="kunmei" w:date="2014-02-23T23:28:00Z">
        <w:r w:rsidR="00843652">
          <w:rPr>
            <w:rFonts w:cs="Times New Roman"/>
            <w:color w:val="000000"/>
            <w:szCs w:val="24"/>
            <w:shd w:val="clear" w:color="auto" w:fill="FFFFFF"/>
          </w:rPr>
          <w:t>17</w:t>
        </w:r>
      </w:ins>
      <w:del w:id="311" w:author="kunmei" w:date="2014-02-23T23:28:00Z">
        <w:r w:rsidR="00843652" w:rsidDel="00843652">
          <w:rPr>
            <w:rFonts w:cs="Times New Roman"/>
            <w:color w:val="000000"/>
            <w:szCs w:val="24"/>
            <w:shd w:val="clear" w:color="auto" w:fill="FFFFFF"/>
          </w:rPr>
          <w:delText>1</w:delText>
        </w:r>
      </w:del>
      <w:ins w:id="312" w:author="kunmei" w:date="2014-02-23T20:45:00Z">
        <w:r w:rsidR="00CB7040">
          <w:rPr>
            <w:rFonts w:cs="Times New Roman"/>
            <w:color w:val="000000"/>
            <w:szCs w:val="24"/>
            <w:shd w:val="clear" w:color="auto" w:fill="FFFFFF"/>
          </w:rPr>
          <w:t xml:space="preserve"> pollen grains/day</w:t>
        </w:r>
        <w:proofErr w:type="gramEnd"/>
        <w:r w:rsidR="00CB7040">
          <w:rPr>
            <w:rFonts w:cs="Times New Roman"/>
            <w:color w:val="000000"/>
            <w:szCs w:val="24"/>
            <w:shd w:val="clear" w:color="auto" w:fill="FFFFFF"/>
          </w:rPr>
          <w:t>.</w:t>
        </w:r>
        <w:r w:rsidR="00CB7040" w:rsidRPr="00FC08A3">
          <w:rPr>
            <w:rFonts w:cs="Times New Roman"/>
            <w:color w:val="000000"/>
            <w:szCs w:val="24"/>
            <w:shd w:val="clear" w:color="auto" w:fill="FFFFFF"/>
          </w:rPr>
          <w:t xml:space="preserve"> </w:t>
        </w:r>
        <w:proofErr w:type="gramStart"/>
        <w:r w:rsidR="00CB7040">
          <w:rPr>
            <w:rFonts w:cs="Times New Roman"/>
            <w:color w:val="000000"/>
            <w:szCs w:val="24"/>
            <w:shd w:val="clear" w:color="auto" w:fill="FFFFFF"/>
          </w:rPr>
          <w:t>the</w:t>
        </w:r>
        <w:proofErr w:type="gramEnd"/>
        <w:r w:rsidR="00CB7040">
          <w:rPr>
            <w:rFonts w:cs="Times New Roman"/>
            <w:color w:val="000000"/>
            <w:szCs w:val="24"/>
            <w:shd w:val="clear" w:color="auto" w:fill="FFFFFF"/>
          </w:rPr>
          <w:t xml:space="preserve"> lowest average </w:t>
        </w:r>
      </w:ins>
      <w:ins w:id="313" w:author="kunmei" w:date="2014-02-23T23:14:00Z">
        <w:r w:rsidR="00BE30B3" w:rsidRPr="007D3D22">
          <w:rPr>
            <w:szCs w:val="24"/>
          </w:rPr>
          <w:t xml:space="preserve">daily </w:t>
        </w:r>
        <w:r w:rsidR="00BE30B3">
          <w:rPr>
            <w:szCs w:val="24"/>
          </w:rPr>
          <w:t>individual intakes</w:t>
        </w:r>
        <w:r w:rsidR="00BE30B3" w:rsidRPr="007D3D22">
          <w:rPr>
            <w:szCs w:val="24"/>
          </w:rPr>
          <w:t xml:space="preserve"> </w:t>
        </w:r>
        <w:r w:rsidR="00BE30B3">
          <w:rPr>
            <w:szCs w:val="24"/>
          </w:rPr>
          <w:t>via inhalation</w:t>
        </w:r>
      </w:ins>
      <w:ins w:id="314" w:author="kunmei" w:date="2014-02-23T20:45:00Z">
        <w:r w:rsidR="00CB7040">
          <w:rPr>
            <w:rFonts w:cs="Times New Roman"/>
            <w:color w:val="000000"/>
            <w:szCs w:val="24"/>
            <w:shd w:val="clear" w:color="auto" w:fill="FFFFFF"/>
          </w:rPr>
          <w:t xml:space="preserve"> are found in EastNorthCentral Region, in which the median </w:t>
        </w:r>
      </w:ins>
      <w:ins w:id="315" w:author="kunmei" w:date="2014-02-23T23:50:00Z">
        <w:r w:rsidR="00F81BA6">
          <w:rPr>
            <w:rFonts w:cs="Times New Roman"/>
            <w:color w:val="000000"/>
            <w:szCs w:val="24"/>
            <w:shd w:val="clear" w:color="auto" w:fill="FFFFFF"/>
          </w:rPr>
          <w:t xml:space="preserve">of </w:t>
        </w:r>
        <w:r w:rsidR="00F81BA6" w:rsidRPr="007D3D22">
          <w:rPr>
            <w:szCs w:val="24"/>
          </w:rPr>
          <w:t xml:space="preserve">daily </w:t>
        </w:r>
        <w:r w:rsidR="00F81BA6">
          <w:rPr>
            <w:szCs w:val="24"/>
          </w:rPr>
          <w:t>individual intakes</w:t>
        </w:r>
        <w:r w:rsidR="00F81BA6" w:rsidRPr="007D3D22">
          <w:rPr>
            <w:szCs w:val="24"/>
          </w:rPr>
          <w:t xml:space="preserve"> </w:t>
        </w:r>
        <w:r w:rsidR="00F81BA6">
          <w:rPr>
            <w:szCs w:val="24"/>
          </w:rPr>
          <w:t>via inhalation</w:t>
        </w:r>
        <w:r w:rsidR="00F81BA6">
          <w:rPr>
            <w:rFonts w:cs="Times New Roman"/>
            <w:color w:val="000000"/>
            <w:szCs w:val="24"/>
            <w:shd w:val="clear" w:color="auto" w:fill="FFFFFF"/>
          </w:rPr>
          <w:t xml:space="preserve"> </w:t>
        </w:r>
      </w:ins>
      <w:ins w:id="316" w:author="kunmei" w:date="2014-02-23T20:45:00Z">
        <w:r w:rsidR="00CB7040">
          <w:rPr>
            <w:rFonts w:cs="Times New Roman"/>
            <w:color w:val="000000"/>
            <w:szCs w:val="24"/>
            <w:shd w:val="clear" w:color="auto" w:fill="FFFFFF"/>
          </w:rPr>
          <w:t xml:space="preserve">is </w:t>
        </w:r>
      </w:ins>
      <w:ins w:id="317" w:author="kunmei" w:date="2014-02-23T23:28:00Z">
        <w:r w:rsidR="00843652">
          <w:rPr>
            <w:rFonts w:cs="Times New Roman"/>
            <w:color w:val="000000"/>
            <w:szCs w:val="24"/>
            <w:shd w:val="clear" w:color="auto" w:fill="FFFFFF"/>
          </w:rPr>
          <w:t>7</w:t>
        </w:r>
      </w:ins>
      <w:ins w:id="318" w:author="kunmei" w:date="2014-02-23T20:45:00Z">
        <w:r w:rsidR="00CB7040">
          <w:rPr>
            <w:rFonts w:cs="Times New Roman"/>
            <w:color w:val="000000"/>
            <w:szCs w:val="24"/>
            <w:shd w:val="clear" w:color="auto" w:fill="FFFFFF"/>
          </w:rPr>
          <w:t xml:space="preserve"> pollen grains/day. </w:t>
        </w:r>
      </w:ins>
    </w:p>
    <w:p w:rsidR="00653A4C" w:rsidRDefault="00202E62" w:rsidP="00653A4C">
      <w:pPr>
        <w:spacing w:beforeLines="96" w:before="230" w:afterLines="120" w:after="288"/>
        <w:ind w:firstLine="720"/>
        <w:rPr>
          <w:ins w:id="319" w:author="kunmei" w:date="2014-02-23T20:51:00Z"/>
          <w:rFonts w:cs="Times New Roman"/>
          <w:color w:val="000000"/>
          <w:szCs w:val="24"/>
          <w:shd w:val="clear" w:color="auto" w:fill="FFFFFF"/>
        </w:rPr>
      </w:pPr>
      <w:ins w:id="320" w:author="kunmei" w:date="2014-02-23T21:00:00Z">
        <w:r>
          <w:rPr>
            <w:rFonts w:cs="Times New Roman"/>
            <w:color w:val="000000"/>
            <w:szCs w:val="24"/>
            <w:shd w:val="clear" w:color="auto" w:fill="FFFFFF"/>
          </w:rPr>
          <w:fldChar w:fldCharType="begin"/>
        </w:r>
        <w:r>
          <w:rPr>
            <w:rFonts w:cs="Times New Roman"/>
            <w:color w:val="000000"/>
            <w:szCs w:val="24"/>
            <w:shd w:val="clear" w:color="auto" w:fill="FFFFFF"/>
          </w:rPr>
          <w:instrText xml:space="preserve"> REF _Ref380952582 \h </w:instrText>
        </w:r>
      </w:ins>
      <w:r>
        <w:rPr>
          <w:rFonts w:cs="Times New Roman"/>
          <w:color w:val="000000"/>
          <w:szCs w:val="24"/>
          <w:shd w:val="clear" w:color="auto" w:fill="FFFFFF"/>
        </w:rPr>
      </w:r>
      <w:r>
        <w:rPr>
          <w:rFonts w:cs="Times New Roman"/>
          <w:color w:val="000000"/>
          <w:szCs w:val="24"/>
          <w:shd w:val="clear" w:color="auto" w:fill="FFFFFF"/>
        </w:rPr>
        <w:fldChar w:fldCharType="separate"/>
      </w:r>
      <w:ins w:id="321" w:author="kunmei" w:date="2014-02-23T21:00:00Z">
        <w:r w:rsidRPr="007D3D22">
          <w:rPr>
            <w:szCs w:val="24"/>
          </w:rPr>
          <w:t xml:space="preserve">Figure </w:t>
        </w:r>
        <w:r>
          <w:rPr>
            <w:noProof/>
            <w:szCs w:val="24"/>
          </w:rPr>
          <w:t>22</w:t>
        </w:r>
        <w:r>
          <w:rPr>
            <w:rFonts w:cs="Times New Roman"/>
            <w:color w:val="000000"/>
            <w:szCs w:val="24"/>
            <w:shd w:val="clear" w:color="auto" w:fill="FFFFFF"/>
          </w:rPr>
          <w:fldChar w:fldCharType="end"/>
        </w:r>
      </w:ins>
      <w:ins w:id="322" w:author="kunmei" w:date="2014-02-23T23:28:00Z">
        <w:r w:rsidR="00843652">
          <w:rPr>
            <w:rFonts w:cs="Times New Roman"/>
            <w:color w:val="000000"/>
            <w:szCs w:val="24"/>
            <w:shd w:val="clear" w:color="auto" w:fill="FFFFFF"/>
          </w:rPr>
          <w:t xml:space="preserve"> shows </w:t>
        </w:r>
        <w:r w:rsidR="00843652">
          <w:rPr>
            <w:szCs w:val="24"/>
          </w:rPr>
          <w:t>the s</w:t>
        </w:r>
        <w:r w:rsidR="00843652" w:rsidRPr="007D3D22">
          <w:rPr>
            <w:szCs w:val="24"/>
          </w:rPr>
          <w:t xml:space="preserve">imulated cumulative probability distribution of daily </w:t>
        </w:r>
        <w:r w:rsidR="00843652">
          <w:rPr>
            <w:szCs w:val="24"/>
          </w:rPr>
          <w:t>individual intake</w:t>
        </w:r>
        <w:r w:rsidR="00843652" w:rsidRPr="007D3D22">
          <w:rPr>
            <w:szCs w:val="24"/>
          </w:rPr>
          <w:t xml:space="preserve"> </w:t>
        </w:r>
        <w:r w:rsidR="00843652">
          <w:rPr>
            <w:szCs w:val="24"/>
          </w:rPr>
          <w:t>via inhalation of</w:t>
        </w:r>
        <w:r w:rsidR="00843652" w:rsidRPr="007D3D22">
          <w:rPr>
            <w:szCs w:val="24"/>
          </w:rPr>
          <w:t xml:space="preserve"> </w:t>
        </w:r>
        <w:r w:rsidR="00843652">
          <w:rPr>
            <w:szCs w:val="24"/>
          </w:rPr>
          <w:t>Artemisia</w:t>
        </w:r>
        <w:r w:rsidR="00843652" w:rsidRPr="007D3D22">
          <w:rPr>
            <w:szCs w:val="24"/>
          </w:rPr>
          <w:t xml:space="preserve"> pollen in </w:t>
        </w:r>
        <w:r w:rsidR="00843652">
          <w:rPr>
            <w:szCs w:val="24"/>
          </w:rPr>
          <w:t>the nine</w:t>
        </w:r>
        <w:r w:rsidR="00843652" w:rsidRPr="007D3D22">
          <w:rPr>
            <w:szCs w:val="24"/>
          </w:rPr>
          <w:t xml:space="preserve"> climate </w:t>
        </w:r>
        <w:r w:rsidR="00843652">
          <w:rPr>
            <w:szCs w:val="24"/>
          </w:rPr>
          <w:t>region</w:t>
        </w:r>
        <w:r w:rsidR="00843652" w:rsidRPr="007D3D22">
          <w:rPr>
            <w:szCs w:val="24"/>
          </w:rPr>
          <w:t>s</w:t>
        </w:r>
        <w:r w:rsidR="00843652">
          <w:rPr>
            <w:szCs w:val="24"/>
          </w:rPr>
          <w:t xml:space="preserve"> in CONUS in 1994-2000 (top) and 2003-2010 (bottom)</w:t>
        </w:r>
        <w:r w:rsidR="00843652">
          <w:rPr>
            <w:rFonts w:cs="Times New Roman"/>
            <w:color w:val="000000"/>
            <w:szCs w:val="24"/>
            <w:shd w:val="clear" w:color="auto" w:fill="FFFFFF"/>
          </w:rPr>
          <w:t xml:space="preserve">. In the period 1994-2000, figure shows that the </w:t>
        </w:r>
      </w:ins>
      <w:ins w:id="323" w:author="kunmei" w:date="2014-02-23T23:31:00Z">
        <w:r w:rsidR="00843652">
          <w:rPr>
            <w:rFonts w:cs="Times New Roman"/>
            <w:color w:val="000000"/>
            <w:szCs w:val="24"/>
            <w:shd w:val="clear" w:color="auto" w:fill="FFFFFF"/>
          </w:rPr>
          <w:t>EastNorthCentral</w:t>
        </w:r>
      </w:ins>
      <w:ins w:id="324" w:author="kunmei" w:date="2014-02-23T23:28:00Z">
        <w:r w:rsidR="00843652">
          <w:rPr>
            <w:rFonts w:cs="Times New Roman"/>
            <w:color w:val="000000"/>
            <w:szCs w:val="24"/>
            <w:shd w:val="clear" w:color="auto" w:fill="FFFFFF"/>
          </w:rPr>
          <w:t xml:space="preserve"> Region has the highest average </w:t>
        </w:r>
        <w:r w:rsidR="00843652" w:rsidRPr="007D3D22">
          <w:rPr>
            <w:szCs w:val="24"/>
          </w:rPr>
          <w:t xml:space="preserve">daily </w:t>
        </w:r>
        <w:r w:rsidR="00843652">
          <w:rPr>
            <w:szCs w:val="24"/>
          </w:rPr>
          <w:t>individual intakes</w:t>
        </w:r>
        <w:r w:rsidR="00843652" w:rsidRPr="007D3D22">
          <w:rPr>
            <w:szCs w:val="24"/>
          </w:rPr>
          <w:t xml:space="preserve"> </w:t>
        </w:r>
        <w:r w:rsidR="00843652">
          <w:rPr>
            <w:szCs w:val="24"/>
          </w:rPr>
          <w:t>via inhalation</w:t>
        </w:r>
        <w:r w:rsidR="00843652">
          <w:rPr>
            <w:rFonts w:cs="Times New Roman"/>
            <w:color w:val="000000"/>
            <w:szCs w:val="24"/>
            <w:shd w:val="clear" w:color="auto" w:fill="FFFFFF"/>
          </w:rPr>
          <w:t xml:space="preserve">, in which the median </w:t>
        </w:r>
      </w:ins>
      <w:ins w:id="325" w:author="kunmei" w:date="2014-02-23T23:50:00Z">
        <w:r w:rsidR="00DC58D3">
          <w:rPr>
            <w:rFonts w:cs="Times New Roman"/>
            <w:color w:val="000000"/>
            <w:szCs w:val="24"/>
            <w:shd w:val="clear" w:color="auto" w:fill="FFFFFF"/>
          </w:rPr>
          <w:t xml:space="preserve">of </w:t>
        </w:r>
        <w:r w:rsidR="00DC58D3" w:rsidRPr="007D3D22">
          <w:rPr>
            <w:szCs w:val="24"/>
          </w:rPr>
          <w:t xml:space="preserve">daily </w:t>
        </w:r>
        <w:r w:rsidR="00DC58D3">
          <w:rPr>
            <w:szCs w:val="24"/>
          </w:rPr>
          <w:t>individual intakes</w:t>
        </w:r>
        <w:r w:rsidR="00DC58D3" w:rsidRPr="007D3D22">
          <w:rPr>
            <w:szCs w:val="24"/>
          </w:rPr>
          <w:t xml:space="preserve"> </w:t>
        </w:r>
        <w:r w:rsidR="00DC58D3">
          <w:rPr>
            <w:szCs w:val="24"/>
          </w:rPr>
          <w:t>via inhalation</w:t>
        </w:r>
      </w:ins>
      <w:ins w:id="326" w:author="kunmei" w:date="2014-02-23T23:28:00Z">
        <w:r w:rsidR="00843652">
          <w:rPr>
            <w:rFonts w:cs="Times New Roman"/>
            <w:color w:val="000000"/>
            <w:szCs w:val="24"/>
            <w:shd w:val="clear" w:color="auto" w:fill="FFFFFF"/>
          </w:rPr>
          <w:t xml:space="preserve"> is </w:t>
        </w:r>
      </w:ins>
      <w:proofErr w:type="gramStart"/>
      <w:ins w:id="327" w:author="kunmei" w:date="2014-02-23T23:32:00Z">
        <w:r w:rsidR="00843652">
          <w:rPr>
            <w:rFonts w:cs="Times New Roman"/>
            <w:color w:val="000000"/>
            <w:szCs w:val="24"/>
            <w:shd w:val="clear" w:color="auto" w:fill="FFFFFF"/>
          </w:rPr>
          <w:t>40</w:t>
        </w:r>
      </w:ins>
      <w:ins w:id="328" w:author="kunmei" w:date="2014-02-23T23:28:00Z">
        <w:r w:rsidR="00843652">
          <w:rPr>
            <w:rFonts w:cs="Times New Roman"/>
            <w:color w:val="000000"/>
            <w:szCs w:val="24"/>
            <w:shd w:val="clear" w:color="auto" w:fill="FFFFFF"/>
          </w:rPr>
          <w:t xml:space="preserve"> pollen grains/day</w:t>
        </w:r>
        <w:proofErr w:type="gramEnd"/>
        <w:r w:rsidR="00843652">
          <w:rPr>
            <w:rFonts w:cs="Times New Roman"/>
            <w:color w:val="000000"/>
            <w:szCs w:val="24"/>
            <w:shd w:val="clear" w:color="auto" w:fill="FFFFFF"/>
          </w:rPr>
          <w:t xml:space="preserve">. The West Region has the lowest average </w:t>
        </w:r>
        <w:r w:rsidR="00843652" w:rsidRPr="007D3D22">
          <w:rPr>
            <w:szCs w:val="24"/>
          </w:rPr>
          <w:t xml:space="preserve">daily </w:t>
        </w:r>
        <w:r w:rsidR="00843652">
          <w:rPr>
            <w:szCs w:val="24"/>
          </w:rPr>
          <w:t>individual intakes</w:t>
        </w:r>
        <w:r w:rsidR="00843652" w:rsidRPr="007D3D22">
          <w:rPr>
            <w:szCs w:val="24"/>
          </w:rPr>
          <w:t xml:space="preserve"> </w:t>
        </w:r>
        <w:r w:rsidR="00843652">
          <w:rPr>
            <w:szCs w:val="24"/>
          </w:rPr>
          <w:t>via inhalation</w:t>
        </w:r>
        <w:r w:rsidR="00843652">
          <w:rPr>
            <w:rFonts w:cs="Times New Roman"/>
            <w:color w:val="000000"/>
            <w:szCs w:val="24"/>
            <w:shd w:val="clear" w:color="auto" w:fill="FFFFFF"/>
          </w:rPr>
          <w:t xml:space="preserve">, in which the median </w:t>
        </w:r>
      </w:ins>
      <w:ins w:id="329" w:author="kunmei" w:date="2014-02-23T23:51:00Z">
        <w:r w:rsidR="00DC58D3">
          <w:rPr>
            <w:rFonts w:cs="Times New Roman"/>
            <w:color w:val="000000"/>
            <w:szCs w:val="24"/>
            <w:shd w:val="clear" w:color="auto" w:fill="FFFFFF"/>
          </w:rPr>
          <w:t xml:space="preserve">of </w:t>
        </w:r>
        <w:r w:rsidR="00DC58D3" w:rsidRPr="007D3D22">
          <w:rPr>
            <w:szCs w:val="24"/>
          </w:rPr>
          <w:t xml:space="preserve">daily </w:t>
        </w:r>
        <w:r w:rsidR="00DC58D3">
          <w:rPr>
            <w:szCs w:val="24"/>
          </w:rPr>
          <w:t>individual intakes</w:t>
        </w:r>
        <w:r w:rsidR="00DC58D3" w:rsidRPr="007D3D22">
          <w:rPr>
            <w:szCs w:val="24"/>
          </w:rPr>
          <w:t xml:space="preserve"> </w:t>
        </w:r>
        <w:r w:rsidR="00DC58D3">
          <w:rPr>
            <w:szCs w:val="24"/>
          </w:rPr>
          <w:t>via inhalation</w:t>
        </w:r>
      </w:ins>
      <w:ins w:id="330" w:author="kunmei" w:date="2014-02-23T23:28:00Z">
        <w:r w:rsidR="00843652">
          <w:rPr>
            <w:rFonts w:cs="Times New Roman"/>
            <w:color w:val="000000"/>
            <w:szCs w:val="24"/>
            <w:shd w:val="clear" w:color="auto" w:fill="FFFFFF"/>
          </w:rPr>
          <w:t xml:space="preserve"> is </w:t>
        </w:r>
        <w:proofErr w:type="gramStart"/>
        <w:r w:rsidR="00843652">
          <w:rPr>
            <w:rFonts w:cs="Times New Roman"/>
            <w:color w:val="000000"/>
            <w:szCs w:val="24"/>
            <w:shd w:val="clear" w:color="auto" w:fill="FFFFFF"/>
          </w:rPr>
          <w:t>1</w:t>
        </w:r>
      </w:ins>
      <w:ins w:id="331" w:author="kunmei" w:date="2014-02-23T23:32:00Z">
        <w:r w:rsidR="00843652">
          <w:rPr>
            <w:rFonts w:cs="Times New Roman"/>
            <w:color w:val="000000"/>
            <w:szCs w:val="24"/>
            <w:shd w:val="clear" w:color="auto" w:fill="FFFFFF"/>
          </w:rPr>
          <w:t>5</w:t>
        </w:r>
      </w:ins>
      <w:ins w:id="332" w:author="kunmei" w:date="2014-02-23T23:28:00Z">
        <w:r w:rsidR="00843652">
          <w:rPr>
            <w:rFonts w:cs="Times New Roman"/>
            <w:color w:val="000000"/>
            <w:szCs w:val="24"/>
            <w:shd w:val="clear" w:color="auto" w:fill="FFFFFF"/>
          </w:rPr>
          <w:t xml:space="preserve"> pollen grains/day</w:t>
        </w:r>
        <w:proofErr w:type="gramEnd"/>
        <w:r w:rsidR="00843652">
          <w:rPr>
            <w:rFonts w:cs="Times New Roman"/>
            <w:color w:val="000000"/>
            <w:szCs w:val="24"/>
            <w:shd w:val="clear" w:color="auto" w:fill="FFFFFF"/>
          </w:rPr>
          <w:t>. In the period 2003-2010,</w:t>
        </w:r>
        <w:r w:rsidR="00843652" w:rsidRPr="00D90CA2">
          <w:rPr>
            <w:rFonts w:cs="Times New Roman"/>
            <w:color w:val="000000"/>
            <w:szCs w:val="24"/>
            <w:shd w:val="clear" w:color="auto" w:fill="FFFFFF"/>
          </w:rPr>
          <w:t xml:space="preserve"> </w:t>
        </w:r>
        <w:r w:rsidR="00843652">
          <w:rPr>
            <w:rFonts w:cs="Times New Roman"/>
            <w:color w:val="000000"/>
            <w:szCs w:val="24"/>
            <w:shd w:val="clear" w:color="auto" w:fill="FFFFFF"/>
          </w:rPr>
          <w:t xml:space="preserve">the highest </w:t>
        </w:r>
        <w:r w:rsidR="00843652" w:rsidRPr="007D3D22">
          <w:rPr>
            <w:szCs w:val="24"/>
          </w:rPr>
          <w:t xml:space="preserve">daily </w:t>
        </w:r>
        <w:r w:rsidR="00843652">
          <w:rPr>
            <w:szCs w:val="24"/>
          </w:rPr>
          <w:t>individual intakes</w:t>
        </w:r>
        <w:r w:rsidR="00843652" w:rsidRPr="007D3D22">
          <w:rPr>
            <w:szCs w:val="24"/>
          </w:rPr>
          <w:t xml:space="preserve"> </w:t>
        </w:r>
        <w:r w:rsidR="00843652">
          <w:rPr>
            <w:szCs w:val="24"/>
          </w:rPr>
          <w:t>via inhalation</w:t>
        </w:r>
        <w:r w:rsidR="00843652">
          <w:rPr>
            <w:rFonts w:cs="Times New Roman"/>
            <w:color w:val="000000"/>
            <w:szCs w:val="24"/>
            <w:shd w:val="clear" w:color="auto" w:fill="FFFFFF"/>
          </w:rPr>
          <w:t xml:space="preserve"> are found in </w:t>
        </w:r>
      </w:ins>
      <w:ins w:id="333" w:author="kunmei" w:date="2014-02-23T23:34:00Z">
        <w:r w:rsidR="007618FA">
          <w:rPr>
            <w:rFonts w:cs="Times New Roman"/>
            <w:color w:val="000000"/>
            <w:szCs w:val="24"/>
            <w:shd w:val="clear" w:color="auto" w:fill="FFFFFF"/>
          </w:rPr>
          <w:t>EastNorthCentral</w:t>
        </w:r>
      </w:ins>
      <w:ins w:id="334" w:author="kunmei" w:date="2014-02-23T23:28:00Z">
        <w:r w:rsidR="00843652">
          <w:rPr>
            <w:rFonts w:cs="Times New Roman"/>
            <w:color w:val="000000"/>
            <w:szCs w:val="24"/>
            <w:shd w:val="clear" w:color="auto" w:fill="FFFFFF"/>
          </w:rPr>
          <w:t xml:space="preserve"> Region,</w:t>
        </w:r>
        <w:r w:rsidR="00843652" w:rsidRPr="00CD6252">
          <w:rPr>
            <w:rFonts w:cs="Times New Roman"/>
            <w:color w:val="000000"/>
            <w:szCs w:val="24"/>
            <w:shd w:val="clear" w:color="auto" w:fill="FFFFFF"/>
          </w:rPr>
          <w:t xml:space="preserve"> </w:t>
        </w:r>
        <w:r w:rsidR="00843652">
          <w:rPr>
            <w:rFonts w:cs="Times New Roman"/>
            <w:color w:val="000000"/>
            <w:szCs w:val="24"/>
            <w:shd w:val="clear" w:color="auto" w:fill="FFFFFF"/>
          </w:rPr>
          <w:t xml:space="preserve">in which the median </w:t>
        </w:r>
      </w:ins>
      <w:ins w:id="335" w:author="kunmei" w:date="2014-02-23T23:51:00Z">
        <w:r w:rsidR="00DC58D3">
          <w:rPr>
            <w:rFonts w:cs="Times New Roman"/>
            <w:color w:val="000000"/>
            <w:szCs w:val="24"/>
            <w:shd w:val="clear" w:color="auto" w:fill="FFFFFF"/>
          </w:rPr>
          <w:t xml:space="preserve">of </w:t>
        </w:r>
        <w:r w:rsidR="00DC58D3" w:rsidRPr="007D3D22">
          <w:rPr>
            <w:szCs w:val="24"/>
          </w:rPr>
          <w:t xml:space="preserve">daily </w:t>
        </w:r>
        <w:r w:rsidR="00DC58D3">
          <w:rPr>
            <w:szCs w:val="24"/>
          </w:rPr>
          <w:t>individual intakes</w:t>
        </w:r>
        <w:r w:rsidR="00DC58D3" w:rsidRPr="007D3D22">
          <w:rPr>
            <w:szCs w:val="24"/>
          </w:rPr>
          <w:t xml:space="preserve"> </w:t>
        </w:r>
        <w:r w:rsidR="00DC58D3">
          <w:rPr>
            <w:szCs w:val="24"/>
          </w:rPr>
          <w:t>via inhalation</w:t>
        </w:r>
      </w:ins>
      <w:ins w:id="336" w:author="kunmei" w:date="2014-02-23T23:28:00Z">
        <w:r w:rsidR="00843652">
          <w:rPr>
            <w:rFonts w:cs="Times New Roman"/>
            <w:color w:val="000000"/>
            <w:szCs w:val="24"/>
            <w:shd w:val="clear" w:color="auto" w:fill="FFFFFF"/>
          </w:rPr>
          <w:t xml:space="preserve"> is </w:t>
        </w:r>
        <w:proofErr w:type="gramStart"/>
        <w:r w:rsidR="00843652">
          <w:rPr>
            <w:rFonts w:cs="Times New Roman"/>
            <w:color w:val="000000"/>
            <w:szCs w:val="24"/>
            <w:shd w:val="clear" w:color="auto" w:fill="FFFFFF"/>
          </w:rPr>
          <w:t>17 pollen grains/day</w:t>
        </w:r>
        <w:proofErr w:type="gramEnd"/>
        <w:r w:rsidR="00843652">
          <w:rPr>
            <w:rFonts w:cs="Times New Roman"/>
            <w:color w:val="000000"/>
            <w:szCs w:val="24"/>
            <w:shd w:val="clear" w:color="auto" w:fill="FFFFFF"/>
          </w:rPr>
          <w:t>.</w:t>
        </w:r>
        <w:r w:rsidR="00843652" w:rsidRPr="00FC08A3">
          <w:rPr>
            <w:rFonts w:cs="Times New Roman"/>
            <w:color w:val="000000"/>
            <w:szCs w:val="24"/>
            <w:shd w:val="clear" w:color="auto" w:fill="FFFFFF"/>
          </w:rPr>
          <w:t xml:space="preserve"> </w:t>
        </w:r>
        <w:proofErr w:type="gramStart"/>
        <w:r w:rsidR="00843652">
          <w:rPr>
            <w:rFonts w:cs="Times New Roman"/>
            <w:color w:val="000000"/>
            <w:szCs w:val="24"/>
            <w:shd w:val="clear" w:color="auto" w:fill="FFFFFF"/>
          </w:rPr>
          <w:t>the</w:t>
        </w:r>
        <w:proofErr w:type="gramEnd"/>
        <w:r w:rsidR="00843652">
          <w:rPr>
            <w:rFonts w:cs="Times New Roman"/>
            <w:color w:val="000000"/>
            <w:szCs w:val="24"/>
            <w:shd w:val="clear" w:color="auto" w:fill="FFFFFF"/>
          </w:rPr>
          <w:t xml:space="preserve"> lowest average </w:t>
        </w:r>
        <w:r w:rsidR="00843652" w:rsidRPr="007D3D22">
          <w:rPr>
            <w:szCs w:val="24"/>
          </w:rPr>
          <w:t xml:space="preserve">daily </w:t>
        </w:r>
        <w:r w:rsidR="00843652">
          <w:rPr>
            <w:szCs w:val="24"/>
          </w:rPr>
          <w:t>individual intakes</w:t>
        </w:r>
        <w:r w:rsidR="00843652" w:rsidRPr="007D3D22">
          <w:rPr>
            <w:szCs w:val="24"/>
          </w:rPr>
          <w:t xml:space="preserve"> </w:t>
        </w:r>
        <w:r w:rsidR="00843652">
          <w:rPr>
            <w:szCs w:val="24"/>
          </w:rPr>
          <w:t>via inhalation</w:t>
        </w:r>
        <w:r w:rsidR="00843652">
          <w:rPr>
            <w:rFonts w:cs="Times New Roman"/>
            <w:color w:val="000000"/>
            <w:szCs w:val="24"/>
            <w:shd w:val="clear" w:color="auto" w:fill="FFFFFF"/>
          </w:rPr>
          <w:t xml:space="preserve"> are found in </w:t>
        </w:r>
      </w:ins>
      <w:ins w:id="337" w:author="kunmei" w:date="2014-02-23T23:34:00Z">
        <w:r w:rsidR="007618FA">
          <w:rPr>
            <w:rFonts w:cs="Times New Roman"/>
            <w:color w:val="000000"/>
            <w:szCs w:val="24"/>
            <w:shd w:val="clear" w:color="auto" w:fill="FFFFFF"/>
          </w:rPr>
          <w:t>Southwest</w:t>
        </w:r>
      </w:ins>
      <w:ins w:id="338" w:author="kunmei" w:date="2014-02-23T23:28:00Z">
        <w:r w:rsidR="00843652">
          <w:rPr>
            <w:rFonts w:cs="Times New Roman"/>
            <w:color w:val="000000"/>
            <w:szCs w:val="24"/>
            <w:shd w:val="clear" w:color="auto" w:fill="FFFFFF"/>
          </w:rPr>
          <w:t xml:space="preserve"> Region, in which the median </w:t>
        </w:r>
      </w:ins>
      <w:ins w:id="339" w:author="kunmei" w:date="2014-02-23T23:52:00Z">
        <w:r w:rsidR="00DC58D3">
          <w:rPr>
            <w:rFonts w:cs="Times New Roman"/>
            <w:color w:val="000000"/>
            <w:szCs w:val="24"/>
            <w:shd w:val="clear" w:color="auto" w:fill="FFFFFF"/>
          </w:rPr>
          <w:t xml:space="preserve">of </w:t>
        </w:r>
        <w:r w:rsidR="00DC58D3" w:rsidRPr="007D3D22">
          <w:rPr>
            <w:szCs w:val="24"/>
          </w:rPr>
          <w:t xml:space="preserve">daily </w:t>
        </w:r>
        <w:r w:rsidR="00DC58D3">
          <w:rPr>
            <w:szCs w:val="24"/>
          </w:rPr>
          <w:t>individual intakes</w:t>
        </w:r>
        <w:r w:rsidR="00DC58D3" w:rsidRPr="007D3D22">
          <w:rPr>
            <w:szCs w:val="24"/>
          </w:rPr>
          <w:t xml:space="preserve"> </w:t>
        </w:r>
        <w:r w:rsidR="00DC58D3">
          <w:rPr>
            <w:szCs w:val="24"/>
          </w:rPr>
          <w:t>via inhalation</w:t>
        </w:r>
      </w:ins>
      <w:ins w:id="340" w:author="kunmei" w:date="2014-02-23T23:28:00Z">
        <w:r w:rsidR="00843652">
          <w:rPr>
            <w:rFonts w:cs="Times New Roman"/>
            <w:color w:val="000000"/>
            <w:szCs w:val="24"/>
            <w:shd w:val="clear" w:color="auto" w:fill="FFFFFF"/>
          </w:rPr>
          <w:t xml:space="preserve"> is </w:t>
        </w:r>
      </w:ins>
      <w:ins w:id="341" w:author="kunmei" w:date="2014-02-23T23:33:00Z">
        <w:r w:rsidR="007618FA">
          <w:rPr>
            <w:rFonts w:cs="Times New Roman"/>
            <w:color w:val="000000"/>
            <w:szCs w:val="24"/>
            <w:shd w:val="clear" w:color="auto" w:fill="FFFFFF"/>
          </w:rPr>
          <w:t>3</w:t>
        </w:r>
      </w:ins>
      <w:ins w:id="342" w:author="kunmei" w:date="2014-02-23T23:28:00Z">
        <w:r w:rsidR="00843652">
          <w:rPr>
            <w:rFonts w:cs="Times New Roman"/>
            <w:color w:val="000000"/>
            <w:szCs w:val="24"/>
            <w:shd w:val="clear" w:color="auto" w:fill="FFFFFF"/>
          </w:rPr>
          <w:t xml:space="preserve"> pollen grains/day.</w:t>
        </w:r>
      </w:ins>
    </w:p>
    <w:p w:rsidR="00653A4C" w:rsidRDefault="00202E62" w:rsidP="00653A4C">
      <w:pPr>
        <w:spacing w:beforeLines="96" w:before="230" w:afterLines="120" w:after="288"/>
        <w:ind w:firstLine="720"/>
        <w:rPr>
          <w:ins w:id="343" w:author="kunmei" w:date="2014-02-23T20:51:00Z"/>
          <w:rFonts w:cs="Times New Roman"/>
          <w:color w:val="000000"/>
          <w:szCs w:val="24"/>
          <w:shd w:val="clear" w:color="auto" w:fill="FFFFFF"/>
        </w:rPr>
      </w:pPr>
      <w:ins w:id="344" w:author="kunmei" w:date="2014-02-23T21:01:00Z">
        <w:r>
          <w:rPr>
            <w:rFonts w:cs="Times New Roman"/>
            <w:color w:val="000000"/>
            <w:szCs w:val="24"/>
            <w:shd w:val="clear" w:color="auto" w:fill="FFFFFF"/>
          </w:rPr>
          <w:fldChar w:fldCharType="begin"/>
        </w:r>
        <w:r>
          <w:rPr>
            <w:rFonts w:cs="Times New Roman"/>
            <w:color w:val="000000"/>
            <w:szCs w:val="24"/>
            <w:shd w:val="clear" w:color="auto" w:fill="FFFFFF"/>
          </w:rPr>
          <w:instrText xml:space="preserve"> REF _Ref380952592 \h </w:instrText>
        </w:r>
      </w:ins>
      <w:r>
        <w:rPr>
          <w:rFonts w:cs="Times New Roman"/>
          <w:color w:val="000000"/>
          <w:szCs w:val="24"/>
          <w:shd w:val="clear" w:color="auto" w:fill="FFFFFF"/>
        </w:rPr>
      </w:r>
      <w:r>
        <w:rPr>
          <w:rFonts w:cs="Times New Roman"/>
          <w:color w:val="000000"/>
          <w:szCs w:val="24"/>
          <w:shd w:val="clear" w:color="auto" w:fill="FFFFFF"/>
        </w:rPr>
        <w:fldChar w:fldCharType="separate"/>
      </w:r>
      <w:ins w:id="345" w:author="kunmei" w:date="2014-02-23T21:01:00Z">
        <w:r w:rsidRPr="007D3D22">
          <w:rPr>
            <w:szCs w:val="24"/>
          </w:rPr>
          <w:t xml:space="preserve">Figure </w:t>
        </w:r>
        <w:r>
          <w:rPr>
            <w:noProof/>
            <w:szCs w:val="24"/>
          </w:rPr>
          <w:t>23</w:t>
        </w:r>
        <w:r>
          <w:rPr>
            <w:rFonts w:cs="Times New Roman"/>
            <w:color w:val="000000"/>
            <w:szCs w:val="24"/>
            <w:shd w:val="clear" w:color="auto" w:fill="FFFFFF"/>
          </w:rPr>
          <w:fldChar w:fldCharType="end"/>
        </w:r>
      </w:ins>
      <w:ins w:id="346" w:author="kunmei" w:date="2014-02-23T23:34:00Z">
        <w:r w:rsidR="007D1F2D">
          <w:rPr>
            <w:rFonts w:cs="Times New Roman"/>
            <w:color w:val="000000"/>
            <w:szCs w:val="24"/>
            <w:shd w:val="clear" w:color="auto" w:fill="FFFFFF"/>
          </w:rPr>
          <w:t xml:space="preserve"> shows </w:t>
        </w:r>
        <w:r w:rsidR="007D1F2D">
          <w:rPr>
            <w:szCs w:val="24"/>
          </w:rPr>
          <w:t>the s</w:t>
        </w:r>
        <w:r w:rsidR="007D1F2D" w:rsidRPr="007D3D22">
          <w:rPr>
            <w:szCs w:val="24"/>
          </w:rPr>
          <w:t xml:space="preserve">imulated cumulative probability distribution of daily </w:t>
        </w:r>
        <w:r w:rsidR="007D1F2D">
          <w:rPr>
            <w:szCs w:val="24"/>
          </w:rPr>
          <w:t>individual intake</w:t>
        </w:r>
        <w:r w:rsidR="007D1F2D" w:rsidRPr="007D3D22">
          <w:rPr>
            <w:szCs w:val="24"/>
          </w:rPr>
          <w:t xml:space="preserve"> </w:t>
        </w:r>
        <w:r w:rsidR="007D1F2D">
          <w:rPr>
            <w:szCs w:val="24"/>
          </w:rPr>
          <w:t>via inhalation of</w:t>
        </w:r>
        <w:r w:rsidR="007D1F2D" w:rsidRPr="007D3D22">
          <w:rPr>
            <w:szCs w:val="24"/>
          </w:rPr>
          <w:t xml:space="preserve"> </w:t>
        </w:r>
      </w:ins>
      <w:ins w:id="347" w:author="kunmei" w:date="2014-02-23T23:35:00Z">
        <w:r w:rsidR="0027248A">
          <w:rPr>
            <w:szCs w:val="24"/>
          </w:rPr>
          <w:t>Betula</w:t>
        </w:r>
      </w:ins>
      <w:ins w:id="348" w:author="kunmei" w:date="2014-02-23T23:34:00Z">
        <w:r w:rsidR="007D1F2D" w:rsidRPr="007D3D22">
          <w:rPr>
            <w:szCs w:val="24"/>
          </w:rPr>
          <w:t xml:space="preserve"> pollen in </w:t>
        </w:r>
        <w:r w:rsidR="007D1F2D">
          <w:rPr>
            <w:szCs w:val="24"/>
          </w:rPr>
          <w:t>the nine</w:t>
        </w:r>
        <w:r w:rsidR="007D1F2D" w:rsidRPr="007D3D22">
          <w:rPr>
            <w:szCs w:val="24"/>
          </w:rPr>
          <w:t xml:space="preserve"> climate </w:t>
        </w:r>
        <w:r w:rsidR="007D1F2D">
          <w:rPr>
            <w:szCs w:val="24"/>
          </w:rPr>
          <w:t>region</w:t>
        </w:r>
        <w:r w:rsidR="007D1F2D" w:rsidRPr="007D3D22">
          <w:rPr>
            <w:szCs w:val="24"/>
          </w:rPr>
          <w:t>s</w:t>
        </w:r>
        <w:r w:rsidR="007D1F2D">
          <w:rPr>
            <w:szCs w:val="24"/>
          </w:rPr>
          <w:t xml:space="preserve"> in CONUS in 1994-2000 (top) and 2003-2010 (bottom)</w:t>
        </w:r>
        <w:r w:rsidR="007D1F2D">
          <w:rPr>
            <w:rFonts w:cs="Times New Roman"/>
            <w:color w:val="000000"/>
            <w:szCs w:val="24"/>
            <w:shd w:val="clear" w:color="auto" w:fill="FFFFFF"/>
          </w:rPr>
          <w:t xml:space="preserve">. In the period 1994-2000, figure shows that the </w:t>
        </w:r>
      </w:ins>
      <w:ins w:id="349" w:author="kunmei" w:date="2014-02-23T23:38:00Z">
        <w:r w:rsidR="000F4FBD">
          <w:rPr>
            <w:rFonts w:cs="Times New Roman"/>
            <w:color w:val="000000"/>
            <w:szCs w:val="24"/>
            <w:shd w:val="clear" w:color="auto" w:fill="FFFFFF"/>
          </w:rPr>
          <w:t>WestNorthCentral</w:t>
        </w:r>
      </w:ins>
      <w:ins w:id="350" w:author="kunmei" w:date="2014-02-23T23:34:00Z">
        <w:r w:rsidR="007D1F2D">
          <w:rPr>
            <w:rFonts w:cs="Times New Roman"/>
            <w:color w:val="000000"/>
            <w:szCs w:val="24"/>
            <w:shd w:val="clear" w:color="auto" w:fill="FFFFFF"/>
          </w:rPr>
          <w:t xml:space="preserve"> Region has the highest average </w:t>
        </w:r>
        <w:r w:rsidR="007D1F2D" w:rsidRPr="007D3D22">
          <w:rPr>
            <w:szCs w:val="24"/>
          </w:rPr>
          <w:t xml:space="preserve">daily </w:t>
        </w:r>
        <w:r w:rsidR="007D1F2D">
          <w:rPr>
            <w:szCs w:val="24"/>
          </w:rPr>
          <w:t>individual intakes</w:t>
        </w:r>
        <w:r w:rsidR="007D1F2D" w:rsidRPr="007D3D22">
          <w:rPr>
            <w:szCs w:val="24"/>
          </w:rPr>
          <w:t xml:space="preserve"> </w:t>
        </w:r>
        <w:r w:rsidR="007D1F2D">
          <w:rPr>
            <w:szCs w:val="24"/>
          </w:rPr>
          <w:t>via inhalation</w:t>
        </w:r>
        <w:r w:rsidR="007D1F2D">
          <w:rPr>
            <w:rFonts w:cs="Times New Roman"/>
            <w:color w:val="000000"/>
            <w:szCs w:val="24"/>
            <w:shd w:val="clear" w:color="auto" w:fill="FFFFFF"/>
          </w:rPr>
          <w:t xml:space="preserve">, in which the median </w:t>
        </w:r>
      </w:ins>
      <w:ins w:id="351" w:author="kunmei" w:date="2014-02-23T23:52:00Z">
        <w:r w:rsidR="00D71C52">
          <w:rPr>
            <w:rFonts w:cs="Times New Roman"/>
            <w:color w:val="000000"/>
            <w:szCs w:val="24"/>
            <w:shd w:val="clear" w:color="auto" w:fill="FFFFFF"/>
          </w:rPr>
          <w:t xml:space="preserve">of </w:t>
        </w:r>
        <w:r w:rsidR="00D71C52" w:rsidRPr="007D3D22">
          <w:rPr>
            <w:szCs w:val="24"/>
          </w:rPr>
          <w:t xml:space="preserve">daily </w:t>
        </w:r>
        <w:r w:rsidR="00D71C52">
          <w:rPr>
            <w:szCs w:val="24"/>
          </w:rPr>
          <w:t>individual intakes</w:t>
        </w:r>
        <w:r w:rsidR="00D71C52" w:rsidRPr="007D3D22">
          <w:rPr>
            <w:szCs w:val="24"/>
          </w:rPr>
          <w:t xml:space="preserve"> </w:t>
        </w:r>
        <w:r w:rsidR="00D71C52">
          <w:rPr>
            <w:szCs w:val="24"/>
          </w:rPr>
          <w:t>via inhalation</w:t>
        </w:r>
      </w:ins>
      <w:ins w:id="352" w:author="kunmei" w:date="2014-02-23T23:34:00Z">
        <w:r w:rsidR="007D1F2D">
          <w:rPr>
            <w:rFonts w:cs="Times New Roman"/>
            <w:color w:val="000000"/>
            <w:szCs w:val="24"/>
            <w:shd w:val="clear" w:color="auto" w:fill="FFFFFF"/>
          </w:rPr>
          <w:t xml:space="preserve"> is </w:t>
        </w:r>
      </w:ins>
      <w:proofErr w:type="gramStart"/>
      <w:ins w:id="353" w:author="kunmei" w:date="2014-02-23T23:38:00Z">
        <w:r w:rsidR="000F4FBD">
          <w:rPr>
            <w:rFonts w:cs="Times New Roman"/>
            <w:color w:val="000000"/>
            <w:szCs w:val="24"/>
            <w:shd w:val="clear" w:color="auto" w:fill="FFFFFF"/>
          </w:rPr>
          <w:lastRenderedPageBreak/>
          <w:t>149</w:t>
        </w:r>
      </w:ins>
      <w:ins w:id="354" w:author="kunmei" w:date="2014-02-23T23:34:00Z">
        <w:r w:rsidR="007D1F2D">
          <w:rPr>
            <w:rFonts w:cs="Times New Roman"/>
            <w:color w:val="000000"/>
            <w:szCs w:val="24"/>
            <w:shd w:val="clear" w:color="auto" w:fill="FFFFFF"/>
          </w:rPr>
          <w:t xml:space="preserve"> pollen grains/day</w:t>
        </w:r>
        <w:proofErr w:type="gramEnd"/>
        <w:r w:rsidR="007D1F2D">
          <w:rPr>
            <w:rFonts w:cs="Times New Roman"/>
            <w:color w:val="000000"/>
            <w:szCs w:val="24"/>
            <w:shd w:val="clear" w:color="auto" w:fill="FFFFFF"/>
          </w:rPr>
          <w:t xml:space="preserve">. The West Region has the lowest average </w:t>
        </w:r>
        <w:r w:rsidR="007D1F2D" w:rsidRPr="007D3D22">
          <w:rPr>
            <w:szCs w:val="24"/>
          </w:rPr>
          <w:t xml:space="preserve">daily </w:t>
        </w:r>
        <w:r w:rsidR="007D1F2D">
          <w:rPr>
            <w:szCs w:val="24"/>
          </w:rPr>
          <w:t>individual intakes</w:t>
        </w:r>
        <w:r w:rsidR="007D1F2D" w:rsidRPr="007D3D22">
          <w:rPr>
            <w:szCs w:val="24"/>
          </w:rPr>
          <w:t xml:space="preserve"> </w:t>
        </w:r>
        <w:r w:rsidR="007D1F2D">
          <w:rPr>
            <w:szCs w:val="24"/>
          </w:rPr>
          <w:t>via inhalation</w:t>
        </w:r>
        <w:r w:rsidR="007D1F2D">
          <w:rPr>
            <w:rFonts w:cs="Times New Roman"/>
            <w:color w:val="000000"/>
            <w:szCs w:val="24"/>
            <w:shd w:val="clear" w:color="auto" w:fill="FFFFFF"/>
          </w:rPr>
          <w:t xml:space="preserve">, in which the median </w:t>
        </w:r>
      </w:ins>
      <w:ins w:id="355" w:author="kunmei" w:date="2014-02-23T23:52:00Z">
        <w:r w:rsidR="00D71C52">
          <w:rPr>
            <w:rFonts w:cs="Times New Roman"/>
            <w:color w:val="000000"/>
            <w:szCs w:val="24"/>
            <w:shd w:val="clear" w:color="auto" w:fill="FFFFFF"/>
          </w:rPr>
          <w:t xml:space="preserve">of </w:t>
        </w:r>
        <w:r w:rsidR="00D71C52" w:rsidRPr="007D3D22">
          <w:rPr>
            <w:szCs w:val="24"/>
          </w:rPr>
          <w:t xml:space="preserve">daily </w:t>
        </w:r>
        <w:r w:rsidR="00D71C52">
          <w:rPr>
            <w:szCs w:val="24"/>
          </w:rPr>
          <w:t>individual intakes</w:t>
        </w:r>
        <w:r w:rsidR="00D71C52" w:rsidRPr="007D3D22">
          <w:rPr>
            <w:szCs w:val="24"/>
          </w:rPr>
          <w:t xml:space="preserve"> </w:t>
        </w:r>
        <w:r w:rsidR="00D71C52">
          <w:rPr>
            <w:szCs w:val="24"/>
          </w:rPr>
          <w:t>via inhalation</w:t>
        </w:r>
      </w:ins>
      <w:ins w:id="356" w:author="kunmei" w:date="2014-02-23T23:34:00Z">
        <w:r w:rsidR="007D1F2D">
          <w:rPr>
            <w:rFonts w:cs="Times New Roman"/>
            <w:color w:val="000000"/>
            <w:szCs w:val="24"/>
            <w:shd w:val="clear" w:color="auto" w:fill="FFFFFF"/>
          </w:rPr>
          <w:t xml:space="preserve"> is </w:t>
        </w:r>
      </w:ins>
      <w:proofErr w:type="gramStart"/>
      <w:ins w:id="357" w:author="kunmei" w:date="2014-02-23T23:38:00Z">
        <w:r w:rsidR="000F4FBD">
          <w:rPr>
            <w:rFonts w:cs="Times New Roman"/>
            <w:color w:val="000000"/>
            <w:szCs w:val="24"/>
            <w:shd w:val="clear" w:color="auto" w:fill="FFFFFF"/>
          </w:rPr>
          <w:t>9</w:t>
        </w:r>
      </w:ins>
      <w:ins w:id="358" w:author="kunmei" w:date="2014-02-23T23:34:00Z">
        <w:r w:rsidR="007D1F2D">
          <w:rPr>
            <w:rFonts w:cs="Times New Roman"/>
            <w:color w:val="000000"/>
            <w:szCs w:val="24"/>
            <w:shd w:val="clear" w:color="auto" w:fill="FFFFFF"/>
          </w:rPr>
          <w:t xml:space="preserve"> pollen grains/day</w:t>
        </w:r>
        <w:proofErr w:type="gramEnd"/>
        <w:r w:rsidR="007D1F2D">
          <w:rPr>
            <w:rFonts w:cs="Times New Roman"/>
            <w:color w:val="000000"/>
            <w:szCs w:val="24"/>
            <w:shd w:val="clear" w:color="auto" w:fill="FFFFFF"/>
          </w:rPr>
          <w:t>. In the period 2003-2010,</w:t>
        </w:r>
        <w:r w:rsidR="007D1F2D" w:rsidRPr="00D90CA2">
          <w:rPr>
            <w:rFonts w:cs="Times New Roman"/>
            <w:color w:val="000000"/>
            <w:szCs w:val="24"/>
            <w:shd w:val="clear" w:color="auto" w:fill="FFFFFF"/>
          </w:rPr>
          <w:t xml:space="preserve"> </w:t>
        </w:r>
        <w:r w:rsidR="007D1F2D">
          <w:rPr>
            <w:rFonts w:cs="Times New Roman"/>
            <w:color w:val="000000"/>
            <w:szCs w:val="24"/>
            <w:shd w:val="clear" w:color="auto" w:fill="FFFFFF"/>
          </w:rPr>
          <w:t xml:space="preserve">the highest </w:t>
        </w:r>
        <w:r w:rsidR="007D1F2D" w:rsidRPr="007D3D22">
          <w:rPr>
            <w:szCs w:val="24"/>
          </w:rPr>
          <w:t xml:space="preserve">daily </w:t>
        </w:r>
        <w:r w:rsidR="007D1F2D">
          <w:rPr>
            <w:szCs w:val="24"/>
          </w:rPr>
          <w:t>individual intakes</w:t>
        </w:r>
        <w:r w:rsidR="007D1F2D" w:rsidRPr="007D3D22">
          <w:rPr>
            <w:szCs w:val="24"/>
          </w:rPr>
          <w:t xml:space="preserve"> </w:t>
        </w:r>
        <w:r w:rsidR="007D1F2D">
          <w:rPr>
            <w:szCs w:val="24"/>
          </w:rPr>
          <w:t>via inhalation</w:t>
        </w:r>
        <w:r w:rsidR="007D1F2D">
          <w:rPr>
            <w:rFonts w:cs="Times New Roman"/>
            <w:color w:val="000000"/>
            <w:szCs w:val="24"/>
            <w:shd w:val="clear" w:color="auto" w:fill="FFFFFF"/>
          </w:rPr>
          <w:t xml:space="preserve"> are found in </w:t>
        </w:r>
      </w:ins>
      <w:ins w:id="359" w:author="kunmei" w:date="2014-02-23T23:53:00Z">
        <w:r w:rsidR="00150FCC">
          <w:rPr>
            <w:rFonts w:cs="Times New Roman"/>
            <w:color w:val="000000"/>
            <w:szCs w:val="24"/>
            <w:shd w:val="clear" w:color="auto" w:fill="FFFFFF"/>
          </w:rPr>
          <w:t>South</w:t>
        </w:r>
        <w:r w:rsidR="00150FCC" w:rsidRPr="00150FCC">
          <w:rPr>
            <w:rFonts w:cs="Times New Roman"/>
            <w:color w:val="000000"/>
            <w:szCs w:val="24"/>
            <w:shd w:val="clear" w:color="auto" w:fill="FFFFFF"/>
          </w:rPr>
          <w:t xml:space="preserve"> </w:t>
        </w:r>
      </w:ins>
      <w:ins w:id="360" w:author="kunmei" w:date="2014-02-23T23:34:00Z">
        <w:r w:rsidR="007D1F2D">
          <w:rPr>
            <w:rFonts w:cs="Times New Roman"/>
            <w:color w:val="000000"/>
            <w:szCs w:val="24"/>
            <w:shd w:val="clear" w:color="auto" w:fill="FFFFFF"/>
          </w:rPr>
          <w:t>Region,</w:t>
        </w:r>
        <w:r w:rsidR="007D1F2D" w:rsidRPr="00CD6252">
          <w:rPr>
            <w:rFonts w:cs="Times New Roman"/>
            <w:color w:val="000000"/>
            <w:szCs w:val="24"/>
            <w:shd w:val="clear" w:color="auto" w:fill="FFFFFF"/>
          </w:rPr>
          <w:t xml:space="preserve"> </w:t>
        </w:r>
        <w:r w:rsidR="007D1F2D">
          <w:rPr>
            <w:rFonts w:cs="Times New Roman"/>
            <w:color w:val="000000"/>
            <w:szCs w:val="24"/>
            <w:shd w:val="clear" w:color="auto" w:fill="FFFFFF"/>
          </w:rPr>
          <w:t xml:space="preserve">in which the median </w:t>
        </w:r>
      </w:ins>
      <w:ins w:id="361" w:author="kunmei" w:date="2014-02-23T23:52:00Z">
        <w:r w:rsidR="00D71C52">
          <w:rPr>
            <w:rFonts w:cs="Times New Roman"/>
            <w:color w:val="000000"/>
            <w:szCs w:val="24"/>
            <w:shd w:val="clear" w:color="auto" w:fill="FFFFFF"/>
          </w:rPr>
          <w:t xml:space="preserve">of </w:t>
        </w:r>
        <w:r w:rsidR="00D71C52" w:rsidRPr="007D3D22">
          <w:rPr>
            <w:szCs w:val="24"/>
          </w:rPr>
          <w:t xml:space="preserve">daily </w:t>
        </w:r>
        <w:r w:rsidR="00D71C52">
          <w:rPr>
            <w:szCs w:val="24"/>
          </w:rPr>
          <w:t>individual intakes</w:t>
        </w:r>
        <w:r w:rsidR="00D71C52" w:rsidRPr="007D3D22">
          <w:rPr>
            <w:szCs w:val="24"/>
          </w:rPr>
          <w:t xml:space="preserve"> </w:t>
        </w:r>
        <w:r w:rsidR="00D71C52">
          <w:rPr>
            <w:szCs w:val="24"/>
          </w:rPr>
          <w:t>via inhalation</w:t>
        </w:r>
      </w:ins>
      <w:ins w:id="362" w:author="kunmei" w:date="2014-02-23T23:34:00Z">
        <w:r w:rsidR="007D1F2D">
          <w:rPr>
            <w:rFonts w:cs="Times New Roman"/>
            <w:color w:val="000000"/>
            <w:szCs w:val="24"/>
            <w:shd w:val="clear" w:color="auto" w:fill="FFFFFF"/>
          </w:rPr>
          <w:t xml:space="preserve"> is </w:t>
        </w:r>
      </w:ins>
      <w:proofErr w:type="gramStart"/>
      <w:ins w:id="363" w:author="kunmei" w:date="2014-02-23T23:53:00Z">
        <w:r w:rsidR="00150FCC">
          <w:rPr>
            <w:rFonts w:cs="Times New Roman"/>
            <w:color w:val="000000"/>
            <w:szCs w:val="24"/>
            <w:shd w:val="clear" w:color="auto" w:fill="FFFFFF"/>
          </w:rPr>
          <w:t>109</w:t>
        </w:r>
      </w:ins>
      <w:ins w:id="364" w:author="kunmei" w:date="2014-02-23T23:34:00Z">
        <w:r w:rsidR="007D1F2D">
          <w:rPr>
            <w:rFonts w:cs="Times New Roman"/>
            <w:color w:val="000000"/>
            <w:szCs w:val="24"/>
            <w:shd w:val="clear" w:color="auto" w:fill="FFFFFF"/>
          </w:rPr>
          <w:t xml:space="preserve"> pollen grains/day</w:t>
        </w:r>
        <w:proofErr w:type="gramEnd"/>
        <w:r w:rsidR="007D1F2D">
          <w:rPr>
            <w:rFonts w:cs="Times New Roman"/>
            <w:color w:val="000000"/>
            <w:szCs w:val="24"/>
            <w:shd w:val="clear" w:color="auto" w:fill="FFFFFF"/>
          </w:rPr>
          <w:t>.</w:t>
        </w:r>
        <w:r w:rsidR="007D1F2D" w:rsidRPr="00FC08A3">
          <w:rPr>
            <w:rFonts w:cs="Times New Roman"/>
            <w:color w:val="000000"/>
            <w:szCs w:val="24"/>
            <w:shd w:val="clear" w:color="auto" w:fill="FFFFFF"/>
          </w:rPr>
          <w:t xml:space="preserve"> </w:t>
        </w:r>
        <w:proofErr w:type="gramStart"/>
        <w:r w:rsidR="007D1F2D">
          <w:rPr>
            <w:rFonts w:cs="Times New Roman"/>
            <w:color w:val="000000"/>
            <w:szCs w:val="24"/>
            <w:shd w:val="clear" w:color="auto" w:fill="FFFFFF"/>
          </w:rPr>
          <w:t>the</w:t>
        </w:r>
        <w:proofErr w:type="gramEnd"/>
        <w:r w:rsidR="007D1F2D">
          <w:rPr>
            <w:rFonts w:cs="Times New Roman"/>
            <w:color w:val="000000"/>
            <w:szCs w:val="24"/>
            <w:shd w:val="clear" w:color="auto" w:fill="FFFFFF"/>
          </w:rPr>
          <w:t xml:space="preserve"> lowest average </w:t>
        </w:r>
        <w:r w:rsidR="007D1F2D" w:rsidRPr="007D3D22">
          <w:rPr>
            <w:szCs w:val="24"/>
          </w:rPr>
          <w:t xml:space="preserve">daily </w:t>
        </w:r>
        <w:r w:rsidR="007D1F2D">
          <w:rPr>
            <w:szCs w:val="24"/>
          </w:rPr>
          <w:t>individual intakes</w:t>
        </w:r>
        <w:r w:rsidR="007D1F2D" w:rsidRPr="007D3D22">
          <w:rPr>
            <w:szCs w:val="24"/>
          </w:rPr>
          <w:t xml:space="preserve"> </w:t>
        </w:r>
        <w:r w:rsidR="007D1F2D">
          <w:rPr>
            <w:szCs w:val="24"/>
          </w:rPr>
          <w:t>via inhalation</w:t>
        </w:r>
        <w:r w:rsidR="007D1F2D">
          <w:rPr>
            <w:rFonts w:cs="Times New Roman"/>
            <w:color w:val="000000"/>
            <w:szCs w:val="24"/>
            <w:shd w:val="clear" w:color="auto" w:fill="FFFFFF"/>
          </w:rPr>
          <w:t xml:space="preserve"> are found in </w:t>
        </w:r>
      </w:ins>
      <w:ins w:id="365" w:author="kunmei" w:date="2014-02-23T23:53:00Z">
        <w:r w:rsidR="00150FCC">
          <w:rPr>
            <w:rFonts w:cs="Times New Roman"/>
            <w:color w:val="000000"/>
            <w:szCs w:val="24"/>
            <w:shd w:val="clear" w:color="auto" w:fill="FFFFFF"/>
          </w:rPr>
          <w:t>Southwest</w:t>
        </w:r>
      </w:ins>
      <w:ins w:id="366" w:author="kunmei" w:date="2014-02-23T23:34:00Z">
        <w:r w:rsidR="007D1F2D">
          <w:rPr>
            <w:rFonts w:cs="Times New Roman"/>
            <w:color w:val="000000"/>
            <w:szCs w:val="24"/>
            <w:shd w:val="clear" w:color="auto" w:fill="FFFFFF"/>
          </w:rPr>
          <w:t xml:space="preserve"> Region, in which the median </w:t>
        </w:r>
      </w:ins>
      <w:ins w:id="367" w:author="kunmei" w:date="2014-02-23T23:52:00Z">
        <w:r w:rsidR="00D71C52">
          <w:rPr>
            <w:rFonts w:cs="Times New Roman"/>
            <w:color w:val="000000"/>
            <w:szCs w:val="24"/>
            <w:shd w:val="clear" w:color="auto" w:fill="FFFFFF"/>
          </w:rPr>
          <w:t xml:space="preserve">of </w:t>
        </w:r>
        <w:r w:rsidR="00D71C52" w:rsidRPr="007D3D22">
          <w:rPr>
            <w:szCs w:val="24"/>
          </w:rPr>
          <w:t xml:space="preserve">daily </w:t>
        </w:r>
        <w:r w:rsidR="00D71C52">
          <w:rPr>
            <w:szCs w:val="24"/>
          </w:rPr>
          <w:t>individual intakes</w:t>
        </w:r>
        <w:r w:rsidR="00D71C52" w:rsidRPr="007D3D22">
          <w:rPr>
            <w:szCs w:val="24"/>
          </w:rPr>
          <w:t xml:space="preserve"> </w:t>
        </w:r>
        <w:r w:rsidR="00D71C52">
          <w:rPr>
            <w:szCs w:val="24"/>
          </w:rPr>
          <w:t>via inhalation</w:t>
        </w:r>
      </w:ins>
      <w:ins w:id="368" w:author="kunmei" w:date="2014-02-23T23:34:00Z">
        <w:r w:rsidR="007D1F2D">
          <w:rPr>
            <w:rFonts w:cs="Times New Roman"/>
            <w:color w:val="000000"/>
            <w:szCs w:val="24"/>
            <w:shd w:val="clear" w:color="auto" w:fill="FFFFFF"/>
          </w:rPr>
          <w:t xml:space="preserve"> is </w:t>
        </w:r>
      </w:ins>
      <w:ins w:id="369" w:author="kunmei" w:date="2014-02-23T23:53:00Z">
        <w:r w:rsidR="00150FCC">
          <w:rPr>
            <w:rFonts w:cs="Times New Roman"/>
            <w:color w:val="000000"/>
            <w:szCs w:val="24"/>
            <w:shd w:val="clear" w:color="auto" w:fill="FFFFFF"/>
          </w:rPr>
          <w:t>8</w:t>
        </w:r>
      </w:ins>
      <w:ins w:id="370" w:author="kunmei" w:date="2014-02-23T23:34:00Z">
        <w:r w:rsidR="007D1F2D">
          <w:rPr>
            <w:rFonts w:cs="Times New Roman"/>
            <w:color w:val="000000"/>
            <w:szCs w:val="24"/>
            <w:shd w:val="clear" w:color="auto" w:fill="FFFFFF"/>
          </w:rPr>
          <w:t xml:space="preserve"> pollen grains/day.</w:t>
        </w:r>
      </w:ins>
    </w:p>
    <w:p w:rsidR="00653A4C" w:rsidRDefault="00202E62" w:rsidP="00653A4C">
      <w:pPr>
        <w:spacing w:beforeLines="96" w:before="230" w:afterLines="120" w:after="288"/>
        <w:ind w:firstLine="720"/>
        <w:rPr>
          <w:ins w:id="371" w:author="kunmei" w:date="2014-02-23T20:51:00Z"/>
          <w:rFonts w:cs="Times New Roman"/>
          <w:color w:val="000000"/>
          <w:szCs w:val="24"/>
          <w:shd w:val="clear" w:color="auto" w:fill="FFFFFF"/>
        </w:rPr>
      </w:pPr>
      <w:ins w:id="372" w:author="kunmei" w:date="2014-02-23T21:01:00Z">
        <w:r>
          <w:rPr>
            <w:rFonts w:cs="Times New Roman"/>
            <w:color w:val="000000"/>
            <w:szCs w:val="24"/>
            <w:shd w:val="clear" w:color="auto" w:fill="FFFFFF"/>
          </w:rPr>
          <w:fldChar w:fldCharType="begin"/>
        </w:r>
        <w:r>
          <w:rPr>
            <w:rFonts w:cs="Times New Roman"/>
            <w:color w:val="000000"/>
            <w:szCs w:val="24"/>
            <w:shd w:val="clear" w:color="auto" w:fill="FFFFFF"/>
          </w:rPr>
          <w:instrText xml:space="preserve"> REF _Ref380952600 \h </w:instrText>
        </w:r>
      </w:ins>
      <w:r>
        <w:rPr>
          <w:rFonts w:cs="Times New Roman"/>
          <w:color w:val="000000"/>
          <w:szCs w:val="24"/>
          <w:shd w:val="clear" w:color="auto" w:fill="FFFFFF"/>
        </w:rPr>
      </w:r>
      <w:r>
        <w:rPr>
          <w:rFonts w:cs="Times New Roman"/>
          <w:color w:val="000000"/>
          <w:szCs w:val="24"/>
          <w:shd w:val="clear" w:color="auto" w:fill="FFFFFF"/>
        </w:rPr>
        <w:fldChar w:fldCharType="separate"/>
      </w:r>
      <w:ins w:id="373" w:author="kunmei" w:date="2014-02-23T21:01:00Z">
        <w:r w:rsidRPr="007D3D22">
          <w:rPr>
            <w:szCs w:val="24"/>
          </w:rPr>
          <w:t xml:space="preserve">Figure </w:t>
        </w:r>
        <w:r>
          <w:rPr>
            <w:noProof/>
            <w:szCs w:val="24"/>
          </w:rPr>
          <w:t>24</w:t>
        </w:r>
        <w:r>
          <w:rPr>
            <w:rFonts w:cs="Times New Roman"/>
            <w:color w:val="000000"/>
            <w:szCs w:val="24"/>
            <w:shd w:val="clear" w:color="auto" w:fill="FFFFFF"/>
          </w:rPr>
          <w:fldChar w:fldCharType="end"/>
        </w:r>
      </w:ins>
      <w:r w:rsidR="005A5501">
        <w:rPr>
          <w:rFonts w:cs="Times New Roman"/>
          <w:color w:val="000000"/>
          <w:szCs w:val="24"/>
          <w:shd w:val="clear" w:color="auto" w:fill="FFFFFF"/>
        </w:rPr>
        <w:t xml:space="preserve"> </w:t>
      </w:r>
      <w:ins w:id="374" w:author="kunmei" w:date="2014-02-23T23:45:00Z">
        <w:r w:rsidR="009949AE">
          <w:rPr>
            <w:rFonts w:cs="Times New Roman"/>
            <w:color w:val="000000"/>
            <w:szCs w:val="24"/>
            <w:shd w:val="clear" w:color="auto" w:fill="FFFFFF"/>
          </w:rPr>
          <w:t xml:space="preserve">shows </w:t>
        </w:r>
        <w:r w:rsidR="009949AE">
          <w:rPr>
            <w:szCs w:val="24"/>
          </w:rPr>
          <w:t>the s</w:t>
        </w:r>
        <w:r w:rsidR="009949AE" w:rsidRPr="007D3D22">
          <w:rPr>
            <w:szCs w:val="24"/>
          </w:rPr>
          <w:t xml:space="preserve">imulated cumulative probability distribution of daily </w:t>
        </w:r>
        <w:r w:rsidR="009949AE">
          <w:rPr>
            <w:szCs w:val="24"/>
          </w:rPr>
          <w:t>individual intake</w:t>
        </w:r>
        <w:r w:rsidR="009949AE" w:rsidRPr="007D3D22">
          <w:rPr>
            <w:szCs w:val="24"/>
          </w:rPr>
          <w:t xml:space="preserve"> </w:t>
        </w:r>
        <w:r w:rsidR="009949AE">
          <w:rPr>
            <w:szCs w:val="24"/>
          </w:rPr>
          <w:t>via inhalation of</w:t>
        </w:r>
        <w:r w:rsidR="009949AE" w:rsidRPr="007D3D22">
          <w:rPr>
            <w:szCs w:val="24"/>
          </w:rPr>
          <w:t xml:space="preserve"> </w:t>
        </w:r>
        <w:r w:rsidR="009949AE">
          <w:rPr>
            <w:szCs w:val="24"/>
          </w:rPr>
          <w:t>Gramineae</w:t>
        </w:r>
        <w:r w:rsidR="009949AE" w:rsidRPr="007D3D22">
          <w:rPr>
            <w:szCs w:val="24"/>
          </w:rPr>
          <w:t xml:space="preserve"> pollen in </w:t>
        </w:r>
        <w:r w:rsidR="009949AE">
          <w:rPr>
            <w:szCs w:val="24"/>
          </w:rPr>
          <w:t>the nine</w:t>
        </w:r>
        <w:r w:rsidR="009949AE" w:rsidRPr="007D3D22">
          <w:rPr>
            <w:szCs w:val="24"/>
          </w:rPr>
          <w:t xml:space="preserve"> climate </w:t>
        </w:r>
        <w:r w:rsidR="009949AE">
          <w:rPr>
            <w:szCs w:val="24"/>
          </w:rPr>
          <w:t>region</w:t>
        </w:r>
        <w:r w:rsidR="009949AE" w:rsidRPr="007D3D22">
          <w:rPr>
            <w:szCs w:val="24"/>
          </w:rPr>
          <w:t>s</w:t>
        </w:r>
        <w:r w:rsidR="009949AE">
          <w:rPr>
            <w:szCs w:val="24"/>
          </w:rPr>
          <w:t xml:space="preserve"> in CONUS in 1994-2000 (top) and 2003-2010 (bottom)</w:t>
        </w:r>
      </w:ins>
      <w:ins w:id="375" w:author="kunmei" w:date="2014-02-23T20:51:00Z">
        <w:r w:rsidR="00653A4C">
          <w:rPr>
            <w:rFonts w:cs="Times New Roman"/>
            <w:color w:val="000000"/>
            <w:szCs w:val="24"/>
            <w:shd w:val="clear" w:color="auto" w:fill="FFFFFF"/>
          </w:rPr>
          <w:t xml:space="preserve">, figure shows that the </w:t>
        </w:r>
      </w:ins>
      <w:ins w:id="376" w:author="kunmei" w:date="2014-02-23T23:41:00Z">
        <w:r w:rsidR="0080005C">
          <w:rPr>
            <w:rFonts w:cs="Times New Roman"/>
            <w:color w:val="000000"/>
            <w:szCs w:val="24"/>
            <w:shd w:val="clear" w:color="auto" w:fill="FFFFFF"/>
          </w:rPr>
          <w:t>Nor</w:t>
        </w:r>
      </w:ins>
      <w:ins w:id="377" w:author="kunmei" w:date="2014-02-23T20:51:00Z">
        <w:r w:rsidR="00653A4C">
          <w:rPr>
            <w:rFonts w:cs="Times New Roman"/>
            <w:color w:val="000000"/>
            <w:szCs w:val="24"/>
            <w:shd w:val="clear" w:color="auto" w:fill="FFFFFF"/>
          </w:rPr>
          <w:t xml:space="preserve">thwest Region has the highest average </w:t>
        </w:r>
      </w:ins>
      <w:ins w:id="378" w:author="kunmei" w:date="2014-02-23T23:54:00Z">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ins>
      <w:ins w:id="379" w:author="kunmei" w:date="2014-02-23T20:51:00Z">
        <w:r w:rsidR="00653A4C">
          <w:rPr>
            <w:rFonts w:cs="Times New Roman"/>
            <w:color w:val="000000"/>
            <w:szCs w:val="24"/>
            <w:shd w:val="clear" w:color="auto" w:fill="FFFFFF"/>
          </w:rPr>
          <w:t xml:space="preserve">, in which the median </w:t>
        </w:r>
      </w:ins>
      <w:ins w:id="380" w:author="kunmei" w:date="2014-02-23T23:54:00Z">
        <w:r w:rsidR="003A6FDA">
          <w:rPr>
            <w:rFonts w:cs="Times New Roman"/>
            <w:color w:val="000000"/>
            <w:szCs w:val="24"/>
            <w:shd w:val="clear" w:color="auto" w:fill="FFFFFF"/>
          </w:rPr>
          <w:t xml:space="preserve">of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ins>
      <w:ins w:id="381" w:author="kunmei" w:date="2014-02-23T20:51:00Z">
        <w:r w:rsidR="00653A4C">
          <w:rPr>
            <w:rFonts w:cs="Times New Roman"/>
            <w:color w:val="000000"/>
            <w:szCs w:val="24"/>
            <w:shd w:val="clear" w:color="auto" w:fill="FFFFFF"/>
          </w:rPr>
          <w:t xml:space="preserve"> is </w:t>
        </w:r>
      </w:ins>
      <w:ins w:id="382" w:author="kunmei" w:date="2014-02-23T23:42:00Z">
        <w:r w:rsidR="0080005C">
          <w:rPr>
            <w:rFonts w:cs="Times New Roman"/>
            <w:color w:val="000000"/>
            <w:szCs w:val="24"/>
            <w:shd w:val="clear" w:color="auto" w:fill="FFFFFF"/>
          </w:rPr>
          <w:t>2</w:t>
        </w:r>
      </w:ins>
      <w:ins w:id="383" w:author="kunmei" w:date="2014-02-23T20:51:00Z">
        <w:r w:rsidR="00653A4C">
          <w:rPr>
            <w:rFonts w:cs="Times New Roman"/>
            <w:color w:val="000000"/>
            <w:szCs w:val="24"/>
            <w:shd w:val="clear" w:color="auto" w:fill="FFFFFF"/>
          </w:rPr>
          <w:t xml:space="preserve">5 pollen grains/day. The </w:t>
        </w:r>
      </w:ins>
      <w:ins w:id="384" w:author="kunmei" w:date="2014-02-23T23:42:00Z">
        <w:r w:rsidR="0080005C">
          <w:rPr>
            <w:rFonts w:cs="Times New Roman"/>
            <w:color w:val="000000"/>
            <w:szCs w:val="24"/>
            <w:shd w:val="clear" w:color="auto" w:fill="FFFFFF"/>
          </w:rPr>
          <w:t>Central and EastNorthCentral</w:t>
        </w:r>
      </w:ins>
      <w:ins w:id="385" w:author="kunmei" w:date="2014-02-23T20:51:00Z">
        <w:r w:rsidR="00653A4C">
          <w:rPr>
            <w:rFonts w:cs="Times New Roman"/>
            <w:color w:val="000000"/>
            <w:szCs w:val="24"/>
            <w:shd w:val="clear" w:color="auto" w:fill="FFFFFF"/>
          </w:rPr>
          <w:t xml:space="preserve"> Region ha</w:t>
        </w:r>
      </w:ins>
      <w:ins w:id="386" w:author="kunmei" w:date="2014-02-23T23:54:00Z">
        <w:r w:rsidR="003A6FDA">
          <w:rPr>
            <w:rFonts w:cs="Times New Roman"/>
            <w:color w:val="000000"/>
            <w:szCs w:val="24"/>
            <w:shd w:val="clear" w:color="auto" w:fill="FFFFFF"/>
          </w:rPr>
          <w:t>ve</w:t>
        </w:r>
      </w:ins>
      <w:ins w:id="387" w:author="kunmei" w:date="2014-02-23T20:51:00Z">
        <w:r w:rsidR="00653A4C">
          <w:rPr>
            <w:rFonts w:cs="Times New Roman"/>
            <w:color w:val="000000"/>
            <w:szCs w:val="24"/>
            <w:shd w:val="clear" w:color="auto" w:fill="FFFFFF"/>
          </w:rPr>
          <w:t xml:space="preserve"> the lowest average </w:t>
        </w:r>
      </w:ins>
      <w:ins w:id="388" w:author="kunmei" w:date="2014-02-23T23:54:00Z">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ins>
      <w:ins w:id="389" w:author="kunmei" w:date="2014-02-23T20:51:00Z">
        <w:r w:rsidR="00653A4C">
          <w:rPr>
            <w:rFonts w:cs="Times New Roman"/>
            <w:color w:val="000000"/>
            <w:szCs w:val="24"/>
            <w:shd w:val="clear" w:color="auto" w:fill="FFFFFF"/>
          </w:rPr>
          <w:t xml:space="preserve">, in which the median </w:t>
        </w:r>
      </w:ins>
      <w:ins w:id="390" w:author="kunmei" w:date="2014-02-23T23:54:00Z">
        <w:r w:rsidR="003A6FDA">
          <w:rPr>
            <w:rFonts w:cs="Times New Roman"/>
            <w:color w:val="000000"/>
            <w:szCs w:val="24"/>
            <w:shd w:val="clear" w:color="auto" w:fill="FFFFFF"/>
          </w:rPr>
          <w:t xml:space="preserve">of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ins>
      <w:ins w:id="391" w:author="kunmei" w:date="2014-02-23T20:51:00Z">
        <w:r w:rsidR="00653A4C">
          <w:rPr>
            <w:rFonts w:cs="Times New Roman"/>
            <w:color w:val="000000"/>
            <w:szCs w:val="24"/>
            <w:shd w:val="clear" w:color="auto" w:fill="FFFFFF"/>
          </w:rPr>
          <w:t xml:space="preserve"> is </w:t>
        </w:r>
      </w:ins>
      <w:proofErr w:type="gramStart"/>
      <w:ins w:id="392" w:author="kunmei" w:date="2014-02-23T23:42:00Z">
        <w:r w:rsidR="0080005C">
          <w:rPr>
            <w:rFonts w:cs="Times New Roman"/>
            <w:color w:val="000000"/>
            <w:szCs w:val="24"/>
            <w:shd w:val="clear" w:color="auto" w:fill="FFFFFF"/>
          </w:rPr>
          <w:t>11</w:t>
        </w:r>
      </w:ins>
      <w:ins w:id="393" w:author="kunmei" w:date="2014-02-23T20:51:00Z">
        <w:r w:rsidR="00653A4C">
          <w:rPr>
            <w:rFonts w:cs="Times New Roman"/>
            <w:color w:val="000000"/>
            <w:szCs w:val="24"/>
            <w:shd w:val="clear" w:color="auto" w:fill="FFFFFF"/>
          </w:rPr>
          <w:t xml:space="preserve"> pollen grains/day</w:t>
        </w:r>
        <w:proofErr w:type="gramEnd"/>
        <w:r w:rsidR="00653A4C">
          <w:rPr>
            <w:rFonts w:cs="Times New Roman"/>
            <w:color w:val="000000"/>
            <w:szCs w:val="24"/>
            <w:shd w:val="clear" w:color="auto" w:fill="FFFFFF"/>
          </w:rPr>
          <w:t>. In the period 2003-2010,</w:t>
        </w:r>
        <w:r w:rsidR="00653A4C" w:rsidRPr="00D90CA2">
          <w:rPr>
            <w:rFonts w:cs="Times New Roman"/>
            <w:color w:val="000000"/>
            <w:szCs w:val="24"/>
            <w:shd w:val="clear" w:color="auto" w:fill="FFFFFF"/>
          </w:rPr>
          <w:t xml:space="preserve"> </w:t>
        </w:r>
        <w:r w:rsidR="00653A4C">
          <w:rPr>
            <w:rFonts w:cs="Times New Roman"/>
            <w:color w:val="000000"/>
            <w:szCs w:val="24"/>
            <w:shd w:val="clear" w:color="auto" w:fill="FFFFFF"/>
          </w:rPr>
          <w:t xml:space="preserve">the highest pollen </w:t>
        </w:r>
      </w:ins>
      <w:ins w:id="394" w:author="kunmei" w:date="2014-02-23T23:54:00Z">
        <w:r w:rsidR="003A6FDA">
          <w:rPr>
            <w:rFonts w:cs="Times New Roman"/>
            <w:color w:val="000000"/>
            <w:szCs w:val="24"/>
            <w:shd w:val="clear" w:color="auto" w:fill="FFFFFF"/>
          </w:rPr>
          <w:t xml:space="preserve">of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ins>
      <w:ins w:id="395" w:author="kunmei" w:date="2014-02-23T20:51:00Z">
        <w:r w:rsidR="00653A4C">
          <w:rPr>
            <w:rFonts w:cs="Times New Roman"/>
            <w:color w:val="000000"/>
            <w:szCs w:val="24"/>
            <w:shd w:val="clear" w:color="auto" w:fill="FFFFFF"/>
          </w:rPr>
          <w:t xml:space="preserve"> </w:t>
        </w:r>
        <w:proofErr w:type="gramStart"/>
        <w:r w:rsidR="00653A4C">
          <w:rPr>
            <w:rFonts w:cs="Times New Roman"/>
            <w:color w:val="000000"/>
            <w:szCs w:val="24"/>
            <w:shd w:val="clear" w:color="auto" w:fill="FFFFFF"/>
          </w:rPr>
          <w:t>are</w:t>
        </w:r>
        <w:proofErr w:type="gramEnd"/>
        <w:r w:rsidR="00653A4C">
          <w:rPr>
            <w:rFonts w:cs="Times New Roman"/>
            <w:color w:val="000000"/>
            <w:szCs w:val="24"/>
            <w:shd w:val="clear" w:color="auto" w:fill="FFFFFF"/>
          </w:rPr>
          <w:t xml:space="preserve"> found in South Region,</w:t>
        </w:r>
        <w:r w:rsidR="00653A4C" w:rsidRPr="00CD6252">
          <w:rPr>
            <w:rFonts w:cs="Times New Roman"/>
            <w:color w:val="000000"/>
            <w:szCs w:val="24"/>
            <w:shd w:val="clear" w:color="auto" w:fill="FFFFFF"/>
          </w:rPr>
          <w:t xml:space="preserve"> </w:t>
        </w:r>
        <w:r w:rsidR="00653A4C">
          <w:rPr>
            <w:rFonts w:cs="Times New Roman"/>
            <w:color w:val="000000"/>
            <w:szCs w:val="24"/>
            <w:shd w:val="clear" w:color="auto" w:fill="FFFFFF"/>
          </w:rPr>
          <w:t>in which the m</w:t>
        </w:r>
        <w:r w:rsidR="007B4302">
          <w:rPr>
            <w:rFonts w:cs="Times New Roman"/>
            <w:color w:val="000000"/>
            <w:szCs w:val="24"/>
            <w:shd w:val="clear" w:color="auto" w:fill="FFFFFF"/>
          </w:rPr>
          <w:t xml:space="preserve">edian </w:t>
        </w:r>
      </w:ins>
      <w:ins w:id="396" w:author="kunmei" w:date="2014-02-23T23:55:00Z">
        <w:r w:rsidR="003A6FDA">
          <w:rPr>
            <w:rFonts w:cs="Times New Roman"/>
            <w:color w:val="000000"/>
            <w:szCs w:val="24"/>
            <w:shd w:val="clear" w:color="auto" w:fill="FFFFFF"/>
          </w:rPr>
          <w:t xml:space="preserve">of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ins>
      <w:ins w:id="397" w:author="kunmei" w:date="2014-02-23T20:51:00Z">
        <w:r w:rsidR="007B4302">
          <w:rPr>
            <w:rFonts w:cs="Times New Roman"/>
            <w:color w:val="000000"/>
            <w:szCs w:val="24"/>
            <w:shd w:val="clear" w:color="auto" w:fill="FFFFFF"/>
          </w:rPr>
          <w:t xml:space="preserve"> is 3</w:t>
        </w:r>
      </w:ins>
      <w:ins w:id="398" w:author="kunmei" w:date="2014-02-23T23:44:00Z">
        <w:r w:rsidR="007B4302">
          <w:rPr>
            <w:rFonts w:cs="Times New Roman"/>
            <w:color w:val="000000"/>
            <w:szCs w:val="24"/>
            <w:shd w:val="clear" w:color="auto" w:fill="FFFFFF"/>
          </w:rPr>
          <w:t>3</w:t>
        </w:r>
      </w:ins>
      <w:ins w:id="399" w:author="kunmei" w:date="2014-02-23T20:51:00Z">
        <w:r w:rsidR="00653A4C">
          <w:rPr>
            <w:rFonts w:cs="Times New Roman"/>
            <w:color w:val="000000"/>
            <w:szCs w:val="24"/>
            <w:shd w:val="clear" w:color="auto" w:fill="FFFFFF"/>
          </w:rPr>
          <w:t xml:space="preserve"> pollen grains/day.</w:t>
        </w:r>
        <w:r w:rsidR="00653A4C" w:rsidRPr="00FC08A3">
          <w:rPr>
            <w:rFonts w:cs="Times New Roman"/>
            <w:color w:val="000000"/>
            <w:szCs w:val="24"/>
            <w:shd w:val="clear" w:color="auto" w:fill="FFFFFF"/>
          </w:rPr>
          <w:t xml:space="preserve"> </w:t>
        </w:r>
        <w:proofErr w:type="gramStart"/>
        <w:r w:rsidR="00653A4C">
          <w:rPr>
            <w:rFonts w:cs="Times New Roman"/>
            <w:color w:val="000000"/>
            <w:szCs w:val="24"/>
            <w:shd w:val="clear" w:color="auto" w:fill="FFFFFF"/>
          </w:rPr>
          <w:t>the</w:t>
        </w:r>
        <w:proofErr w:type="gramEnd"/>
        <w:r w:rsidR="00653A4C">
          <w:rPr>
            <w:rFonts w:cs="Times New Roman"/>
            <w:color w:val="000000"/>
            <w:szCs w:val="24"/>
            <w:shd w:val="clear" w:color="auto" w:fill="FFFFFF"/>
          </w:rPr>
          <w:t xml:space="preserve"> lowest average </w:t>
        </w:r>
      </w:ins>
      <w:ins w:id="400" w:author="kunmei" w:date="2014-02-23T23:55:00Z">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ins>
      <w:ins w:id="401" w:author="kunmei" w:date="2014-02-23T20:51:00Z">
        <w:r w:rsidR="00653A4C">
          <w:rPr>
            <w:rFonts w:cs="Times New Roman"/>
            <w:color w:val="000000"/>
            <w:szCs w:val="24"/>
            <w:shd w:val="clear" w:color="auto" w:fill="FFFFFF"/>
          </w:rPr>
          <w:t xml:space="preserve"> are found in </w:t>
        </w:r>
      </w:ins>
      <w:ins w:id="402" w:author="kunmei" w:date="2014-02-23T23:44:00Z">
        <w:r w:rsidR="007B4302">
          <w:rPr>
            <w:rFonts w:cs="Times New Roman"/>
            <w:color w:val="000000"/>
            <w:szCs w:val="24"/>
            <w:shd w:val="clear" w:color="auto" w:fill="FFFFFF"/>
          </w:rPr>
          <w:t>Southeast</w:t>
        </w:r>
      </w:ins>
      <w:ins w:id="403" w:author="kunmei" w:date="2014-02-23T20:51:00Z">
        <w:r w:rsidR="00653A4C">
          <w:rPr>
            <w:rFonts w:cs="Times New Roman"/>
            <w:color w:val="000000"/>
            <w:szCs w:val="24"/>
            <w:shd w:val="clear" w:color="auto" w:fill="FFFFFF"/>
          </w:rPr>
          <w:t xml:space="preserve"> Region and EastNorthCentral Region, in which the median </w:t>
        </w:r>
      </w:ins>
      <w:ins w:id="404" w:author="kunmei" w:date="2014-02-23T23:55:00Z">
        <w:r w:rsidR="003A6FDA">
          <w:rPr>
            <w:rFonts w:cs="Times New Roman"/>
            <w:color w:val="000000"/>
            <w:szCs w:val="24"/>
            <w:shd w:val="clear" w:color="auto" w:fill="FFFFFF"/>
          </w:rPr>
          <w:t xml:space="preserve">of </w:t>
        </w:r>
        <w:r w:rsidR="003A6FDA" w:rsidRPr="007D3D22">
          <w:rPr>
            <w:szCs w:val="24"/>
          </w:rPr>
          <w:t xml:space="preserve">daily </w:t>
        </w:r>
        <w:r w:rsidR="003A6FDA">
          <w:rPr>
            <w:szCs w:val="24"/>
          </w:rPr>
          <w:t>individual intakes</w:t>
        </w:r>
        <w:r w:rsidR="003A6FDA" w:rsidRPr="007D3D22">
          <w:rPr>
            <w:szCs w:val="24"/>
          </w:rPr>
          <w:t xml:space="preserve"> </w:t>
        </w:r>
        <w:r w:rsidR="003A6FDA">
          <w:rPr>
            <w:szCs w:val="24"/>
          </w:rPr>
          <w:t>via inhalation</w:t>
        </w:r>
        <w:r w:rsidR="003A6FDA">
          <w:rPr>
            <w:rFonts w:cs="Times New Roman"/>
            <w:color w:val="000000"/>
            <w:szCs w:val="24"/>
            <w:shd w:val="clear" w:color="auto" w:fill="FFFFFF"/>
          </w:rPr>
          <w:t xml:space="preserve"> </w:t>
        </w:r>
      </w:ins>
      <w:ins w:id="405" w:author="kunmei" w:date="2014-02-23T20:51:00Z">
        <w:r w:rsidR="00653A4C">
          <w:rPr>
            <w:rFonts w:cs="Times New Roman"/>
            <w:color w:val="000000"/>
            <w:szCs w:val="24"/>
            <w:shd w:val="clear" w:color="auto" w:fill="FFFFFF"/>
          </w:rPr>
          <w:t xml:space="preserve">is </w:t>
        </w:r>
      </w:ins>
      <w:ins w:id="406" w:author="kunmei" w:date="2014-02-23T23:44:00Z">
        <w:r w:rsidR="007B4302">
          <w:rPr>
            <w:rFonts w:cs="Times New Roman"/>
            <w:color w:val="000000"/>
            <w:szCs w:val="24"/>
            <w:shd w:val="clear" w:color="auto" w:fill="FFFFFF"/>
          </w:rPr>
          <w:t>10</w:t>
        </w:r>
      </w:ins>
      <w:ins w:id="407" w:author="kunmei" w:date="2014-02-23T20:51:00Z">
        <w:r w:rsidR="00653A4C">
          <w:rPr>
            <w:rFonts w:cs="Times New Roman"/>
            <w:color w:val="000000"/>
            <w:szCs w:val="24"/>
            <w:shd w:val="clear" w:color="auto" w:fill="FFFFFF"/>
          </w:rPr>
          <w:t xml:space="preserve"> pollen grains/day. </w:t>
        </w:r>
      </w:ins>
    </w:p>
    <w:p w:rsidR="00653A4C" w:rsidRPr="00653A4C" w:rsidRDefault="00202E62" w:rsidP="00761186">
      <w:pPr>
        <w:spacing w:beforeLines="96" w:before="230" w:afterLines="120" w:after="288"/>
        <w:ind w:firstLine="720"/>
        <w:rPr>
          <w:rFonts w:cs="Times New Roman"/>
          <w:color w:val="000000"/>
          <w:szCs w:val="24"/>
          <w:shd w:val="clear" w:color="auto" w:fill="FFFFFF"/>
        </w:rPr>
      </w:pPr>
      <w:ins w:id="408" w:author="kunmei" w:date="2014-02-23T21:01:00Z">
        <w:r>
          <w:rPr>
            <w:rFonts w:cs="Times New Roman"/>
            <w:color w:val="000000"/>
            <w:szCs w:val="24"/>
            <w:shd w:val="clear" w:color="auto" w:fill="FFFFFF"/>
          </w:rPr>
          <w:fldChar w:fldCharType="begin"/>
        </w:r>
        <w:r>
          <w:rPr>
            <w:rFonts w:cs="Times New Roman"/>
            <w:color w:val="000000"/>
            <w:szCs w:val="24"/>
            <w:shd w:val="clear" w:color="auto" w:fill="FFFFFF"/>
          </w:rPr>
          <w:instrText xml:space="preserve"> REF _Ref375150284 \h </w:instrText>
        </w:r>
      </w:ins>
      <w:r>
        <w:rPr>
          <w:rFonts w:cs="Times New Roman"/>
          <w:color w:val="000000"/>
          <w:szCs w:val="24"/>
          <w:shd w:val="clear" w:color="auto" w:fill="FFFFFF"/>
        </w:rPr>
      </w:r>
      <w:r>
        <w:rPr>
          <w:rFonts w:cs="Times New Roman"/>
          <w:color w:val="000000"/>
          <w:szCs w:val="24"/>
          <w:shd w:val="clear" w:color="auto" w:fill="FFFFFF"/>
        </w:rPr>
        <w:fldChar w:fldCharType="separate"/>
      </w:r>
      <w:ins w:id="409" w:author="kunmei" w:date="2014-02-23T21:01:00Z">
        <w:r w:rsidRPr="00111980">
          <w:rPr>
            <w:szCs w:val="24"/>
          </w:rPr>
          <w:t xml:space="preserve">Figure </w:t>
        </w:r>
        <w:r>
          <w:rPr>
            <w:noProof/>
            <w:szCs w:val="24"/>
          </w:rPr>
          <w:t>25</w:t>
        </w:r>
        <w:r>
          <w:rPr>
            <w:rFonts w:cs="Times New Roman"/>
            <w:color w:val="000000"/>
            <w:szCs w:val="24"/>
            <w:shd w:val="clear" w:color="auto" w:fill="FFFFFF"/>
          </w:rPr>
          <w:fldChar w:fldCharType="end"/>
        </w:r>
        <w:r>
          <w:rPr>
            <w:rFonts w:cs="Times New Roman"/>
            <w:color w:val="000000"/>
            <w:szCs w:val="24"/>
            <w:shd w:val="clear" w:color="auto" w:fill="FFFFFF"/>
          </w:rPr>
          <w:t xml:space="preserve"> </w:t>
        </w:r>
      </w:ins>
      <w:ins w:id="410" w:author="kunmei" w:date="2014-02-23T23:45:00Z">
        <w:r w:rsidR="009949AE">
          <w:rPr>
            <w:rFonts w:cs="Times New Roman"/>
            <w:color w:val="000000"/>
            <w:szCs w:val="24"/>
            <w:shd w:val="clear" w:color="auto" w:fill="FFFFFF"/>
          </w:rPr>
          <w:t xml:space="preserve">shows </w:t>
        </w:r>
        <w:r w:rsidR="009949AE">
          <w:rPr>
            <w:szCs w:val="24"/>
          </w:rPr>
          <w:t>the s</w:t>
        </w:r>
        <w:r w:rsidR="009949AE" w:rsidRPr="007D3D22">
          <w:rPr>
            <w:szCs w:val="24"/>
          </w:rPr>
          <w:t xml:space="preserve">imulated cumulative probability distribution of daily </w:t>
        </w:r>
        <w:r w:rsidR="009949AE">
          <w:rPr>
            <w:szCs w:val="24"/>
          </w:rPr>
          <w:t>individual intake</w:t>
        </w:r>
        <w:r w:rsidR="009949AE" w:rsidRPr="007D3D22">
          <w:rPr>
            <w:szCs w:val="24"/>
          </w:rPr>
          <w:t xml:space="preserve"> </w:t>
        </w:r>
        <w:r w:rsidR="009949AE">
          <w:rPr>
            <w:szCs w:val="24"/>
          </w:rPr>
          <w:t>via inhalation of</w:t>
        </w:r>
        <w:r w:rsidR="009949AE" w:rsidRPr="007D3D22">
          <w:rPr>
            <w:szCs w:val="24"/>
          </w:rPr>
          <w:t xml:space="preserve"> </w:t>
        </w:r>
        <w:r w:rsidR="009949AE">
          <w:rPr>
            <w:szCs w:val="24"/>
          </w:rPr>
          <w:t>Quercus</w:t>
        </w:r>
        <w:r w:rsidR="009949AE" w:rsidRPr="007D3D22">
          <w:rPr>
            <w:szCs w:val="24"/>
          </w:rPr>
          <w:t xml:space="preserve"> pollen in </w:t>
        </w:r>
        <w:r w:rsidR="009949AE">
          <w:rPr>
            <w:szCs w:val="24"/>
          </w:rPr>
          <w:t>the nine</w:t>
        </w:r>
        <w:r w:rsidR="009949AE" w:rsidRPr="007D3D22">
          <w:rPr>
            <w:szCs w:val="24"/>
          </w:rPr>
          <w:t xml:space="preserve"> climate </w:t>
        </w:r>
        <w:r w:rsidR="009949AE">
          <w:rPr>
            <w:szCs w:val="24"/>
          </w:rPr>
          <w:t>region</w:t>
        </w:r>
        <w:r w:rsidR="009949AE" w:rsidRPr="007D3D22">
          <w:rPr>
            <w:szCs w:val="24"/>
          </w:rPr>
          <w:t>s</w:t>
        </w:r>
        <w:r w:rsidR="009949AE">
          <w:rPr>
            <w:szCs w:val="24"/>
          </w:rPr>
          <w:t xml:space="preserve"> in CONUS in 1994-2000 (top) and 2003-2010 (bottom)</w:t>
        </w:r>
      </w:ins>
      <w:ins w:id="411" w:author="kunmei" w:date="2014-02-23T20:51:00Z">
        <w:r w:rsidR="00653A4C">
          <w:rPr>
            <w:rFonts w:cs="Times New Roman"/>
            <w:color w:val="000000"/>
            <w:szCs w:val="24"/>
            <w:shd w:val="clear" w:color="auto" w:fill="FFFFFF"/>
          </w:rPr>
          <w:t>. In the period 1994-2000, figure shows that the South</w:t>
        </w:r>
      </w:ins>
      <w:ins w:id="412" w:author="kunmei" w:date="2014-02-23T23:46:00Z">
        <w:r w:rsidR="00701243">
          <w:rPr>
            <w:rFonts w:cs="Times New Roman"/>
            <w:color w:val="000000"/>
            <w:szCs w:val="24"/>
            <w:shd w:val="clear" w:color="auto" w:fill="FFFFFF"/>
          </w:rPr>
          <w:t>east</w:t>
        </w:r>
      </w:ins>
      <w:ins w:id="413" w:author="kunmei" w:date="2014-02-23T20:51:00Z">
        <w:r w:rsidR="00653A4C">
          <w:rPr>
            <w:rFonts w:cs="Times New Roman"/>
            <w:color w:val="000000"/>
            <w:szCs w:val="24"/>
            <w:shd w:val="clear" w:color="auto" w:fill="FFFFFF"/>
          </w:rPr>
          <w:t xml:space="preserve"> Region has the highest average </w:t>
        </w:r>
      </w:ins>
      <w:ins w:id="414" w:author="kunmei" w:date="2014-02-23T23:56:00Z">
        <w:r w:rsidR="00051BD6" w:rsidRPr="007D3D22">
          <w:rPr>
            <w:szCs w:val="24"/>
          </w:rPr>
          <w:t xml:space="preserve">daily </w:t>
        </w:r>
        <w:r w:rsidR="00051BD6">
          <w:rPr>
            <w:szCs w:val="24"/>
          </w:rPr>
          <w:t>individual intakes</w:t>
        </w:r>
        <w:r w:rsidR="00051BD6" w:rsidRPr="007D3D22">
          <w:rPr>
            <w:szCs w:val="24"/>
          </w:rPr>
          <w:t xml:space="preserve"> </w:t>
        </w:r>
        <w:r w:rsidR="00051BD6">
          <w:rPr>
            <w:szCs w:val="24"/>
          </w:rPr>
          <w:t>via inhalation</w:t>
        </w:r>
      </w:ins>
      <w:ins w:id="415" w:author="kunmei" w:date="2014-02-23T20:51:00Z">
        <w:r w:rsidR="00653A4C">
          <w:rPr>
            <w:rFonts w:cs="Times New Roman"/>
            <w:color w:val="000000"/>
            <w:szCs w:val="24"/>
            <w:shd w:val="clear" w:color="auto" w:fill="FFFFFF"/>
          </w:rPr>
          <w:t xml:space="preserve">, in which the median </w:t>
        </w:r>
      </w:ins>
      <w:ins w:id="416" w:author="kunmei" w:date="2014-02-23T23:56:00Z">
        <w:r w:rsidR="00051BD6">
          <w:rPr>
            <w:rFonts w:cs="Times New Roman"/>
            <w:color w:val="000000"/>
            <w:szCs w:val="24"/>
            <w:shd w:val="clear" w:color="auto" w:fill="FFFFFF"/>
          </w:rPr>
          <w:t xml:space="preserve">of </w:t>
        </w:r>
        <w:r w:rsidR="00051BD6" w:rsidRPr="007D3D22">
          <w:rPr>
            <w:szCs w:val="24"/>
          </w:rPr>
          <w:t xml:space="preserve">daily </w:t>
        </w:r>
        <w:r w:rsidR="00051BD6">
          <w:rPr>
            <w:szCs w:val="24"/>
          </w:rPr>
          <w:t>individual intakes</w:t>
        </w:r>
        <w:r w:rsidR="00051BD6" w:rsidRPr="007D3D22">
          <w:rPr>
            <w:szCs w:val="24"/>
          </w:rPr>
          <w:t xml:space="preserve"> </w:t>
        </w:r>
        <w:r w:rsidR="00051BD6">
          <w:rPr>
            <w:szCs w:val="24"/>
          </w:rPr>
          <w:t>via inhalation</w:t>
        </w:r>
      </w:ins>
      <w:ins w:id="417" w:author="kunmei" w:date="2014-02-23T20:51:00Z">
        <w:r w:rsidR="00653A4C">
          <w:rPr>
            <w:rFonts w:cs="Times New Roman"/>
            <w:color w:val="000000"/>
            <w:szCs w:val="24"/>
            <w:shd w:val="clear" w:color="auto" w:fill="FFFFFF"/>
          </w:rPr>
          <w:t xml:space="preserve"> is </w:t>
        </w:r>
      </w:ins>
      <w:proofErr w:type="gramStart"/>
      <w:ins w:id="418" w:author="kunmei" w:date="2014-02-23T23:46:00Z">
        <w:r w:rsidR="00701243">
          <w:rPr>
            <w:rFonts w:cs="Times New Roman"/>
            <w:color w:val="000000"/>
            <w:szCs w:val="24"/>
            <w:shd w:val="clear" w:color="auto" w:fill="FFFFFF"/>
          </w:rPr>
          <w:t>129</w:t>
        </w:r>
      </w:ins>
      <w:ins w:id="419" w:author="kunmei" w:date="2014-02-23T20:51:00Z">
        <w:r w:rsidR="00653A4C">
          <w:rPr>
            <w:rFonts w:cs="Times New Roman"/>
            <w:color w:val="000000"/>
            <w:szCs w:val="24"/>
            <w:shd w:val="clear" w:color="auto" w:fill="FFFFFF"/>
          </w:rPr>
          <w:t xml:space="preserve"> pollen </w:t>
        </w:r>
        <w:r w:rsidR="00653A4C">
          <w:rPr>
            <w:rFonts w:cs="Times New Roman"/>
            <w:color w:val="000000"/>
            <w:szCs w:val="24"/>
            <w:shd w:val="clear" w:color="auto" w:fill="FFFFFF"/>
          </w:rPr>
          <w:lastRenderedPageBreak/>
          <w:t>grains/day</w:t>
        </w:r>
        <w:proofErr w:type="gramEnd"/>
        <w:r w:rsidR="00653A4C">
          <w:rPr>
            <w:rFonts w:cs="Times New Roman"/>
            <w:color w:val="000000"/>
            <w:szCs w:val="24"/>
            <w:shd w:val="clear" w:color="auto" w:fill="FFFFFF"/>
          </w:rPr>
          <w:t xml:space="preserve">. The </w:t>
        </w:r>
      </w:ins>
      <w:ins w:id="420" w:author="kunmei" w:date="2014-02-23T23:57:00Z">
        <w:r w:rsidR="00051BD6">
          <w:rPr>
            <w:rFonts w:cs="Times New Roman"/>
            <w:color w:val="000000"/>
            <w:szCs w:val="24"/>
            <w:shd w:val="clear" w:color="auto" w:fill="FFFFFF"/>
          </w:rPr>
          <w:t>Northwest</w:t>
        </w:r>
      </w:ins>
      <w:ins w:id="421" w:author="kunmei" w:date="2014-02-23T20:51:00Z">
        <w:r w:rsidR="00653A4C">
          <w:rPr>
            <w:rFonts w:cs="Times New Roman"/>
            <w:color w:val="000000"/>
            <w:szCs w:val="24"/>
            <w:shd w:val="clear" w:color="auto" w:fill="FFFFFF"/>
          </w:rPr>
          <w:t xml:space="preserve"> Region has the lowest average pollen concentrations, in which the median pollen concentration is </w:t>
        </w:r>
      </w:ins>
      <w:proofErr w:type="gramStart"/>
      <w:ins w:id="422" w:author="kunmei" w:date="2014-02-23T23:57:00Z">
        <w:r w:rsidR="00051BD6">
          <w:rPr>
            <w:rFonts w:cs="Times New Roman"/>
            <w:color w:val="000000"/>
            <w:szCs w:val="24"/>
            <w:shd w:val="clear" w:color="auto" w:fill="FFFFFF"/>
          </w:rPr>
          <w:t>21</w:t>
        </w:r>
      </w:ins>
      <w:ins w:id="423" w:author="kunmei" w:date="2014-02-23T20:51:00Z">
        <w:r w:rsidR="00653A4C">
          <w:rPr>
            <w:rFonts w:cs="Times New Roman"/>
            <w:color w:val="000000"/>
            <w:szCs w:val="24"/>
            <w:shd w:val="clear" w:color="auto" w:fill="FFFFFF"/>
          </w:rPr>
          <w:t xml:space="preserve"> pollen grains/day</w:t>
        </w:r>
        <w:proofErr w:type="gramEnd"/>
        <w:r w:rsidR="00653A4C">
          <w:rPr>
            <w:rFonts w:cs="Times New Roman"/>
            <w:color w:val="000000"/>
            <w:szCs w:val="24"/>
            <w:shd w:val="clear" w:color="auto" w:fill="FFFFFF"/>
          </w:rPr>
          <w:t>. In the period 2003-2010,</w:t>
        </w:r>
        <w:r w:rsidR="00653A4C" w:rsidRPr="00D90CA2">
          <w:rPr>
            <w:rFonts w:cs="Times New Roman"/>
            <w:color w:val="000000"/>
            <w:szCs w:val="24"/>
            <w:shd w:val="clear" w:color="auto" w:fill="FFFFFF"/>
          </w:rPr>
          <w:t xml:space="preserve"> </w:t>
        </w:r>
        <w:r w:rsidR="00653A4C">
          <w:rPr>
            <w:rFonts w:cs="Times New Roman"/>
            <w:color w:val="000000"/>
            <w:szCs w:val="24"/>
            <w:shd w:val="clear" w:color="auto" w:fill="FFFFFF"/>
          </w:rPr>
          <w:t xml:space="preserve">the highest </w:t>
        </w:r>
      </w:ins>
      <w:ins w:id="424" w:author="kunmei" w:date="2014-02-23T23:57:00Z">
        <w:r w:rsidR="00382C3F" w:rsidRPr="007D3D22">
          <w:rPr>
            <w:szCs w:val="24"/>
          </w:rPr>
          <w:t xml:space="preserve">daily </w:t>
        </w:r>
        <w:r w:rsidR="00382C3F">
          <w:rPr>
            <w:szCs w:val="24"/>
          </w:rPr>
          <w:t>individual intakes</w:t>
        </w:r>
        <w:r w:rsidR="00382C3F" w:rsidRPr="007D3D22">
          <w:rPr>
            <w:szCs w:val="24"/>
          </w:rPr>
          <w:t xml:space="preserve"> </w:t>
        </w:r>
        <w:r w:rsidR="00382C3F">
          <w:rPr>
            <w:szCs w:val="24"/>
          </w:rPr>
          <w:t>via inhalation</w:t>
        </w:r>
      </w:ins>
      <w:ins w:id="425" w:author="kunmei" w:date="2014-02-23T20:51:00Z">
        <w:r w:rsidR="00653A4C">
          <w:rPr>
            <w:rFonts w:cs="Times New Roman"/>
            <w:color w:val="000000"/>
            <w:szCs w:val="24"/>
            <w:shd w:val="clear" w:color="auto" w:fill="FFFFFF"/>
          </w:rPr>
          <w:t xml:space="preserve"> are found in South Region,</w:t>
        </w:r>
        <w:r w:rsidR="00653A4C" w:rsidRPr="00CD6252">
          <w:rPr>
            <w:rFonts w:cs="Times New Roman"/>
            <w:color w:val="000000"/>
            <w:szCs w:val="24"/>
            <w:shd w:val="clear" w:color="auto" w:fill="FFFFFF"/>
          </w:rPr>
          <w:t xml:space="preserve"> </w:t>
        </w:r>
        <w:r w:rsidR="00653A4C">
          <w:rPr>
            <w:rFonts w:cs="Times New Roman"/>
            <w:color w:val="000000"/>
            <w:szCs w:val="24"/>
            <w:shd w:val="clear" w:color="auto" w:fill="FFFFFF"/>
          </w:rPr>
          <w:t xml:space="preserve">in which the median </w:t>
        </w:r>
      </w:ins>
      <w:ins w:id="426" w:author="kunmei" w:date="2014-02-23T23:57:00Z">
        <w:r w:rsidR="00382C3F">
          <w:rPr>
            <w:rFonts w:cs="Times New Roman"/>
            <w:color w:val="000000"/>
            <w:szCs w:val="24"/>
            <w:shd w:val="clear" w:color="auto" w:fill="FFFFFF"/>
          </w:rPr>
          <w:t xml:space="preserve">of </w:t>
        </w:r>
        <w:r w:rsidR="00382C3F" w:rsidRPr="007D3D22">
          <w:rPr>
            <w:szCs w:val="24"/>
          </w:rPr>
          <w:t xml:space="preserve">daily </w:t>
        </w:r>
        <w:r w:rsidR="00382C3F">
          <w:rPr>
            <w:szCs w:val="24"/>
          </w:rPr>
          <w:t>individual intakes</w:t>
        </w:r>
        <w:r w:rsidR="00382C3F" w:rsidRPr="007D3D22">
          <w:rPr>
            <w:szCs w:val="24"/>
          </w:rPr>
          <w:t xml:space="preserve"> </w:t>
        </w:r>
        <w:r w:rsidR="00382C3F">
          <w:rPr>
            <w:szCs w:val="24"/>
          </w:rPr>
          <w:t>via inhalation</w:t>
        </w:r>
      </w:ins>
      <w:ins w:id="427" w:author="kunmei" w:date="2014-02-23T20:51:00Z">
        <w:r w:rsidR="00653A4C">
          <w:rPr>
            <w:rFonts w:cs="Times New Roman"/>
            <w:color w:val="000000"/>
            <w:szCs w:val="24"/>
            <w:shd w:val="clear" w:color="auto" w:fill="FFFFFF"/>
          </w:rPr>
          <w:t xml:space="preserve"> is </w:t>
        </w:r>
      </w:ins>
      <w:proofErr w:type="gramStart"/>
      <w:ins w:id="428" w:author="kunmei" w:date="2014-02-23T23:58:00Z">
        <w:r w:rsidR="008338BC">
          <w:rPr>
            <w:rFonts w:cs="Times New Roman"/>
            <w:color w:val="000000"/>
            <w:szCs w:val="24"/>
            <w:shd w:val="clear" w:color="auto" w:fill="FFFFFF"/>
          </w:rPr>
          <w:t>292</w:t>
        </w:r>
      </w:ins>
      <w:ins w:id="429" w:author="kunmei" w:date="2014-02-23T20:51:00Z">
        <w:r w:rsidR="00653A4C">
          <w:rPr>
            <w:rFonts w:cs="Times New Roman"/>
            <w:color w:val="000000"/>
            <w:szCs w:val="24"/>
            <w:shd w:val="clear" w:color="auto" w:fill="FFFFFF"/>
          </w:rPr>
          <w:t xml:space="preserve"> pollen grains/day</w:t>
        </w:r>
        <w:proofErr w:type="gramEnd"/>
        <w:r w:rsidR="00653A4C">
          <w:rPr>
            <w:rFonts w:cs="Times New Roman"/>
            <w:color w:val="000000"/>
            <w:szCs w:val="24"/>
            <w:shd w:val="clear" w:color="auto" w:fill="FFFFFF"/>
          </w:rPr>
          <w:t>.</w:t>
        </w:r>
        <w:r w:rsidR="00653A4C" w:rsidRPr="00FC08A3">
          <w:rPr>
            <w:rFonts w:cs="Times New Roman"/>
            <w:color w:val="000000"/>
            <w:szCs w:val="24"/>
            <w:shd w:val="clear" w:color="auto" w:fill="FFFFFF"/>
          </w:rPr>
          <w:t xml:space="preserve"> </w:t>
        </w:r>
        <w:proofErr w:type="gramStart"/>
        <w:r w:rsidR="00653A4C">
          <w:rPr>
            <w:rFonts w:cs="Times New Roman"/>
            <w:color w:val="000000"/>
            <w:szCs w:val="24"/>
            <w:shd w:val="clear" w:color="auto" w:fill="FFFFFF"/>
          </w:rPr>
          <w:t>the</w:t>
        </w:r>
        <w:proofErr w:type="gramEnd"/>
        <w:r w:rsidR="00653A4C">
          <w:rPr>
            <w:rFonts w:cs="Times New Roman"/>
            <w:color w:val="000000"/>
            <w:szCs w:val="24"/>
            <w:shd w:val="clear" w:color="auto" w:fill="FFFFFF"/>
          </w:rPr>
          <w:t xml:space="preserve"> lowest average </w:t>
        </w:r>
      </w:ins>
      <w:ins w:id="430" w:author="kunmei" w:date="2014-02-23T23:57:00Z">
        <w:r w:rsidR="00382C3F" w:rsidRPr="007D3D22">
          <w:rPr>
            <w:szCs w:val="24"/>
          </w:rPr>
          <w:t xml:space="preserve">daily </w:t>
        </w:r>
        <w:r w:rsidR="00382C3F">
          <w:rPr>
            <w:szCs w:val="24"/>
          </w:rPr>
          <w:t>individual intakes</w:t>
        </w:r>
        <w:r w:rsidR="00382C3F" w:rsidRPr="007D3D22">
          <w:rPr>
            <w:szCs w:val="24"/>
          </w:rPr>
          <w:t xml:space="preserve"> </w:t>
        </w:r>
        <w:r w:rsidR="00382C3F">
          <w:rPr>
            <w:szCs w:val="24"/>
          </w:rPr>
          <w:t>via inhalation</w:t>
        </w:r>
      </w:ins>
      <w:ins w:id="431" w:author="kunmei" w:date="2014-02-23T20:51:00Z">
        <w:r w:rsidR="00653A4C">
          <w:rPr>
            <w:rFonts w:cs="Times New Roman"/>
            <w:color w:val="000000"/>
            <w:szCs w:val="24"/>
            <w:shd w:val="clear" w:color="auto" w:fill="FFFFFF"/>
          </w:rPr>
          <w:t xml:space="preserve"> are found in </w:t>
        </w:r>
      </w:ins>
      <w:ins w:id="432" w:author="kunmei" w:date="2014-02-23T23:58:00Z">
        <w:r w:rsidR="008338BC">
          <w:rPr>
            <w:rFonts w:cs="Times New Roman"/>
            <w:color w:val="000000"/>
            <w:szCs w:val="24"/>
            <w:shd w:val="clear" w:color="auto" w:fill="FFFFFF"/>
          </w:rPr>
          <w:t>Southwest</w:t>
        </w:r>
      </w:ins>
      <w:ins w:id="433" w:author="kunmei" w:date="2014-02-23T20:51:00Z">
        <w:r w:rsidR="00653A4C">
          <w:rPr>
            <w:rFonts w:cs="Times New Roman"/>
            <w:color w:val="000000"/>
            <w:szCs w:val="24"/>
            <w:shd w:val="clear" w:color="auto" w:fill="FFFFFF"/>
          </w:rPr>
          <w:t xml:space="preserve"> Region, in which the median </w:t>
        </w:r>
      </w:ins>
      <w:ins w:id="434" w:author="kunmei" w:date="2014-02-23T23:57:00Z">
        <w:r w:rsidR="00382C3F">
          <w:rPr>
            <w:rFonts w:cs="Times New Roman"/>
            <w:color w:val="000000"/>
            <w:szCs w:val="24"/>
            <w:shd w:val="clear" w:color="auto" w:fill="FFFFFF"/>
          </w:rPr>
          <w:t xml:space="preserve">of </w:t>
        </w:r>
        <w:r w:rsidR="00382C3F" w:rsidRPr="007D3D22">
          <w:rPr>
            <w:szCs w:val="24"/>
          </w:rPr>
          <w:t xml:space="preserve">daily </w:t>
        </w:r>
        <w:r w:rsidR="00382C3F">
          <w:rPr>
            <w:szCs w:val="24"/>
          </w:rPr>
          <w:t>individual intakes</w:t>
        </w:r>
        <w:r w:rsidR="00382C3F" w:rsidRPr="007D3D22">
          <w:rPr>
            <w:szCs w:val="24"/>
          </w:rPr>
          <w:t xml:space="preserve"> </w:t>
        </w:r>
        <w:r w:rsidR="00382C3F">
          <w:rPr>
            <w:szCs w:val="24"/>
          </w:rPr>
          <w:t>via inhalation</w:t>
        </w:r>
      </w:ins>
      <w:ins w:id="435" w:author="kunmei" w:date="2014-02-23T20:51:00Z">
        <w:r w:rsidR="00653A4C">
          <w:rPr>
            <w:rFonts w:cs="Times New Roman"/>
            <w:color w:val="000000"/>
            <w:szCs w:val="24"/>
            <w:shd w:val="clear" w:color="auto" w:fill="FFFFFF"/>
          </w:rPr>
          <w:t xml:space="preserve"> is </w:t>
        </w:r>
      </w:ins>
      <w:ins w:id="436" w:author="kunmei" w:date="2014-02-23T23:58:00Z">
        <w:r w:rsidR="008338BC">
          <w:rPr>
            <w:rFonts w:cs="Times New Roman"/>
            <w:color w:val="000000"/>
            <w:szCs w:val="24"/>
            <w:shd w:val="clear" w:color="auto" w:fill="FFFFFF"/>
          </w:rPr>
          <w:t>1</w:t>
        </w:r>
      </w:ins>
      <w:ins w:id="437" w:author="kunmei" w:date="2014-02-23T20:51:00Z">
        <w:r w:rsidR="00653A4C">
          <w:rPr>
            <w:rFonts w:cs="Times New Roman"/>
            <w:color w:val="000000"/>
            <w:szCs w:val="24"/>
            <w:shd w:val="clear" w:color="auto" w:fill="FFFFFF"/>
          </w:rPr>
          <w:t xml:space="preserve">3 pollen grains/day. </w:t>
        </w:r>
      </w:ins>
    </w:p>
    <w:p w:rsidR="00CE2E6D" w:rsidRPr="00CB7040" w:rsidRDefault="004E7EA9" w:rsidP="00CB7040">
      <w:pPr>
        <w:pStyle w:val="a7"/>
        <w:spacing w:before="100" w:beforeAutospacing="1" w:after="100" w:afterAutospacing="1"/>
        <w:ind w:firstLine="420"/>
        <w:rPr>
          <w:rFonts w:eastAsiaTheme="minorEastAsia" w:cstheme="minorBidi"/>
          <w:szCs w:val="24"/>
        </w:rPr>
      </w:pPr>
      <w:r w:rsidRPr="00CB7040">
        <w:rPr>
          <w:rFonts w:eastAsiaTheme="minorEastAsia" w:cstheme="minorBidi"/>
          <w:szCs w:val="24"/>
        </w:rPr>
        <w:t xml:space="preserve">In </w:t>
      </w:r>
      <w:r w:rsidR="00AE460E" w:rsidRPr="00CB7040">
        <w:rPr>
          <w:rFonts w:eastAsiaTheme="minorEastAsia" w:cstheme="minorBidi"/>
          <w:szCs w:val="24"/>
        </w:rPr>
        <w:t xml:space="preserve">the period of </w:t>
      </w:r>
      <w:r w:rsidRPr="00CB7040">
        <w:rPr>
          <w:rFonts w:eastAsiaTheme="minorEastAsia" w:cstheme="minorBidi"/>
          <w:szCs w:val="24"/>
        </w:rPr>
        <w:t>1994-</w:t>
      </w:r>
      <w:r w:rsidR="002C5D9C" w:rsidRPr="00CB7040">
        <w:rPr>
          <w:rFonts w:eastAsiaTheme="minorEastAsia" w:cstheme="minorBidi"/>
          <w:szCs w:val="24"/>
        </w:rPr>
        <w:t xml:space="preserve">2000 </w:t>
      </w:r>
      <w:r w:rsidR="00E639F8" w:rsidRPr="00CB7040">
        <w:rPr>
          <w:rFonts w:eastAsiaTheme="minorEastAsia" w:cstheme="minorBidi"/>
          <w:szCs w:val="24"/>
        </w:rPr>
        <w:t xml:space="preserve">daily </w:t>
      </w:r>
      <w:r w:rsidRPr="00CB7040">
        <w:rPr>
          <w:rFonts w:eastAsiaTheme="minorEastAsia" w:cstheme="minorBidi"/>
          <w:szCs w:val="24"/>
        </w:rPr>
        <w:t xml:space="preserve">mean </w:t>
      </w:r>
      <w:r w:rsidR="000A4572" w:rsidRPr="00CB7040">
        <w:rPr>
          <w:rFonts w:eastAsiaTheme="minorEastAsia" w:cstheme="minorBidi"/>
          <w:szCs w:val="24"/>
        </w:rPr>
        <w:t xml:space="preserve">inhalation </w:t>
      </w:r>
      <w:r w:rsidR="00135ACE" w:rsidRPr="00CB7040">
        <w:rPr>
          <w:rFonts w:eastAsiaTheme="minorEastAsia" w:cstheme="minorBidi"/>
          <w:szCs w:val="24"/>
        </w:rPr>
        <w:t>intakes</w:t>
      </w:r>
      <w:r w:rsidR="000321FE" w:rsidRPr="00CB7040">
        <w:rPr>
          <w:rFonts w:eastAsiaTheme="minorEastAsia" w:cstheme="minorBidi"/>
          <w:szCs w:val="24"/>
        </w:rPr>
        <w:t xml:space="preserve"> </w:t>
      </w:r>
      <w:r w:rsidR="00E639F8" w:rsidRPr="00CB7040">
        <w:rPr>
          <w:rFonts w:eastAsiaTheme="minorEastAsia" w:cstheme="minorBidi"/>
          <w:szCs w:val="24"/>
        </w:rPr>
        <w:t xml:space="preserve">of </w:t>
      </w:r>
      <w:r w:rsidR="005374F9" w:rsidRPr="00CB7040">
        <w:rPr>
          <w:rFonts w:eastAsiaTheme="minorEastAsia" w:cstheme="minorBidi"/>
          <w:szCs w:val="24"/>
        </w:rPr>
        <w:t>Betula</w:t>
      </w:r>
      <w:r w:rsidR="00E639F8" w:rsidRPr="00CB7040">
        <w:rPr>
          <w:rFonts w:eastAsiaTheme="minorEastAsia" w:cstheme="minorBidi"/>
          <w:szCs w:val="24"/>
        </w:rPr>
        <w:t xml:space="preserve"> pollen</w:t>
      </w:r>
      <w:r w:rsidR="00B37CAA" w:rsidRPr="00CB7040">
        <w:rPr>
          <w:rFonts w:eastAsiaTheme="minorEastAsia" w:cstheme="minorBidi"/>
          <w:szCs w:val="24"/>
        </w:rPr>
        <w:t xml:space="preserve"> are</w:t>
      </w:r>
      <w:r w:rsidR="000321FE" w:rsidRPr="00CB7040">
        <w:rPr>
          <w:rFonts w:eastAsiaTheme="minorEastAsia" w:cstheme="minorBidi"/>
          <w:szCs w:val="24"/>
        </w:rPr>
        <w:t xml:space="preserve"> relatively </w:t>
      </w:r>
      <w:r w:rsidR="005374F9" w:rsidRPr="00CB7040">
        <w:rPr>
          <w:rFonts w:eastAsiaTheme="minorEastAsia" w:cstheme="minorBidi"/>
          <w:szCs w:val="24"/>
        </w:rPr>
        <w:t>low</w:t>
      </w:r>
      <w:r w:rsidR="00F95335" w:rsidRPr="00CB7040">
        <w:rPr>
          <w:rFonts w:eastAsiaTheme="minorEastAsia" w:cstheme="minorBidi"/>
          <w:szCs w:val="24"/>
        </w:rPr>
        <w:t xml:space="preserve"> comparing to other species in the same region</w:t>
      </w:r>
      <w:r w:rsidR="005374F9" w:rsidRPr="00CB7040">
        <w:rPr>
          <w:rFonts w:eastAsiaTheme="minorEastAsia" w:cstheme="minorBidi"/>
          <w:szCs w:val="24"/>
        </w:rPr>
        <w:t>, from</w:t>
      </w:r>
      <w:r w:rsidR="000321FE" w:rsidRPr="00CB7040">
        <w:rPr>
          <w:rFonts w:eastAsiaTheme="minorEastAsia" w:cstheme="minorBidi"/>
          <w:szCs w:val="24"/>
        </w:rPr>
        <w:t xml:space="preserve"> </w:t>
      </w:r>
      <w:r w:rsidR="00016264" w:rsidRPr="00CB7040">
        <w:rPr>
          <w:rFonts w:eastAsiaTheme="minorEastAsia" w:cstheme="minorBidi"/>
          <w:szCs w:val="24"/>
        </w:rPr>
        <w:t xml:space="preserve">100 </w:t>
      </w:r>
      <w:r w:rsidR="005056FB" w:rsidRPr="00CB7040">
        <w:rPr>
          <w:rFonts w:eastAsiaTheme="minorEastAsia" w:cstheme="minorBidi"/>
          <w:szCs w:val="24"/>
        </w:rPr>
        <w:t>pollen grains</w:t>
      </w:r>
      <w:r w:rsidR="00447FDA" w:rsidRPr="00CB7040">
        <w:rPr>
          <w:rFonts w:eastAsiaTheme="minorEastAsia" w:cstheme="minorBidi"/>
          <w:szCs w:val="24"/>
        </w:rPr>
        <w:t>/day</w:t>
      </w:r>
      <w:r w:rsidR="000321FE" w:rsidRPr="00CB7040">
        <w:rPr>
          <w:rFonts w:eastAsiaTheme="minorEastAsia" w:cstheme="minorBidi"/>
          <w:szCs w:val="24"/>
        </w:rPr>
        <w:t xml:space="preserve"> in </w:t>
      </w:r>
      <w:r w:rsidR="00911FB0" w:rsidRPr="00CB7040">
        <w:rPr>
          <w:rFonts w:eastAsiaTheme="minorEastAsia" w:cstheme="minorBidi"/>
          <w:szCs w:val="24"/>
        </w:rPr>
        <w:t>the C</w:t>
      </w:r>
      <w:r w:rsidR="0063725A" w:rsidRPr="00CB7040">
        <w:rPr>
          <w:rFonts w:eastAsiaTheme="minorEastAsia" w:cstheme="minorBidi"/>
          <w:szCs w:val="24"/>
        </w:rPr>
        <w:t>entral</w:t>
      </w:r>
      <w:r w:rsidR="00DA3319" w:rsidRPr="00CB7040">
        <w:rPr>
          <w:rFonts w:eastAsiaTheme="minorEastAsia" w:cstheme="minorBidi"/>
          <w:szCs w:val="24"/>
        </w:rPr>
        <w:t xml:space="preserve"> </w:t>
      </w:r>
      <w:r w:rsidR="0040076C" w:rsidRPr="00CB7040">
        <w:rPr>
          <w:rFonts w:eastAsiaTheme="minorEastAsia" w:cstheme="minorBidi"/>
          <w:szCs w:val="24"/>
        </w:rPr>
        <w:t>Region</w:t>
      </w:r>
      <w:r w:rsidR="0063725A" w:rsidRPr="00CB7040">
        <w:rPr>
          <w:rFonts w:eastAsiaTheme="minorEastAsia" w:cstheme="minorBidi"/>
          <w:szCs w:val="24"/>
        </w:rPr>
        <w:t xml:space="preserve"> </w:t>
      </w:r>
      <w:proofErr w:type="gramStart"/>
      <w:r w:rsidR="000321FE" w:rsidRPr="00CB7040">
        <w:rPr>
          <w:rFonts w:eastAsiaTheme="minorEastAsia" w:cstheme="minorBidi"/>
          <w:szCs w:val="24"/>
        </w:rPr>
        <w:t xml:space="preserve">to </w:t>
      </w:r>
      <w:r w:rsidR="00016264" w:rsidRPr="00CB7040">
        <w:rPr>
          <w:rFonts w:eastAsiaTheme="minorEastAsia" w:cstheme="minorBidi"/>
          <w:szCs w:val="24"/>
        </w:rPr>
        <w:t xml:space="preserve">206 </w:t>
      </w:r>
      <w:r w:rsidR="005056FB" w:rsidRPr="00CB7040">
        <w:rPr>
          <w:rFonts w:eastAsiaTheme="minorEastAsia" w:cstheme="minorBidi"/>
          <w:szCs w:val="24"/>
        </w:rPr>
        <w:t>pollen grains</w:t>
      </w:r>
      <w:r w:rsidR="000321FE" w:rsidRPr="00CB7040">
        <w:rPr>
          <w:rFonts w:eastAsiaTheme="minorEastAsia" w:cstheme="minorBidi"/>
          <w:szCs w:val="24"/>
        </w:rPr>
        <w:t>/day in</w:t>
      </w:r>
      <w:r w:rsidR="005374F9" w:rsidRPr="00CB7040">
        <w:rPr>
          <w:rFonts w:eastAsiaTheme="minorEastAsia" w:cstheme="minorBidi"/>
          <w:szCs w:val="24"/>
        </w:rPr>
        <w:t xml:space="preserve"> </w:t>
      </w:r>
      <w:r w:rsidR="00911FB0" w:rsidRPr="00CB7040">
        <w:rPr>
          <w:rFonts w:eastAsiaTheme="minorEastAsia" w:cstheme="minorBidi"/>
          <w:szCs w:val="24"/>
        </w:rPr>
        <w:t xml:space="preserve">the </w:t>
      </w:r>
      <w:r w:rsidR="005374F9" w:rsidRPr="00CB7040">
        <w:rPr>
          <w:rFonts w:eastAsiaTheme="minorEastAsia" w:cstheme="minorBidi"/>
          <w:szCs w:val="24"/>
        </w:rPr>
        <w:t>North</w:t>
      </w:r>
      <w:r w:rsidR="00016264" w:rsidRPr="00CB7040">
        <w:rPr>
          <w:rFonts w:eastAsiaTheme="minorEastAsia" w:cstheme="minorBidi"/>
          <w:szCs w:val="24"/>
        </w:rPr>
        <w:t>east</w:t>
      </w:r>
      <w:r w:rsidR="00DA3319" w:rsidRPr="00CB7040">
        <w:rPr>
          <w:rFonts w:eastAsiaTheme="minorEastAsia" w:cstheme="minorBidi"/>
          <w:szCs w:val="24"/>
        </w:rPr>
        <w:t xml:space="preserve"> </w:t>
      </w:r>
      <w:r w:rsidR="0040076C" w:rsidRPr="00CB7040">
        <w:rPr>
          <w:rFonts w:eastAsiaTheme="minorEastAsia" w:cstheme="minorBidi"/>
          <w:szCs w:val="24"/>
        </w:rPr>
        <w:t>Region</w:t>
      </w:r>
      <w:proofErr w:type="gramEnd"/>
      <w:r w:rsidR="005374F9" w:rsidRPr="00CB7040">
        <w:rPr>
          <w:rFonts w:eastAsiaTheme="minorEastAsia" w:cstheme="minorBidi"/>
          <w:szCs w:val="24"/>
        </w:rPr>
        <w:t xml:space="preserve">. The daily </w:t>
      </w:r>
      <w:r w:rsidR="00502D91" w:rsidRPr="00CB7040">
        <w:rPr>
          <w:rFonts w:eastAsiaTheme="minorEastAsia" w:cstheme="minorBidi"/>
          <w:szCs w:val="24"/>
        </w:rPr>
        <w:t xml:space="preserve">inhalation </w:t>
      </w:r>
      <w:r w:rsidR="00016264" w:rsidRPr="00CB7040">
        <w:rPr>
          <w:rFonts w:eastAsiaTheme="minorEastAsia" w:cstheme="minorBidi"/>
          <w:szCs w:val="24"/>
        </w:rPr>
        <w:t xml:space="preserve">intakes </w:t>
      </w:r>
      <w:r w:rsidR="00E639F8" w:rsidRPr="00CB7040">
        <w:rPr>
          <w:rFonts w:eastAsiaTheme="minorEastAsia" w:cstheme="minorBidi"/>
          <w:szCs w:val="24"/>
        </w:rPr>
        <w:t xml:space="preserve">of </w:t>
      </w:r>
      <w:r w:rsidR="00016264" w:rsidRPr="00CB7040">
        <w:rPr>
          <w:rFonts w:eastAsiaTheme="minorEastAsia" w:cstheme="minorBidi"/>
          <w:szCs w:val="24"/>
        </w:rPr>
        <w:t>Ambrosia are</w:t>
      </w:r>
      <w:r w:rsidR="005374F9" w:rsidRPr="00CB7040">
        <w:rPr>
          <w:rFonts w:eastAsiaTheme="minorEastAsia" w:cstheme="minorBidi"/>
          <w:szCs w:val="24"/>
        </w:rPr>
        <w:t xml:space="preserve"> slightly higher, from </w:t>
      </w:r>
      <w:r w:rsidR="00016264" w:rsidRPr="00CB7040">
        <w:rPr>
          <w:rFonts w:eastAsiaTheme="minorEastAsia" w:cstheme="minorBidi"/>
          <w:szCs w:val="24"/>
        </w:rPr>
        <w:t>86</w:t>
      </w:r>
      <w:r w:rsidR="005374F9" w:rsidRPr="00CB7040">
        <w:rPr>
          <w:rFonts w:eastAsiaTheme="minorEastAsia" w:cstheme="minorBidi"/>
          <w:szCs w:val="24"/>
        </w:rPr>
        <w:t xml:space="preserve"> </w:t>
      </w:r>
      <w:r w:rsidR="005056FB" w:rsidRPr="00CB7040">
        <w:rPr>
          <w:rFonts w:eastAsiaTheme="minorEastAsia" w:cstheme="minorBidi"/>
          <w:szCs w:val="24"/>
        </w:rPr>
        <w:t>pollen grains</w:t>
      </w:r>
      <w:r w:rsidR="00447FDA" w:rsidRPr="00CB7040">
        <w:rPr>
          <w:rFonts w:eastAsiaTheme="minorEastAsia" w:cstheme="minorBidi"/>
          <w:szCs w:val="24"/>
        </w:rPr>
        <w:t>/day</w:t>
      </w:r>
      <w:r w:rsidR="005374F9" w:rsidRPr="00CB7040">
        <w:rPr>
          <w:rFonts w:eastAsiaTheme="minorEastAsia" w:cstheme="minorBidi"/>
          <w:szCs w:val="24"/>
        </w:rPr>
        <w:t xml:space="preserve"> in </w:t>
      </w:r>
      <w:r w:rsidR="00911FB0" w:rsidRPr="00CB7040">
        <w:rPr>
          <w:rFonts w:eastAsiaTheme="minorEastAsia" w:cstheme="minorBidi"/>
          <w:szCs w:val="24"/>
        </w:rPr>
        <w:t xml:space="preserve">the </w:t>
      </w:r>
      <w:r w:rsidR="005374F9" w:rsidRPr="00CB7040">
        <w:rPr>
          <w:rFonts w:eastAsiaTheme="minorEastAsia" w:cstheme="minorBidi"/>
          <w:szCs w:val="24"/>
        </w:rPr>
        <w:t xml:space="preserve">Northwest </w:t>
      </w:r>
      <w:r w:rsidR="0040076C" w:rsidRPr="00CB7040">
        <w:rPr>
          <w:rFonts w:eastAsiaTheme="minorEastAsia" w:cstheme="minorBidi"/>
          <w:szCs w:val="24"/>
        </w:rPr>
        <w:t>Region</w:t>
      </w:r>
      <w:r w:rsidR="003B33D0" w:rsidRPr="00CB7040">
        <w:rPr>
          <w:rFonts w:eastAsiaTheme="minorEastAsia" w:cstheme="minorBidi"/>
          <w:szCs w:val="24"/>
        </w:rPr>
        <w:t xml:space="preserve"> </w:t>
      </w:r>
      <w:proofErr w:type="gramStart"/>
      <w:r w:rsidR="005374F9" w:rsidRPr="00CB7040">
        <w:rPr>
          <w:rFonts w:eastAsiaTheme="minorEastAsia" w:cstheme="minorBidi"/>
          <w:szCs w:val="24"/>
        </w:rPr>
        <w:t xml:space="preserve">to </w:t>
      </w:r>
      <w:r w:rsidR="00016264" w:rsidRPr="00CB7040">
        <w:rPr>
          <w:rFonts w:eastAsiaTheme="minorEastAsia" w:cstheme="minorBidi"/>
          <w:szCs w:val="24"/>
        </w:rPr>
        <w:t>664</w:t>
      </w:r>
      <w:r w:rsidR="005374F9" w:rsidRPr="00CB7040">
        <w:rPr>
          <w:rFonts w:eastAsiaTheme="minorEastAsia" w:cstheme="minorBidi"/>
          <w:szCs w:val="24"/>
        </w:rPr>
        <w:t xml:space="preserve"> </w:t>
      </w:r>
      <w:r w:rsidR="005056FB" w:rsidRPr="00CB7040">
        <w:rPr>
          <w:rFonts w:eastAsiaTheme="minorEastAsia" w:cstheme="minorBidi"/>
          <w:szCs w:val="24"/>
        </w:rPr>
        <w:t>pollen grains</w:t>
      </w:r>
      <w:r w:rsidR="00447FDA" w:rsidRPr="00CB7040">
        <w:rPr>
          <w:rFonts w:eastAsiaTheme="minorEastAsia" w:cstheme="minorBidi"/>
          <w:szCs w:val="24"/>
        </w:rPr>
        <w:t>/day</w:t>
      </w:r>
      <w:r w:rsidR="005374F9" w:rsidRPr="00CB7040">
        <w:rPr>
          <w:rFonts w:eastAsiaTheme="minorEastAsia" w:cstheme="minorBidi"/>
          <w:szCs w:val="24"/>
        </w:rPr>
        <w:t xml:space="preserve"> in </w:t>
      </w:r>
      <w:r w:rsidR="00911FB0" w:rsidRPr="00CB7040">
        <w:rPr>
          <w:rFonts w:eastAsiaTheme="minorEastAsia" w:cstheme="minorBidi"/>
          <w:szCs w:val="24"/>
        </w:rPr>
        <w:t xml:space="preserve">the </w:t>
      </w:r>
      <w:r w:rsidR="005374F9" w:rsidRPr="00CB7040">
        <w:rPr>
          <w:rFonts w:eastAsiaTheme="minorEastAsia" w:cstheme="minorBidi"/>
          <w:szCs w:val="24"/>
        </w:rPr>
        <w:t>East</w:t>
      </w:r>
      <w:r w:rsidR="00911FB0" w:rsidRPr="00CB7040">
        <w:rPr>
          <w:rFonts w:eastAsiaTheme="minorEastAsia" w:cstheme="minorBidi"/>
          <w:szCs w:val="24"/>
        </w:rPr>
        <w:t xml:space="preserve"> North Central </w:t>
      </w:r>
      <w:r w:rsidR="0040076C" w:rsidRPr="00CB7040">
        <w:rPr>
          <w:rFonts w:eastAsiaTheme="minorEastAsia" w:cstheme="minorBidi"/>
          <w:szCs w:val="24"/>
        </w:rPr>
        <w:t>Region</w:t>
      </w:r>
      <w:proofErr w:type="gramEnd"/>
      <w:r w:rsidR="005374F9" w:rsidRPr="00CB7040">
        <w:rPr>
          <w:rFonts w:eastAsiaTheme="minorEastAsia" w:cstheme="minorBidi"/>
          <w:szCs w:val="24"/>
        </w:rPr>
        <w:t xml:space="preserve">. The daily </w:t>
      </w:r>
      <w:r w:rsidR="00502D91" w:rsidRPr="00CB7040">
        <w:rPr>
          <w:rFonts w:eastAsiaTheme="minorEastAsia" w:cstheme="minorBidi"/>
          <w:szCs w:val="24"/>
        </w:rPr>
        <w:t>inhalation intake</w:t>
      </w:r>
      <w:r w:rsidRPr="00CB7040">
        <w:rPr>
          <w:rFonts w:eastAsiaTheme="minorEastAsia" w:cstheme="minorBidi"/>
          <w:szCs w:val="24"/>
        </w:rPr>
        <w:t>s</w:t>
      </w:r>
      <w:r w:rsidR="005374F9" w:rsidRPr="00CB7040">
        <w:rPr>
          <w:rFonts w:eastAsiaTheme="minorEastAsia" w:cstheme="minorBidi"/>
          <w:szCs w:val="24"/>
        </w:rPr>
        <w:t xml:space="preserve"> to</w:t>
      </w:r>
      <w:r w:rsidR="00E639F8" w:rsidRPr="00CB7040">
        <w:rPr>
          <w:rFonts w:eastAsiaTheme="minorEastAsia" w:cstheme="minorBidi"/>
          <w:szCs w:val="24"/>
        </w:rPr>
        <w:t xml:space="preserve"> </w:t>
      </w:r>
      <w:r w:rsidR="005374F9" w:rsidRPr="00CB7040">
        <w:rPr>
          <w:rFonts w:eastAsiaTheme="minorEastAsia" w:cstheme="minorBidi"/>
          <w:szCs w:val="24"/>
        </w:rPr>
        <w:t xml:space="preserve">Artemisia </w:t>
      </w:r>
      <w:r w:rsidR="00016264" w:rsidRPr="00CB7040">
        <w:rPr>
          <w:rFonts w:eastAsiaTheme="minorEastAsia" w:cstheme="minorBidi"/>
          <w:szCs w:val="24"/>
        </w:rPr>
        <w:t>are the lowest</w:t>
      </w:r>
      <w:r w:rsidR="005374F9" w:rsidRPr="00CB7040">
        <w:rPr>
          <w:rFonts w:eastAsiaTheme="minorEastAsia" w:cstheme="minorBidi"/>
          <w:szCs w:val="24"/>
        </w:rPr>
        <w:t xml:space="preserve">, from </w:t>
      </w:r>
      <w:r w:rsidR="00016264" w:rsidRPr="00CB7040">
        <w:rPr>
          <w:rFonts w:eastAsiaTheme="minorEastAsia" w:cstheme="minorBidi"/>
          <w:szCs w:val="24"/>
        </w:rPr>
        <w:t>30</w:t>
      </w:r>
      <w:r w:rsidR="00157B3C" w:rsidRPr="00CB7040">
        <w:rPr>
          <w:rFonts w:eastAsiaTheme="minorEastAsia" w:cstheme="minorBidi"/>
          <w:szCs w:val="24"/>
        </w:rPr>
        <w:t xml:space="preserve"> </w:t>
      </w:r>
      <w:r w:rsidR="005056FB" w:rsidRPr="00CB7040">
        <w:rPr>
          <w:rFonts w:eastAsiaTheme="minorEastAsia" w:cstheme="minorBidi"/>
          <w:szCs w:val="24"/>
        </w:rPr>
        <w:t>pollen grains</w:t>
      </w:r>
      <w:r w:rsidR="00447FDA" w:rsidRPr="00CB7040">
        <w:rPr>
          <w:rFonts w:eastAsiaTheme="minorEastAsia" w:cstheme="minorBidi"/>
          <w:szCs w:val="24"/>
        </w:rPr>
        <w:t>/day</w:t>
      </w:r>
      <w:r w:rsidR="00157B3C" w:rsidRPr="00CB7040">
        <w:rPr>
          <w:rFonts w:eastAsiaTheme="minorEastAsia" w:cstheme="minorBidi"/>
          <w:szCs w:val="24"/>
        </w:rPr>
        <w:t xml:space="preserve"> in </w:t>
      </w:r>
      <w:r w:rsidR="00911FB0" w:rsidRPr="00CB7040">
        <w:rPr>
          <w:rFonts w:eastAsiaTheme="minorEastAsia" w:cstheme="minorBidi"/>
          <w:szCs w:val="24"/>
        </w:rPr>
        <w:t xml:space="preserve">the </w:t>
      </w:r>
      <w:r w:rsidR="00157B3C" w:rsidRPr="00CB7040">
        <w:rPr>
          <w:rFonts w:eastAsiaTheme="minorEastAsia" w:cstheme="minorBidi"/>
          <w:szCs w:val="24"/>
        </w:rPr>
        <w:t>South</w:t>
      </w:r>
      <w:r w:rsidR="00016264" w:rsidRPr="00CB7040">
        <w:rPr>
          <w:rFonts w:eastAsiaTheme="minorEastAsia" w:cstheme="minorBidi"/>
          <w:szCs w:val="24"/>
        </w:rPr>
        <w:t>east</w:t>
      </w:r>
      <w:r w:rsidR="00DA3319" w:rsidRPr="00CB7040">
        <w:rPr>
          <w:rFonts w:eastAsiaTheme="minorEastAsia" w:cstheme="minorBidi"/>
          <w:szCs w:val="24"/>
        </w:rPr>
        <w:t xml:space="preserve"> </w:t>
      </w:r>
      <w:r w:rsidR="0040076C" w:rsidRPr="00CB7040">
        <w:rPr>
          <w:rFonts w:eastAsiaTheme="minorEastAsia" w:cstheme="minorBidi"/>
          <w:szCs w:val="24"/>
        </w:rPr>
        <w:t>Region</w:t>
      </w:r>
      <w:r w:rsidR="00157B3C" w:rsidRPr="00CB7040">
        <w:rPr>
          <w:rFonts w:eastAsiaTheme="minorEastAsia" w:cstheme="minorBidi"/>
          <w:szCs w:val="24"/>
        </w:rPr>
        <w:t xml:space="preserve"> </w:t>
      </w:r>
      <w:proofErr w:type="gramStart"/>
      <w:r w:rsidR="00157B3C" w:rsidRPr="00CB7040">
        <w:rPr>
          <w:rFonts w:eastAsiaTheme="minorEastAsia" w:cstheme="minorBidi"/>
          <w:szCs w:val="24"/>
        </w:rPr>
        <w:t>to 14</w:t>
      </w:r>
      <w:r w:rsidR="00016264" w:rsidRPr="00CB7040">
        <w:rPr>
          <w:rFonts w:eastAsiaTheme="minorEastAsia" w:cstheme="minorBidi"/>
          <w:szCs w:val="24"/>
        </w:rPr>
        <w:t>6</w:t>
      </w:r>
      <w:r w:rsidR="005374F9" w:rsidRPr="00CB7040">
        <w:rPr>
          <w:rFonts w:eastAsiaTheme="minorEastAsia" w:cstheme="minorBidi"/>
          <w:szCs w:val="24"/>
        </w:rPr>
        <w:t xml:space="preserve"> </w:t>
      </w:r>
      <w:r w:rsidR="005056FB" w:rsidRPr="00CB7040">
        <w:rPr>
          <w:rFonts w:eastAsiaTheme="minorEastAsia" w:cstheme="minorBidi"/>
          <w:szCs w:val="24"/>
        </w:rPr>
        <w:t>pollen grains</w:t>
      </w:r>
      <w:r w:rsidR="00447FDA" w:rsidRPr="00CB7040">
        <w:rPr>
          <w:rFonts w:eastAsiaTheme="minorEastAsia" w:cstheme="minorBidi"/>
          <w:szCs w:val="24"/>
        </w:rPr>
        <w:t>/day</w:t>
      </w:r>
      <w:r w:rsidR="005374F9" w:rsidRPr="00CB7040">
        <w:rPr>
          <w:rFonts w:eastAsiaTheme="minorEastAsia" w:cstheme="minorBidi"/>
          <w:szCs w:val="24"/>
        </w:rPr>
        <w:t xml:space="preserve"> in </w:t>
      </w:r>
      <w:r w:rsidR="00911FB0" w:rsidRPr="00CB7040">
        <w:rPr>
          <w:rFonts w:eastAsiaTheme="minorEastAsia" w:cstheme="minorBidi"/>
          <w:szCs w:val="24"/>
        </w:rPr>
        <w:t xml:space="preserve">the </w:t>
      </w:r>
      <w:r w:rsidR="00016264" w:rsidRPr="00CB7040">
        <w:rPr>
          <w:rFonts w:eastAsiaTheme="minorEastAsia" w:cstheme="minorBidi"/>
          <w:szCs w:val="24"/>
        </w:rPr>
        <w:t>South</w:t>
      </w:r>
      <w:r w:rsidR="005374F9" w:rsidRPr="00CB7040">
        <w:rPr>
          <w:rFonts w:eastAsiaTheme="minorEastAsia" w:cstheme="minorBidi"/>
          <w:szCs w:val="24"/>
        </w:rPr>
        <w:t>west</w:t>
      </w:r>
      <w:r w:rsidR="00DA3319" w:rsidRPr="00CB7040">
        <w:rPr>
          <w:rFonts w:eastAsiaTheme="minorEastAsia" w:cstheme="minorBidi"/>
          <w:szCs w:val="24"/>
        </w:rPr>
        <w:t xml:space="preserve"> </w:t>
      </w:r>
      <w:r w:rsidR="0040076C" w:rsidRPr="00CB7040">
        <w:rPr>
          <w:rFonts w:eastAsiaTheme="minorEastAsia" w:cstheme="minorBidi"/>
          <w:szCs w:val="24"/>
        </w:rPr>
        <w:t>Region</w:t>
      </w:r>
      <w:proofErr w:type="gramEnd"/>
      <w:r w:rsidR="005374F9" w:rsidRPr="00CB7040">
        <w:rPr>
          <w:rFonts w:eastAsiaTheme="minorEastAsia" w:cstheme="minorBidi"/>
          <w:szCs w:val="24"/>
        </w:rPr>
        <w:t xml:space="preserve">. The daily </w:t>
      </w:r>
      <w:r w:rsidR="00502D91" w:rsidRPr="00CB7040">
        <w:rPr>
          <w:rFonts w:eastAsiaTheme="minorEastAsia" w:cstheme="minorBidi"/>
          <w:szCs w:val="24"/>
        </w:rPr>
        <w:t>inhalation intake</w:t>
      </w:r>
      <w:r w:rsidRPr="00CB7040">
        <w:rPr>
          <w:rFonts w:eastAsiaTheme="minorEastAsia" w:cstheme="minorBidi"/>
          <w:szCs w:val="24"/>
        </w:rPr>
        <w:t>s</w:t>
      </w:r>
      <w:r w:rsidR="005374F9" w:rsidRPr="00CB7040">
        <w:rPr>
          <w:rFonts w:eastAsiaTheme="minorEastAsia" w:cstheme="minorBidi"/>
          <w:szCs w:val="24"/>
        </w:rPr>
        <w:t xml:space="preserve"> to </w:t>
      </w:r>
      <w:del w:id="438" w:author="kunmei" w:date="2014-02-23T21:20:00Z">
        <w:r w:rsidR="00E639F8" w:rsidRPr="00CB7040" w:rsidDel="0033510C">
          <w:rPr>
            <w:rFonts w:eastAsiaTheme="minorEastAsia" w:cstheme="minorBidi"/>
            <w:szCs w:val="24"/>
          </w:rPr>
          <w:delText>Graminae</w:delText>
        </w:r>
      </w:del>
      <w:ins w:id="439" w:author="kunmei" w:date="2014-02-23T21:20:00Z">
        <w:r w:rsidR="0033510C" w:rsidRPr="00CB7040">
          <w:rPr>
            <w:rFonts w:eastAsiaTheme="minorEastAsia" w:cstheme="minorBidi"/>
            <w:szCs w:val="24"/>
          </w:rPr>
          <w:t>Gramineae</w:t>
        </w:r>
      </w:ins>
      <w:r w:rsidR="00E639F8" w:rsidRPr="00CB7040">
        <w:rPr>
          <w:rFonts w:eastAsiaTheme="minorEastAsia" w:cstheme="minorBidi"/>
          <w:szCs w:val="24"/>
        </w:rPr>
        <w:t xml:space="preserve"> </w:t>
      </w:r>
      <w:r w:rsidR="005374F9" w:rsidRPr="00CB7040">
        <w:rPr>
          <w:rFonts w:eastAsiaTheme="minorEastAsia" w:cstheme="minorBidi"/>
          <w:szCs w:val="24"/>
        </w:rPr>
        <w:t xml:space="preserve">are generally </w:t>
      </w:r>
      <w:r w:rsidR="00B37CAA" w:rsidRPr="00CB7040">
        <w:rPr>
          <w:rFonts w:eastAsiaTheme="minorEastAsia" w:cstheme="minorBidi"/>
          <w:szCs w:val="24"/>
        </w:rPr>
        <w:t xml:space="preserve">low, ranging </w:t>
      </w:r>
      <w:proofErr w:type="gramStart"/>
      <w:r w:rsidR="00B37CAA" w:rsidRPr="00CB7040">
        <w:rPr>
          <w:rFonts w:eastAsiaTheme="minorEastAsia" w:cstheme="minorBidi"/>
          <w:szCs w:val="24"/>
        </w:rPr>
        <w:t xml:space="preserve">from </w:t>
      </w:r>
      <w:r w:rsidR="00016264" w:rsidRPr="00CB7040">
        <w:rPr>
          <w:rFonts w:eastAsiaTheme="minorEastAsia" w:cstheme="minorBidi"/>
          <w:szCs w:val="24"/>
        </w:rPr>
        <w:t>3</w:t>
      </w:r>
      <w:r w:rsidR="00B37CAA" w:rsidRPr="00CB7040">
        <w:rPr>
          <w:rFonts w:eastAsiaTheme="minorEastAsia" w:cstheme="minorBidi"/>
          <w:szCs w:val="24"/>
        </w:rPr>
        <w:t xml:space="preserve">1 </w:t>
      </w:r>
      <w:r w:rsidR="005056FB" w:rsidRPr="00CB7040">
        <w:rPr>
          <w:rFonts w:eastAsiaTheme="minorEastAsia" w:cstheme="minorBidi"/>
          <w:szCs w:val="24"/>
        </w:rPr>
        <w:t>pollen grains</w:t>
      </w:r>
      <w:r w:rsidR="00447FDA" w:rsidRPr="00CB7040">
        <w:rPr>
          <w:rFonts w:eastAsiaTheme="minorEastAsia" w:cstheme="minorBidi"/>
          <w:szCs w:val="24"/>
        </w:rPr>
        <w:t>/day</w:t>
      </w:r>
      <w:r w:rsidR="00B37CAA" w:rsidRPr="00CB7040">
        <w:rPr>
          <w:rFonts w:eastAsiaTheme="minorEastAsia" w:cstheme="minorBidi"/>
          <w:szCs w:val="24"/>
        </w:rPr>
        <w:t xml:space="preserve"> in </w:t>
      </w:r>
      <w:r w:rsidR="00911FB0" w:rsidRPr="00CB7040">
        <w:rPr>
          <w:rFonts w:eastAsiaTheme="minorEastAsia" w:cstheme="minorBidi"/>
          <w:szCs w:val="24"/>
        </w:rPr>
        <w:t xml:space="preserve">the </w:t>
      </w:r>
      <w:r w:rsidR="007606BB" w:rsidRPr="00CB7040">
        <w:rPr>
          <w:rFonts w:eastAsiaTheme="minorEastAsia" w:cstheme="minorBidi"/>
          <w:szCs w:val="24"/>
        </w:rPr>
        <w:t>Southwest</w:t>
      </w:r>
      <w:r w:rsidR="00DA3319" w:rsidRPr="00CB7040">
        <w:rPr>
          <w:rFonts w:eastAsiaTheme="minorEastAsia" w:cstheme="minorBidi"/>
          <w:szCs w:val="24"/>
        </w:rPr>
        <w:t xml:space="preserve"> </w:t>
      </w:r>
      <w:r w:rsidR="0040076C" w:rsidRPr="00CB7040">
        <w:rPr>
          <w:rFonts w:eastAsiaTheme="minorEastAsia" w:cstheme="minorBidi"/>
          <w:szCs w:val="24"/>
        </w:rPr>
        <w:t>Region</w:t>
      </w:r>
      <w:proofErr w:type="gramEnd"/>
      <w:r w:rsidR="00B37CAA" w:rsidRPr="00CB7040">
        <w:rPr>
          <w:rFonts w:eastAsiaTheme="minorEastAsia" w:cstheme="minorBidi"/>
          <w:szCs w:val="24"/>
        </w:rPr>
        <w:t xml:space="preserve"> to </w:t>
      </w:r>
      <w:r w:rsidR="00016264" w:rsidRPr="00CB7040">
        <w:rPr>
          <w:rFonts w:eastAsiaTheme="minorEastAsia" w:cstheme="minorBidi"/>
          <w:szCs w:val="24"/>
        </w:rPr>
        <w:t>196</w:t>
      </w:r>
      <w:r w:rsidR="00B37CAA" w:rsidRPr="00CB7040">
        <w:rPr>
          <w:rFonts w:eastAsiaTheme="minorEastAsia" w:cstheme="minorBidi"/>
          <w:szCs w:val="24"/>
        </w:rPr>
        <w:t xml:space="preserve"> </w:t>
      </w:r>
      <w:r w:rsidR="005056FB" w:rsidRPr="00CB7040">
        <w:rPr>
          <w:rFonts w:eastAsiaTheme="minorEastAsia" w:cstheme="minorBidi"/>
          <w:szCs w:val="24"/>
        </w:rPr>
        <w:t>pollen grains</w:t>
      </w:r>
      <w:r w:rsidR="00447FDA" w:rsidRPr="00CB7040">
        <w:rPr>
          <w:rFonts w:eastAsiaTheme="minorEastAsia" w:cstheme="minorBidi"/>
          <w:szCs w:val="24"/>
        </w:rPr>
        <w:t>/day</w:t>
      </w:r>
      <w:r w:rsidR="00B37CAA" w:rsidRPr="00CB7040">
        <w:rPr>
          <w:rFonts w:eastAsiaTheme="minorEastAsia" w:cstheme="minorBidi"/>
          <w:szCs w:val="24"/>
        </w:rPr>
        <w:t xml:space="preserve"> in </w:t>
      </w:r>
      <w:r w:rsidR="00911FB0" w:rsidRPr="00CB7040">
        <w:rPr>
          <w:rFonts w:eastAsiaTheme="minorEastAsia" w:cstheme="minorBidi"/>
          <w:szCs w:val="24"/>
        </w:rPr>
        <w:t xml:space="preserve">the </w:t>
      </w:r>
      <w:r w:rsidR="00016264" w:rsidRPr="00CB7040">
        <w:rPr>
          <w:rFonts w:eastAsiaTheme="minorEastAsia" w:cstheme="minorBidi"/>
          <w:szCs w:val="24"/>
        </w:rPr>
        <w:t>West</w:t>
      </w:r>
      <w:r w:rsidR="007606BB" w:rsidRPr="00CB7040">
        <w:rPr>
          <w:rFonts w:eastAsiaTheme="minorEastAsia" w:cstheme="minorBidi"/>
          <w:szCs w:val="24"/>
        </w:rPr>
        <w:t xml:space="preserve"> </w:t>
      </w:r>
      <w:r w:rsidR="00F4730F" w:rsidRPr="00CB7040">
        <w:rPr>
          <w:rFonts w:eastAsiaTheme="minorEastAsia" w:cstheme="minorBidi"/>
          <w:szCs w:val="24"/>
        </w:rPr>
        <w:t xml:space="preserve">North Central </w:t>
      </w:r>
      <w:r w:rsidR="0040076C" w:rsidRPr="00CB7040">
        <w:rPr>
          <w:rFonts w:eastAsiaTheme="minorEastAsia" w:cstheme="minorBidi"/>
          <w:szCs w:val="24"/>
        </w:rPr>
        <w:t>Region</w:t>
      </w:r>
      <w:r w:rsidR="007606BB" w:rsidRPr="00CB7040">
        <w:rPr>
          <w:rFonts w:eastAsiaTheme="minorEastAsia" w:cstheme="minorBidi"/>
          <w:szCs w:val="24"/>
        </w:rPr>
        <w:t xml:space="preserve">. </w:t>
      </w:r>
      <w:r w:rsidR="00B37CAA" w:rsidRPr="00CB7040">
        <w:rPr>
          <w:rFonts w:eastAsiaTheme="minorEastAsia" w:cstheme="minorBidi"/>
          <w:szCs w:val="24"/>
        </w:rPr>
        <w:t xml:space="preserve">For </w:t>
      </w:r>
      <w:r w:rsidR="00F4730F" w:rsidRPr="00CB7040">
        <w:rPr>
          <w:rFonts w:eastAsiaTheme="minorEastAsia" w:cstheme="minorBidi"/>
          <w:szCs w:val="24"/>
        </w:rPr>
        <w:t>Quercus</w:t>
      </w:r>
      <w:r w:rsidR="00B37CAA" w:rsidRPr="00CB7040">
        <w:rPr>
          <w:rFonts w:eastAsiaTheme="minorEastAsia" w:cstheme="minorBidi"/>
          <w:szCs w:val="24"/>
        </w:rPr>
        <w:t xml:space="preserve">, the daily </w:t>
      </w:r>
      <w:r w:rsidR="00502D91" w:rsidRPr="00CB7040">
        <w:rPr>
          <w:rFonts w:eastAsiaTheme="minorEastAsia" w:cstheme="minorBidi"/>
          <w:szCs w:val="24"/>
        </w:rPr>
        <w:t>inhalation intake</w:t>
      </w:r>
      <w:r w:rsidR="00F4730F" w:rsidRPr="00CB7040">
        <w:rPr>
          <w:rFonts w:eastAsiaTheme="minorEastAsia" w:cstheme="minorBidi"/>
          <w:szCs w:val="24"/>
        </w:rPr>
        <w:t>s</w:t>
      </w:r>
      <w:r w:rsidR="00502D91" w:rsidRPr="00CB7040">
        <w:rPr>
          <w:rFonts w:eastAsiaTheme="minorEastAsia" w:cstheme="minorBidi"/>
          <w:szCs w:val="24"/>
        </w:rPr>
        <w:t xml:space="preserve"> range</w:t>
      </w:r>
      <w:r w:rsidR="00B37CAA" w:rsidRPr="00CB7040">
        <w:rPr>
          <w:rFonts w:eastAsiaTheme="minorEastAsia" w:cstheme="minorBidi"/>
          <w:szCs w:val="24"/>
        </w:rPr>
        <w:t xml:space="preserve"> </w:t>
      </w:r>
      <w:r w:rsidR="007606BB" w:rsidRPr="00CB7040">
        <w:rPr>
          <w:rFonts w:eastAsiaTheme="minorEastAsia" w:cstheme="minorBidi"/>
          <w:szCs w:val="24"/>
        </w:rPr>
        <w:t xml:space="preserve">widely, </w:t>
      </w:r>
      <w:proofErr w:type="gramStart"/>
      <w:r w:rsidR="00B37CAA" w:rsidRPr="00CB7040">
        <w:rPr>
          <w:rFonts w:eastAsiaTheme="minorEastAsia" w:cstheme="minorBidi"/>
          <w:szCs w:val="24"/>
        </w:rPr>
        <w:t xml:space="preserve">from </w:t>
      </w:r>
      <w:r w:rsidR="007606BB" w:rsidRPr="00CB7040">
        <w:rPr>
          <w:rFonts w:eastAsiaTheme="minorEastAsia" w:cstheme="minorBidi"/>
          <w:szCs w:val="24"/>
        </w:rPr>
        <w:t>61</w:t>
      </w:r>
      <w:r w:rsidR="00B37CAA" w:rsidRPr="00CB7040">
        <w:rPr>
          <w:rFonts w:eastAsiaTheme="minorEastAsia" w:cstheme="minorBidi"/>
          <w:szCs w:val="24"/>
        </w:rPr>
        <w:t xml:space="preserve"> </w:t>
      </w:r>
      <w:r w:rsidR="005056FB" w:rsidRPr="00CB7040">
        <w:rPr>
          <w:rFonts w:eastAsiaTheme="minorEastAsia" w:cstheme="minorBidi"/>
          <w:szCs w:val="24"/>
        </w:rPr>
        <w:t>pollen grains</w:t>
      </w:r>
      <w:r w:rsidR="00447FDA" w:rsidRPr="00CB7040">
        <w:rPr>
          <w:rFonts w:eastAsiaTheme="minorEastAsia" w:cstheme="minorBidi"/>
          <w:szCs w:val="24"/>
        </w:rPr>
        <w:t>/day</w:t>
      </w:r>
      <w:r w:rsidR="00B37CAA" w:rsidRPr="00CB7040">
        <w:rPr>
          <w:rFonts w:eastAsiaTheme="minorEastAsia" w:cstheme="minorBidi"/>
          <w:szCs w:val="24"/>
        </w:rPr>
        <w:t xml:space="preserve"> in </w:t>
      </w:r>
      <w:r w:rsidR="00911FB0" w:rsidRPr="00CB7040">
        <w:rPr>
          <w:rFonts w:eastAsiaTheme="minorEastAsia" w:cstheme="minorBidi"/>
          <w:szCs w:val="24"/>
        </w:rPr>
        <w:t xml:space="preserve">the </w:t>
      </w:r>
      <w:r w:rsidR="00816A0A" w:rsidRPr="00CB7040">
        <w:rPr>
          <w:rFonts w:eastAsiaTheme="minorEastAsia" w:cstheme="minorBidi"/>
          <w:szCs w:val="24"/>
        </w:rPr>
        <w:t>Northeast</w:t>
      </w:r>
      <w:proofErr w:type="gramEnd"/>
      <w:r w:rsidR="00B37CAA" w:rsidRPr="00CB7040">
        <w:rPr>
          <w:rFonts w:eastAsiaTheme="minorEastAsia" w:cstheme="minorBidi"/>
          <w:szCs w:val="24"/>
        </w:rPr>
        <w:t xml:space="preserve"> to </w:t>
      </w:r>
      <w:r w:rsidR="007606BB" w:rsidRPr="00CB7040">
        <w:rPr>
          <w:rFonts w:eastAsiaTheme="minorEastAsia" w:cstheme="minorBidi"/>
          <w:szCs w:val="24"/>
        </w:rPr>
        <w:t>801</w:t>
      </w:r>
      <w:r w:rsidR="00AF504B" w:rsidRPr="00CB7040">
        <w:rPr>
          <w:rFonts w:eastAsiaTheme="minorEastAsia" w:cstheme="minorBidi"/>
          <w:szCs w:val="24"/>
        </w:rPr>
        <w:t xml:space="preserve"> </w:t>
      </w:r>
      <w:r w:rsidR="005056FB" w:rsidRPr="00CB7040">
        <w:rPr>
          <w:rFonts w:eastAsiaTheme="minorEastAsia" w:cstheme="minorBidi"/>
          <w:szCs w:val="24"/>
        </w:rPr>
        <w:t>pollen grains</w:t>
      </w:r>
      <w:r w:rsidR="00AF504B" w:rsidRPr="00CB7040">
        <w:rPr>
          <w:rFonts w:eastAsiaTheme="minorEastAsia" w:cstheme="minorBidi"/>
          <w:szCs w:val="24"/>
        </w:rPr>
        <w:t>/day</w:t>
      </w:r>
      <w:r w:rsidR="00B37CAA" w:rsidRPr="00CB7040">
        <w:rPr>
          <w:rFonts w:eastAsiaTheme="minorEastAsia" w:cstheme="minorBidi"/>
          <w:szCs w:val="24"/>
        </w:rPr>
        <w:t xml:space="preserve"> in </w:t>
      </w:r>
      <w:r w:rsidR="00911FB0" w:rsidRPr="00CB7040">
        <w:rPr>
          <w:rFonts w:eastAsiaTheme="minorEastAsia" w:cstheme="minorBidi"/>
          <w:szCs w:val="24"/>
        </w:rPr>
        <w:t xml:space="preserve">the </w:t>
      </w:r>
      <w:r w:rsidR="007606BB" w:rsidRPr="00CB7040">
        <w:rPr>
          <w:rFonts w:eastAsiaTheme="minorEastAsia" w:cstheme="minorBidi"/>
          <w:szCs w:val="24"/>
        </w:rPr>
        <w:t>West</w:t>
      </w:r>
      <w:r w:rsidR="00DA3319" w:rsidRPr="00CB7040">
        <w:rPr>
          <w:rFonts w:eastAsiaTheme="minorEastAsia" w:cstheme="minorBidi"/>
          <w:szCs w:val="24"/>
        </w:rPr>
        <w:t xml:space="preserve"> </w:t>
      </w:r>
      <w:r w:rsidR="0040076C" w:rsidRPr="00CB7040">
        <w:rPr>
          <w:rFonts w:eastAsiaTheme="minorEastAsia" w:cstheme="minorBidi"/>
          <w:szCs w:val="24"/>
        </w:rPr>
        <w:t>Region</w:t>
      </w:r>
      <w:r w:rsidR="00B37CAA" w:rsidRPr="00CB7040">
        <w:rPr>
          <w:rFonts w:eastAsiaTheme="minorEastAsia" w:cstheme="minorBidi"/>
          <w:szCs w:val="24"/>
        </w:rPr>
        <w:t>.</w:t>
      </w:r>
      <w:r w:rsidR="00FC0227" w:rsidRPr="00CB7040" w:rsidDel="00FC0227">
        <w:rPr>
          <w:rFonts w:eastAsiaTheme="minorEastAsia" w:cstheme="minorBidi"/>
          <w:szCs w:val="24"/>
        </w:rPr>
        <w:t xml:space="preserve"> </w:t>
      </w:r>
      <w:r w:rsidR="006B4CBE" w:rsidRPr="00CB7040">
        <w:rPr>
          <w:rFonts w:eastAsiaTheme="minorEastAsia" w:cstheme="minorBidi" w:hint="eastAsia"/>
          <w:szCs w:val="24"/>
        </w:rPr>
        <w:t>In general</w:t>
      </w:r>
      <w:del w:id="440" w:author="kunmei" w:date="2014-02-23T21:20:00Z">
        <w:r w:rsidR="006B4CBE" w:rsidRPr="00CB7040" w:rsidDel="00A57619">
          <w:rPr>
            <w:rFonts w:eastAsiaTheme="minorEastAsia" w:cstheme="minorBidi"/>
            <w:szCs w:val="24"/>
          </w:rPr>
          <w:delText xml:space="preserve">, </w:delText>
        </w:r>
        <w:r w:rsidR="00135ACE" w:rsidRPr="00CB7040" w:rsidDel="00A57619">
          <w:rPr>
            <w:rFonts w:eastAsiaTheme="minorEastAsia" w:cstheme="minorBidi"/>
            <w:szCs w:val="24"/>
          </w:rPr>
          <w:delText xml:space="preserve"> </w:delText>
        </w:r>
        <w:r w:rsidR="00DE7ACE" w:rsidRPr="00CB7040" w:rsidDel="00A57619">
          <w:rPr>
            <w:rFonts w:eastAsiaTheme="minorEastAsia" w:cstheme="minorBidi"/>
            <w:szCs w:val="24"/>
          </w:rPr>
          <w:delText>2003</w:delText>
        </w:r>
      </w:del>
      <w:ins w:id="441" w:author="kunmei" w:date="2014-02-23T21:20:00Z">
        <w:r w:rsidR="00A57619" w:rsidRPr="00CB7040">
          <w:rPr>
            <w:rFonts w:eastAsiaTheme="minorEastAsia" w:cstheme="minorBidi"/>
            <w:szCs w:val="24"/>
          </w:rPr>
          <w:t>, 2003</w:t>
        </w:r>
      </w:ins>
      <w:r w:rsidR="00135ACE" w:rsidRPr="00CB7040">
        <w:rPr>
          <w:rFonts w:eastAsiaTheme="minorEastAsia" w:cstheme="minorBidi"/>
          <w:szCs w:val="24"/>
        </w:rPr>
        <w:t xml:space="preserve">-2010 </w:t>
      </w:r>
      <w:r w:rsidR="00387215" w:rsidRPr="00CB7040">
        <w:rPr>
          <w:rFonts w:eastAsiaTheme="minorEastAsia" w:cstheme="minorBidi" w:hint="eastAsia"/>
          <w:szCs w:val="24"/>
        </w:rPr>
        <w:t xml:space="preserve">national-wide </w:t>
      </w:r>
      <w:r w:rsidR="00135ACE" w:rsidRPr="00CB7040">
        <w:rPr>
          <w:rFonts w:eastAsiaTheme="minorEastAsia" w:cstheme="minorBidi"/>
          <w:szCs w:val="24"/>
        </w:rPr>
        <w:t>d</w:t>
      </w:r>
      <w:r w:rsidR="00CE2E6D" w:rsidRPr="00CB7040">
        <w:rPr>
          <w:rFonts w:eastAsiaTheme="minorEastAsia" w:cstheme="minorBidi"/>
          <w:szCs w:val="24"/>
        </w:rPr>
        <w:t xml:space="preserve">aily mean inhalation </w:t>
      </w:r>
      <w:r w:rsidR="00135ACE" w:rsidRPr="00CB7040">
        <w:rPr>
          <w:rFonts w:eastAsiaTheme="minorEastAsia" w:cstheme="minorBidi"/>
          <w:szCs w:val="24"/>
        </w:rPr>
        <w:t xml:space="preserve">intakes </w:t>
      </w:r>
      <w:r w:rsidR="00AF504B" w:rsidRPr="00CB7040">
        <w:rPr>
          <w:rFonts w:eastAsiaTheme="minorEastAsia" w:cstheme="minorBidi"/>
          <w:szCs w:val="24"/>
        </w:rPr>
        <w:t xml:space="preserve">were higher </w:t>
      </w:r>
      <w:r w:rsidR="00135ACE" w:rsidRPr="00CB7040">
        <w:rPr>
          <w:rFonts w:eastAsiaTheme="minorEastAsia" w:cstheme="minorBidi"/>
          <w:szCs w:val="24"/>
        </w:rPr>
        <w:t xml:space="preserve">than those </w:t>
      </w:r>
      <w:r w:rsidR="00AF504B" w:rsidRPr="00CB7040">
        <w:rPr>
          <w:rFonts w:eastAsiaTheme="minorEastAsia" w:cstheme="minorBidi"/>
          <w:szCs w:val="24"/>
        </w:rPr>
        <w:t xml:space="preserve">of </w:t>
      </w:r>
      <w:r w:rsidR="00135ACE" w:rsidRPr="00CB7040">
        <w:rPr>
          <w:rFonts w:eastAsiaTheme="minorEastAsia" w:cstheme="minorBidi"/>
          <w:szCs w:val="24"/>
        </w:rPr>
        <w:t xml:space="preserve">1994-2000, </w:t>
      </w:r>
      <w:r w:rsidR="00AF504B" w:rsidRPr="00CB7040">
        <w:rPr>
          <w:rFonts w:eastAsiaTheme="minorEastAsia" w:cstheme="minorBidi"/>
          <w:szCs w:val="24"/>
        </w:rPr>
        <w:t xml:space="preserve">with </w:t>
      </w:r>
      <w:r w:rsidR="00135ACE" w:rsidRPr="00CB7040">
        <w:rPr>
          <w:rFonts w:eastAsiaTheme="minorEastAsia" w:cstheme="minorBidi"/>
          <w:szCs w:val="24"/>
        </w:rPr>
        <w:t xml:space="preserve">one exception </w:t>
      </w:r>
      <w:r w:rsidR="00AF504B" w:rsidRPr="00CB7040">
        <w:rPr>
          <w:rFonts w:eastAsiaTheme="minorEastAsia" w:cstheme="minorBidi"/>
          <w:szCs w:val="24"/>
        </w:rPr>
        <w:t>being</w:t>
      </w:r>
      <w:r w:rsidR="00135ACE" w:rsidRPr="00CB7040">
        <w:rPr>
          <w:rFonts w:eastAsiaTheme="minorEastAsia" w:cstheme="minorBidi"/>
          <w:szCs w:val="24"/>
        </w:rPr>
        <w:t xml:space="preserve"> Ambrosia, which </w:t>
      </w:r>
      <w:r w:rsidR="00AF504B" w:rsidRPr="00CB7040">
        <w:rPr>
          <w:rFonts w:eastAsiaTheme="minorEastAsia" w:cstheme="minorBidi"/>
          <w:szCs w:val="24"/>
        </w:rPr>
        <w:t>had lower nation-</w:t>
      </w:r>
      <w:r w:rsidR="00135ACE" w:rsidRPr="00CB7040">
        <w:rPr>
          <w:rFonts w:eastAsiaTheme="minorEastAsia" w:cstheme="minorBidi"/>
          <w:szCs w:val="24"/>
        </w:rPr>
        <w:t>wide average inhalation intakes</w:t>
      </w:r>
      <w:r w:rsidR="00AF504B" w:rsidRPr="00CB7040">
        <w:rPr>
          <w:rFonts w:eastAsiaTheme="minorEastAsia" w:cstheme="minorBidi"/>
          <w:szCs w:val="24"/>
        </w:rPr>
        <w:t>.</w:t>
      </w:r>
    </w:p>
    <w:p w:rsidR="00F95335" w:rsidRPr="00CB7040" w:rsidRDefault="00440686" w:rsidP="00CB7040">
      <w:pPr>
        <w:spacing w:before="96" w:after="120"/>
        <w:ind w:firstLine="420"/>
        <w:rPr>
          <w:szCs w:val="24"/>
        </w:rPr>
      </w:pPr>
      <w:r w:rsidRPr="00CB7040">
        <w:rPr>
          <w:szCs w:val="24"/>
        </w:rPr>
        <w:fldChar w:fldCharType="begin"/>
      </w:r>
      <w:r w:rsidRPr="00CB7040">
        <w:rPr>
          <w:szCs w:val="24"/>
        </w:rPr>
        <w:instrText xml:space="preserve"> REF _Ref379484475 \h </w:instrText>
      </w:r>
      <w:r w:rsidR="00CB7040">
        <w:rPr>
          <w:szCs w:val="24"/>
        </w:rPr>
        <w:instrText xml:space="preserve"> \* MERGEFORMAT </w:instrText>
      </w:r>
      <w:r w:rsidRPr="00CB7040">
        <w:rPr>
          <w:szCs w:val="24"/>
        </w:rPr>
      </w:r>
      <w:r w:rsidRPr="00CB7040">
        <w:rPr>
          <w:szCs w:val="24"/>
        </w:rPr>
        <w:fldChar w:fldCharType="separate"/>
      </w:r>
      <w:r w:rsidRPr="00CB7040">
        <w:rPr>
          <w:szCs w:val="24"/>
        </w:rPr>
        <w:t>Figure 26</w:t>
      </w:r>
      <w:r w:rsidRPr="00CB7040">
        <w:rPr>
          <w:szCs w:val="24"/>
        </w:rPr>
        <w:fldChar w:fldCharType="end"/>
      </w:r>
      <w:r w:rsidRPr="00CB7040">
        <w:rPr>
          <w:rFonts w:hint="eastAsia"/>
          <w:szCs w:val="24"/>
        </w:rPr>
        <w:t xml:space="preserve"> </w:t>
      </w:r>
      <w:r w:rsidR="00731D2C" w:rsidRPr="00CB7040">
        <w:rPr>
          <w:szCs w:val="24"/>
        </w:rPr>
        <w:t xml:space="preserve">shows the trend of the mean daily inhalation intakes of “virtual individuals” of the population of pollen of five species in nine climate regions of CONUS. The values shown in heat map are the standardized logarithmic values. </w:t>
      </w:r>
      <w:r w:rsidR="00731D2C" w:rsidRPr="00CB7040">
        <w:rPr>
          <w:szCs w:val="24"/>
        </w:rPr>
        <w:lastRenderedPageBreak/>
        <w:t>Larger values are redder, indicating great increasing of daily concentrations in the second year period (2003-2010). Smaller values are greener, indicating great decreasing of daily concentrations in the second year period (2003-2010).Blue box shows that the there is no data in that region for that species in period 1994-2000.</w:t>
      </w:r>
    </w:p>
    <w:p w:rsidR="0094115F" w:rsidRPr="00CB7040" w:rsidRDefault="00806F00" w:rsidP="00CB7040">
      <w:pPr>
        <w:spacing w:before="96" w:after="120"/>
        <w:ind w:firstLine="420"/>
        <w:rPr>
          <w:szCs w:val="24"/>
        </w:rPr>
      </w:pPr>
      <w:r w:rsidRPr="00CB7040">
        <w:rPr>
          <w:szCs w:val="24"/>
        </w:rPr>
        <w:t>T</w:t>
      </w:r>
      <w:r w:rsidR="00ED1E96" w:rsidRPr="00CB7040">
        <w:rPr>
          <w:szCs w:val="24"/>
        </w:rPr>
        <w:t xml:space="preserve">he heat map of the trend of mean individual daily inhalation intakes of five species in nine climate regions of CONUS is quite similar to the heat map of the trend of mean daily pollen concentration of five species in nine climate regions of CONUS. </w:t>
      </w:r>
      <w:r w:rsidR="0094115F" w:rsidRPr="00CB7040">
        <w:rPr>
          <w:szCs w:val="24"/>
        </w:rPr>
        <w:t xml:space="preserve">The mean </w:t>
      </w:r>
      <w:r w:rsidR="00ED1E96" w:rsidRPr="00CB7040">
        <w:rPr>
          <w:szCs w:val="24"/>
        </w:rPr>
        <w:t xml:space="preserve">individual </w:t>
      </w:r>
      <w:r w:rsidR="0094115F" w:rsidRPr="00CB7040">
        <w:rPr>
          <w:szCs w:val="24"/>
        </w:rPr>
        <w:t xml:space="preserve">daily inhalation </w:t>
      </w:r>
      <w:r w:rsidR="00ED1E96" w:rsidRPr="00CB7040">
        <w:rPr>
          <w:szCs w:val="24"/>
        </w:rPr>
        <w:t>intakes</w:t>
      </w:r>
      <w:r w:rsidR="0094115F" w:rsidRPr="00CB7040">
        <w:rPr>
          <w:szCs w:val="24"/>
        </w:rPr>
        <w:t xml:space="preserve"> of Quercus</w:t>
      </w:r>
      <w:r w:rsidR="00ED1E96" w:rsidRPr="00CB7040">
        <w:rPr>
          <w:szCs w:val="24"/>
        </w:rPr>
        <w:t xml:space="preserve"> pollen</w:t>
      </w:r>
      <w:r w:rsidR="0094115F" w:rsidRPr="00CB7040">
        <w:rPr>
          <w:szCs w:val="24"/>
        </w:rPr>
        <w:t xml:space="preserve"> increased significantly almost all climate region</w:t>
      </w:r>
      <w:r w:rsidR="00ED1E96" w:rsidRPr="00CB7040">
        <w:rPr>
          <w:szCs w:val="24"/>
        </w:rPr>
        <w:t>s</w:t>
      </w:r>
      <w:r w:rsidR="007C7B2F">
        <w:rPr>
          <w:szCs w:val="24"/>
        </w:rPr>
        <w:t xml:space="preserve"> except WestNorthC</w:t>
      </w:r>
      <w:r w:rsidR="0094115F" w:rsidRPr="00CB7040">
        <w:rPr>
          <w:szCs w:val="24"/>
        </w:rPr>
        <w:t>entral Region.</w:t>
      </w:r>
      <w:r w:rsidR="007C7B2F">
        <w:rPr>
          <w:szCs w:val="24"/>
        </w:rPr>
        <w:t xml:space="preserve"> </w:t>
      </w:r>
      <w:r w:rsidR="0094115F" w:rsidRPr="00CB7040">
        <w:rPr>
          <w:szCs w:val="24"/>
        </w:rPr>
        <w:t xml:space="preserve">The </w:t>
      </w:r>
      <w:r w:rsidR="00ED1E96" w:rsidRPr="00CB7040">
        <w:rPr>
          <w:szCs w:val="24"/>
        </w:rPr>
        <w:t xml:space="preserve">other seven climate </w:t>
      </w:r>
      <w:r w:rsidR="00FF2FCA" w:rsidRPr="00CB7040">
        <w:rPr>
          <w:szCs w:val="24"/>
        </w:rPr>
        <w:t>Regions (</w:t>
      </w:r>
      <w:r w:rsidR="00ED1E96" w:rsidRPr="00CB7040">
        <w:rPr>
          <w:szCs w:val="24"/>
        </w:rPr>
        <w:t xml:space="preserve">no data in southwest) all suffer great increasing of mean individual daily inhalation intakes of Quercus </w:t>
      </w:r>
      <w:r w:rsidR="000221D9" w:rsidRPr="00CB7040">
        <w:rPr>
          <w:szCs w:val="24"/>
        </w:rPr>
        <w:t>pollen, having</w:t>
      </w:r>
      <w:r w:rsidR="00187ECA" w:rsidRPr="00CB7040">
        <w:rPr>
          <w:szCs w:val="24"/>
        </w:rPr>
        <w:t xml:space="preserve"> </w:t>
      </w:r>
      <w:r w:rsidR="000221D9" w:rsidRPr="00CB7040">
        <w:rPr>
          <w:szCs w:val="24"/>
        </w:rPr>
        <w:t>value</w:t>
      </w:r>
      <w:r w:rsidR="00187ECA" w:rsidRPr="00CB7040">
        <w:rPr>
          <w:szCs w:val="24"/>
        </w:rPr>
        <w:t>s</w:t>
      </w:r>
      <w:r w:rsidR="000221D9" w:rsidRPr="00CB7040">
        <w:rPr>
          <w:szCs w:val="24"/>
        </w:rPr>
        <w:t xml:space="preserve"> ranging from 0.5(</w:t>
      </w:r>
      <w:r w:rsidR="00187ECA" w:rsidRPr="00CB7040">
        <w:rPr>
          <w:szCs w:val="24"/>
        </w:rPr>
        <w:t>the mean individual daily intakes in 2003 -2010 being 2.23 times higher than the 1994-2003 year</w:t>
      </w:r>
      <w:r w:rsidR="000221D9" w:rsidRPr="00CB7040">
        <w:rPr>
          <w:szCs w:val="24"/>
        </w:rPr>
        <w:t>) to 0.74(3.42 times higher)</w:t>
      </w:r>
      <w:r w:rsidR="00ED1E96" w:rsidRPr="00CB7040">
        <w:rPr>
          <w:szCs w:val="24"/>
        </w:rPr>
        <w:t xml:space="preserve">. </w:t>
      </w:r>
      <w:r w:rsidR="0094115F" w:rsidRPr="00CB7040">
        <w:rPr>
          <w:szCs w:val="24"/>
        </w:rPr>
        <w:t>Gramineae show a similar situation</w:t>
      </w:r>
      <w:r w:rsidR="00284F0A" w:rsidRPr="00CB7040">
        <w:rPr>
          <w:szCs w:val="24"/>
        </w:rPr>
        <w:t xml:space="preserve"> w</w:t>
      </w:r>
      <w:r w:rsidR="000221D9" w:rsidRPr="00CB7040">
        <w:rPr>
          <w:szCs w:val="24"/>
        </w:rPr>
        <w:t xml:space="preserve">ith inhalation intakes increasing in Central, </w:t>
      </w:r>
      <w:r w:rsidR="00B73412" w:rsidRPr="00CB7040">
        <w:rPr>
          <w:szCs w:val="24"/>
        </w:rPr>
        <w:t>East</w:t>
      </w:r>
      <w:r w:rsidR="00A92003">
        <w:rPr>
          <w:szCs w:val="24"/>
        </w:rPr>
        <w:t>N</w:t>
      </w:r>
      <w:r w:rsidR="00B73412" w:rsidRPr="00CB7040">
        <w:rPr>
          <w:szCs w:val="24"/>
        </w:rPr>
        <w:t>orth</w:t>
      </w:r>
      <w:r w:rsidR="00A92003">
        <w:rPr>
          <w:szCs w:val="24"/>
        </w:rPr>
        <w:t>C</w:t>
      </w:r>
      <w:r w:rsidR="00B73412" w:rsidRPr="00CB7040">
        <w:rPr>
          <w:szCs w:val="24"/>
        </w:rPr>
        <w:t>entral, N</w:t>
      </w:r>
      <w:r w:rsidR="000221D9" w:rsidRPr="00CB7040">
        <w:rPr>
          <w:szCs w:val="24"/>
        </w:rPr>
        <w:t xml:space="preserve">ortheast, </w:t>
      </w:r>
      <w:r w:rsidR="00B73412" w:rsidRPr="00CB7040">
        <w:rPr>
          <w:szCs w:val="24"/>
        </w:rPr>
        <w:t>N</w:t>
      </w:r>
      <w:r w:rsidR="000221D9" w:rsidRPr="00CB7040">
        <w:rPr>
          <w:szCs w:val="24"/>
        </w:rPr>
        <w:t>orthwest</w:t>
      </w:r>
      <w:r w:rsidR="00B73412" w:rsidRPr="00CB7040">
        <w:rPr>
          <w:szCs w:val="24"/>
        </w:rPr>
        <w:t>,</w:t>
      </w:r>
      <w:r w:rsidR="000221D9" w:rsidRPr="00CB7040">
        <w:rPr>
          <w:szCs w:val="24"/>
        </w:rPr>
        <w:t xml:space="preserve"> </w:t>
      </w:r>
      <w:r w:rsidR="00B73412" w:rsidRPr="00CB7040">
        <w:rPr>
          <w:szCs w:val="24"/>
        </w:rPr>
        <w:t>South and S</w:t>
      </w:r>
      <w:r w:rsidR="000221D9" w:rsidRPr="00CB7040">
        <w:rPr>
          <w:szCs w:val="24"/>
        </w:rPr>
        <w:t>outhwest</w:t>
      </w:r>
      <w:r w:rsidR="00B73412" w:rsidRPr="00CB7040">
        <w:rPr>
          <w:szCs w:val="24"/>
        </w:rPr>
        <w:t xml:space="preserve"> Regions</w:t>
      </w:r>
      <w:r w:rsidR="000221D9" w:rsidRPr="00CB7040">
        <w:rPr>
          <w:szCs w:val="24"/>
        </w:rPr>
        <w:t xml:space="preserve">. Inhalation intakes in South </w:t>
      </w:r>
      <w:r w:rsidR="00F35834" w:rsidRPr="00CB7040">
        <w:rPr>
          <w:szCs w:val="24"/>
        </w:rPr>
        <w:t xml:space="preserve">Region </w:t>
      </w:r>
      <w:r w:rsidR="000221D9" w:rsidRPr="00CB7040">
        <w:rPr>
          <w:szCs w:val="24"/>
        </w:rPr>
        <w:t>show a dramatically increasing with</w:t>
      </w:r>
      <w:r w:rsidR="00187ECA" w:rsidRPr="00CB7040">
        <w:rPr>
          <w:szCs w:val="24"/>
        </w:rPr>
        <w:t xml:space="preserve"> the mean individual daily intakes in 2003 -2010 being 6.32 times higher than the 1994-2003 year</w:t>
      </w:r>
      <w:r w:rsidR="000221D9" w:rsidRPr="00CB7040">
        <w:rPr>
          <w:szCs w:val="24"/>
        </w:rPr>
        <w:t xml:space="preserve"> </w:t>
      </w:r>
      <w:r w:rsidR="0094115F" w:rsidRPr="00CB7040">
        <w:rPr>
          <w:szCs w:val="24"/>
        </w:rPr>
        <w:t xml:space="preserve">.The </w:t>
      </w:r>
      <w:r w:rsidR="00B73412" w:rsidRPr="00CB7040">
        <w:rPr>
          <w:szCs w:val="24"/>
        </w:rPr>
        <w:t xml:space="preserve">mean individual inhalation intakes of pollen of </w:t>
      </w:r>
      <w:r w:rsidR="0094115F" w:rsidRPr="00CB7040">
        <w:rPr>
          <w:szCs w:val="24"/>
        </w:rPr>
        <w:t>Betula</w:t>
      </w:r>
      <w:r w:rsidR="00B73412" w:rsidRPr="00CB7040">
        <w:rPr>
          <w:szCs w:val="24"/>
        </w:rPr>
        <w:t xml:space="preserve"> increased in Central ,Northeast, and Southeast Regions, while in </w:t>
      </w:r>
      <w:r w:rsidR="00DA48D1">
        <w:rPr>
          <w:szCs w:val="24"/>
        </w:rPr>
        <w:t>the same time the West and WestNorthC</w:t>
      </w:r>
      <w:r w:rsidR="00B73412" w:rsidRPr="00CB7040">
        <w:rPr>
          <w:szCs w:val="24"/>
        </w:rPr>
        <w:t>entral Regions show a negative trend. In</w:t>
      </w:r>
      <w:r w:rsidR="0094115F" w:rsidRPr="00CB7040">
        <w:rPr>
          <w:szCs w:val="24"/>
        </w:rPr>
        <w:t xml:space="preserve"> other regions, </w:t>
      </w:r>
      <w:r w:rsidR="00B73412" w:rsidRPr="00CB7040">
        <w:rPr>
          <w:szCs w:val="24"/>
        </w:rPr>
        <w:t>mean individual inhalation intakes of pollen of Betula</w:t>
      </w:r>
      <w:r w:rsidR="0094115F" w:rsidRPr="00CB7040">
        <w:rPr>
          <w:szCs w:val="24"/>
        </w:rPr>
        <w:t xml:space="preserve"> </w:t>
      </w:r>
      <w:r w:rsidR="00B73412" w:rsidRPr="00CB7040">
        <w:rPr>
          <w:szCs w:val="24"/>
        </w:rPr>
        <w:t>nearly remain the same. For Artemisia, mean individual inhalation intakes</w:t>
      </w:r>
      <w:r w:rsidR="0094115F" w:rsidRPr="00CB7040">
        <w:rPr>
          <w:szCs w:val="24"/>
        </w:rPr>
        <w:t xml:space="preserve"> </w:t>
      </w:r>
      <w:r w:rsidR="00B73412" w:rsidRPr="00CB7040">
        <w:rPr>
          <w:szCs w:val="24"/>
        </w:rPr>
        <w:t xml:space="preserve">decreased in Northeast, Southeast and West </w:t>
      </w:r>
      <w:r w:rsidR="00DA48D1" w:rsidRPr="00CB7040">
        <w:rPr>
          <w:szCs w:val="24"/>
        </w:rPr>
        <w:t>Regions, but</w:t>
      </w:r>
      <w:r w:rsidR="00B73412" w:rsidRPr="00CB7040">
        <w:rPr>
          <w:szCs w:val="24"/>
        </w:rPr>
        <w:t xml:space="preserve"> the Southwest shows a positive trend.</w:t>
      </w:r>
      <w:r w:rsidR="0094115F" w:rsidRPr="00CB7040">
        <w:rPr>
          <w:szCs w:val="24"/>
        </w:rPr>
        <w:t xml:space="preserve"> For Ambrosia, </w:t>
      </w:r>
      <w:r w:rsidR="00B73412" w:rsidRPr="00CB7040">
        <w:rPr>
          <w:szCs w:val="24"/>
        </w:rPr>
        <w:t>the mean individual inhalation intakes are increasing in south and west regions. In Southea</w:t>
      </w:r>
      <w:r w:rsidR="00B72C75">
        <w:rPr>
          <w:szCs w:val="24"/>
        </w:rPr>
        <w:t>st, Southwest and WestNorthC</w:t>
      </w:r>
      <w:r w:rsidR="00B73412" w:rsidRPr="00CB7040">
        <w:rPr>
          <w:szCs w:val="24"/>
        </w:rPr>
        <w:t>entral Regions, the trend is negative.</w:t>
      </w:r>
    </w:p>
    <w:p w:rsidR="00A57DFB" w:rsidRPr="00CB7040" w:rsidRDefault="00B37CAA" w:rsidP="00CB7040">
      <w:pPr>
        <w:pStyle w:val="a7"/>
        <w:spacing w:before="96" w:after="120"/>
        <w:ind w:firstLine="420"/>
        <w:rPr>
          <w:rFonts w:eastAsiaTheme="minorEastAsia" w:cstheme="minorBidi"/>
          <w:szCs w:val="24"/>
        </w:rPr>
      </w:pPr>
      <w:r w:rsidRPr="00CB7040">
        <w:rPr>
          <w:rFonts w:eastAsiaTheme="minorEastAsia" w:cstheme="minorBidi"/>
          <w:szCs w:val="24"/>
        </w:rPr>
        <w:lastRenderedPageBreak/>
        <w:t xml:space="preserve">In </w:t>
      </w:r>
      <w:r w:rsidR="005A09D8" w:rsidRPr="00CB7040">
        <w:rPr>
          <w:rFonts w:eastAsiaTheme="minorEastAsia" w:cstheme="minorBidi"/>
          <w:szCs w:val="24"/>
        </w:rPr>
        <w:t>general</w:t>
      </w:r>
      <w:r w:rsidRPr="00CB7040">
        <w:rPr>
          <w:rFonts w:eastAsiaTheme="minorEastAsia" w:cstheme="minorBidi"/>
          <w:szCs w:val="24"/>
        </w:rPr>
        <w:t>,</w:t>
      </w:r>
      <w:r w:rsidR="005A09D8" w:rsidRPr="00CB7040">
        <w:rPr>
          <w:rFonts w:eastAsiaTheme="minorEastAsia" w:cstheme="minorBidi"/>
          <w:szCs w:val="24"/>
        </w:rPr>
        <w:t xml:space="preserve"> </w:t>
      </w:r>
      <w:r w:rsidR="0095460C" w:rsidRPr="00CB7040">
        <w:rPr>
          <w:rFonts w:eastAsiaTheme="minorEastAsia" w:cstheme="minorBidi"/>
          <w:szCs w:val="24"/>
        </w:rPr>
        <w:t>populations</w:t>
      </w:r>
      <w:r w:rsidRPr="00CB7040">
        <w:rPr>
          <w:rFonts w:eastAsiaTheme="minorEastAsia" w:cstheme="minorBidi"/>
          <w:szCs w:val="24"/>
        </w:rPr>
        <w:t xml:space="preserve"> </w:t>
      </w:r>
      <w:r w:rsidR="00F35834" w:rsidRPr="00CB7040">
        <w:rPr>
          <w:rFonts w:eastAsiaTheme="minorEastAsia" w:cstheme="minorBidi"/>
          <w:szCs w:val="24"/>
        </w:rPr>
        <w:t>are suffering more inhalation intakes of Quercus and Gramineae Pollen</w:t>
      </w:r>
      <w:r w:rsidR="002A7B33" w:rsidRPr="00CB7040">
        <w:rPr>
          <w:rFonts w:eastAsiaTheme="minorEastAsia" w:cstheme="minorBidi"/>
          <w:szCs w:val="24"/>
        </w:rPr>
        <w:t xml:space="preserve"> in COUNS</w:t>
      </w:r>
      <w:r w:rsidR="00F35834" w:rsidRPr="00CB7040">
        <w:rPr>
          <w:rFonts w:eastAsiaTheme="minorEastAsia" w:cstheme="minorBidi"/>
          <w:szCs w:val="24"/>
        </w:rPr>
        <w:t>.</w:t>
      </w:r>
      <w:r w:rsidR="002A7B33" w:rsidRPr="00CB7040">
        <w:rPr>
          <w:rFonts w:eastAsiaTheme="minorEastAsia" w:cstheme="minorBidi"/>
          <w:szCs w:val="24"/>
        </w:rPr>
        <w:t xml:space="preserve"> However, population in </w:t>
      </w:r>
      <w:proofErr w:type="spellStart"/>
      <w:r w:rsidR="002A7B33" w:rsidRPr="00CB7040">
        <w:rPr>
          <w:rFonts w:eastAsiaTheme="minorEastAsia" w:cstheme="minorBidi"/>
          <w:szCs w:val="24"/>
        </w:rPr>
        <w:t>Westnorthcentral</w:t>
      </w:r>
      <w:proofErr w:type="spellEnd"/>
      <w:r w:rsidR="002A7B33" w:rsidRPr="00CB7040">
        <w:rPr>
          <w:rFonts w:eastAsiaTheme="minorEastAsia" w:cstheme="minorBidi"/>
          <w:szCs w:val="24"/>
        </w:rPr>
        <w:t xml:space="preserve"> region are suffering less inhalation intakes of almost all the airborne pollen of five </w:t>
      </w:r>
      <w:proofErr w:type="gramStart"/>
      <w:r w:rsidR="002A7B33" w:rsidRPr="00CB7040">
        <w:rPr>
          <w:rFonts w:eastAsiaTheme="minorEastAsia" w:cstheme="minorBidi"/>
          <w:szCs w:val="24"/>
        </w:rPr>
        <w:t>species(</w:t>
      </w:r>
      <w:proofErr w:type="gramEnd"/>
      <w:r w:rsidR="002A7B33" w:rsidRPr="00CB7040">
        <w:rPr>
          <w:rFonts w:eastAsiaTheme="minorEastAsia" w:cstheme="minorBidi"/>
          <w:szCs w:val="24"/>
        </w:rPr>
        <w:t>no data of Artemisia)</w:t>
      </w:r>
    </w:p>
    <w:p w:rsidR="004C7C64" w:rsidRPr="004C7C64" w:rsidRDefault="004C7C64" w:rsidP="003C0FB8">
      <w:pPr>
        <w:pStyle w:val="2"/>
        <w:ind w:firstLine="630"/>
      </w:pPr>
      <w:bookmarkStart w:id="442" w:name="_Toc380964843"/>
      <w:r>
        <w:t>Sensitivity Analysis</w:t>
      </w:r>
      <w:bookmarkEnd w:id="442"/>
      <w:r w:rsidR="002702CC" w:rsidRPr="004C7C64">
        <w:t xml:space="preserve"> </w:t>
      </w:r>
    </w:p>
    <w:p w:rsidR="00087EDB" w:rsidRPr="00087EDB" w:rsidRDefault="00087EDB" w:rsidP="00533CA2">
      <w:pPr>
        <w:spacing w:beforeLines="96" w:before="230" w:afterLines="120" w:after="288"/>
        <w:ind w:firstLine="720"/>
        <w:rPr>
          <w:rFonts w:cs="Times New Roman"/>
          <w:szCs w:val="24"/>
          <w:shd w:val="clear" w:color="auto" w:fill="FFFFFF"/>
        </w:rPr>
      </w:pPr>
      <w:r w:rsidRPr="00087EDB">
        <w:rPr>
          <w:rFonts w:cs="Times New Roman"/>
          <w:color w:val="000000"/>
          <w:szCs w:val="24"/>
          <w:shd w:val="clear" w:color="auto" w:fill="FFFFFF"/>
        </w:rPr>
        <w:t>G</w:t>
      </w:r>
      <w:r w:rsidR="00CE4331" w:rsidRPr="00CE4331">
        <w:rPr>
          <w:rFonts w:cs="Times New Roman"/>
          <w:color w:val="000000"/>
          <w:szCs w:val="24"/>
          <w:shd w:val="clear" w:color="auto" w:fill="FFFFFF"/>
        </w:rPr>
        <w:t>lobal sensitivity</w:t>
      </w:r>
      <w:r w:rsidR="00AF504B">
        <w:rPr>
          <w:rFonts w:cs="Times New Roman"/>
          <w:color w:val="000000"/>
          <w:szCs w:val="24"/>
          <w:shd w:val="clear" w:color="auto" w:fill="FFFFFF"/>
        </w:rPr>
        <w:t xml:space="preserve">, </w:t>
      </w:r>
      <w:r w:rsidR="00CE4331" w:rsidRPr="00CE4331">
        <w:rPr>
          <w:rFonts w:cs="Times New Roman"/>
          <w:color w:val="000000"/>
          <w:szCs w:val="24"/>
          <w:shd w:val="clear" w:color="auto" w:fill="FFFFFF"/>
        </w:rPr>
        <w:t>based on Morris’ design</w:t>
      </w:r>
      <w:r w:rsidR="00AF504B">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&lt;EndNote&gt;&lt;Cite&gt;&lt;Author&gt;Saltelli&lt;/Author&gt;&lt;Year&gt;2000&lt;/Year&gt;&lt;RecNum&gt;64&lt;/RecNum&gt;&lt;DisplayText&gt;(Saltelli et al., 2000b)&lt;/DisplayText&gt;&lt;record&gt;&lt;rec-number&gt;64&lt;/rec-number&gt;&lt;foreign-keys&gt;&lt;key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222E77">
        <w:rPr>
          <w:rFonts w:cs="Times New Roman"/>
          <w:color w:val="000000"/>
          <w:szCs w:val="24"/>
          <w:shd w:val="clear" w:color="auto" w:fill="FFFFFF"/>
        </w:rPr>
        <w:fldChar w:fldCharType="separate"/>
      </w:r>
      <w:r w:rsidR="00AF504B">
        <w:rPr>
          <w:rFonts w:cs="Times New Roman"/>
          <w:noProof/>
          <w:color w:val="000000"/>
          <w:szCs w:val="24"/>
          <w:shd w:val="clear" w:color="auto" w:fill="FFFFFF"/>
        </w:rPr>
        <w:t>(</w:t>
      </w:r>
      <w:hyperlink w:anchor="_ENREF_21" w:tooltip="Saltelli, 2000 #64" w:history="1">
        <w:r w:rsidR="00637C89">
          <w:rPr>
            <w:rFonts w:cs="Times New Roman"/>
            <w:noProof/>
            <w:color w:val="000000"/>
            <w:szCs w:val="24"/>
            <w:shd w:val="clear" w:color="auto" w:fill="FFFFFF"/>
          </w:rPr>
          <w:t>Saltelli et al., 2000b</w:t>
        </w:r>
      </w:hyperlink>
      <w:r w:rsidR="00AF504B">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AF504B">
        <w:rPr>
          <w:rFonts w:cs="Times New Roman"/>
          <w:color w:val="000000"/>
          <w:szCs w:val="24"/>
          <w:shd w:val="clear" w:color="auto" w:fill="FFFFFF"/>
        </w:rPr>
        <w:t xml:space="preserve">, </w:t>
      </w:r>
      <w:r w:rsidR="00CE4331" w:rsidRPr="00CE4331">
        <w:rPr>
          <w:rFonts w:cs="Times New Roman"/>
          <w:color w:val="000000"/>
          <w:szCs w:val="24"/>
          <w:shd w:val="clear" w:color="auto" w:fill="FFFFFF"/>
        </w:rPr>
        <w:t xml:space="preserve">of the simulated exposures to 18 different parameters are </w:t>
      </w:r>
      <w:r w:rsidR="00CE4331" w:rsidRPr="00CE4331">
        <w:rPr>
          <w:rFonts w:cs="Times New Roman"/>
          <w:szCs w:val="24"/>
          <w:shd w:val="clear" w:color="auto" w:fill="FFFFFF"/>
        </w:rPr>
        <w:t>illustrated in</w:t>
      </w:r>
      <w:r w:rsidR="00D2665D">
        <w:rPr>
          <w:rFonts w:cs="Times New Roman"/>
          <w:szCs w:val="24"/>
          <w:shd w:val="clear" w:color="auto" w:fill="FFFFFF"/>
        </w:rPr>
        <w:t xml:space="preserve"> </w:t>
      </w:r>
      <w:r w:rsidR="00222E77">
        <w:rPr>
          <w:rFonts w:cs="Times New Roman"/>
          <w:szCs w:val="24"/>
          <w:shd w:val="clear" w:color="auto" w:fill="FFFFFF"/>
        </w:rPr>
        <w:fldChar w:fldCharType="begin"/>
      </w:r>
      <w:r w:rsidR="00D2665D">
        <w:rPr>
          <w:rFonts w:cs="Times New Roman"/>
          <w:szCs w:val="24"/>
          <w:shd w:val="clear" w:color="auto" w:fill="FFFFFF"/>
        </w:rPr>
        <w:instrText xml:space="preserve"> REF _Ref378757932 \h </w:instrText>
      </w:r>
      <w:r w:rsidR="00222E77">
        <w:rPr>
          <w:rFonts w:cs="Times New Roman"/>
          <w:szCs w:val="24"/>
          <w:shd w:val="clear" w:color="auto" w:fill="FFFFFF"/>
        </w:rPr>
      </w:r>
      <w:r w:rsidR="00222E77">
        <w:rPr>
          <w:rFonts w:cs="Times New Roman"/>
          <w:szCs w:val="24"/>
          <w:shd w:val="clear" w:color="auto" w:fill="FFFFFF"/>
        </w:rPr>
        <w:fldChar w:fldCharType="separate"/>
      </w:r>
      <w:r w:rsidR="0008141F" w:rsidRPr="005825F9">
        <w:rPr>
          <w:rFonts w:cs="Times New Roman"/>
          <w:szCs w:val="24"/>
        </w:rPr>
        <w:t xml:space="preserve">Figure </w:t>
      </w:r>
      <w:r w:rsidR="0008141F">
        <w:rPr>
          <w:rFonts w:cs="Times New Roman"/>
          <w:noProof/>
          <w:szCs w:val="24"/>
        </w:rPr>
        <w:t>25</w:t>
      </w:r>
      <w:r w:rsidR="00222E77">
        <w:rPr>
          <w:rFonts w:cs="Times New Roman"/>
          <w:szCs w:val="24"/>
          <w:shd w:val="clear" w:color="auto" w:fill="FFFFFF"/>
        </w:rPr>
        <w:fldChar w:fldCharType="end"/>
      </w:r>
      <w:r w:rsidR="00CE4331" w:rsidRPr="00CE4331">
        <w:rPr>
          <w:rFonts w:cs="Times New Roman"/>
          <w:szCs w:val="24"/>
          <w:shd w:val="clear" w:color="auto" w:fill="FFFFFF"/>
        </w:rPr>
        <w:t xml:space="preserve">, for the Central Climate Region. Overall, the global </w:t>
      </w:r>
      <w:r w:rsidR="00CE4331" w:rsidRPr="00CE4331">
        <w:rPr>
          <w:rFonts w:cs="Times New Roman"/>
          <w:i/>
          <w:szCs w:val="24"/>
          <w:shd w:val="clear" w:color="auto" w:fill="FFFFFF"/>
        </w:rPr>
        <w:t>NSC</w:t>
      </w:r>
      <w:r w:rsidR="00CE4331" w:rsidRPr="00CE4331">
        <w:rPr>
          <w:rFonts w:cs="Times New Roman"/>
          <w:szCs w:val="24"/>
          <w:shd w:val="clear" w:color="auto" w:fill="FFFFFF"/>
        </w:rPr>
        <w:t xml:space="preserve"> of all parameters varied between -0.3 and 0.35, indicating the robustness of this modeling approach. Dermal contact and ingestion exposures are shown to be more sensitive to parameter perturbations, with absolute average global </w:t>
      </w:r>
      <w:r w:rsidR="00CE4331" w:rsidRPr="00CE4331">
        <w:rPr>
          <w:rFonts w:cs="Times New Roman"/>
          <w:i/>
          <w:szCs w:val="24"/>
          <w:shd w:val="clear" w:color="auto" w:fill="FFFFFF"/>
        </w:rPr>
        <w:t>NSC</w:t>
      </w:r>
      <w:r w:rsidR="00CE4331" w:rsidRPr="00CE4331">
        <w:rPr>
          <w:rFonts w:cs="Times New Roman"/>
          <w:szCs w:val="24"/>
          <w:shd w:val="clear" w:color="auto" w:fill="FFFFFF"/>
        </w:rPr>
        <w:t xml:space="preserve"> of these 18 parameters</w:t>
      </w:r>
      <w:proofErr w:type="gramStart"/>
      <w:r w:rsidR="00CE4331" w:rsidRPr="00CE4331">
        <w:rPr>
          <w:rFonts w:cs="Times New Roman"/>
          <w:szCs w:val="24"/>
          <w:shd w:val="clear" w:color="auto" w:fill="FFFFFF"/>
        </w:rPr>
        <w:t xml:space="preserve">, </w:t>
      </w:r>
      <w:proofErr w:type="gramEnd"/>
      <w:r w:rsidRPr="00D07E54">
        <w:rPr>
          <w:rFonts w:cs="Times New Roman"/>
          <w:position w:val="-8"/>
          <w:szCs w:val="24"/>
          <w:shd w:val="clear" w:color="auto" w:fill="FFFFFF"/>
        </w:rPr>
        <w:object w:dxaOrig="620" w:dyaOrig="360">
          <v:shape id="_x0000_i1082" type="#_x0000_t75" style="width:30pt;height:18.6pt" o:ole="">
            <v:imagedata r:id="rId123" o:title=""/>
          </v:shape>
          <o:OLEObject Type="Embed" ProgID="Equation.DSMT4" ShapeID="_x0000_i1082" DrawAspect="Content" ObjectID="_1456178971" r:id="rId124"/>
        </w:object>
      </w:r>
      <w:r w:rsidR="00CE4331" w:rsidRPr="00CE4331">
        <w:rPr>
          <w:rFonts w:cs="Times New Roman"/>
          <w:szCs w:val="24"/>
          <w:shd w:val="clear" w:color="auto" w:fill="FFFFFF"/>
        </w:rPr>
        <w:t xml:space="preserve">, being 0.1634 and 0.1312, respectively. </w:t>
      </w:r>
      <w:r w:rsidR="00AF504B" w:rsidRPr="00CE4331">
        <w:rPr>
          <w:rFonts w:cs="Times New Roman"/>
          <w:szCs w:val="24"/>
          <w:shd w:val="clear" w:color="auto" w:fill="FFFFFF"/>
        </w:rPr>
        <w:t>Sensitiv</w:t>
      </w:r>
      <w:r w:rsidR="00AF504B">
        <w:rPr>
          <w:rFonts w:cs="Times New Roman"/>
          <w:szCs w:val="24"/>
          <w:shd w:val="clear" w:color="auto" w:fill="FFFFFF"/>
        </w:rPr>
        <w:t>ity</w:t>
      </w:r>
      <w:r w:rsidR="00AF504B" w:rsidRPr="00CE4331">
        <w:rPr>
          <w:rFonts w:cs="Times New Roman"/>
          <w:szCs w:val="24"/>
          <w:shd w:val="clear" w:color="auto" w:fill="FFFFFF"/>
        </w:rPr>
        <w:t xml:space="preserve"> </w:t>
      </w:r>
      <w:r w:rsidR="00CE4331" w:rsidRPr="00CE4331">
        <w:rPr>
          <w:rFonts w:cs="Times New Roman"/>
          <w:szCs w:val="24"/>
          <w:shd w:val="clear" w:color="auto" w:fill="FFFFFF"/>
        </w:rPr>
        <w:t xml:space="preserve">parameters for </w:t>
      </w:r>
      <w:r w:rsidR="00AF504B">
        <w:rPr>
          <w:rFonts w:cs="Times New Roman"/>
          <w:szCs w:val="24"/>
          <w:shd w:val="clear" w:color="auto" w:fill="FFFFFF"/>
        </w:rPr>
        <w:t xml:space="preserve">the </w:t>
      </w:r>
      <w:r w:rsidR="00CE4331" w:rsidRPr="00CE4331">
        <w:rPr>
          <w:rFonts w:cs="Times New Roman"/>
          <w:szCs w:val="24"/>
          <w:shd w:val="clear" w:color="auto" w:fill="FFFFFF"/>
        </w:rPr>
        <w:t>dermal contact route include: indoor ventilation rate (</w:t>
      </w:r>
      <w:proofErr w:type="spellStart"/>
      <w:r w:rsidR="00CE4331" w:rsidRPr="00CE4331">
        <w:rPr>
          <w:rFonts w:cs="Times New Roman"/>
          <w:i/>
          <w:szCs w:val="24"/>
          <w:shd w:val="clear" w:color="auto" w:fill="FFFFFF"/>
        </w:rPr>
        <w:t>λ</w:t>
      </w:r>
      <w:r w:rsidR="00CE4331" w:rsidRPr="00CE4331">
        <w:rPr>
          <w:rFonts w:cs="Times New Roman"/>
          <w:i/>
          <w:szCs w:val="24"/>
          <w:shd w:val="clear" w:color="auto" w:fill="FFFFFF"/>
          <w:vertAlign w:val="subscript"/>
        </w:rPr>
        <w:t>v</w:t>
      </w:r>
      <w:proofErr w:type="spellEnd"/>
      <w:r w:rsidR="00CE4331" w:rsidRPr="00CE4331">
        <w:rPr>
          <w:rFonts w:cs="Times New Roman"/>
          <w:szCs w:val="24"/>
          <w:shd w:val="clear" w:color="auto" w:fill="FFFFFF"/>
        </w:rPr>
        <w:t>), density of pollen (</w:t>
      </w:r>
      <w:r w:rsidR="00897E90" w:rsidRPr="00897E90">
        <w:rPr>
          <w:rFonts w:cs="Times New Roman"/>
          <w:i/>
          <w:szCs w:val="24"/>
          <w:u w:val="single"/>
          <w:shd w:val="clear" w:color="auto" w:fill="FFFFFF"/>
        </w:rPr>
        <w:t>P</w:t>
      </w:r>
      <w:r w:rsidR="00897E90" w:rsidRPr="00897E90">
        <w:rPr>
          <w:rFonts w:cs="Times New Roman"/>
          <w:i/>
          <w:szCs w:val="24"/>
          <w:u w:val="single"/>
          <w:shd w:val="clear" w:color="auto" w:fill="FFFFFF"/>
          <w:vertAlign w:val="subscript"/>
        </w:rPr>
        <w:t>p</w:t>
      </w:r>
      <w:r w:rsidR="00CE4331" w:rsidRPr="00CE4331">
        <w:rPr>
          <w:rFonts w:cs="Times New Roman"/>
          <w:szCs w:val="24"/>
          <w:shd w:val="clear" w:color="auto" w:fill="FFFFFF"/>
        </w:rPr>
        <w:t>), removal coefficient on the skin (</w:t>
      </w:r>
      <w:proofErr w:type="spellStart"/>
      <w:r w:rsidR="00CE4331" w:rsidRPr="00CE4331">
        <w:rPr>
          <w:rFonts w:cs="Times New Roman"/>
          <w:i/>
          <w:szCs w:val="24"/>
          <w:shd w:val="clear" w:color="auto" w:fill="FFFFFF"/>
        </w:rPr>
        <w:t>R</w:t>
      </w:r>
      <w:r w:rsidR="00CE4331" w:rsidRPr="00CE4331">
        <w:rPr>
          <w:rFonts w:cs="Times New Roman"/>
          <w:i/>
          <w:szCs w:val="24"/>
          <w:shd w:val="clear" w:color="auto" w:fill="FFFFFF"/>
          <w:vertAlign w:val="subscript"/>
        </w:rPr>
        <w:t>m</w:t>
      </w:r>
      <w:proofErr w:type="spellEnd"/>
      <w:r w:rsidR="00CE4331" w:rsidRPr="00CE4331">
        <w:rPr>
          <w:rFonts w:cs="Times New Roman"/>
          <w:szCs w:val="24"/>
          <w:shd w:val="clear" w:color="auto" w:fill="FFFFFF"/>
        </w:rPr>
        <w:t xml:space="preserve">). </w:t>
      </w:r>
      <w:proofErr w:type="gramStart"/>
      <w:r w:rsidR="00AF504B">
        <w:rPr>
          <w:rFonts w:cs="Times New Roman"/>
          <w:szCs w:val="24"/>
          <w:shd w:val="clear" w:color="auto" w:fill="FFFFFF"/>
        </w:rPr>
        <w:t>and</w:t>
      </w:r>
      <w:proofErr w:type="gramEnd"/>
      <w:r w:rsidR="00AF504B">
        <w:rPr>
          <w:rFonts w:cs="Times New Roman"/>
          <w:szCs w:val="24"/>
          <w:shd w:val="clear" w:color="auto" w:fill="FFFFFF"/>
        </w:rPr>
        <w:t xml:space="preserve"> </w:t>
      </w:r>
      <w:r w:rsidR="00CE4331" w:rsidRPr="00CE4331">
        <w:rPr>
          <w:rFonts w:cs="Times New Roman"/>
          <w:szCs w:val="24"/>
          <w:shd w:val="clear" w:color="auto" w:fill="FFFFFF"/>
        </w:rPr>
        <w:t>friction velocity (</w:t>
      </w:r>
      <w:r w:rsidR="00CE4331" w:rsidRPr="00CE4331">
        <w:rPr>
          <w:rFonts w:cs="Times New Roman"/>
          <w:i/>
          <w:szCs w:val="24"/>
          <w:shd w:val="clear" w:color="auto" w:fill="FFFFFF"/>
        </w:rPr>
        <w:t>u*</w:t>
      </w:r>
      <w:r w:rsidR="00CE4331" w:rsidRPr="00CE4331">
        <w:rPr>
          <w:rFonts w:cs="Times New Roman"/>
          <w:szCs w:val="24"/>
          <w:shd w:val="clear" w:color="auto" w:fill="FFFFFF"/>
        </w:rPr>
        <w:t xml:space="preserve">). </w:t>
      </w:r>
      <w:r w:rsidR="007A0A18" w:rsidRPr="00CE4331">
        <w:rPr>
          <w:rFonts w:cs="Times New Roman"/>
          <w:szCs w:val="24"/>
          <w:shd w:val="clear" w:color="auto" w:fill="FFFFFF"/>
        </w:rPr>
        <w:t>Sensitiv</w:t>
      </w:r>
      <w:r w:rsidR="007A0A18">
        <w:rPr>
          <w:rFonts w:cs="Times New Roman"/>
          <w:szCs w:val="24"/>
          <w:shd w:val="clear" w:color="auto" w:fill="FFFFFF"/>
        </w:rPr>
        <w:t>ity</w:t>
      </w:r>
      <w:r w:rsidR="007A0A18" w:rsidRPr="00CE4331">
        <w:rPr>
          <w:rFonts w:cs="Times New Roman"/>
          <w:szCs w:val="24"/>
          <w:shd w:val="clear" w:color="auto" w:fill="FFFFFF"/>
        </w:rPr>
        <w:t xml:space="preserve"> </w:t>
      </w:r>
      <w:r w:rsidR="00CE4331" w:rsidRPr="00CE4331">
        <w:rPr>
          <w:rFonts w:cs="Times New Roman"/>
          <w:szCs w:val="24"/>
          <w:shd w:val="clear" w:color="auto" w:fill="FFFFFF"/>
        </w:rPr>
        <w:t xml:space="preserve">parameters for </w:t>
      </w:r>
      <w:r w:rsidR="007A0A18">
        <w:rPr>
          <w:rFonts w:cs="Times New Roman"/>
          <w:szCs w:val="24"/>
          <w:shd w:val="clear" w:color="auto" w:fill="FFFFFF"/>
        </w:rPr>
        <w:t xml:space="preserve">the </w:t>
      </w:r>
      <w:r w:rsidR="00CE4331" w:rsidRPr="00CE4331">
        <w:rPr>
          <w:rFonts w:cs="Times New Roman"/>
          <w:szCs w:val="24"/>
          <w:shd w:val="clear" w:color="auto" w:fill="FFFFFF"/>
        </w:rPr>
        <w:t>unintentional ingestion route include: density of pollen (</w:t>
      </w:r>
      <w:r w:rsidR="00897E90" w:rsidRPr="00897E90">
        <w:rPr>
          <w:rFonts w:cs="Times New Roman"/>
          <w:i/>
          <w:szCs w:val="24"/>
          <w:u w:val="single"/>
          <w:shd w:val="clear" w:color="auto" w:fill="FFFFFF"/>
        </w:rPr>
        <w:t>P</w:t>
      </w:r>
      <w:r w:rsidR="00897E90" w:rsidRPr="00897E90">
        <w:rPr>
          <w:rFonts w:cs="Times New Roman"/>
          <w:i/>
          <w:szCs w:val="24"/>
          <w:u w:val="single"/>
          <w:shd w:val="clear" w:color="auto" w:fill="FFFFFF"/>
          <w:vertAlign w:val="subscript"/>
        </w:rPr>
        <w:t>p</w:t>
      </w:r>
      <w:r w:rsidR="00CE4331" w:rsidRPr="00CE4331">
        <w:rPr>
          <w:rFonts w:cs="Times New Roman"/>
          <w:szCs w:val="24"/>
          <w:shd w:val="clear" w:color="auto" w:fill="FFFFFF"/>
        </w:rPr>
        <w:t>), indoor ventilation rate (</w:t>
      </w:r>
      <w:proofErr w:type="spellStart"/>
      <w:r w:rsidR="00CE4331" w:rsidRPr="00CE4331">
        <w:rPr>
          <w:rFonts w:cs="Times New Roman"/>
          <w:i/>
          <w:szCs w:val="24"/>
          <w:shd w:val="clear" w:color="auto" w:fill="FFFFFF"/>
        </w:rPr>
        <w:t>λ</w:t>
      </w:r>
      <w:r w:rsidR="00CE4331" w:rsidRPr="00CE4331">
        <w:rPr>
          <w:rFonts w:cs="Times New Roman"/>
          <w:i/>
          <w:szCs w:val="24"/>
          <w:shd w:val="clear" w:color="auto" w:fill="FFFFFF"/>
          <w:vertAlign w:val="subscript"/>
        </w:rPr>
        <w:t>v</w:t>
      </w:r>
      <w:proofErr w:type="spellEnd"/>
      <w:r w:rsidR="00CE4331" w:rsidRPr="00CE4331">
        <w:rPr>
          <w:rFonts w:cs="Times New Roman"/>
          <w:szCs w:val="24"/>
          <w:shd w:val="clear" w:color="auto" w:fill="FFFFFF"/>
        </w:rPr>
        <w:t>), dermal loading rate (</w:t>
      </w:r>
      <w:proofErr w:type="spellStart"/>
      <w:r w:rsidR="00CE4331" w:rsidRPr="00CE4331">
        <w:rPr>
          <w:rFonts w:cs="Times New Roman"/>
          <w:i/>
          <w:szCs w:val="24"/>
          <w:shd w:val="clear" w:color="auto" w:fill="FFFFFF"/>
        </w:rPr>
        <w:t>L</w:t>
      </w:r>
      <w:r w:rsidR="00CE4331" w:rsidRPr="00CE4331">
        <w:rPr>
          <w:rFonts w:cs="Times New Roman"/>
          <w:i/>
          <w:szCs w:val="24"/>
          <w:shd w:val="clear" w:color="auto" w:fill="FFFFFF"/>
          <w:vertAlign w:val="subscript"/>
        </w:rPr>
        <w:t>r</w:t>
      </w:r>
      <w:proofErr w:type="spellEnd"/>
      <w:r w:rsidR="00CE4331" w:rsidRPr="00CE4331">
        <w:rPr>
          <w:rFonts w:cs="Times New Roman"/>
          <w:szCs w:val="24"/>
          <w:shd w:val="clear" w:color="auto" w:fill="FFFFFF"/>
        </w:rPr>
        <w:t>), removal coefficient on the skin (</w:t>
      </w:r>
      <w:proofErr w:type="spellStart"/>
      <w:r w:rsidR="00CE4331" w:rsidRPr="00CE4331">
        <w:rPr>
          <w:rFonts w:cs="Times New Roman"/>
          <w:i/>
          <w:szCs w:val="24"/>
          <w:shd w:val="clear" w:color="auto" w:fill="FFFFFF"/>
        </w:rPr>
        <w:t>R</w:t>
      </w:r>
      <w:r w:rsidR="00CE4331" w:rsidRPr="00CE4331">
        <w:rPr>
          <w:rFonts w:cs="Times New Roman"/>
          <w:i/>
          <w:szCs w:val="24"/>
          <w:shd w:val="clear" w:color="auto" w:fill="FFFFFF"/>
          <w:vertAlign w:val="subscript"/>
        </w:rPr>
        <w:t>m</w:t>
      </w:r>
      <w:proofErr w:type="spellEnd"/>
      <w:r w:rsidR="00CE4331" w:rsidRPr="00CE4331">
        <w:rPr>
          <w:rFonts w:cs="Times New Roman"/>
          <w:szCs w:val="24"/>
          <w:shd w:val="clear" w:color="auto" w:fill="FFFFFF"/>
        </w:rPr>
        <w:t xml:space="preserve">). Inhalation exposure is less sensitive to modeling parameters. Total exposures have nearly the same sensitivity to the 18 parameters as the inhalation exposure. This is </w:t>
      </w:r>
      <w:r w:rsidR="007A0A18">
        <w:rPr>
          <w:rFonts w:cs="Times New Roman"/>
          <w:szCs w:val="24"/>
          <w:shd w:val="clear" w:color="auto" w:fill="FFFFFF"/>
        </w:rPr>
        <w:t>due to</w:t>
      </w:r>
      <w:r w:rsidR="00CE4331" w:rsidRPr="00CE4331">
        <w:rPr>
          <w:rFonts w:cs="Times New Roman"/>
          <w:szCs w:val="24"/>
          <w:shd w:val="clear" w:color="auto" w:fill="FFFFFF"/>
        </w:rPr>
        <w:t xml:space="preserve"> the fact that </w:t>
      </w:r>
      <w:r w:rsidR="00CE4331" w:rsidRPr="00CE4331">
        <w:rPr>
          <w:rFonts w:cs="Times New Roman"/>
          <w:szCs w:val="24"/>
        </w:rPr>
        <w:t>exposure from inhalation is much higher than the other two routes which are based on skin contact.</w:t>
      </w:r>
    </w:p>
    <w:p w:rsidR="00222E77" w:rsidRDefault="00CE4331">
      <w:pPr>
        <w:spacing w:beforeLines="96" w:before="230" w:afterLines="120" w:after="288"/>
        <w:ind w:firstLine="720"/>
        <w:rPr>
          <w:rFonts w:cs="Times New Roman"/>
          <w:szCs w:val="24"/>
          <w:shd w:val="clear" w:color="auto" w:fill="FFFFFF"/>
        </w:rPr>
      </w:pPr>
      <w:r w:rsidRPr="00CE4331">
        <w:rPr>
          <w:rFonts w:cs="Times New Roman"/>
          <w:szCs w:val="24"/>
          <w:shd w:val="clear" w:color="auto" w:fill="FFFFFF"/>
        </w:rPr>
        <w:t xml:space="preserve">High interaction and nonlinearity effects among parameters were found in dermal contact and ingestion routes for pollen exposures. Average interaction effects </w:t>
      </w:r>
      <w:r w:rsidR="00087EDB" w:rsidRPr="00D07E54">
        <w:rPr>
          <w:rFonts w:cs="Times New Roman"/>
          <w:position w:val="-6"/>
          <w:szCs w:val="24"/>
          <w:shd w:val="clear" w:color="auto" w:fill="FFFFFF"/>
        </w:rPr>
        <w:object w:dxaOrig="520" w:dyaOrig="340">
          <v:shape id="_x0000_i1083" type="#_x0000_t75" style="width:25.8pt;height:17.4pt" o:ole="">
            <v:imagedata r:id="rId125" o:title=""/>
          </v:shape>
          <o:OLEObject Type="Embed" ProgID="Equation.DSMT4" ShapeID="_x0000_i1083" DrawAspect="Content" ObjectID="_1456178972" r:id="rId126"/>
        </w:object>
      </w:r>
      <w:r w:rsidR="0095460C">
        <w:rPr>
          <w:rFonts w:cs="Times New Roman"/>
          <w:szCs w:val="24"/>
          <w:shd w:val="clear" w:color="auto" w:fill="FFFFFF"/>
        </w:rPr>
        <w:t xml:space="preserve"> </w:t>
      </w:r>
      <w:r w:rsidRPr="00CE4331">
        <w:rPr>
          <w:rFonts w:cs="Times New Roman"/>
          <w:szCs w:val="24"/>
          <w:shd w:val="clear" w:color="auto" w:fill="FFFFFF"/>
        </w:rPr>
        <w:t xml:space="preserve">were 0.2288 and 0.1943, in dermal contact and ingestion routes, respectively. Parameters with high interaction and nonlinearity effects included removal coefficient </w:t>
      </w:r>
      <w:r w:rsidRPr="00CE4331">
        <w:rPr>
          <w:rFonts w:cs="Times New Roman"/>
          <w:szCs w:val="24"/>
          <w:shd w:val="clear" w:color="auto" w:fill="FFFFFF"/>
        </w:rPr>
        <w:lastRenderedPageBreak/>
        <w:t>on the skin (</w:t>
      </w:r>
      <w:proofErr w:type="spellStart"/>
      <w:r w:rsidRPr="00CE4331">
        <w:rPr>
          <w:rFonts w:cs="Times New Roman"/>
          <w:i/>
          <w:szCs w:val="24"/>
          <w:shd w:val="clear" w:color="auto" w:fill="FFFFFF"/>
        </w:rPr>
        <w:t>R</w:t>
      </w:r>
      <w:r w:rsidRPr="00CE4331">
        <w:rPr>
          <w:rFonts w:cs="Times New Roman"/>
          <w:i/>
          <w:szCs w:val="24"/>
          <w:shd w:val="clear" w:color="auto" w:fill="FFFFFF"/>
          <w:vertAlign w:val="subscript"/>
        </w:rPr>
        <w:t>m</w:t>
      </w:r>
      <w:proofErr w:type="spellEnd"/>
      <w:r w:rsidR="007A0A18" w:rsidRPr="00CE4331">
        <w:rPr>
          <w:rFonts w:cs="Times New Roman"/>
          <w:szCs w:val="24"/>
          <w:shd w:val="clear" w:color="auto" w:fill="FFFFFF"/>
        </w:rPr>
        <w:t>)</w:t>
      </w:r>
      <w:r w:rsidR="007A0A18">
        <w:rPr>
          <w:rFonts w:cs="Times New Roman"/>
          <w:szCs w:val="24"/>
          <w:shd w:val="clear" w:color="auto" w:fill="FFFFFF"/>
        </w:rPr>
        <w:t xml:space="preserve">, </w:t>
      </w:r>
      <w:r w:rsidRPr="00CE4331">
        <w:rPr>
          <w:rFonts w:cs="Times New Roman"/>
          <w:szCs w:val="24"/>
          <w:shd w:val="clear" w:color="auto" w:fill="FFFFFF"/>
        </w:rPr>
        <w:t>female inhalation rate (</w:t>
      </w:r>
      <w:proofErr w:type="spellStart"/>
      <w:r w:rsidRPr="00CE4331">
        <w:rPr>
          <w:rFonts w:cs="Times New Roman"/>
          <w:i/>
          <w:szCs w:val="24"/>
          <w:shd w:val="clear" w:color="auto" w:fill="FFFFFF"/>
        </w:rPr>
        <w:t>Ih</w:t>
      </w:r>
      <w:r w:rsidRPr="00CE4331">
        <w:rPr>
          <w:rFonts w:cs="Times New Roman"/>
          <w:i/>
          <w:szCs w:val="24"/>
          <w:shd w:val="clear" w:color="auto" w:fill="FFFFFF"/>
          <w:vertAlign w:val="subscript"/>
        </w:rPr>
        <w:t>f</w:t>
      </w:r>
      <w:proofErr w:type="spellEnd"/>
      <w:r w:rsidRPr="00CE4331">
        <w:rPr>
          <w:rFonts w:cs="Times New Roman"/>
          <w:szCs w:val="24"/>
          <w:shd w:val="clear" w:color="auto" w:fill="FFFFFF"/>
        </w:rPr>
        <w:t>), for dermal contact routes. Parameters with high interaction and nonlinearity effects included removal coefficient on the skin (</w:t>
      </w:r>
      <w:proofErr w:type="spellStart"/>
      <w:r w:rsidRPr="00CE4331">
        <w:rPr>
          <w:rFonts w:cs="Times New Roman"/>
          <w:i/>
          <w:szCs w:val="24"/>
          <w:shd w:val="clear" w:color="auto" w:fill="FFFFFF"/>
        </w:rPr>
        <w:t>R</w:t>
      </w:r>
      <w:r w:rsidRPr="00CE4331">
        <w:rPr>
          <w:rFonts w:cs="Times New Roman"/>
          <w:i/>
          <w:szCs w:val="24"/>
          <w:shd w:val="clear" w:color="auto" w:fill="FFFFFF"/>
          <w:vertAlign w:val="subscript"/>
        </w:rPr>
        <w:t>m</w:t>
      </w:r>
      <w:proofErr w:type="spellEnd"/>
      <w:r w:rsidRPr="00CE4331">
        <w:rPr>
          <w:rFonts w:cs="Times New Roman"/>
          <w:szCs w:val="24"/>
          <w:shd w:val="clear" w:color="auto" w:fill="FFFFFF"/>
        </w:rPr>
        <w:t xml:space="preserve">) for dermal contact routes.  </w:t>
      </w:r>
    </w:p>
    <w:p w:rsidR="00222E77" w:rsidRDefault="00CE4331">
      <w:pPr>
        <w:spacing w:beforeLines="96" w:before="230" w:afterLines="120" w:after="288"/>
        <w:ind w:firstLine="720"/>
        <w:rPr>
          <w:rFonts w:cs="Times New Roman"/>
          <w:color w:val="000000"/>
          <w:szCs w:val="24"/>
          <w:shd w:val="clear" w:color="auto" w:fill="FFFFFF"/>
        </w:rPr>
      </w:pPr>
      <w:r w:rsidRPr="00CE4331">
        <w:rPr>
          <w:rFonts w:eastAsiaTheme="majorEastAsia" w:cs="Times New Roman"/>
          <w:bCs/>
          <w:color w:val="000000"/>
          <w:szCs w:val="24"/>
          <w:shd w:val="clear" w:color="auto" w:fill="FFFFFF"/>
        </w:rPr>
        <w:t>Uncertainties in sensitive and interactive input parameters would result in large deviations of model predictions. Parameters derived from large population studies</w:t>
      </w:r>
      <w:r w:rsidR="00B64357">
        <w:rPr>
          <w:rFonts w:eastAsiaTheme="majorEastAsia" w:cs="Times New Roman"/>
          <w:bCs/>
          <w:color w:val="000000"/>
          <w:szCs w:val="24"/>
          <w:shd w:val="clear" w:color="auto" w:fill="FFFFFF"/>
        </w:rPr>
        <w:t xml:space="preserve"> </w:t>
      </w:r>
      <w:r w:rsidR="00222E77">
        <w:rPr>
          <w:rFonts w:eastAsiaTheme="majorEastAsia" w:cs="Times New Roman"/>
          <w:bCs/>
          <w:color w:val="000000"/>
          <w:szCs w:val="24"/>
          <w:shd w:val="clear" w:color="auto" w:fill="FFFFFF"/>
        </w:rPr>
        <w:fldChar w:fldCharType="begin"/>
      </w:r>
      <w:r w:rsidR="00DA001E">
        <w:rPr>
          <w:rFonts w:eastAsiaTheme="majorEastAsia" w:cs="Times New Roman"/>
          <w:bCs/>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Pr>
          <w:rFonts w:eastAsiaTheme="majorEastAsia" w:cs="Times New Roman"/>
          <w:bCs/>
          <w:color w:val="000000"/>
          <w:szCs w:val="24"/>
          <w:shd w:val="clear" w:color="auto" w:fill="FFFFFF"/>
        </w:rPr>
        <w:fldChar w:fldCharType="separate"/>
      </w:r>
      <w:r w:rsidR="00B64357">
        <w:rPr>
          <w:rFonts w:eastAsiaTheme="majorEastAsia" w:cs="Times New Roman"/>
          <w:bCs/>
          <w:noProof/>
          <w:color w:val="000000"/>
          <w:szCs w:val="24"/>
          <w:shd w:val="clear" w:color="auto" w:fill="FFFFFF"/>
        </w:rPr>
        <w:t>(</w:t>
      </w:r>
      <w:hyperlink w:anchor="_ENREF_28" w:tooltip="USEPA, 2010 #68" w:history="1">
        <w:r w:rsidR="00637C89">
          <w:rPr>
            <w:rFonts w:eastAsiaTheme="majorEastAsia" w:cs="Times New Roman"/>
            <w:bCs/>
            <w:noProof/>
            <w:color w:val="000000"/>
            <w:szCs w:val="24"/>
            <w:shd w:val="clear" w:color="auto" w:fill="FFFFFF"/>
          </w:rPr>
          <w:t>USEPA, 2010</w:t>
        </w:r>
      </w:hyperlink>
      <w:r w:rsidR="00B64357">
        <w:rPr>
          <w:rFonts w:eastAsiaTheme="majorEastAsia" w:cs="Times New Roman"/>
          <w:bCs/>
          <w:noProof/>
          <w:color w:val="000000"/>
          <w:szCs w:val="24"/>
          <w:shd w:val="clear" w:color="auto" w:fill="FFFFFF"/>
        </w:rPr>
        <w:t>)</w:t>
      </w:r>
      <w:r w:rsidR="00222E77">
        <w:rPr>
          <w:rFonts w:eastAsiaTheme="majorEastAsia" w:cs="Times New Roman"/>
          <w:bCs/>
          <w:color w:val="000000"/>
          <w:szCs w:val="24"/>
          <w:shd w:val="clear" w:color="auto" w:fill="FFFFFF"/>
        </w:rPr>
        <w:fldChar w:fldCharType="end"/>
      </w:r>
      <w:r w:rsidRPr="00CE4331">
        <w:rPr>
          <w:rFonts w:eastAsiaTheme="majorEastAsia" w:cs="Times New Roman"/>
          <w:bCs/>
          <w:color w:val="000000"/>
          <w:szCs w:val="24"/>
          <w:shd w:val="clear" w:color="auto" w:fill="FFFFFF"/>
        </w:rPr>
        <w:t>, such as distribution of inhalation rate (</w:t>
      </w:r>
      <w:proofErr w:type="spellStart"/>
      <w:r w:rsidRPr="00CE4331">
        <w:rPr>
          <w:rFonts w:eastAsiaTheme="majorEastAsia" w:cs="Times New Roman"/>
          <w:bCs/>
          <w:i/>
          <w:color w:val="000000"/>
          <w:szCs w:val="24"/>
          <w:shd w:val="clear" w:color="auto" w:fill="FFFFFF"/>
        </w:rPr>
        <w:t>Ih</w:t>
      </w:r>
      <w:r w:rsidRPr="00CE4331">
        <w:rPr>
          <w:rFonts w:eastAsiaTheme="majorEastAsia" w:cs="Times New Roman"/>
          <w:bCs/>
          <w:i/>
          <w:color w:val="000000"/>
          <w:szCs w:val="24"/>
          <w:shd w:val="clear" w:color="auto" w:fill="FFFFFF"/>
          <w:vertAlign w:val="subscript"/>
        </w:rPr>
        <w:t>f</w:t>
      </w:r>
      <w:proofErr w:type="spellEnd"/>
      <w:r w:rsidRPr="00CE4331">
        <w:rPr>
          <w:rFonts w:eastAsiaTheme="majorEastAsia" w:cs="Times New Roman"/>
          <w:bCs/>
          <w:i/>
          <w:color w:val="000000"/>
          <w:szCs w:val="24"/>
          <w:shd w:val="clear" w:color="auto" w:fill="FFFFFF"/>
        </w:rPr>
        <w:t xml:space="preserve">, </w:t>
      </w:r>
      <w:proofErr w:type="spellStart"/>
      <w:r w:rsidRPr="00CE4331">
        <w:rPr>
          <w:rFonts w:eastAsiaTheme="majorEastAsia" w:cs="Times New Roman"/>
          <w:bCs/>
          <w:i/>
          <w:color w:val="000000"/>
          <w:szCs w:val="24"/>
          <w:shd w:val="clear" w:color="auto" w:fill="FFFFFF"/>
        </w:rPr>
        <w:t>Ih</w:t>
      </w:r>
      <w:r w:rsidRPr="00CE4331">
        <w:rPr>
          <w:rFonts w:eastAsiaTheme="majorEastAsia" w:cs="Times New Roman"/>
          <w:bCs/>
          <w:i/>
          <w:color w:val="000000"/>
          <w:szCs w:val="24"/>
          <w:shd w:val="clear" w:color="auto" w:fill="FFFFFF"/>
          <w:vertAlign w:val="subscript"/>
        </w:rPr>
        <w:t>m</w:t>
      </w:r>
      <w:proofErr w:type="spellEnd"/>
      <w:r w:rsidR="007A0A18" w:rsidRPr="00CE4331">
        <w:rPr>
          <w:rFonts w:eastAsiaTheme="majorEastAsia" w:cs="Times New Roman"/>
          <w:bCs/>
          <w:color w:val="000000"/>
          <w:szCs w:val="24"/>
          <w:shd w:val="clear" w:color="auto" w:fill="FFFFFF"/>
        </w:rPr>
        <w:t>)</w:t>
      </w:r>
      <w:r w:rsidR="007A0A18">
        <w:rPr>
          <w:rFonts w:eastAsiaTheme="majorEastAsia" w:cs="Times New Roman"/>
          <w:bCs/>
          <w:color w:val="000000"/>
          <w:szCs w:val="24"/>
          <w:shd w:val="clear" w:color="auto" w:fill="FFFFFF"/>
        </w:rPr>
        <w:t xml:space="preserve"> and</w:t>
      </w:r>
      <w:r w:rsidR="007A0A18" w:rsidRPr="00CE4331">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hand surface ratio</w:t>
      </w:r>
      <w:r w:rsidR="007A0A18">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w:t>
      </w:r>
      <w:r w:rsidRPr="00CE4331">
        <w:rPr>
          <w:rFonts w:eastAsiaTheme="majorEastAsia" w:cs="Times New Roman"/>
          <w:bCs/>
          <w:i/>
          <w:color w:val="000000"/>
          <w:szCs w:val="24"/>
          <w:shd w:val="clear" w:color="auto" w:fill="FFFFFF"/>
        </w:rPr>
        <w:t>S</w:t>
      </w:r>
      <w:r w:rsidRPr="00CE4331">
        <w:rPr>
          <w:rFonts w:eastAsiaTheme="majorEastAsia" w:cs="Times New Roman"/>
          <w:bCs/>
          <w:i/>
          <w:color w:val="000000"/>
          <w:szCs w:val="24"/>
          <w:shd w:val="clear" w:color="auto" w:fill="FFFFFF"/>
          <w:vertAlign w:val="subscript"/>
        </w:rPr>
        <w:t>r</w:t>
      </w:r>
      <w:r w:rsidRPr="00CE4331">
        <w:rPr>
          <w:rFonts w:eastAsiaTheme="majorEastAsia" w:cs="Times New Roman"/>
          <w:bCs/>
          <w:color w:val="000000"/>
          <w:szCs w:val="24"/>
          <w:shd w:val="clear" w:color="auto" w:fill="FFFFFF"/>
        </w:rPr>
        <w:t xml:space="preserve">), </w:t>
      </w:r>
      <w:r w:rsidR="007A0A18">
        <w:rPr>
          <w:rFonts w:eastAsiaTheme="majorEastAsia" w:cs="Times New Roman"/>
          <w:bCs/>
          <w:color w:val="000000"/>
          <w:szCs w:val="24"/>
          <w:shd w:val="clear" w:color="auto" w:fill="FFFFFF"/>
        </w:rPr>
        <w:t>should</w:t>
      </w:r>
      <w:r w:rsidRPr="00CE4331">
        <w:rPr>
          <w:rFonts w:eastAsiaTheme="majorEastAsia" w:cs="Times New Roman"/>
          <w:bCs/>
          <w:color w:val="000000"/>
          <w:szCs w:val="24"/>
          <w:shd w:val="clear" w:color="auto" w:fill="FFFFFF"/>
        </w:rPr>
        <w:t xml:space="preserve"> bear lower uncertainties. Distribution of hand to mouth touch frequency (</w:t>
      </w:r>
      <w:proofErr w:type="spellStart"/>
      <w:r w:rsidRPr="00CE4331">
        <w:rPr>
          <w:rFonts w:eastAsiaTheme="majorEastAsia" w:cs="Times New Roman"/>
          <w:bCs/>
          <w:i/>
          <w:color w:val="000000"/>
          <w:szCs w:val="24"/>
          <w:shd w:val="clear" w:color="auto" w:fill="FFFFFF"/>
        </w:rPr>
        <w:t>F</w:t>
      </w:r>
      <w:r w:rsidRPr="00CE4331">
        <w:rPr>
          <w:rFonts w:eastAsiaTheme="majorEastAsia" w:cs="Times New Roman"/>
          <w:bCs/>
          <w:i/>
          <w:color w:val="000000"/>
          <w:szCs w:val="24"/>
          <w:shd w:val="clear" w:color="auto" w:fill="FFFFFF"/>
          <w:vertAlign w:val="subscript"/>
        </w:rPr>
        <w:t>r</w:t>
      </w:r>
      <w:proofErr w:type="spellEnd"/>
      <w:r w:rsidRPr="00CE4331">
        <w:rPr>
          <w:rFonts w:eastAsiaTheme="majorEastAsia" w:cs="Times New Roman"/>
          <w:bCs/>
          <w:color w:val="000000"/>
          <w:szCs w:val="24"/>
          <w:shd w:val="clear" w:color="auto" w:fill="FFFFFF"/>
        </w:rPr>
        <w:t xml:space="preserve">) is derived </w:t>
      </w:r>
      <w:r w:rsidR="007A0A18">
        <w:rPr>
          <w:rFonts w:eastAsiaTheme="majorEastAsia" w:cs="Times New Roman"/>
          <w:bCs/>
          <w:color w:val="000000"/>
          <w:szCs w:val="24"/>
          <w:shd w:val="clear" w:color="auto" w:fill="FFFFFF"/>
        </w:rPr>
        <w:t xml:space="preserve">from </w:t>
      </w:r>
      <w:r w:rsidRPr="00CE4331">
        <w:rPr>
          <w:rFonts w:eastAsiaTheme="majorEastAsia" w:cs="Times New Roman"/>
          <w:bCs/>
          <w:color w:val="000000"/>
          <w:szCs w:val="24"/>
          <w:shd w:val="clear" w:color="auto" w:fill="FFFFFF"/>
        </w:rPr>
        <w:t xml:space="preserve">small </w:t>
      </w:r>
      <w:r w:rsidR="007A0A18" w:rsidRPr="00CE4331">
        <w:rPr>
          <w:rFonts w:eastAsiaTheme="majorEastAsia" w:cs="Times New Roman"/>
          <w:bCs/>
          <w:color w:val="000000"/>
          <w:szCs w:val="24"/>
          <w:shd w:val="clear" w:color="auto" w:fill="FFFFFF"/>
        </w:rPr>
        <w:t>population</w:t>
      </w:r>
      <w:r w:rsidR="007A0A18">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 xml:space="preserve">size, which </w:t>
      </w:r>
      <w:r w:rsidR="007A0A18">
        <w:rPr>
          <w:rFonts w:eastAsiaTheme="majorEastAsia" w:cs="Times New Roman"/>
          <w:bCs/>
          <w:color w:val="000000"/>
          <w:szCs w:val="24"/>
          <w:shd w:val="clear" w:color="auto" w:fill="FFFFFF"/>
        </w:rPr>
        <w:t>should</w:t>
      </w:r>
      <w:r w:rsidRPr="00CE4331">
        <w:rPr>
          <w:rFonts w:eastAsiaTheme="majorEastAsia" w:cs="Times New Roman"/>
          <w:bCs/>
          <w:color w:val="000000"/>
          <w:szCs w:val="24"/>
          <w:shd w:val="clear" w:color="auto" w:fill="FFFFFF"/>
        </w:rPr>
        <w:t xml:space="preserve"> bear larger </w:t>
      </w:r>
      <w:r w:rsidR="00895194" w:rsidRPr="00CE4331">
        <w:rPr>
          <w:rFonts w:eastAsiaTheme="majorEastAsia" w:cs="Times New Roman"/>
          <w:bCs/>
          <w:color w:val="000000"/>
          <w:szCs w:val="24"/>
          <w:shd w:val="clear" w:color="auto" w:fill="FFFFFF"/>
        </w:rPr>
        <w:t>uncertainties.</w:t>
      </w:r>
      <w:r w:rsidR="00895194">
        <w:rPr>
          <w:rFonts w:eastAsiaTheme="majorEastAsia" w:cs="Times New Roman"/>
          <w:bCs/>
          <w:color w:val="000000"/>
          <w:szCs w:val="24"/>
          <w:shd w:val="clear" w:color="auto" w:fill="FFFFFF"/>
        </w:rPr>
        <w:t xml:space="preserve"> High</w:t>
      </w:r>
      <w:r w:rsidR="00F6331F">
        <w:rPr>
          <w:rFonts w:eastAsiaTheme="majorEastAsia" w:cs="Times New Roman"/>
          <w:bCs/>
          <w:color w:val="000000"/>
          <w:szCs w:val="24"/>
          <w:shd w:val="clear" w:color="auto" w:fill="FFFFFF"/>
        </w:rPr>
        <w:t xml:space="preserve"> uncertainties are expected for </w:t>
      </w:r>
      <w:r w:rsidR="00146615">
        <w:rPr>
          <w:rFonts w:eastAsiaTheme="majorEastAsia" w:cs="Times New Roman"/>
          <w:bCs/>
          <w:color w:val="000000"/>
          <w:szCs w:val="24"/>
          <w:shd w:val="clear" w:color="auto" w:fill="FFFFFF"/>
        </w:rPr>
        <w:t xml:space="preserve">these </w:t>
      </w:r>
      <w:r w:rsidR="00F6331F">
        <w:rPr>
          <w:rFonts w:eastAsiaTheme="majorEastAsia" w:cs="Times New Roman"/>
          <w:bCs/>
          <w:color w:val="000000"/>
          <w:szCs w:val="24"/>
          <w:shd w:val="clear" w:color="auto" w:fill="FFFFFF"/>
        </w:rPr>
        <w:t xml:space="preserve">sensitive </w:t>
      </w:r>
      <w:proofErr w:type="spellStart"/>
      <w:r w:rsidR="00F6331F">
        <w:rPr>
          <w:rFonts w:eastAsiaTheme="majorEastAsia" w:cs="Times New Roman"/>
          <w:bCs/>
          <w:color w:val="000000"/>
          <w:szCs w:val="24"/>
          <w:shd w:val="clear" w:color="auto" w:fill="FFFFFF"/>
        </w:rPr>
        <w:t>parameters</w:t>
      </w:r>
      <w:proofErr w:type="gramStart"/>
      <w:r w:rsidR="00F6331F">
        <w:rPr>
          <w:rFonts w:eastAsiaTheme="majorEastAsia" w:cs="Times New Roman"/>
          <w:bCs/>
          <w:color w:val="000000"/>
          <w:szCs w:val="24"/>
          <w:shd w:val="clear" w:color="auto" w:fill="FFFFFF"/>
        </w:rPr>
        <w:t>:</w:t>
      </w:r>
      <w:r w:rsidR="00F6331F" w:rsidRPr="00CE4331">
        <w:rPr>
          <w:rFonts w:cs="Times New Roman"/>
          <w:i/>
          <w:szCs w:val="24"/>
          <w:shd w:val="clear" w:color="auto" w:fill="FFFFFF"/>
        </w:rPr>
        <w:t>λ</w:t>
      </w:r>
      <w:r w:rsidR="00F6331F" w:rsidRPr="00CE4331">
        <w:rPr>
          <w:rFonts w:cs="Times New Roman"/>
          <w:i/>
          <w:szCs w:val="24"/>
          <w:shd w:val="clear" w:color="auto" w:fill="FFFFFF"/>
          <w:vertAlign w:val="subscript"/>
        </w:rPr>
        <w:t>v</w:t>
      </w:r>
      <w:proofErr w:type="spellEnd"/>
      <w:proofErr w:type="gramEnd"/>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84" type="#_x0000_t75" style="width:31.2pt;height:18.6pt" o:ole="">
            <v:imagedata r:id="rId127" o:title=""/>
          </v:shape>
          <o:OLEObject Type="Embed" ProgID="Equation.DSMT4" ShapeID="_x0000_i1084" DrawAspect="Content" ObjectID="_1456178973" r:id="rId128"/>
        </w:object>
      </w:r>
      <w:r w:rsidR="00895194">
        <w:rPr>
          <w:rFonts w:cs="Times New Roman"/>
          <w:szCs w:val="24"/>
          <w:shd w:val="clear" w:color="auto" w:fill="FFFFFF"/>
        </w:rPr>
        <w:t xml:space="preserve">=-0.2349; </w:t>
      </w:r>
      <w:r w:rsidR="00F6331F" w:rsidRPr="00CE4331">
        <w:rPr>
          <w:rFonts w:cs="Times New Roman"/>
          <w:i/>
          <w:szCs w:val="24"/>
          <w:shd w:val="clear" w:color="auto" w:fill="FFFFFF"/>
        </w:rPr>
        <w:t>P</w:t>
      </w:r>
      <w:r w:rsidR="00F6331F" w:rsidRPr="00CE4331">
        <w:rPr>
          <w:rFonts w:cs="Times New Roman"/>
          <w:i/>
          <w:szCs w:val="24"/>
          <w:shd w:val="clear" w:color="auto" w:fill="FFFFFF"/>
          <w:vertAlign w:val="subscript"/>
        </w:rPr>
        <w:t>p</w:t>
      </w:r>
      <w:r w:rsidR="00895194">
        <w:rPr>
          <w:rFonts w:cs="Times New Roman"/>
          <w:i/>
          <w:szCs w:val="24"/>
          <w:shd w:val="clear" w:color="auto" w:fill="FFFFFF"/>
          <w:vertAlign w:val="subscript"/>
        </w:rPr>
        <w:t xml:space="preserve"> </w:t>
      </w:r>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85" type="#_x0000_t75" style="width:31.2pt;height:18.6pt" o:ole="">
            <v:imagedata r:id="rId127" o:title=""/>
          </v:shape>
          <o:OLEObject Type="Embed" ProgID="Equation.DSMT4" ShapeID="_x0000_i1085" DrawAspect="Content" ObjectID="_1456178974" r:id="rId129"/>
        </w:object>
      </w:r>
      <w:r w:rsidR="00895194">
        <w:rPr>
          <w:rFonts w:cs="Times New Roman"/>
          <w:szCs w:val="24"/>
          <w:shd w:val="clear" w:color="auto" w:fill="FFFFFF"/>
        </w:rPr>
        <w:t>=0.3246;</w:t>
      </w:r>
      <w:r w:rsidR="00F6331F">
        <w:rPr>
          <w:rFonts w:eastAsiaTheme="majorEastAsia" w:cs="Times New Roman"/>
          <w:bCs/>
          <w:color w:val="000000"/>
          <w:szCs w:val="24"/>
          <w:shd w:val="clear" w:color="auto" w:fill="FFFFFF"/>
        </w:rPr>
        <w:t xml:space="preserve"> </w:t>
      </w:r>
      <w:proofErr w:type="spellStart"/>
      <w:r w:rsidR="00F6331F" w:rsidRPr="00CE4331">
        <w:rPr>
          <w:rFonts w:cs="Times New Roman"/>
          <w:i/>
          <w:szCs w:val="24"/>
          <w:shd w:val="clear" w:color="auto" w:fill="FFFFFF"/>
        </w:rPr>
        <w:t>R</w:t>
      </w:r>
      <w:r w:rsidR="00F6331F" w:rsidRPr="00CE4331">
        <w:rPr>
          <w:rFonts w:cs="Times New Roman"/>
          <w:i/>
          <w:szCs w:val="24"/>
          <w:shd w:val="clear" w:color="auto" w:fill="FFFFFF"/>
          <w:vertAlign w:val="subscript"/>
        </w:rPr>
        <w:t>m</w:t>
      </w:r>
      <w:proofErr w:type="spellEnd"/>
      <w:r w:rsidR="00895194">
        <w:rPr>
          <w:rFonts w:cs="Times New Roman"/>
          <w:szCs w:val="24"/>
          <w:shd w:val="clear" w:color="auto" w:fill="FFFFFF"/>
        </w:rPr>
        <w:t xml:space="preserve">, </w:t>
      </w:r>
      <w:r w:rsidR="00895194">
        <w:rPr>
          <w:rFonts w:cs="Times New Roman"/>
          <w:i/>
          <w:szCs w:val="24"/>
          <w:shd w:val="clear" w:color="auto" w:fill="FFFFFF"/>
          <w:vertAlign w:val="subscript"/>
        </w:rPr>
        <w:t xml:space="preserve"> </w:t>
      </w:r>
      <w:r w:rsidR="009F05F7" w:rsidRPr="009F05F7">
        <w:rPr>
          <w:rFonts w:cs="Times New Roman"/>
          <w:position w:val="-8"/>
          <w:szCs w:val="24"/>
          <w:shd w:val="clear" w:color="auto" w:fill="FFFFFF"/>
        </w:rPr>
        <w:object w:dxaOrig="620" w:dyaOrig="360">
          <v:shape id="_x0000_i1086" type="#_x0000_t75" style="width:31.2pt;height:18.6pt" o:ole="">
            <v:imagedata r:id="rId127" o:title=""/>
          </v:shape>
          <o:OLEObject Type="Embed" ProgID="Equation.DSMT4" ShapeID="_x0000_i1086" DrawAspect="Content" ObjectID="_1456178975" r:id="rId130"/>
        </w:object>
      </w:r>
      <w:r w:rsidR="00895194">
        <w:rPr>
          <w:rFonts w:cs="Times New Roman"/>
          <w:szCs w:val="24"/>
          <w:shd w:val="clear" w:color="auto" w:fill="FFFFFF"/>
        </w:rPr>
        <w:t xml:space="preserve">=0.2334; </w:t>
      </w:r>
      <w:proofErr w:type="spellStart"/>
      <w:r w:rsidR="00F6331F" w:rsidRPr="00CE4331">
        <w:rPr>
          <w:rFonts w:cs="Times New Roman"/>
          <w:i/>
          <w:szCs w:val="24"/>
          <w:shd w:val="clear" w:color="auto" w:fill="FFFFFF"/>
        </w:rPr>
        <w:t>L</w:t>
      </w:r>
      <w:r w:rsidR="00F6331F" w:rsidRPr="00CE4331">
        <w:rPr>
          <w:rFonts w:cs="Times New Roman"/>
          <w:i/>
          <w:szCs w:val="24"/>
          <w:shd w:val="clear" w:color="auto" w:fill="FFFFFF"/>
          <w:vertAlign w:val="subscript"/>
        </w:rPr>
        <w:t>r</w:t>
      </w:r>
      <w:proofErr w:type="spellEnd"/>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87" type="#_x0000_t75" style="width:31.2pt;height:18.6pt" o:ole="">
            <v:imagedata r:id="rId127" o:title=""/>
          </v:shape>
          <o:OLEObject Type="Embed" ProgID="Equation.DSMT4" ShapeID="_x0000_i1087" DrawAspect="Content" ObjectID="_1456178976" r:id="rId131"/>
        </w:object>
      </w:r>
      <w:r w:rsidR="00895194">
        <w:rPr>
          <w:rFonts w:cs="Times New Roman"/>
          <w:szCs w:val="24"/>
          <w:shd w:val="clear" w:color="auto" w:fill="FFFFFF"/>
        </w:rPr>
        <w:t xml:space="preserve">=0.2722; </w:t>
      </w:r>
      <w:r w:rsidR="00F6331F" w:rsidRPr="00CE4331">
        <w:rPr>
          <w:rFonts w:eastAsiaTheme="majorEastAsia" w:cs="Times New Roman"/>
          <w:bCs/>
          <w:color w:val="000000"/>
          <w:szCs w:val="24"/>
          <w:shd w:val="clear" w:color="auto" w:fill="FFFFFF"/>
        </w:rPr>
        <w:t>and interactive parameters</w:t>
      </w:r>
      <w:r w:rsidR="00895194">
        <w:rPr>
          <w:rFonts w:eastAsiaTheme="majorEastAsia" w:cs="Times New Roman"/>
          <w:bCs/>
          <w:color w:val="000000"/>
          <w:szCs w:val="24"/>
          <w:shd w:val="clear" w:color="auto" w:fill="FFFFFF"/>
        </w:rPr>
        <w:t xml:space="preserve"> </w:t>
      </w:r>
      <w:r w:rsidR="00F6331F" w:rsidRPr="00CE4331">
        <w:rPr>
          <w:rFonts w:eastAsiaTheme="majorEastAsia" w:cs="Times New Roman"/>
          <w:bCs/>
          <w:color w:val="000000"/>
          <w:szCs w:val="24"/>
          <w:shd w:val="clear" w:color="auto" w:fill="FFFFFF"/>
        </w:rPr>
        <w:t>:</w:t>
      </w:r>
      <w:r w:rsidRPr="00CE4331">
        <w:rPr>
          <w:rFonts w:eastAsiaTheme="majorEastAsia" w:cs="Times New Roman"/>
          <w:bCs/>
          <w:color w:val="000000"/>
          <w:szCs w:val="24"/>
          <w:shd w:val="clear" w:color="auto" w:fill="FFFFFF"/>
        </w:rPr>
        <w:t xml:space="preserve"> </w:t>
      </w:r>
      <w:proofErr w:type="spellStart"/>
      <w:r w:rsidR="00F6331F" w:rsidRPr="00CE4331">
        <w:rPr>
          <w:rFonts w:eastAsiaTheme="majorEastAsia" w:cs="Times New Roman"/>
          <w:bCs/>
          <w:i/>
          <w:color w:val="000000"/>
          <w:szCs w:val="24"/>
          <w:shd w:val="clear" w:color="auto" w:fill="FFFFFF"/>
        </w:rPr>
        <w:t>R</w:t>
      </w:r>
      <w:r w:rsidR="00F6331F" w:rsidRPr="00CE4331">
        <w:rPr>
          <w:rFonts w:eastAsiaTheme="majorEastAsia" w:cs="Times New Roman"/>
          <w:bCs/>
          <w:i/>
          <w:color w:val="000000"/>
          <w:szCs w:val="24"/>
          <w:shd w:val="clear" w:color="auto" w:fill="FFFFFF"/>
          <w:vertAlign w:val="subscript"/>
        </w:rPr>
        <w:t>m</w:t>
      </w:r>
      <w:proofErr w:type="spellEnd"/>
      <w:r w:rsidR="00F6331F" w:rsidRPr="00CE4331">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88" type="#_x0000_t75" style="width:29.4pt;height:18.6pt" o:ole="">
            <v:imagedata r:id="rId132" o:title=""/>
          </v:shape>
          <o:OLEObject Type="Embed" ProgID="Equation.DSMT4" ShapeID="_x0000_i1088" DrawAspect="Content" ObjectID="_1456178977" r:id="rId133"/>
        </w:object>
      </w:r>
      <w:r w:rsidR="00F6331F" w:rsidRPr="00CE4331">
        <w:rPr>
          <w:rFonts w:eastAsiaTheme="majorEastAsia" w:cs="Times New Roman"/>
          <w:bCs/>
          <w:color w:val="000000"/>
          <w:szCs w:val="24"/>
          <w:shd w:val="clear" w:color="auto" w:fill="FFFFFF"/>
        </w:rPr>
        <w:t>=0.3</w:t>
      </w:r>
      <w:r w:rsidR="00895194">
        <w:rPr>
          <w:rFonts w:eastAsiaTheme="majorEastAsia" w:cs="Times New Roman"/>
          <w:bCs/>
          <w:color w:val="000000"/>
          <w:szCs w:val="24"/>
          <w:shd w:val="clear" w:color="auto" w:fill="FFFFFF"/>
        </w:rPr>
        <w:t xml:space="preserve">344; </w:t>
      </w:r>
      <w:proofErr w:type="spellStart"/>
      <w:r w:rsidR="00F6331F" w:rsidRPr="00CE4331">
        <w:rPr>
          <w:rFonts w:eastAsiaTheme="majorEastAsia" w:cs="Times New Roman"/>
          <w:bCs/>
          <w:i/>
          <w:color w:val="000000"/>
          <w:szCs w:val="24"/>
          <w:shd w:val="clear" w:color="auto" w:fill="FFFFFF"/>
        </w:rPr>
        <w:t>L</w:t>
      </w:r>
      <w:r w:rsidR="00F6331F" w:rsidRPr="00CE4331">
        <w:rPr>
          <w:rFonts w:eastAsiaTheme="majorEastAsia" w:cs="Times New Roman"/>
          <w:bCs/>
          <w:i/>
          <w:color w:val="000000"/>
          <w:szCs w:val="24"/>
          <w:shd w:val="clear" w:color="auto" w:fill="FFFFFF"/>
          <w:vertAlign w:val="subscript"/>
        </w:rPr>
        <w:t>r</w:t>
      </w:r>
      <w:proofErr w:type="spellEnd"/>
      <w:r w:rsidR="00895194">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89" type="#_x0000_t75" style="width:29.4pt;height:18.6pt" o:ole="">
            <v:imagedata r:id="rId134" o:title=""/>
          </v:shape>
          <o:OLEObject Type="Embed" ProgID="Equation.DSMT4" ShapeID="_x0000_i1089" DrawAspect="Content" ObjectID="_1456178978" r:id="rId135"/>
        </w:object>
      </w:r>
      <w:r w:rsidR="00F6331F" w:rsidRPr="0095460C">
        <w:rPr>
          <w:rFonts w:cs="Times New Roman"/>
          <w:color w:val="000000"/>
          <w:szCs w:val="24"/>
          <w:shd w:val="clear" w:color="auto" w:fill="FFFFFF"/>
        </w:rPr>
        <w:t>=0.2</w:t>
      </w:r>
      <w:r w:rsidR="00895194">
        <w:rPr>
          <w:rFonts w:cs="Times New Roman"/>
          <w:color w:val="000000"/>
          <w:szCs w:val="24"/>
          <w:shd w:val="clear" w:color="auto" w:fill="FFFFFF"/>
        </w:rPr>
        <w:t>723;</w:t>
      </w:r>
      <w:r w:rsidR="00F6331F">
        <w:rPr>
          <w:rFonts w:cs="Times New Roman"/>
          <w:color w:val="000000"/>
          <w:szCs w:val="24"/>
          <w:shd w:val="clear" w:color="auto" w:fill="FFFFFF"/>
        </w:rPr>
        <w:t xml:space="preserve"> </w:t>
      </w:r>
      <w:proofErr w:type="spellStart"/>
      <w:r w:rsidR="00F6331F" w:rsidRPr="0095460C">
        <w:rPr>
          <w:rFonts w:cs="Times New Roman"/>
          <w:i/>
          <w:color w:val="000000"/>
          <w:szCs w:val="24"/>
          <w:shd w:val="clear" w:color="auto" w:fill="FFFFFF"/>
        </w:rPr>
        <w:t>λ</w:t>
      </w:r>
      <w:r w:rsidR="00F6331F" w:rsidRPr="00CE4331">
        <w:rPr>
          <w:rFonts w:eastAsiaTheme="majorEastAsia" w:cs="Times New Roman"/>
          <w:bCs/>
          <w:i/>
          <w:color w:val="000000"/>
          <w:szCs w:val="24"/>
          <w:shd w:val="clear" w:color="auto" w:fill="FFFFFF"/>
          <w:vertAlign w:val="subscript"/>
        </w:rPr>
        <w:t>v</w:t>
      </w:r>
      <w:proofErr w:type="spellEnd"/>
      <w:r w:rsidR="00895194">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90" type="#_x0000_t75" style="width:29.4pt;height:18.6pt" o:ole="">
            <v:imagedata r:id="rId136" o:title=""/>
          </v:shape>
          <o:OLEObject Type="Embed" ProgID="Equation.DSMT4" ShapeID="_x0000_i1090" DrawAspect="Content" ObjectID="_1456178979" r:id="rId137"/>
        </w:object>
      </w:r>
      <w:r w:rsidR="00F6331F" w:rsidRPr="00CE4331">
        <w:rPr>
          <w:rFonts w:eastAsiaTheme="majorEastAsia" w:cs="Times New Roman"/>
          <w:bCs/>
          <w:color w:val="000000"/>
          <w:szCs w:val="24"/>
          <w:shd w:val="clear" w:color="auto" w:fill="FFFFFF"/>
        </w:rPr>
        <w:t>=0.1683</w:t>
      </w:r>
      <w:r w:rsidR="00895194">
        <w:rPr>
          <w:rFonts w:eastAsiaTheme="majorEastAsia" w:cs="Times New Roman"/>
          <w:bCs/>
          <w:color w:val="000000"/>
          <w:szCs w:val="24"/>
          <w:shd w:val="clear" w:color="auto" w:fill="FFFFFF"/>
        </w:rPr>
        <w:t>.</w:t>
      </w:r>
      <w:r w:rsidR="005C1D6D">
        <w:rPr>
          <w:rFonts w:eastAsiaTheme="majorEastAsia" w:cs="Times New Roman"/>
          <w:bCs/>
          <w:color w:val="000000"/>
          <w:szCs w:val="24"/>
          <w:shd w:val="clear" w:color="auto" w:fill="FFFFFF"/>
        </w:rPr>
        <w:t xml:space="preserve"> </w:t>
      </w:r>
    </w:p>
    <w:p w:rsidR="00F4767D" w:rsidRDefault="00CE4331" w:rsidP="00FE42FB">
      <w:pPr>
        <w:spacing w:before="96" w:after="120"/>
        <w:ind w:firstLine="720"/>
        <w:rPr>
          <w:rFonts w:cs="Times New Roman"/>
          <w:color w:val="000000"/>
          <w:szCs w:val="24"/>
          <w:shd w:val="clear" w:color="auto" w:fill="FFFFFF"/>
        </w:rPr>
      </w:pPr>
      <w:r w:rsidRPr="00CE4331">
        <w:rPr>
          <w:rFonts w:cs="Times New Roman"/>
          <w:color w:val="000000"/>
          <w:szCs w:val="24"/>
          <w:shd w:val="clear" w:color="auto" w:fill="FFFFFF"/>
        </w:rPr>
        <w:t>The dermal loading rate coefficients and removal coefficient on the skin depend on surface characteristics (dry or wet), temperatures</w:t>
      </w:r>
      <w:r w:rsidR="00C257F5">
        <w:rPr>
          <w:rFonts w:cs="Times New Roman"/>
          <w:color w:val="000000"/>
          <w:szCs w:val="24"/>
          <w:shd w:val="clear" w:color="auto" w:fill="FFFFFF"/>
        </w:rPr>
        <w:t>,</w:t>
      </w:r>
      <w:r w:rsidRPr="00CE4331">
        <w:rPr>
          <w:rFonts w:cs="Times New Roman"/>
          <w:color w:val="000000"/>
          <w:szCs w:val="24"/>
          <w:shd w:val="clear" w:color="auto" w:fill="FFFFFF"/>
        </w:rPr>
        <w:t xml:space="preserve"> and physical transport effects. The indoor ventilation rate depends on temperatures and </w:t>
      </w:r>
      <w:r w:rsidR="000D595A">
        <w:rPr>
          <w:rFonts w:cs="Times New Roman" w:hint="eastAsia"/>
          <w:color w:val="000000"/>
          <w:szCs w:val="24"/>
          <w:shd w:val="clear" w:color="auto" w:fill="FFFFFF"/>
        </w:rPr>
        <w:t>aerodynamic</w:t>
      </w:r>
      <w:r w:rsidRPr="00CE4331">
        <w:rPr>
          <w:rFonts w:cs="Times New Roman"/>
          <w:color w:val="000000"/>
          <w:szCs w:val="24"/>
          <w:shd w:val="clear" w:color="auto" w:fill="FFFFFF"/>
        </w:rPr>
        <w:t xml:space="preserve"> effects. Data on these dependencies are extremely limited for pollen deposition and ventilation. The values of </w:t>
      </w:r>
      <w:r w:rsidRPr="00CE4331">
        <w:rPr>
          <w:rFonts w:cs="Times New Roman"/>
          <w:i/>
          <w:color w:val="000000"/>
          <w:szCs w:val="24"/>
          <w:shd w:val="clear" w:color="auto" w:fill="FFFFFF"/>
        </w:rPr>
        <w:t>Rm</w:t>
      </w:r>
      <w:r w:rsidRPr="00CE4331">
        <w:rPr>
          <w:rFonts w:cs="Times New Roman"/>
          <w:color w:val="000000"/>
          <w:szCs w:val="24"/>
          <w:shd w:val="clear" w:color="auto" w:fill="FFFFFF"/>
        </w:rPr>
        <w:t xml:space="preserve"> </w:t>
      </w:r>
      <w:r w:rsidR="00C257F5">
        <w:rPr>
          <w:rFonts w:cs="Times New Roman"/>
          <w:color w:val="000000"/>
          <w:szCs w:val="24"/>
          <w:shd w:val="clear" w:color="auto" w:fill="FFFFFF"/>
        </w:rPr>
        <w:t>and</w:t>
      </w:r>
      <w:r w:rsidRPr="00CE4331">
        <w:rPr>
          <w:rFonts w:cs="Times New Roman"/>
          <w:color w:val="000000"/>
          <w:szCs w:val="24"/>
          <w:shd w:val="clear" w:color="auto" w:fill="FFFFFF"/>
        </w:rPr>
        <w:t xml:space="preserve"> </w:t>
      </w:r>
      <w:r w:rsidRPr="00CE4331">
        <w:rPr>
          <w:rFonts w:cs="Times New Roman"/>
          <w:i/>
          <w:color w:val="000000"/>
          <w:szCs w:val="24"/>
          <w:shd w:val="clear" w:color="auto" w:fill="FFFFFF"/>
        </w:rPr>
        <w:t>Lr</w:t>
      </w:r>
      <w:r w:rsidRPr="00CE4331">
        <w:rPr>
          <w:rFonts w:cs="Times New Roman"/>
          <w:color w:val="000000"/>
          <w:szCs w:val="24"/>
          <w:shd w:val="clear" w:color="auto" w:fill="FFFFFF"/>
        </w:rPr>
        <w:t xml:space="preserve"> used in the current study were derived from </w:t>
      </w:r>
      <w:r w:rsidR="00C257F5">
        <w:rPr>
          <w:rFonts w:cs="Times New Roman"/>
          <w:color w:val="000000"/>
          <w:szCs w:val="24"/>
          <w:shd w:val="clear" w:color="auto" w:fill="FFFFFF"/>
        </w:rPr>
        <w:t xml:space="preserve">the literature </w:t>
      </w:r>
      <w:r w:rsidR="00222E77">
        <w:rPr>
          <w:rFonts w:cs="Times New Roman"/>
          <w:color w:val="000000"/>
          <w:szCs w:val="24"/>
          <w:shd w:val="clear" w:color="auto" w:fill="FFFFFF"/>
        </w:rPr>
        <w:fldChar w:fldCharType="begin">
          <w:fldData xml:space="preserve">PEVuZE5vdGU+PENpdGU+PEF1dGhvcj5Db2hlbjwvQXV0aG9yPjxZZWFyPjE5Nzk8L1llYXI+PFJl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=
</w:fldData>
        </w:fldChar>
      </w:r>
      <w:r w:rsidR="002D6A9C">
        <w:rPr>
          <w:rFonts w:cs="Times New Roman"/>
          <w:color w:val="000000"/>
          <w:szCs w:val="24"/>
          <w:shd w:val="clear" w:color="auto" w:fill="FFFFFF"/>
        </w:rPr>
        <w:instrText xml:space="preserve"> ADDIN EN.CITE </w:instrText>
      </w:r>
      <w:r w:rsidR="002D6A9C">
        <w:rPr>
          <w:rFonts w:cs="Times New Roman"/>
          <w:color w:val="000000"/>
          <w:szCs w:val="24"/>
          <w:shd w:val="clear" w:color="auto" w:fill="FFFFFF"/>
        </w:rPr>
        <w:fldChar w:fldCharType="begin">
          <w:fldData xml:space="preserve">PEVuZE5vdGU+PENpdGU+PEF1dGhvcj5Db2hlbjwvQXV0aG9yPjxZZWFyPjE5Nzk8L1llYXI+PFJl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=
</w:fldData>
        </w:fldChar>
      </w:r>
      <w:r w:rsidR="002D6A9C">
        <w:rPr>
          <w:rFonts w:cs="Times New Roman"/>
          <w:color w:val="000000"/>
          <w:szCs w:val="24"/>
          <w:shd w:val="clear" w:color="auto" w:fill="FFFFFF"/>
        </w:rPr>
        <w:instrText xml:space="preserve"> ADDIN EN.CITE.DATA </w:instrText>
      </w:r>
      <w:r w:rsidR="002D6A9C">
        <w:rPr>
          <w:rFonts w:cs="Times New Roman"/>
          <w:color w:val="000000"/>
          <w:szCs w:val="24"/>
          <w:shd w:val="clear" w:color="auto" w:fill="FFFFFF"/>
        </w:rPr>
      </w:r>
      <w:r w:rsidR="002D6A9C">
        <w:rPr>
          <w:rFonts w:cs="Times New Roman"/>
          <w:color w:val="000000"/>
          <w:szCs w:val="24"/>
          <w:shd w:val="clear" w:color="auto" w:fill="FFFFFF"/>
        </w:rPr>
        <w:fldChar w:fldCharType="end"/>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r w:rsidR="007B657A">
        <w:rPr>
          <w:rFonts w:cs="Times New Roman"/>
          <w:noProof/>
          <w:color w:val="000000"/>
          <w:szCs w:val="24"/>
          <w:shd w:val="clear" w:color="auto" w:fill="FFFFFF"/>
        </w:rPr>
        <w:t>(</w:t>
      </w:r>
      <w:hyperlink w:anchor="_ENREF_8" w:tooltip="Cohen, 1979 #7" w:history="1">
        <w:r w:rsidR="00637C89">
          <w:rPr>
            <w:rFonts w:cs="Times New Roman"/>
            <w:noProof/>
            <w:color w:val="000000"/>
            <w:szCs w:val="24"/>
            <w:shd w:val="clear" w:color="auto" w:fill="FFFFFF"/>
          </w:rPr>
          <w:t>Cohen et al., 1979</w:t>
        </w:r>
      </w:hyperlink>
      <w:r w:rsidR="007B657A">
        <w:rPr>
          <w:rFonts w:cs="Times New Roman"/>
          <w:noProof/>
          <w:color w:val="000000"/>
          <w:szCs w:val="24"/>
          <w:shd w:val="clear" w:color="auto" w:fill="FFFFFF"/>
        </w:rPr>
        <w:t xml:space="preserve">; </w:t>
      </w:r>
      <w:hyperlink w:anchor="_ENREF_15" w:tooltip="Hu, 2011 #19" w:history="1">
        <w:r w:rsidR="00637C89">
          <w:rPr>
            <w:rFonts w:cs="Times New Roman"/>
            <w:noProof/>
            <w:color w:val="000000"/>
            <w:szCs w:val="24"/>
            <w:shd w:val="clear" w:color="auto" w:fill="FFFFFF"/>
          </w:rPr>
          <w:t>Hu et al., 2011</w:t>
        </w:r>
      </w:hyperlink>
      <w:r w:rsidR="007B657A">
        <w:rPr>
          <w:rFonts w:cs="Times New Roman"/>
          <w:noProof/>
          <w:color w:val="000000"/>
          <w:szCs w:val="24"/>
          <w:shd w:val="clear" w:color="auto" w:fill="FFFFFF"/>
        </w:rPr>
        <w:t xml:space="preserve">; </w:t>
      </w:r>
      <w:hyperlink w:anchor="_ENREF_30" w:tooltip="Zhang, 2013 #69" w:history="1">
        <w:r w:rsidR="00637C89">
          <w:rPr>
            <w:rFonts w:cs="Times New Roman"/>
            <w:noProof/>
            <w:color w:val="000000"/>
            <w:szCs w:val="24"/>
            <w:shd w:val="clear" w:color="auto" w:fill="FFFFFF"/>
          </w:rPr>
          <w:t>Zhang et al., 2013b</w:t>
        </w:r>
      </w:hyperlink>
      <w:r w:rsidR="007B657A">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087EDB" w:rsidRPr="00087EDB">
        <w:rPr>
          <w:rFonts w:cs="Times New Roman"/>
          <w:color w:val="000000"/>
          <w:szCs w:val="24"/>
          <w:shd w:val="clear" w:color="auto" w:fill="FFFFFF"/>
        </w:rPr>
        <w:t>.</w:t>
      </w:r>
      <w:r w:rsidRPr="00CE4331">
        <w:rPr>
          <w:rFonts w:cs="Times New Roman"/>
          <w:color w:val="000000"/>
          <w:szCs w:val="24"/>
          <w:shd w:val="clear" w:color="auto" w:fill="FFFFFF"/>
        </w:rPr>
        <w:t xml:space="preserve"> The values of </w:t>
      </w:r>
      <w:r w:rsidRPr="00CE4331">
        <w:rPr>
          <w:rFonts w:cs="Times New Roman"/>
          <w:i/>
          <w:color w:val="000000"/>
          <w:szCs w:val="24"/>
          <w:shd w:val="clear" w:color="auto" w:fill="FFFFFF"/>
        </w:rPr>
        <w:t>λ</w:t>
      </w:r>
      <w:r w:rsidRPr="00CE4331">
        <w:rPr>
          <w:rFonts w:cs="Times New Roman"/>
          <w:i/>
          <w:color w:val="000000"/>
          <w:szCs w:val="24"/>
          <w:shd w:val="clear" w:color="auto" w:fill="FFFFFF"/>
          <w:vertAlign w:val="subscript"/>
        </w:rPr>
        <w:t>v</w:t>
      </w:r>
      <w:r w:rsidRPr="00CE4331">
        <w:rPr>
          <w:rFonts w:cs="Times New Roman"/>
          <w:color w:val="000000"/>
          <w:szCs w:val="24"/>
          <w:shd w:val="clear" w:color="auto" w:fill="FFFFFF"/>
        </w:rPr>
        <w:t xml:space="preserve"> used in the current study were derived from</w:t>
      </w:r>
      <w:r w:rsidR="00222E77">
        <w:rPr>
          <w:rFonts w:cs="Times New Roman"/>
          <w:color w:val="000000"/>
          <w:szCs w:val="24"/>
          <w:shd w:val="clear" w:color="auto" w:fill="FFFFFF"/>
        </w:rPr>
        <w:fldChar w:fldCharType="begin"/>
      </w:r>
      <w:r w:rsidR="005865FA">
        <w:rPr>
          <w:rFonts w:cs="Times New Roman"/>
          <w:color w:val="000000"/>
          <w:szCs w:val="24"/>
          <w:shd w:val="clear" w:color="auto" w:fill="FFFFFF"/>
        </w:rPr>
        <w:instrText xml:space="preserve"> ADDIN EN.CITE &lt;EndNote&gt;&lt;Cite&gt;&lt;Author&gt;Lu&lt;/Author&gt;&lt;Year&gt;1996&lt;/Year&gt;&lt;RecNum&gt;3&lt;/RecNum&gt;&lt;DisplayText&gt;(Lu &amp;amp; Howarth, 1996)&lt;/DisplayText&gt;&lt;record&gt;&lt;rec-number&gt;3&lt;/rec-number&gt;&lt;foreign-keys&gt;&lt;key app="EN" db-id="avrxaa2ahfftteeps2dxpd5e2ex9wadezd92" timestamp="1391481271"&gt;3&lt;/key&gt;&lt;/foreign-keys&gt;&lt;ref-type name="Journal Article"&gt;17&lt;/ref-type&gt;&lt;contributors&gt;&lt;authors&gt;&lt;author&gt;Lu, Weizhen&lt;/author&gt;&lt;author&gt;Howarth, Andrew T&lt;/author&gt;&lt;/authors&gt;&lt;/contributors&gt;&lt;titles&gt;&lt;title&gt;Numerical analysis of indoor aerosol particle deposition and distribution in two-zone ventilation system&lt;/title&gt;&lt;secondary-title&gt;Building and Environment&lt;/secondary-title&gt;&lt;/titles&gt;&lt;periodical&gt;&lt;full-title&gt;Building and Environment&lt;/full-title&gt;&lt;/periodical&gt;&lt;pages&gt;41-50&lt;/pages&gt;&lt;volume&gt;31&lt;/volume&gt;&lt;number&gt;1&lt;/number&gt;&lt;dates&gt;&lt;year&gt;1996&lt;/year&gt;&lt;/dates&gt;&lt;isbn&gt;0360-1323&lt;/isbn&gt;&lt;urls&gt;&lt;/urls&gt;&lt;/record&gt;&lt;/Cite&gt;&lt;/EndNote&gt;</w:instrText>
      </w:r>
      <w:r w:rsidR="00222E77">
        <w:rPr>
          <w:rFonts w:cs="Times New Roman"/>
          <w:color w:val="000000"/>
          <w:szCs w:val="24"/>
          <w:shd w:val="clear" w:color="auto" w:fill="FFFFFF"/>
        </w:rPr>
        <w:fldChar w:fldCharType="separate"/>
      </w:r>
      <w:r w:rsidR="005865FA">
        <w:rPr>
          <w:rFonts w:cs="Times New Roman"/>
          <w:noProof/>
          <w:color w:val="000000"/>
          <w:szCs w:val="24"/>
          <w:shd w:val="clear" w:color="auto" w:fill="FFFFFF"/>
        </w:rPr>
        <w:t>(</w:t>
      </w:r>
      <w:hyperlink w:anchor="_ENREF_19" w:tooltip="Lu, 1996 #3" w:history="1">
        <w:r w:rsidR="00637C89">
          <w:rPr>
            <w:rFonts w:cs="Times New Roman"/>
            <w:noProof/>
            <w:color w:val="000000"/>
            <w:szCs w:val="24"/>
            <w:shd w:val="clear" w:color="auto" w:fill="FFFFFF"/>
          </w:rPr>
          <w:t>Lu &amp; Howarth, 1996</w:t>
        </w:r>
      </w:hyperlink>
      <w:r w:rsidR="005865FA">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Pr="00CE4331">
        <w:rPr>
          <w:rFonts w:cs="Times New Roman"/>
          <w:color w:val="000000"/>
          <w:szCs w:val="24"/>
          <w:shd w:val="clear" w:color="auto" w:fill="FFFFFF"/>
        </w:rPr>
        <w:t xml:space="preserve"> </w:t>
      </w:r>
      <w:r w:rsidR="00087EDB" w:rsidRPr="00087EDB">
        <w:rPr>
          <w:rFonts w:cs="Times New Roman"/>
          <w:color w:val="000000"/>
          <w:szCs w:val="24"/>
          <w:shd w:val="clear" w:color="auto" w:fill="FFFFFF"/>
        </w:rPr>
        <w:t xml:space="preserve"> .</w:t>
      </w:r>
      <w:r w:rsidRPr="00CE4331">
        <w:rPr>
          <w:rFonts w:cs="Times New Roman"/>
          <w:color w:val="000000"/>
          <w:szCs w:val="24"/>
          <w:shd w:val="clear" w:color="auto" w:fill="FFFFFF"/>
        </w:rPr>
        <w:t xml:space="preserve">Widely different pollen dermal contact effect due to hand touch have been reported in the literature </w:t>
      </w:r>
      <w:r w:rsidR="00222E77" w:rsidRPr="00CE4331">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&lt;EndNote&gt;&lt;Cite&gt;&lt;Author&gt;Brożek&lt;/Author&gt;&lt;Year&gt;2010&lt;/Year&gt;&lt;RecNum&gt;12&lt;/RecNum&gt;&lt;DisplayText&gt;(Behrendt &amp;amp; Becker, 2001; Brożek et al., 2010)&lt;/DisplayText&gt;&lt;record&gt;&lt;rec-number&gt;12&lt;/rec-number&gt;&lt;foreign-keys&gt;&lt;key app="EN" db-id="tdz2dxda7d9zpsere5vps09wvftsz5xrwvx9" timestamp="1387474794"&gt;12&lt;/key&gt;&lt;/foreign-keys&gt;&lt;ref-type name="Journal Article"&gt;17&lt;/ref-type&gt;&lt;contributors&gt;&lt;authors&gt;&lt;author&gt;Brożek, Jan L&lt;/author&gt;&lt;author&gt;Bousquet, Jean&lt;/author&gt;&lt;author&gt;Baena-Cagnani, Carlos E&lt;/author&gt;&lt;author&gt;Bonini, Sergio&lt;/author&gt;&lt;author&gt;Canonica, G Walter&lt;/author&gt;&lt;author&gt;Casale, Thomas B&lt;/author&gt;&lt;author&gt;van Wijk, Roy Gerth&lt;/author&gt;&lt;author&gt;Ohta, Ken&lt;/author&gt;&lt;author&gt;Zuberbier, Torsten&lt;/author&gt;&lt;author&gt;Schünemann, Holger J&lt;/author&gt;&lt;/authors&gt;&lt;/contributors&gt;&lt;titles&gt;&lt;title&gt;Allergic Rhinitis and its Impact on Asthma (ARIA) guidelines: 2010 revision&lt;/title&gt;&lt;secondary-title&gt;Journal of Allergy and Clinical Immunology&lt;/secondary-title&gt;&lt;/titles&gt;&lt;periodical&gt;&lt;full-title&gt;Journal of Allergy and Clinical Immunology&lt;/full-title&gt;&lt;/periodical&gt;&lt;pages&gt;466-476&lt;/pages&gt;&lt;volume&gt;126&lt;/volume&gt;&lt;number&gt;3&lt;/number&gt;&lt;dates&gt;&lt;year&gt;2010&lt;/year&gt;&lt;/dates&gt;&lt;isbn&gt;0091-6749&lt;/isbn&gt;&lt;urls&gt;&lt;/urls&gt;&lt;/record&gt;&lt;/Cite&gt;&lt;Cite&gt;&lt;Author&gt;Behrendt&lt;/Author&gt;&lt;Year&gt;2001&lt;/Year&gt;&lt;RecNum&gt;14&lt;/RecNum&gt;&lt;record&gt;&lt;rec-number&gt;14&lt;/rec-number&gt;&lt;foreign-keys&gt;&lt;key app="EN" db-id="tdz2dxda7d9zpsere5vps09wvftsz5xrwvx9" timestamp="1387474794"&gt;14&lt;/key&gt;&lt;/foreign-keys&gt;&lt;ref-type name="Journal Article"&gt;17&lt;/ref-type&gt;&lt;contributors&gt;&lt;authors&gt;&lt;author&gt;Behrendt, Heidrun&lt;/author&gt;&lt;author&gt;Becker, Wolf-Meinhard&lt;/author&gt;&lt;/authors&gt;&lt;/contributors&gt;&lt;titles&gt;&lt;title&gt;Localization, release and bioavailability of pollen allergens: the influence of environmental factors&lt;/title&gt;&lt;secondary-title&gt;Current Opinion in Immunology&lt;/secondary-title&gt;&lt;/titles&gt;&lt;periodical&gt;&lt;full-title&gt;Current Opinion in Immunology&lt;/full-title&gt;&lt;/periodical&gt;&lt;pages&gt;709-715&lt;/pages&gt;&lt;volume&gt;13&lt;/volume&gt;&lt;number&gt;6&lt;/number&gt;&lt;dates&gt;&lt;year&gt;2001&lt;/year&gt;&lt;/dates&gt;&lt;isbn&gt;0952-7915&lt;/isbn&gt;&lt;urls&gt;&lt;/urls&gt;&lt;/record&gt;&lt;/Cite&gt;&lt;/EndNote&gt;</w:instrText>
      </w:r>
      <w:r w:rsidR="00222E77" w:rsidRPr="00CE4331">
        <w:rPr>
          <w:rFonts w:cs="Times New Roman"/>
          <w:color w:val="000000"/>
          <w:szCs w:val="24"/>
          <w:shd w:val="clear" w:color="auto" w:fill="FFFFFF"/>
        </w:rPr>
        <w:fldChar w:fldCharType="separate"/>
      </w:r>
      <w:r w:rsidR="00286423">
        <w:rPr>
          <w:rFonts w:cs="Times New Roman"/>
          <w:noProof/>
          <w:color w:val="000000"/>
          <w:szCs w:val="24"/>
          <w:shd w:val="clear" w:color="auto" w:fill="FFFFFF"/>
        </w:rPr>
        <w:t>(</w:t>
      </w:r>
      <w:hyperlink w:anchor="_ENREF_1" w:tooltip="Behrendt, 2001 #14" w:history="1">
        <w:r w:rsidR="00637C89">
          <w:rPr>
            <w:rFonts w:cs="Times New Roman"/>
            <w:noProof/>
            <w:color w:val="000000"/>
            <w:szCs w:val="24"/>
            <w:shd w:val="clear" w:color="auto" w:fill="FFFFFF"/>
          </w:rPr>
          <w:t>Behrendt &amp; Becker, 2001</w:t>
        </w:r>
      </w:hyperlink>
      <w:r w:rsidR="00286423">
        <w:rPr>
          <w:rFonts w:cs="Times New Roman"/>
          <w:noProof/>
          <w:color w:val="000000"/>
          <w:szCs w:val="24"/>
          <w:shd w:val="clear" w:color="auto" w:fill="FFFFFF"/>
        </w:rPr>
        <w:t xml:space="preserve">; </w:t>
      </w:r>
      <w:hyperlink w:anchor="_ENREF_4" w:tooltip="Brożek, 2010 #12" w:history="1">
        <w:r w:rsidR="00637C89">
          <w:rPr>
            <w:rFonts w:cs="Times New Roman"/>
            <w:noProof/>
            <w:color w:val="000000"/>
            <w:szCs w:val="24"/>
            <w:shd w:val="clear" w:color="auto" w:fill="FFFFFF"/>
          </w:rPr>
          <w:t>Brożek et al., 2010</w:t>
        </w:r>
      </w:hyperlink>
      <w:r w:rsidR="00286423">
        <w:rPr>
          <w:rFonts w:cs="Times New Roman"/>
          <w:noProof/>
          <w:color w:val="000000"/>
          <w:szCs w:val="24"/>
          <w:shd w:val="clear" w:color="auto" w:fill="FFFFFF"/>
        </w:rPr>
        <w:t>)</w:t>
      </w:r>
      <w:r w:rsidR="00222E77" w:rsidRPr="00CE4331">
        <w:rPr>
          <w:rFonts w:cs="Times New Roman"/>
          <w:color w:val="000000"/>
          <w:szCs w:val="24"/>
          <w:shd w:val="clear" w:color="auto" w:fill="FFFFFF"/>
        </w:rPr>
        <w:fldChar w:fldCharType="end"/>
      </w:r>
      <w:r w:rsidR="00087EDB" w:rsidRPr="00087EDB">
        <w:rPr>
          <w:rFonts w:cs="Times New Roman"/>
          <w:color w:val="000000"/>
          <w:szCs w:val="24"/>
          <w:shd w:val="clear" w:color="auto" w:fill="FFFFFF"/>
        </w:rPr>
        <w:t xml:space="preserve">. </w:t>
      </w:r>
      <w:r w:rsidRPr="00CE4331">
        <w:rPr>
          <w:rFonts w:cs="Times New Roman"/>
          <w:color w:val="000000"/>
          <w:szCs w:val="24"/>
          <w:shd w:val="clear" w:color="auto" w:fill="FFFFFF"/>
        </w:rPr>
        <w:t xml:space="preserve">Further investigations to reduce the uncertainties in </w:t>
      </w:r>
      <w:r w:rsidR="00681EA2" w:rsidRPr="00CE4331">
        <w:rPr>
          <w:rFonts w:eastAsiaTheme="majorEastAsia" w:cs="Times New Roman"/>
          <w:bCs/>
          <w:i/>
          <w:color w:val="000000"/>
          <w:szCs w:val="24"/>
          <w:shd w:val="clear" w:color="auto" w:fill="FFFFFF"/>
        </w:rPr>
        <w:t>L</w:t>
      </w:r>
      <w:r w:rsidR="00681EA2" w:rsidRPr="00CE4331">
        <w:rPr>
          <w:rFonts w:eastAsiaTheme="majorEastAsia" w:cs="Times New Roman"/>
          <w:bCs/>
          <w:i/>
          <w:color w:val="000000"/>
          <w:szCs w:val="24"/>
          <w:shd w:val="clear" w:color="auto" w:fill="FFFFFF"/>
          <w:vertAlign w:val="subscript"/>
        </w:rPr>
        <w:t>r</w:t>
      </w:r>
      <w:r w:rsidRPr="00CE4331">
        <w:rPr>
          <w:rFonts w:cs="Times New Roman"/>
          <w:color w:val="000000"/>
          <w:szCs w:val="24"/>
          <w:shd w:val="clear" w:color="auto" w:fill="FFFFFF"/>
        </w:rPr>
        <w:t xml:space="preserve"> and </w:t>
      </w:r>
      <w:r w:rsidR="00681EA2" w:rsidRPr="00CE4331">
        <w:rPr>
          <w:rFonts w:cs="Times New Roman"/>
          <w:i/>
          <w:color w:val="000000"/>
          <w:szCs w:val="24"/>
          <w:shd w:val="clear" w:color="auto" w:fill="FFFFFF"/>
        </w:rPr>
        <w:t>Rm</w:t>
      </w:r>
      <w:r w:rsidRPr="00CE4331">
        <w:rPr>
          <w:rFonts w:cs="Times New Roman"/>
          <w:color w:val="000000"/>
          <w:szCs w:val="24"/>
          <w:shd w:val="clear" w:color="auto" w:fill="FFFFFF"/>
        </w:rPr>
        <w:t xml:space="preserve">, are important and crucial for accurate assessments of population exposures to pollen in </w:t>
      </w:r>
      <w:r w:rsidR="00C257F5">
        <w:rPr>
          <w:rFonts w:cs="Times New Roman"/>
          <w:color w:val="000000"/>
          <w:szCs w:val="24"/>
          <w:shd w:val="clear" w:color="auto" w:fill="FFFFFF"/>
        </w:rPr>
        <w:t xml:space="preserve">the </w:t>
      </w:r>
      <w:r w:rsidRPr="00CE4331">
        <w:rPr>
          <w:rFonts w:cs="Times New Roman"/>
          <w:color w:val="000000"/>
          <w:szCs w:val="24"/>
          <w:shd w:val="clear" w:color="auto" w:fill="FFFFFF"/>
        </w:rPr>
        <w:t>United States</w:t>
      </w:r>
      <w:r w:rsidR="00C257F5">
        <w:rPr>
          <w:rFonts w:cs="Times New Roman"/>
          <w:color w:val="000000"/>
          <w:szCs w:val="24"/>
          <w:shd w:val="clear" w:color="auto" w:fill="FFFFFF"/>
        </w:rPr>
        <w:t>.</w:t>
      </w:r>
    </w:p>
    <w:p w:rsidR="00B11254" w:rsidRDefault="00B11254" w:rsidP="000F4D76">
      <w:pPr>
        <w:pStyle w:val="1"/>
      </w:pPr>
      <w:bookmarkStart w:id="443" w:name="_Toc380964844"/>
      <w:commentRangeStart w:id="444"/>
      <w:r>
        <w:lastRenderedPageBreak/>
        <w:t>Future Works</w:t>
      </w:r>
      <w:r w:rsidRPr="004C7C64">
        <w:t xml:space="preserve"> </w:t>
      </w:r>
      <w:commentRangeEnd w:id="444"/>
      <w:r w:rsidR="00CD675D" w:rsidRPr="000F4D76">
        <w:commentReference w:id="444"/>
      </w:r>
      <w:bookmarkEnd w:id="443"/>
    </w:p>
    <w:p w:rsidR="007E287E" w:rsidRPr="007E287E" w:rsidRDefault="00E77941" w:rsidP="007E287E">
      <w:pPr>
        <w:spacing w:before="96" w:after="120"/>
        <w:ind w:firstLine="720"/>
        <w:rPr>
          <w:rFonts w:cs="Times New Roman"/>
          <w:color w:val="000000"/>
          <w:szCs w:val="24"/>
          <w:shd w:val="clear" w:color="auto" w:fill="FFFFFF"/>
        </w:rPr>
      </w:pPr>
      <w:r>
        <w:rPr>
          <w:rFonts w:cs="Times New Roman"/>
          <w:color w:val="000000"/>
          <w:szCs w:val="24"/>
          <w:shd w:val="clear" w:color="auto" w:fill="FFFFFF"/>
        </w:rPr>
        <w:t>P</w:t>
      </w:r>
      <w:r w:rsidR="007E287E" w:rsidRPr="007E287E">
        <w:rPr>
          <w:rFonts w:cs="Times New Roman"/>
          <w:color w:val="000000"/>
          <w:szCs w:val="24"/>
          <w:shd w:val="clear" w:color="auto" w:fill="FFFFFF"/>
        </w:rPr>
        <w:t xml:space="preserve">opulation data </w:t>
      </w:r>
      <w:r>
        <w:rPr>
          <w:rFonts w:cs="Times New Roman"/>
          <w:color w:val="000000"/>
          <w:szCs w:val="24"/>
          <w:shd w:val="clear" w:color="auto" w:fill="FFFFFF"/>
        </w:rPr>
        <w:t xml:space="preserve">in the same year </w:t>
      </w:r>
      <w:r w:rsidR="007E287E" w:rsidRPr="007E287E">
        <w:rPr>
          <w:rFonts w:cs="Times New Roman"/>
          <w:color w:val="000000"/>
          <w:szCs w:val="24"/>
          <w:shd w:val="clear" w:color="auto" w:fill="FFFFFF"/>
        </w:rPr>
        <w:t>(2010 population data</w:t>
      </w:r>
      <w:r w:rsidR="003420A0">
        <w:rPr>
          <w:rFonts w:cs="Times New Roman"/>
          <w:color w:val="000000"/>
          <w:szCs w:val="24"/>
          <w:shd w:val="clear" w:color="auto" w:fill="FFFFFF"/>
        </w:rPr>
        <w:t xml:space="preserve"> from US census </w:t>
      </w:r>
      <w:r w:rsidR="000E71E3">
        <w:rPr>
          <w:rFonts w:cs="Times New Roman"/>
          <w:color w:val="000000"/>
          <w:szCs w:val="24"/>
          <w:shd w:val="clear" w:color="auto" w:fill="FFFFFF"/>
        </w:rPr>
        <w:t xml:space="preserve">bureau </w:t>
      </w:r>
      <w:r w:rsidR="002D6A9C">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&lt;EndNote&gt;&lt;Cite&gt;&lt;Author&gt;U.S Census Bureau&lt;/Author&gt;&lt;Year&gt;2010&lt;/Year&gt;&lt;RecNum&gt;16&lt;/RecNum&gt;&lt;DisplayText&gt;(U.S Census Bureau, 2010)&lt;/DisplayText&gt;&lt;record&gt;&lt;rec-number&gt;16&lt;/rec-number&gt;&lt;foreign-keys&gt;&lt;key app="EN" db-id="tdz2dxda7d9zpsere5vps09wvftsz5xrwvx9" timestamp="1387474795"&gt;16&lt;/key&gt;&lt;/foreign-keys&gt;&lt;ref-type name="Web Page"&gt;12&lt;/ref-type&gt;&lt;contributors&gt;&lt;authors&gt;&lt;author&gt;U.S Census Bureau,&lt;/author&gt;&lt;/authors&gt;&lt;/contributors&gt;&lt;titles&gt;&lt;title&gt;Profile of General Population and Housing Characteristics: 2010  &lt;/title&gt;&lt;/titles&gt;&lt;dates&gt;&lt;year&gt;2010&lt;/year&gt;&lt;/dates&gt;&lt;urls&gt;&lt;related-urls&gt;&lt;url&gt;http://factfinder2.census.gov/faces/tableservices/jsf/pages/productview.xhtml?pid=DEC_10_113_113DP1&amp;amp;prodType=table&lt;/url&gt;&lt;/related-urls&gt;&lt;/urls&gt;&lt;/record&gt;&lt;/Cite&gt;&lt;/EndNote&gt;</w:instrText>
      </w:r>
      <w:r w:rsidR="002D6A9C">
        <w:rPr>
          <w:rFonts w:cs="Times New Roman"/>
          <w:color w:val="000000"/>
          <w:szCs w:val="24"/>
          <w:shd w:val="clear" w:color="auto" w:fill="FFFFFF"/>
        </w:rPr>
        <w:fldChar w:fldCharType="separate"/>
      </w:r>
      <w:r w:rsidR="002D6A9C">
        <w:rPr>
          <w:rFonts w:cs="Times New Roman"/>
          <w:noProof/>
          <w:color w:val="000000"/>
          <w:szCs w:val="24"/>
          <w:shd w:val="clear" w:color="auto" w:fill="FFFFFF"/>
        </w:rPr>
        <w:t>(</w:t>
      </w:r>
      <w:hyperlink w:anchor="_ENREF_26" w:tooltip="U.S Census Bureau, 2010 #16" w:history="1">
        <w:r w:rsidR="00637C89">
          <w:rPr>
            <w:rFonts w:cs="Times New Roman"/>
            <w:noProof/>
            <w:color w:val="000000"/>
            <w:szCs w:val="24"/>
            <w:shd w:val="clear" w:color="auto" w:fill="FFFFFF"/>
          </w:rPr>
          <w:t>U.S Census Bureau, 2010</w:t>
        </w:r>
      </w:hyperlink>
      <w:r w:rsidR="002D6A9C">
        <w:rPr>
          <w:rFonts w:cs="Times New Roman"/>
          <w:noProof/>
          <w:color w:val="000000"/>
          <w:szCs w:val="24"/>
          <w:shd w:val="clear" w:color="auto" w:fill="FFFFFF"/>
        </w:rPr>
        <w:t>)</w:t>
      </w:r>
      <w:r w:rsidR="002D6A9C">
        <w:rPr>
          <w:rFonts w:cs="Times New Roman"/>
          <w:color w:val="000000"/>
          <w:szCs w:val="24"/>
          <w:shd w:val="clear" w:color="auto" w:fill="FFFFFF"/>
        </w:rPr>
        <w:fldChar w:fldCharType="end"/>
      </w:r>
      <w:r w:rsidR="007E287E" w:rsidRPr="007E287E">
        <w:rPr>
          <w:rFonts w:cs="Times New Roman"/>
          <w:color w:val="000000"/>
          <w:szCs w:val="24"/>
          <w:shd w:val="clear" w:color="auto" w:fill="FFFFFF"/>
        </w:rPr>
        <w:t>) were coupled with pollen data in different years in the present study. It was not accurate since the population composition (age and gender</w:t>
      </w:r>
      <w:r w:rsidRPr="007E287E">
        <w:rPr>
          <w:rFonts w:cs="Times New Roman"/>
          <w:color w:val="000000"/>
          <w:szCs w:val="24"/>
          <w:shd w:val="clear" w:color="auto" w:fill="FFFFFF"/>
        </w:rPr>
        <w:t>) in</w:t>
      </w:r>
      <w:r w:rsidR="007E287E" w:rsidRPr="007E287E">
        <w:rPr>
          <w:rFonts w:cs="Times New Roman"/>
          <w:color w:val="000000"/>
          <w:szCs w:val="24"/>
          <w:shd w:val="clear" w:color="auto" w:fill="FFFFFF"/>
        </w:rPr>
        <w:t xml:space="preserve"> each climate region of contiguous US changes through years. We will use population data of the corresponding year to couple with the pollen data in the future work.</w:t>
      </w:r>
    </w:p>
    <w:p w:rsidR="007E287E" w:rsidRPr="007E287E" w:rsidRDefault="007E287E" w:rsidP="007E287E">
      <w:pPr>
        <w:spacing w:before="96" w:after="120"/>
        <w:ind w:firstLine="720"/>
        <w:rPr>
          <w:rFonts w:cs="Times New Roman"/>
          <w:color w:val="000000"/>
          <w:szCs w:val="24"/>
          <w:shd w:val="clear" w:color="auto" w:fill="FFFFFF"/>
        </w:rPr>
      </w:pPr>
      <w:r w:rsidRPr="007E287E">
        <w:rPr>
          <w:rFonts w:cs="Times New Roman"/>
          <w:color w:val="000000"/>
          <w:szCs w:val="24"/>
          <w:shd w:val="clear" w:color="auto" w:fill="FFFFFF"/>
        </w:rPr>
        <w:t xml:space="preserve">Exposure factors such as inhalation rates and time spent indoor may not only vary among different age groups and gender, but also among different climate region (spatial variation).In the future study, we may use these data retrieved from different </w:t>
      </w:r>
      <w:r w:rsidR="007426C5">
        <w:rPr>
          <w:rFonts w:cs="Times New Roman"/>
          <w:color w:val="000000"/>
          <w:szCs w:val="24"/>
          <w:shd w:val="clear" w:color="auto" w:fill="FFFFFF"/>
        </w:rPr>
        <w:t>l</w:t>
      </w:r>
      <w:r w:rsidR="007426C5" w:rsidRPr="007E287E">
        <w:rPr>
          <w:rFonts w:cs="Times New Roman"/>
          <w:color w:val="000000"/>
          <w:szCs w:val="24"/>
          <w:shd w:val="clear" w:color="auto" w:fill="FFFFFF"/>
        </w:rPr>
        <w:t>ocations</w:t>
      </w:r>
      <w:r w:rsidR="007426C5">
        <w:rPr>
          <w:rFonts w:cs="Times New Roman"/>
          <w:color w:val="000000"/>
          <w:szCs w:val="24"/>
          <w:shd w:val="clear" w:color="auto" w:fill="FFFFFF"/>
        </w:rPr>
        <w:t xml:space="preserve"> </w:t>
      </w:r>
      <w:r w:rsidR="007426C5" w:rsidRPr="007E287E">
        <w:rPr>
          <w:rFonts w:cs="Times New Roman"/>
          <w:color w:val="000000"/>
          <w:szCs w:val="24"/>
          <w:shd w:val="clear" w:color="auto" w:fill="FFFFFF"/>
        </w:rPr>
        <w:t>(</w:t>
      </w:r>
      <w:r w:rsidRPr="007E287E">
        <w:rPr>
          <w:rFonts w:cs="Times New Roman"/>
          <w:color w:val="000000"/>
          <w:szCs w:val="24"/>
          <w:shd w:val="clear" w:color="auto" w:fill="FFFFFF"/>
        </w:rPr>
        <w:t>namely south and north) to estimate the spatial distribution of these data. Thus we could generate a more accurate model to estimate the human activity in different regions of contagious US.</w:t>
      </w:r>
    </w:p>
    <w:p w:rsidR="000B5A04" w:rsidRDefault="007E287E" w:rsidP="007E287E">
      <w:pPr>
        <w:spacing w:before="96" w:after="120"/>
        <w:ind w:firstLine="720"/>
        <w:rPr>
          <w:rFonts w:cs="Times New Roman"/>
          <w:color w:val="000000"/>
          <w:szCs w:val="24"/>
          <w:shd w:val="clear" w:color="auto" w:fill="FFFFFF"/>
        </w:rPr>
      </w:pPr>
      <w:r w:rsidRPr="007E287E">
        <w:rPr>
          <w:rFonts w:cs="Times New Roman"/>
          <w:color w:val="000000"/>
          <w:szCs w:val="24"/>
          <w:shd w:val="clear" w:color="auto" w:fill="FFFFFF"/>
        </w:rPr>
        <w:t>Wind speed and precipitation sometimes have significantly effect</w:t>
      </w:r>
      <w:r w:rsidR="00F04AF6">
        <w:rPr>
          <w:rFonts w:cs="Times New Roman"/>
          <w:color w:val="000000"/>
          <w:szCs w:val="24"/>
          <w:shd w:val="clear" w:color="auto" w:fill="FFFFFF"/>
        </w:rPr>
        <w:t>s</w:t>
      </w:r>
      <w:r w:rsidRPr="007E287E">
        <w:rPr>
          <w:rFonts w:cs="Times New Roman"/>
          <w:color w:val="000000"/>
          <w:szCs w:val="24"/>
          <w:shd w:val="clear" w:color="auto" w:fill="FFFFFF"/>
        </w:rPr>
        <w:t xml:space="preserve"> on </w:t>
      </w:r>
      <w:r w:rsidR="00F04AF6">
        <w:rPr>
          <w:rFonts w:cs="Times New Roman"/>
          <w:color w:val="000000"/>
          <w:szCs w:val="24"/>
          <w:shd w:val="clear" w:color="auto" w:fill="FFFFFF"/>
        </w:rPr>
        <w:t xml:space="preserve">transport of airborne </w:t>
      </w:r>
      <w:r w:rsidRPr="007E287E">
        <w:rPr>
          <w:rFonts w:cs="Times New Roman"/>
          <w:color w:val="000000"/>
          <w:szCs w:val="24"/>
          <w:shd w:val="clear" w:color="auto" w:fill="FFFFFF"/>
        </w:rPr>
        <w:t>pollen</w:t>
      </w:r>
      <w:r w:rsidR="000B5A04">
        <w:rPr>
          <w:rFonts w:cs="Times New Roman"/>
          <w:color w:val="000000"/>
          <w:szCs w:val="24"/>
          <w:shd w:val="clear" w:color="auto" w:fill="FFFFFF"/>
        </w:rPr>
        <w:t xml:space="preserve"> grains</w:t>
      </w:r>
      <w:r w:rsidR="00F04AF6">
        <w:rPr>
          <w:rFonts w:cs="Times New Roman"/>
          <w:color w:val="000000"/>
          <w:szCs w:val="24"/>
          <w:shd w:val="clear" w:color="auto" w:fill="FFFFFF"/>
        </w:rPr>
        <w:t>, thus they would affect human exposure to airborne pollen</w:t>
      </w:r>
      <w:r w:rsidR="000B5A04">
        <w:rPr>
          <w:rFonts w:cs="Times New Roman"/>
          <w:color w:val="000000"/>
          <w:szCs w:val="24"/>
          <w:shd w:val="clear" w:color="auto" w:fill="FFFFFF"/>
        </w:rPr>
        <w:t xml:space="preserve"> grains</w:t>
      </w:r>
      <w:r w:rsidRPr="007E287E">
        <w:rPr>
          <w:rFonts w:cs="Times New Roman"/>
          <w:color w:val="000000"/>
          <w:szCs w:val="24"/>
          <w:shd w:val="clear" w:color="auto" w:fill="FFFFFF"/>
        </w:rPr>
        <w:t>. High wind speed would cause the dispersal of airborne pollen</w:t>
      </w:r>
      <w:r w:rsidR="000B5A04">
        <w:rPr>
          <w:rFonts w:cs="Times New Roman"/>
          <w:color w:val="000000"/>
          <w:szCs w:val="24"/>
          <w:shd w:val="clear" w:color="auto" w:fill="FFFFFF"/>
        </w:rPr>
        <w:t xml:space="preserve"> grains</w:t>
      </w:r>
      <w:r w:rsidRPr="007E287E">
        <w:rPr>
          <w:rFonts w:cs="Times New Roman"/>
          <w:color w:val="000000"/>
          <w:szCs w:val="24"/>
          <w:shd w:val="clear" w:color="auto" w:fill="FFFFFF"/>
        </w:rPr>
        <w:t xml:space="preserve"> becomes large</w:t>
      </w:r>
      <w:r w:rsidR="00637C89">
        <w:rPr>
          <w:rFonts w:cs="Times New Roman"/>
          <w:color w:val="000000"/>
          <w:szCs w:val="24"/>
          <w:shd w:val="clear" w:color="auto" w:fill="FFFFFF"/>
        </w:rPr>
        <w:fldChar w:fldCharType="begin"/>
      </w:r>
      <w:r w:rsidR="00637C89">
        <w:rPr>
          <w:rFonts w:cs="Times New Roman"/>
          <w:color w:val="000000"/>
          <w:szCs w:val="24"/>
          <w:shd w:val="clear" w:color="auto" w:fill="FFFFFF"/>
        </w:rPr>
        <w:instrText xml:space="preserve"> ADDIN EN.CITE &lt;EndNote&gt;&lt;Cite&gt;&lt;Author&gt;Damialis&lt;/Author&gt;&lt;Year&gt;2005&lt;/Year&gt;&lt;RecNum&gt;71&lt;/RecNum&gt;&lt;DisplayText&gt;(Damialis et al., 2005)&lt;/DisplayText&gt;&lt;record&gt;&lt;rec-number&gt;71&lt;/rec-number&gt;&lt;foreign-keys&gt;&lt;key app="EN" db-id="tdz2dxda7d9zpsere5vps09wvftsz5xrwvx9" timestamp="1391742451"&gt;71&lt;/key&gt;&lt;/foreign-keys&gt;&lt;ref-type name="Journal Article"&gt;17&lt;/ref-type&gt;&lt;contributors&gt;&lt;authors&gt;&lt;author&gt;Damialis, Athanasios&lt;/author&gt;&lt;author&gt;Gioulekas, Dimitrios&lt;/author&gt;&lt;author&gt;Lazopoulou, Chariklia&lt;/author&gt;&lt;author&gt;Balafoutis, Christos&lt;/author&gt;&lt;author&gt;Vokou, Despina&lt;/author&gt;&lt;/authors&gt;&lt;/contributors&gt;&lt;titles&gt;&lt;title&gt;Transport of airborne pollen into the city of Thessaloniki: the effects of wind direction, speed and persistence&lt;/title&gt;&lt;secondary-title&gt;International Journal of Biometeorology&lt;/secondary-title&gt;&lt;/titles&gt;&lt;periodical&gt;&lt;full-title&gt;Int J Biometeorol&lt;/full-title&gt;&lt;abbr-1&gt;International journal of biometeorology&lt;/abbr-1&gt;&lt;/periodical&gt;&lt;pages&gt;139-145&lt;/pages&gt;&lt;volume&gt;49&lt;/volume&gt;&lt;number&gt;3&lt;/number&gt;&lt;dates&gt;&lt;year&gt;2005&lt;/year&gt;&lt;/dates&gt;&lt;isbn&gt;0020-7128&lt;/isbn&gt;&lt;urls&gt;&lt;/urls&gt;&lt;/record&gt;&lt;/Cite&gt;&lt;/EndNote&gt;</w:instrText>
      </w:r>
      <w:r w:rsidR="00637C89">
        <w:rPr>
          <w:rFonts w:cs="Times New Roman"/>
          <w:color w:val="000000"/>
          <w:szCs w:val="24"/>
          <w:shd w:val="clear" w:color="auto" w:fill="FFFFFF"/>
        </w:rPr>
        <w:fldChar w:fldCharType="separate"/>
      </w:r>
      <w:r w:rsidR="00637C89">
        <w:rPr>
          <w:rFonts w:cs="Times New Roman"/>
          <w:noProof/>
          <w:color w:val="000000"/>
          <w:szCs w:val="24"/>
          <w:shd w:val="clear" w:color="auto" w:fill="FFFFFF"/>
        </w:rPr>
        <w:t>(</w:t>
      </w:r>
      <w:hyperlink w:anchor="_ENREF_9" w:tooltip="Damialis, 2005 #71" w:history="1">
        <w:r w:rsidR="00637C89">
          <w:rPr>
            <w:rFonts w:cs="Times New Roman"/>
            <w:noProof/>
            <w:color w:val="000000"/>
            <w:szCs w:val="24"/>
            <w:shd w:val="clear" w:color="auto" w:fill="FFFFFF"/>
          </w:rPr>
          <w:t>Damialis et al., 2005</w:t>
        </w:r>
      </w:hyperlink>
      <w:r w:rsidR="00637C89">
        <w:rPr>
          <w:rFonts w:cs="Times New Roman"/>
          <w:noProof/>
          <w:color w:val="000000"/>
          <w:szCs w:val="24"/>
          <w:shd w:val="clear" w:color="auto" w:fill="FFFFFF"/>
        </w:rPr>
        <w:t>)</w:t>
      </w:r>
      <w:r w:rsidR="00637C89">
        <w:rPr>
          <w:rFonts w:cs="Times New Roman"/>
          <w:color w:val="000000"/>
          <w:szCs w:val="24"/>
          <w:shd w:val="clear" w:color="auto" w:fill="FFFFFF"/>
        </w:rPr>
        <w:fldChar w:fldCharType="end"/>
      </w:r>
      <w:r w:rsidRPr="007E287E">
        <w:rPr>
          <w:rFonts w:cs="Times New Roman"/>
          <w:color w:val="000000"/>
          <w:szCs w:val="24"/>
          <w:shd w:val="clear" w:color="auto" w:fill="FFFFFF"/>
        </w:rPr>
        <w:t>. While precipitation would decrease the dispersal speed of pollen</w:t>
      </w:r>
      <w:r w:rsidR="000B5A04">
        <w:rPr>
          <w:rFonts w:cs="Times New Roman"/>
          <w:color w:val="000000"/>
          <w:szCs w:val="24"/>
          <w:shd w:val="clear" w:color="auto" w:fill="FFFFFF"/>
        </w:rPr>
        <w:t xml:space="preserve"> grains</w:t>
      </w:r>
      <w:r w:rsidRPr="007E287E">
        <w:rPr>
          <w:rFonts w:cs="Times New Roman"/>
          <w:color w:val="000000"/>
          <w:szCs w:val="24"/>
          <w:shd w:val="clear" w:color="auto" w:fill="FFFFFF"/>
        </w:rPr>
        <w:t xml:space="preserve"> and</w:t>
      </w:r>
      <w:r w:rsidR="000B5A04">
        <w:rPr>
          <w:rFonts w:cs="Times New Roman"/>
          <w:color w:val="000000"/>
          <w:szCs w:val="24"/>
          <w:shd w:val="clear" w:color="auto" w:fill="FFFFFF"/>
        </w:rPr>
        <w:t xml:space="preserve"> change the surface properties of airborne pollen grain.</w:t>
      </w:r>
    </w:p>
    <w:p w:rsidR="007E287E" w:rsidRPr="007E287E" w:rsidRDefault="000B5A04" w:rsidP="007E287E">
      <w:pPr>
        <w:spacing w:before="96" w:after="120"/>
        <w:ind w:firstLine="720"/>
        <w:rPr>
          <w:rFonts w:cs="Times New Roman"/>
          <w:color w:val="000000"/>
          <w:szCs w:val="24"/>
          <w:shd w:val="clear" w:color="auto" w:fill="FFFFFF"/>
        </w:rPr>
      </w:pPr>
      <w:r>
        <w:rPr>
          <w:rFonts w:cs="Times New Roman"/>
          <w:color w:val="000000"/>
          <w:szCs w:val="24"/>
          <w:shd w:val="clear" w:color="auto" w:fill="FFFFFF"/>
        </w:rPr>
        <w:t xml:space="preserve">In the </w:t>
      </w:r>
      <w:r w:rsidR="002D6A9C">
        <w:rPr>
          <w:rFonts w:cs="Times New Roman"/>
          <w:color w:val="000000"/>
          <w:szCs w:val="24"/>
          <w:shd w:val="clear" w:color="auto" w:fill="FFFFFF"/>
        </w:rPr>
        <w:t>meantime</w:t>
      </w:r>
      <w:r w:rsidR="00CA6836">
        <w:rPr>
          <w:rFonts w:cs="Times New Roman"/>
          <w:color w:val="000000"/>
          <w:szCs w:val="24"/>
          <w:shd w:val="clear" w:color="auto" w:fill="FFFFFF"/>
        </w:rPr>
        <w:t>, pollen grains of different specs are not identical.</w:t>
      </w:r>
      <w:r w:rsidR="007E287E" w:rsidRPr="007E287E">
        <w:rPr>
          <w:rFonts w:cs="Times New Roman"/>
          <w:color w:val="000000"/>
          <w:szCs w:val="24"/>
          <w:shd w:val="clear" w:color="auto" w:fill="FFFFFF"/>
        </w:rPr>
        <w:t xml:space="preserve"> </w:t>
      </w:r>
      <w:r w:rsidR="00CA6836">
        <w:rPr>
          <w:rFonts w:cs="Times New Roman"/>
          <w:color w:val="000000"/>
          <w:szCs w:val="24"/>
          <w:shd w:val="clear" w:color="auto" w:fill="FFFFFF"/>
        </w:rPr>
        <w:t>The sizes and morphological features can be of great differences</w:t>
      </w:r>
      <w:r w:rsidR="00637C89">
        <w:rPr>
          <w:rFonts w:cs="Times New Roman"/>
          <w:color w:val="000000"/>
          <w:szCs w:val="24"/>
          <w:shd w:val="clear" w:color="auto" w:fill="FFFFFF"/>
        </w:rPr>
        <w:fldChar w:fldCharType="begin"/>
      </w:r>
      <w:r w:rsidR="00637C89">
        <w:rPr>
          <w:rFonts w:cs="Times New Roman"/>
          <w:color w:val="000000"/>
          <w:szCs w:val="24"/>
          <w:shd w:val="clear" w:color="auto" w:fill="FFFFFF"/>
        </w:rPr>
        <w:instrText xml:space="preserve"> ADDIN EN.CITE &lt;EndNote&gt;&lt;Cite&gt;&lt;Author&gt;ERDTMAN&lt;/Author&gt;&lt;Year&gt;1986&lt;/Year&gt;&lt;RecNum&gt;70&lt;/RecNum&gt;&lt;DisplayText&gt;(ERDTMAN, 1986)&lt;/DisplayText&gt;&lt;record&gt;&lt;rec-number&gt;70&lt;/rec-number&gt;&lt;foreign-keys&gt;&lt;key app="EN" db-id="tdz2dxda7d9zpsere5vps09wvftsz5xrwvx9" timestamp="1391742244"&gt;70&lt;/key&gt;&lt;/foreign-keys&gt;&lt;ref-type name="Book"&gt;6&lt;/ref-type&gt;&lt;contributors&gt;&lt;authors&gt;&lt;author&gt;G.. ERDTMAN&lt;/author&gt;&lt;/authors&gt;&lt;/contributors&gt;&lt;titles&gt;&lt;title&gt;Pollen morphology and plant taxonomy: angiosperms&lt;/title&gt;&lt;/titles&gt;&lt;volume&gt;1&lt;/volume&gt;&lt;dates&gt;&lt;year&gt;1986&lt;/year&gt;&lt;/dates&gt;&lt;publisher&gt;Brill Archive&lt;/publisher&gt;&lt;isbn&gt;9004081224&lt;/isbn&gt;&lt;urls&gt;&lt;/urls&gt;&lt;/record&gt;&lt;/Cite&gt;&lt;/EndNote&gt;</w:instrText>
      </w:r>
      <w:r w:rsidR="00637C89">
        <w:rPr>
          <w:rFonts w:cs="Times New Roman"/>
          <w:color w:val="000000"/>
          <w:szCs w:val="24"/>
          <w:shd w:val="clear" w:color="auto" w:fill="FFFFFF"/>
        </w:rPr>
        <w:fldChar w:fldCharType="separate"/>
      </w:r>
      <w:r w:rsidR="00637C89">
        <w:rPr>
          <w:rFonts w:cs="Times New Roman"/>
          <w:noProof/>
          <w:color w:val="000000"/>
          <w:szCs w:val="24"/>
          <w:shd w:val="clear" w:color="auto" w:fill="FFFFFF"/>
        </w:rPr>
        <w:t>(</w:t>
      </w:r>
      <w:hyperlink w:anchor="_ENREF_10" w:tooltip="ERDTMAN, 1986 #70" w:history="1">
        <w:r w:rsidR="00637C89">
          <w:rPr>
            <w:rFonts w:cs="Times New Roman"/>
            <w:noProof/>
            <w:color w:val="000000"/>
            <w:szCs w:val="24"/>
            <w:shd w:val="clear" w:color="auto" w:fill="FFFFFF"/>
          </w:rPr>
          <w:t>ERDTMAN, 1986</w:t>
        </w:r>
      </w:hyperlink>
      <w:r w:rsidR="00637C89">
        <w:rPr>
          <w:rFonts w:cs="Times New Roman"/>
          <w:noProof/>
          <w:color w:val="000000"/>
          <w:szCs w:val="24"/>
          <w:shd w:val="clear" w:color="auto" w:fill="FFFFFF"/>
        </w:rPr>
        <w:t>)</w:t>
      </w:r>
      <w:r w:rsidR="00637C89">
        <w:rPr>
          <w:rFonts w:cs="Times New Roman"/>
          <w:color w:val="000000"/>
          <w:szCs w:val="24"/>
          <w:shd w:val="clear" w:color="auto" w:fill="FFFFFF"/>
        </w:rPr>
        <w:fldChar w:fldCharType="end"/>
      </w:r>
      <w:r w:rsidR="007426C5">
        <w:rPr>
          <w:rFonts w:cs="Times New Roman" w:hint="eastAsia"/>
          <w:color w:val="000000"/>
          <w:szCs w:val="24"/>
          <w:shd w:val="clear" w:color="auto" w:fill="FFFFFF"/>
        </w:rPr>
        <w:t>，</w:t>
      </w:r>
      <w:r w:rsidR="007426C5">
        <w:rPr>
          <w:rFonts w:cs="Times New Roman"/>
          <w:color w:val="000000"/>
          <w:szCs w:val="24"/>
          <w:shd w:val="clear" w:color="auto" w:fill="FFFFFF"/>
        </w:rPr>
        <w:t>thus they would affect the deposited velocity in the micro-environment along the human skin surface.</w:t>
      </w:r>
    </w:p>
    <w:p w:rsidR="00B11254" w:rsidRPr="00B11254" w:rsidRDefault="00B11254" w:rsidP="007E287E">
      <w:pPr>
        <w:spacing w:before="96" w:after="120"/>
        <w:ind w:firstLine="418"/>
      </w:pPr>
    </w:p>
    <w:p w:rsidR="00B11254" w:rsidRPr="00C53C90" w:rsidRDefault="00B11254" w:rsidP="00FE42FB">
      <w:pPr>
        <w:spacing w:before="96" w:after="120"/>
        <w:ind w:firstLine="720"/>
        <w:rPr>
          <w:rFonts w:cs="Times New Roman"/>
          <w:color w:val="000000"/>
          <w:szCs w:val="24"/>
          <w:shd w:val="clear" w:color="auto" w:fill="FFFFFF"/>
        </w:rPr>
      </w:pPr>
    </w:p>
    <w:p w:rsidR="001C5ED6" w:rsidRDefault="000E6E70" w:rsidP="009D0CDB">
      <w:pPr>
        <w:pStyle w:val="1"/>
      </w:pPr>
      <w:bookmarkStart w:id="445" w:name="_Toc380964845"/>
      <w:r>
        <w:t>Conclusion</w:t>
      </w:r>
      <w:r w:rsidR="00ED5088">
        <w:t>s</w:t>
      </w:r>
      <w:bookmarkEnd w:id="445"/>
    </w:p>
    <w:p w:rsidR="008C4BC2" w:rsidRDefault="00FB42BA" w:rsidP="008A352F">
      <w:pPr>
        <w:pStyle w:val="ab"/>
        <w:numPr>
          <w:ilvl w:val="0"/>
          <w:numId w:val="20"/>
        </w:numPr>
        <w:spacing w:before="96" w:after="120"/>
        <w:rPr>
          <w:rFonts w:cs="Times New Roman"/>
          <w:color w:val="000000"/>
          <w:szCs w:val="24"/>
          <w:shd w:val="clear" w:color="auto" w:fill="FFFFFF"/>
        </w:rPr>
      </w:pPr>
      <w:r w:rsidRPr="008A352F">
        <w:rPr>
          <w:rFonts w:cs="Times New Roman"/>
          <w:color w:val="000000"/>
          <w:szCs w:val="24"/>
          <w:shd w:val="clear" w:color="auto" w:fill="FFFFFF"/>
        </w:rPr>
        <w:t xml:space="preserve">A </w:t>
      </w:r>
      <w:r w:rsidR="00355E92" w:rsidRPr="008A352F">
        <w:rPr>
          <w:rFonts w:cs="Times New Roman"/>
          <w:color w:val="000000"/>
          <w:szCs w:val="24"/>
          <w:shd w:val="clear" w:color="auto" w:fill="FFFFFF"/>
        </w:rPr>
        <w:t xml:space="preserve">US population </w:t>
      </w:r>
      <w:r w:rsidR="008C4BC2" w:rsidRPr="008A352F">
        <w:rPr>
          <w:rFonts w:cs="Times New Roman"/>
          <w:color w:val="000000"/>
          <w:szCs w:val="24"/>
          <w:shd w:val="clear" w:color="auto" w:fill="FFFFFF"/>
        </w:rPr>
        <w:t xml:space="preserve">exposure model was developed </w:t>
      </w:r>
      <w:r w:rsidR="00D91632" w:rsidRPr="008A352F">
        <w:rPr>
          <w:rFonts w:cs="Times New Roman"/>
          <w:color w:val="000000"/>
          <w:szCs w:val="24"/>
          <w:shd w:val="clear" w:color="auto" w:fill="FFFFFF"/>
        </w:rPr>
        <w:t>incorporating pollen network measurements</w:t>
      </w:r>
      <w:r w:rsidR="008C4BC2" w:rsidRPr="008A352F">
        <w:rPr>
          <w:rFonts w:cs="Times New Roman"/>
          <w:color w:val="000000"/>
          <w:szCs w:val="24"/>
          <w:shd w:val="clear" w:color="auto" w:fill="FFFFFF"/>
        </w:rPr>
        <w:t xml:space="preserve"> </w:t>
      </w:r>
      <w:r w:rsidR="00D91632" w:rsidRPr="008A352F">
        <w:rPr>
          <w:rFonts w:cs="Times New Roman"/>
          <w:color w:val="000000"/>
          <w:szCs w:val="24"/>
          <w:shd w:val="clear" w:color="auto" w:fill="FFFFFF"/>
        </w:rPr>
        <w:t xml:space="preserve">and </w:t>
      </w:r>
      <w:r w:rsidR="008C4BC2" w:rsidRPr="008A352F">
        <w:rPr>
          <w:rFonts w:cs="Times New Roman"/>
          <w:color w:val="000000"/>
          <w:szCs w:val="24"/>
          <w:shd w:val="clear" w:color="auto" w:fill="FFFFFF"/>
        </w:rPr>
        <w:t>human activity and demographic data</w:t>
      </w:r>
      <w:r w:rsidRPr="008A352F">
        <w:rPr>
          <w:rFonts w:cs="Times New Roman"/>
          <w:color w:val="000000"/>
          <w:szCs w:val="24"/>
          <w:shd w:val="clear" w:color="auto" w:fill="FFFFFF"/>
        </w:rPr>
        <w:t>.</w:t>
      </w:r>
      <w:r w:rsidR="008C4BC2" w:rsidRPr="008A352F">
        <w:rPr>
          <w:rFonts w:cs="Times New Roman"/>
          <w:color w:val="000000"/>
          <w:szCs w:val="24"/>
          <w:shd w:val="clear" w:color="auto" w:fill="FFFFFF"/>
        </w:rPr>
        <w:t xml:space="preserve"> </w:t>
      </w:r>
      <w:r w:rsidRPr="008A352F">
        <w:rPr>
          <w:rFonts w:cs="Times New Roman"/>
          <w:color w:val="000000"/>
          <w:szCs w:val="24"/>
          <w:shd w:val="clear" w:color="auto" w:fill="FFFFFF"/>
        </w:rPr>
        <w:t xml:space="preserve"> </w:t>
      </w:r>
      <w:r w:rsidR="008C4BC2" w:rsidRPr="008A352F">
        <w:rPr>
          <w:rFonts w:cs="Times New Roman"/>
          <w:color w:val="000000"/>
          <w:szCs w:val="24"/>
          <w:shd w:val="clear" w:color="auto" w:fill="FFFFFF"/>
        </w:rPr>
        <w:t xml:space="preserve">Daily pollen concentration data </w:t>
      </w:r>
      <w:r w:rsidR="00D91632" w:rsidRPr="008A352F">
        <w:rPr>
          <w:rFonts w:cs="Times New Roman"/>
          <w:color w:val="000000"/>
          <w:szCs w:val="24"/>
          <w:shd w:val="clear" w:color="auto" w:fill="FFFFFF"/>
        </w:rPr>
        <w:t xml:space="preserve">for nine </w:t>
      </w:r>
      <w:r w:rsidR="008C4BC2" w:rsidRPr="008A352F">
        <w:rPr>
          <w:rFonts w:cs="Times New Roman"/>
          <w:color w:val="000000"/>
          <w:szCs w:val="24"/>
          <w:shd w:val="clear" w:color="auto" w:fill="FFFFFF"/>
        </w:rPr>
        <w:t xml:space="preserve">different climate </w:t>
      </w:r>
      <w:r w:rsidR="0040076C" w:rsidRPr="008A352F">
        <w:rPr>
          <w:rFonts w:cs="Times New Roman"/>
          <w:color w:val="000000"/>
          <w:szCs w:val="24"/>
          <w:shd w:val="clear" w:color="auto" w:fill="FFFFFF"/>
        </w:rPr>
        <w:t>region</w:t>
      </w:r>
      <w:r w:rsidR="008C4BC2" w:rsidRPr="008A352F">
        <w:rPr>
          <w:rFonts w:cs="Times New Roman"/>
          <w:color w:val="000000"/>
          <w:szCs w:val="24"/>
          <w:shd w:val="clear" w:color="auto" w:fill="FFFFFF"/>
        </w:rPr>
        <w:t xml:space="preserve">s </w:t>
      </w:r>
      <w:r w:rsidR="00F16561">
        <w:rPr>
          <w:rFonts w:cs="Times New Roman"/>
          <w:kern w:val="0"/>
          <w:szCs w:val="24"/>
        </w:rPr>
        <w:t>of contiguous US</w:t>
      </w:r>
      <w:r w:rsidR="00F16561" w:rsidRPr="008A352F">
        <w:rPr>
          <w:rFonts w:cs="Times New Roman"/>
          <w:color w:val="000000"/>
          <w:szCs w:val="24"/>
          <w:shd w:val="clear" w:color="auto" w:fill="FFFFFF"/>
        </w:rPr>
        <w:t xml:space="preserve"> </w:t>
      </w:r>
      <w:r w:rsidR="008C4BC2" w:rsidRPr="008A352F">
        <w:rPr>
          <w:rFonts w:cs="Times New Roman"/>
          <w:color w:val="000000"/>
          <w:szCs w:val="24"/>
          <w:shd w:val="clear" w:color="auto" w:fill="FFFFFF"/>
        </w:rPr>
        <w:t xml:space="preserve">were </w:t>
      </w:r>
      <w:r w:rsidR="00D91632" w:rsidRPr="008A352F">
        <w:rPr>
          <w:rFonts w:cs="Times New Roman"/>
          <w:color w:val="000000"/>
          <w:szCs w:val="24"/>
          <w:shd w:val="clear" w:color="auto" w:fill="FFFFFF"/>
        </w:rPr>
        <w:t>compiled from available</w:t>
      </w:r>
      <w:r w:rsidR="008C4BC2" w:rsidRPr="008A352F">
        <w:rPr>
          <w:rFonts w:cs="Times New Roman"/>
          <w:color w:val="000000"/>
          <w:szCs w:val="24"/>
          <w:shd w:val="clear" w:color="auto" w:fill="FFFFFF"/>
        </w:rPr>
        <w:t xml:space="preserve"> time series data</w:t>
      </w:r>
      <w:r w:rsidR="00D91632" w:rsidRPr="008A352F">
        <w:rPr>
          <w:rFonts w:cs="Times New Roman"/>
          <w:color w:val="000000"/>
          <w:szCs w:val="24"/>
          <w:shd w:val="clear" w:color="auto" w:fill="FFFFFF"/>
        </w:rPr>
        <w:t xml:space="preserve"> of the AAAAI network</w:t>
      </w:r>
      <w:r w:rsidR="008C4BC2" w:rsidRPr="008A352F">
        <w:rPr>
          <w:rFonts w:cs="Times New Roman"/>
          <w:color w:val="000000"/>
          <w:szCs w:val="24"/>
          <w:shd w:val="clear" w:color="auto" w:fill="FFFFFF"/>
        </w:rPr>
        <w:t>.</w:t>
      </w:r>
    </w:p>
    <w:p w:rsidR="00B35929" w:rsidRDefault="00D91632" w:rsidP="008A352F">
      <w:pPr>
        <w:pStyle w:val="ab"/>
        <w:numPr>
          <w:ilvl w:val="0"/>
          <w:numId w:val="20"/>
        </w:numPr>
        <w:spacing w:before="96" w:after="120"/>
        <w:rPr>
          <w:rFonts w:cs="Times New Roman"/>
          <w:color w:val="000000"/>
          <w:szCs w:val="24"/>
          <w:shd w:val="clear" w:color="auto" w:fill="FFFFFF"/>
        </w:rPr>
      </w:pPr>
      <w:r w:rsidRPr="00B35929">
        <w:rPr>
          <w:rFonts w:cs="Times New Roman"/>
          <w:color w:val="000000"/>
          <w:szCs w:val="24"/>
          <w:shd w:val="clear" w:color="auto" w:fill="FFFFFF"/>
        </w:rPr>
        <w:t>E</w:t>
      </w:r>
      <w:r w:rsidR="008C4BC2" w:rsidRPr="00B35929">
        <w:rPr>
          <w:rFonts w:cs="Times New Roman"/>
          <w:color w:val="000000"/>
          <w:szCs w:val="24"/>
          <w:shd w:val="clear" w:color="auto" w:fill="FFFFFF"/>
        </w:rPr>
        <w:t>xposure</w:t>
      </w:r>
      <w:commentRangeStart w:id="446"/>
      <w:r w:rsidR="008C4BC2" w:rsidRPr="00B35929">
        <w:rPr>
          <w:rFonts w:cs="Times New Roman"/>
          <w:color w:val="000000"/>
          <w:szCs w:val="24"/>
          <w:shd w:val="clear" w:color="auto" w:fill="FFFFFF"/>
        </w:rPr>
        <w:t>s to five different allerg</w:t>
      </w:r>
      <w:r w:rsidR="00355E92" w:rsidRPr="00B35929">
        <w:rPr>
          <w:rFonts w:cs="Times New Roman"/>
          <w:color w:val="000000"/>
          <w:szCs w:val="24"/>
          <w:shd w:val="clear" w:color="auto" w:fill="FFFFFF"/>
        </w:rPr>
        <w:t>en</w:t>
      </w:r>
      <w:r w:rsidR="008C4BC2" w:rsidRPr="00B35929">
        <w:rPr>
          <w:rFonts w:cs="Times New Roman"/>
          <w:color w:val="000000"/>
          <w:szCs w:val="24"/>
          <w:shd w:val="clear" w:color="auto" w:fill="FFFFFF"/>
        </w:rPr>
        <w:t>ic pollen</w:t>
      </w:r>
      <w:r w:rsidR="002C5D9C" w:rsidRPr="00B35929">
        <w:rPr>
          <w:rFonts w:cs="Times New Roman"/>
          <w:color w:val="000000"/>
          <w:szCs w:val="24"/>
          <w:shd w:val="clear" w:color="auto" w:fill="FFFFFF"/>
        </w:rPr>
        <w:t xml:space="preserve"> species</w:t>
      </w:r>
      <w:r w:rsidR="008C4BC2" w:rsidRPr="00B35929">
        <w:rPr>
          <w:rFonts w:cs="Times New Roman"/>
          <w:color w:val="000000"/>
          <w:szCs w:val="24"/>
          <w:shd w:val="clear" w:color="auto" w:fill="FFFFFF"/>
        </w:rPr>
        <w:t xml:space="preserve"> in nine climate regions </w:t>
      </w:r>
      <w:r w:rsidR="009B5FB9">
        <w:rPr>
          <w:rFonts w:cs="Times New Roman"/>
          <w:color w:val="000000"/>
          <w:szCs w:val="24"/>
          <w:shd w:val="clear" w:color="auto" w:fill="FFFFFF"/>
        </w:rPr>
        <w:t xml:space="preserve">of </w:t>
      </w:r>
      <w:r w:rsidR="009B5FB9">
        <w:rPr>
          <w:rFonts w:cs="Times New Roman"/>
          <w:kern w:val="0"/>
          <w:szCs w:val="24"/>
        </w:rPr>
        <w:t>contiguous US</w:t>
      </w:r>
      <w:r w:rsidR="009B5FB9" w:rsidRPr="00B35929">
        <w:rPr>
          <w:rFonts w:cs="Times New Roman"/>
          <w:color w:val="000000"/>
          <w:szCs w:val="24"/>
          <w:shd w:val="clear" w:color="auto" w:fill="FFFFFF"/>
        </w:rPr>
        <w:t xml:space="preserve"> </w:t>
      </w:r>
      <w:r w:rsidRPr="00B35929">
        <w:rPr>
          <w:rFonts w:cs="Times New Roman"/>
          <w:color w:val="000000"/>
          <w:szCs w:val="24"/>
          <w:shd w:val="clear" w:color="auto" w:fill="FFFFFF"/>
        </w:rPr>
        <w:t>have been estimated through the present</w:t>
      </w:r>
      <w:r w:rsidR="00B64C4D" w:rsidRPr="00B35929">
        <w:rPr>
          <w:rFonts w:cs="Times New Roman"/>
          <w:color w:val="000000"/>
          <w:szCs w:val="24"/>
          <w:shd w:val="clear" w:color="auto" w:fill="FFFFFF"/>
        </w:rPr>
        <w:t>ed</w:t>
      </w:r>
      <w:r w:rsidRPr="00B35929">
        <w:rPr>
          <w:rFonts w:cs="Times New Roman"/>
          <w:color w:val="000000"/>
          <w:szCs w:val="24"/>
          <w:shd w:val="clear" w:color="auto" w:fill="FFFFFF"/>
        </w:rPr>
        <w:t xml:space="preserve"> model</w:t>
      </w:r>
      <w:r w:rsidR="001056AE" w:rsidRPr="00B35929">
        <w:rPr>
          <w:rFonts w:cs="Times New Roman"/>
          <w:color w:val="000000"/>
          <w:szCs w:val="24"/>
          <w:shd w:val="clear" w:color="auto" w:fill="FFFFFF"/>
        </w:rPr>
        <w:t xml:space="preserve">  In general, populations in the Southwest R</w:t>
      </w:r>
      <w:commentRangeEnd w:id="446"/>
      <w:r w:rsidR="009B2E1A">
        <w:rPr>
          <w:rStyle w:val="ae"/>
        </w:rPr>
        <w:commentReference w:id="446"/>
      </w:r>
      <w:r w:rsidR="001056AE" w:rsidRPr="00B35929">
        <w:rPr>
          <w:rFonts w:cs="Times New Roman"/>
          <w:color w:val="000000"/>
          <w:szCs w:val="24"/>
          <w:shd w:val="clear" w:color="auto" w:fill="FFFFFF"/>
        </w:rPr>
        <w:t xml:space="preserve">egion experience the lowest average pollen intakes (99 </w:t>
      </w:r>
      <w:r w:rsidR="005056FB">
        <w:rPr>
          <w:rFonts w:cs="Times New Roman"/>
          <w:color w:val="000000"/>
          <w:szCs w:val="24"/>
          <w:shd w:val="clear" w:color="auto" w:fill="FFFFFF"/>
        </w:rPr>
        <w:t>pollen grains</w:t>
      </w:r>
      <w:r w:rsidR="001056AE" w:rsidRPr="00B35929">
        <w:rPr>
          <w:rFonts w:cs="Times New Roman"/>
          <w:color w:val="000000"/>
          <w:szCs w:val="24"/>
          <w:shd w:val="clear" w:color="auto" w:fill="FFFFFF"/>
        </w:rPr>
        <w:t xml:space="preserve">/day) while populations in the South Region experience the highest average pollen intakes (682 </w:t>
      </w:r>
      <w:r w:rsidR="005056FB">
        <w:rPr>
          <w:rFonts w:cs="Times New Roman"/>
          <w:color w:val="000000"/>
          <w:szCs w:val="24"/>
          <w:shd w:val="clear" w:color="auto" w:fill="FFFFFF"/>
        </w:rPr>
        <w:t>pollen grains</w:t>
      </w:r>
      <w:r w:rsidR="001056AE" w:rsidRPr="00B35929">
        <w:rPr>
          <w:rFonts w:cs="Times New Roman"/>
          <w:color w:val="000000"/>
          <w:szCs w:val="24"/>
          <w:shd w:val="clear" w:color="auto" w:fill="FFFFFF"/>
        </w:rPr>
        <w:t>/day), taking into account an average of all 5 species of interest.</w:t>
      </w:r>
    </w:p>
    <w:p w:rsidR="00117A84" w:rsidRDefault="00117A84" w:rsidP="008A352F">
      <w:pPr>
        <w:pStyle w:val="ab"/>
        <w:numPr>
          <w:ilvl w:val="0"/>
          <w:numId w:val="20"/>
        </w:numPr>
        <w:spacing w:before="96" w:after="120"/>
        <w:rPr>
          <w:rFonts w:cs="Times New Roman"/>
          <w:color w:val="000000"/>
          <w:szCs w:val="24"/>
          <w:shd w:val="clear" w:color="auto" w:fill="FFFFFF"/>
        </w:rPr>
      </w:pPr>
      <w:r w:rsidRPr="00F136B2">
        <w:rPr>
          <w:rFonts w:cs="Times New Roman"/>
          <w:kern w:val="0"/>
          <w:szCs w:val="24"/>
        </w:rPr>
        <w:t xml:space="preserve">The inhalation route </w:t>
      </w:r>
      <w:r>
        <w:rPr>
          <w:rFonts w:cs="Times New Roman"/>
          <w:kern w:val="0"/>
          <w:szCs w:val="24"/>
        </w:rPr>
        <w:t>contributes</w:t>
      </w:r>
      <w:r w:rsidRPr="00F136B2">
        <w:rPr>
          <w:rFonts w:cs="Times New Roman"/>
          <w:kern w:val="0"/>
          <w:szCs w:val="24"/>
        </w:rPr>
        <w:t xml:space="preserve"> 140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w:t>
      </w:r>
      <w:r w:rsidRPr="00F136B2">
        <w:rPr>
          <w:rFonts w:cs="Times New Roman"/>
          <w:kern w:val="0"/>
          <w:szCs w:val="24"/>
        </w:rPr>
        <w:t>dermal contact</w:t>
      </w:r>
      <w:r>
        <w:rPr>
          <w:rFonts w:cs="Times New Roman"/>
          <w:kern w:val="0"/>
          <w:szCs w:val="24"/>
        </w:rPr>
        <w:t xml:space="preserve"> route </w:t>
      </w:r>
      <w:r w:rsidRPr="00F136B2">
        <w:rPr>
          <w:rFonts w:cs="Times New Roman"/>
          <w:kern w:val="0"/>
          <w:szCs w:val="24"/>
        </w:rPr>
        <w:t xml:space="preserve">and 157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unintentional </w:t>
      </w:r>
      <w:r w:rsidRPr="00F136B2">
        <w:rPr>
          <w:rFonts w:cs="Times New Roman"/>
          <w:kern w:val="0"/>
          <w:szCs w:val="24"/>
        </w:rPr>
        <w:t xml:space="preserve">ingestion route for </w:t>
      </w:r>
      <w:r>
        <w:rPr>
          <w:rFonts w:cs="Times New Roman"/>
          <w:kern w:val="0"/>
          <w:szCs w:val="24"/>
        </w:rPr>
        <w:t>subjects of the general population</w:t>
      </w:r>
    </w:p>
    <w:p w:rsidR="00C257F5" w:rsidRPr="008A352F" w:rsidRDefault="00C257F5" w:rsidP="008A352F">
      <w:pPr>
        <w:pStyle w:val="ab"/>
        <w:numPr>
          <w:ilvl w:val="0"/>
          <w:numId w:val="20"/>
        </w:numPr>
        <w:spacing w:before="96" w:after="120"/>
        <w:rPr>
          <w:rFonts w:cs="Times New Roman"/>
          <w:color w:val="000000"/>
          <w:szCs w:val="24"/>
          <w:shd w:val="clear" w:color="auto" w:fill="FFFFFF"/>
        </w:rPr>
      </w:pPr>
      <w:r w:rsidRPr="00606C87">
        <w:rPr>
          <w:rFonts w:cs="Times New Roman"/>
          <w:color w:val="000000"/>
          <w:szCs w:val="24"/>
          <w:shd w:val="clear" w:color="auto" w:fill="FFFFFF"/>
        </w:rPr>
        <w:t xml:space="preserve">In addition, sensitivity analyses of the modeling system provide helpful information regarding the physical parameters that affect human exposures to </w:t>
      </w:r>
      <w:r w:rsidR="00B64C4D">
        <w:rPr>
          <w:rFonts w:cs="Times New Roman"/>
          <w:color w:val="000000"/>
          <w:szCs w:val="24"/>
          <w:shd w:val="clear" w:color="auto" w:fill="FFFFFF"/>
        </w:rPr>
        <w:t xml:space="preserve">allergenic </w:t>
      </w:r>
      <w:r w:rsidRPr="00606C87">
        <w:rPr>
          <w:rFonts w:cs="Times New Roman"/>
          <w:color w:val="000000"/>
          <w:szCs w:val="24"/>
          <w:shd w:val="clear" w:color="auto" w:fill="FFFFFF"/>
        </w:rPr>
        <w:t>pollen.</w:t>
      </w:r>
    </w:p>
    <w:p w:rsidR="00E91895" w:rsidRDefault="008C4BC2" w:rsidP="00E91895">
      <w:pPr>
        <w:spacing w:before="96" w:after="120"/>
        <w:jc w:val="left"/>
        <w:rPr>
          <w:rFonts w:cs="Calibri"/>
          <w:noProof/>
          <w:sz w:val="20"/>
        </w:rPr>
      </w:pPr>
      <w:r w:rsidRPr="00C257F5">
        <w:rPr>
          <w:rFonts w:cs="Times New Roman"/>
          <w:color w:val="000000"/>
          <w:szCs w:val="24"/>
          <w:shd w:val="clear" w:color="auto" w:fill="FFFFFF"/>
        </w:rPr>
        <w:lastRenderedPageBreak/>
        <w:t xml:space="preserve"> </w:t>
      </w:r>
      <w:r w:rsidR="00D12A6F">
        <w:br w:type="page"/>
      </w:r>
    </w:p>
    <w:p w:rsidR="00E91895" w:rsidRDefault="00E91895" w:rsidP="000F4D76">
      <w:pPr>
        <w:pStyle w:val="1"/>
      </w:pPr>
      <w:bookmarkStart w:id="447" w:name="_Toc380964846"/>
      <w:r w:rsidRPr="000F4D76">
        <w:lastRenderedPageBreak/>
        <w:t>Figures</w:t>
      </w:r>
      <w:bookmarkEnd w:id="447"/>
    </w:p>
    <w:p w:rsidR="000962A8" w:rsidRDefault="000962A8" w:rsidP="000962A8">
      <w:pPr>
        <w:keepNext/>
      </w:pPr>
      <w:r>
        <w:rPr>
          <w:noProof/>
        </w:rPr>
        <w:drawing>
          <wp:inline distT="0" distB="0" distL="0" distR="0" wp14:anchorId="7C8F8238" wp14:editId="28839DCC">
            <wp:extent cx="5274310" cy="4112008"/>
            <wp:effectExtent l="19050" t="0" r="2540" b="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5274310" cy="4112008"/>
                    </a:xfrm>
                    <a:prstGeom prst="rect">
                      <a:avLst/>
                    </a:prstGeom>
                  </pic:spPr>
                </pic:pic>
              </a:graphicData>
            </a:graphic>
          </wp:inline>
        </w:drawing>
      </w:r>
    </w:p>
    <w:p w:rsidR="000962A8" w:rsidRDefault="000962A8" w:rsidP="000962A8">
      <w:pPr>
        <w:pStyle w:val="a7"/>
      </w:pPr>
      <w:bookmarkStart w:id="448" w:name="_Ref378775669"/>
      <w:bookmarkStart w:id="449" w:name="_Toc380874959"/>
      <w:r>
        <w:t xml:space="preserve">Figure </w:t>
      </w:r>
      <w:r w:rsidR="00222E77">
        <w:fldChar w:fldCharType="begin"/>
      </w:r>
      <w:r w:rsidR="0068144C">
        <w:instrText xml:space="preserve"> SEQ Figure \* ARABIC </w:instrText>
      </w:r>
      <w:r w:rsidR="00222E77">
        <w:fldChar w:fldCharType="separate"/>
      </w:r>
      <w:r w:rsidR="00D6717D">
        <w:rPr>
          <w:noProof/>
        </w:rPr>
        <w:t>1</w:t>
      </w:r>
      <w:r w:rsidR="00222E77">
        <w:rPr>
          <w:noProof/>
        </w:rPr>
        <w:fldChar w:fldCharType="end"/>
      </w:r>
      <w:bookmarkEnd w:id="448"/>
      <w:r w:rsidR="00C257F5">
        <w:rPr>
          <w:rFonts w:cs="Times New Roman"/>
          <w:szCs w:val="24"/>
        </w:rPr>
        <w:t>.</w:t>
      </w:r>
      <w:r w:rsidRPr="00111980">
        <w:rPr>
          <w:rFonts w:cs="Times New Roman"/>
          <w:szCs w:val="24"/>
        </w:rPr>
        <w:t xml:space="preserve"> </w:t>
      </w:r>
      <w:r w:rsidRPr="00ED3099">
        <w:rPr>
          <w:rFonts w:cs="Times New Roman"/>
          <w:szCs w:val="24"/>
        </w:rPr>
        <w:t xml:space="preserve">Locations of </w:t>
      </w:r>
      <w:r w:rsidRPr="00CE4331">
        <w:rPr>
          <w:rFonts w:cs="Times New Roman"/>
          <w:szCs w:val="24"/>
        </w:rPr>
        <w:t>the American Academy of Allergy Asthma and Immunology (AAAAI)</w:t>
      </w:r>
      <w:r w:rsidRPr="00ED3099">
        <w:rPr>
          <w:rFonts w:cs="Times New Roman"/>
          <w:szCs w:val="24"/>
        </w:rPr>
        <w:t xml:space="preserve"> monitor</w:t>
      </w:r>
      <w:r>
        <w:rPr>
          <w:rFonts w:cs="Times New Roman"/>
          <w:szCs w:val="24"/>
        </w:rPr>
        <w:t>ing</w:t>
      </w:r>
      <w:r w:rsidRPr="00ED3099">
        <w:rPr>
          <w:rFonts w:cs="Times New Roman"/>
          <w:szCs w:val="24"/>
        </w:rPr>
        <w:t xml:space="preserve"> stations measuring airborne pollen</w:t>
      </w:r>
      <w:r>
        <w:rPr>
          <w:rFonts w:cs="Times New Roman"/>
          <w:szCs w:val="24"/>
        </w:rPr>
        <w:t xml:space="preserve"> counts</w:t>
      </w:r>
      <w:r w:rsidRPr="00ED3099">
        <w:rPr>
          <w:rFonts w:cs="Times New Roman"/>
          <w:szCs w:val="24"/>
        </w:rPr>
        <w:t xml:space="preserve"> in the United States</w:t>
      </w:r>
      <w:bookmarkEnd w:id="449"/>
    </w:p>
    <w:p w:rsidR="000962A8" w:rsidRDefault="000962A8" w:rsidP="000962A8">
      <w:pPr>
        <w:pStyle w:val="a7"/>
        <w:rPr>
          <w:rFonts w:cs="Times New Roman"/>
          <w:szCs w:val="24"/>
        </w:rPr>
      </w:pPr>
    </w:p>
    <w:p w:rsidR="000962A8" w:rsidRDefault="000962A8" w:rsidP="000962A8">
      <w:r>
        <w:br w:type="page"/>
      </w:r>
    </w:p>
    <w:p w:rsidR="000962A8" w:rsidRDefault="000962A8" w:rsidP="000962A8">
      <w:pPr>
        <w:keepNext/>
      </w:pPr>
      <w:r>
        <w:rPr>
          <w:noProof/>
        </w:rPr>
        <w:lastRenderedPageBreak/>
        <w:drawing>
          <wp:inline distT="0" distB="0" distL="0" distR="0" wp14:anchorId="5C4973E6" wp14:editId="08F021C3">
            <wp:extent cx="5273978" cy="3469993"/>
            <wp:effectExtent l="19050" t="0" r="2872" b="0"/>
            <wp:docPr id="31" name="图片 4" descr="http://www1.ncdc.noaa.gov/pub/data/cmb/monitoring-references/maps/us-climate-regi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1.ncdc.noaa.gov/pub/data/cmb/monitoring-references/maps/us-climate-regions.gif"/>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4310" cy="3470211"/>
                    </a:xfrm>
                    <a:prstGeom prst="rect">
                      <a:avLst/>
                    </a:prstGeom>
                    <a:noFill/>
                    <a:ln>
                      <a:noFill/>
                    </a:ln>
                  </pic:spPr>
                </pic:pic>
              </a:graphicData>
            </a:graphic>
          </wp:inline>
        </w:drawing>
      </w:r>
    </w:p>
    <w:p w:rsidR="000962A8" w:rsidRDefault="000962A8" w:rsidP="000962A8">
      <w:pPr>
        <w:pStyle w:val="a7"/>
      </w:pPr>
      <w:bookmarkStart w:id="450" w:name="_Ref378775743"/>
      <w:bookmarkStart w:id="451" w:name="_Toc380874960"/>
      <w:r>
        <w:t xml:space="preserve">Figure </w:t>
      </w:r>
      <w:r w:rsidR="00222E77">
        <w:fldChar w:fldCharType="begin"/>
      </w:r>
      <w:r w:rsidR="0068144C">
        <w:instrText xml:space="preserve"> SEQ Figure \* ARABIC </w:instrText>
      </w:r>
      <w:r w:rsidR="00222E77">
        <w:fldChar w:fldCharType="separate"/>
      </w:r>
      <w:r w:rsidR="00D6717D">
        <w:rPr>
          <w:noProof/>
        </w:rPr>
        <w:t>2</w:t>
      </w:r>
      <w:r w:rsidR="00222E77">
        <w:rPr>
          <w:noProof/>
        </w:rPr>
        <w:fldChar w:fldCharType="end"/>
      </w:r>
      <w:bookmarkEnd w:id="450"/>
      <w:r w:rsidR="00C257F5">
        <w:rPr>
          <w:noProof/>
        </w:rPr>
        <w:t>.</w:t>
      </w:r>
      <w:r>
        <w:t xml:space="preserve"> </w:t>
      </w:r>
      <w:r>
        <w:rPr>
          <w:szCs w:val="24"/>
        </w:rPr>
        <w:t xml:space="preserve">Nine climate regions in the contiguous United States (CONUS). </w:t>
      </w:r>
      <w:r w:rsidRPr="00E10779">
        <w:rPr>
          <w:szCs w:val="24"/>
        </w:rPr>
        <w:t xml:space="preserve">Through climate analysis, National Climatic Data Center scientists have identified nine climatically consistent regions within the </w:t>
      </w:r>
      <w:r>
        <w:rPr>
          <w:szCs w:val="24"/>
        </w:rPr>
        <w:t>CONUS</w:t>
      </w:r>
      <w:r w:rsidRPr="00E10779">
        <w:rPr>
          <w:szCs w:val="24"/>
        </w:rPr>
        <w:t xml:space="preserve"> which are useful for putting current climate anomalies into a historical perspective</w:t>
      </w:r>
      <w:r>
        <w:rPr>
          <w:szCs w:val="24"/>
        </w:rPr>
        <w:t xml:space="preserve"> </w:t>
      </w:r>
      <w:r w:rsidR="00222E77">
        <w:rPr>
          <w:szCs w:val="24"/>
        </w:rPr>
        <w:fldChar w:fldCharType="begin"/>
      </w:r>
      <w:r w:rsidR="00DA001E">
        <w:rPr>
          <w:szCs w:val="24"/>
        </w:rPr>
        <w:instrText xml:space="preserve"> ADDIN EN.CITE &lt;EndNote&gt;&lt;Cite&gt;&lt;Author&gt;Karl&lt;/Author&gt;&lt;Year&gt;1984&lt;/Year&gt;&lt;RecNum&gt;21&lt;/RecNum&gt;&lt;Prefix&gt;figure from &lt;/Prefix&gt;&lt;DisplayText&gt;(figure from Karl &amp;amp; Koss, 1984)&lt;/DisplayText&gt;&lt;record&gt;&lt;rec-number&gt;21&lt;/rec-number&gt;&lt;foreign-keys&gt;&lt;key app="EN" db-id="tdz2dxda7d9zpsere5vps09wvftsz5xrwvx9" timestamp="1387474795"&gt;21&lt;/key&gt;&lt;/foreign-keys&gt;&lt;ref-type name="Book"&gt;6&lt;/ref-type&gt;&lt;contributors&gt;&lt;authors&gt;&lt;author&gt;Karl, Thomas&lt;/author&gt;&lt;author&gt;Koss, Walter James&lt;/author&gt;&lt;/authors&gt;&lt;/contributors&gt;&lt;titles&gt;&lt;title&gt;Regional and National Monthly, Seasonal, and Annual Temperature Weighted by Area, 1895-1983&lt;/title&gt;&lt;/titles&gt;&lt;dates&gt;&lt;year&gt;1984&lt;/year&gt;&lt;/dates&gt;&lt;publisher&gt;National Climatic Data Center&lt;/publisher&gt;&lt;urls&gt;&lt;/urls&gt;&lt;/record&gt;&lt;/Cite&gt;&lt;/EndNote&gt;</w:instrText>
      </w:r>
      <w:r w:rsidR="00222E77">
        <w:rPr>
          <w:szCs w:val="24"/>
        </w:rPr>
        <w:fldChar w:fldCharType="separate"/>
      </w:r>
      <w:r>
        <w:rPr>
          <w:noProof/>
          <w:szCs w:val="24"/>
        </w:rPr>
        <w:t>(</w:t>
      </w:r>
      <w:hyperlink w:anchor="_ENREF_16" w:tooltip="Karl, 1984 #21" w:history="1">
        <w:r w:rsidR="00637C89">
          <w:rPr>
            <w:noProof/>
            <w:szCs w:val="24"/>
          </w:rPr>
          <w:t>figure from Karl &amp; Koss, 1984</w:t>
        </w:r>
      </w:hyperlink>
      <w:r>
        <w:rPr>
          <w:noProof/>
          <w:szCs w:val="24"/>
        </w:rPr>
        <w:t>)</w:t>
      </w:r>
      <w:r w:rsidR="00222E77">
        <w:rPr>
          <w:szCs w:val="24"/>
        </w:rPr>
        <w:fldChar w:fldCharType="end"/>
      </w:r>
      <w:r>
        <w:rPr>
          <w:szCs w:val="24"/>
        </w:rPr>
        <w:t>.</w:t>
      </w:r>
      <w:bookmarkEnd w:id="451"/>
    </w:p>
    <w:p w:rsidR="000962A8" w:rsidRDefault="000962A8" w:rsidP="000962A8"/>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3" w:type="dxa"/>
          <w:left w:w="43" w:type="dxa"/>
          <w:bottom w:w="43" w:type="dxa"/>
          <w:right w:w="43" w:type="dxa"/>
        </w:tblCellMar>
        <w:tblLook w:val="04A0" w:firstRow="1" w:lastRow="0" w:firstColumn="1" w:lastColumn="0" w:noHBand="0" w:noVBand="1"/>
      </w:tblPr>
      <w:tblGrid>
        <w:gridCol w:w="4196"/>
        <w:gridCol w:w="4196"/>
      </w:tblGrid>
      <w:tr w:rsidR="000962A8" w:rsidTr="00355F09">
        <w:tc>
          <w:tcPr>
            <w:tcW w:w="4196" w:type="dxa"/>
          </w:tcPr>
          <w:p w:rsidR="000962A8" w:rsidRDefault="000962A8" w:rsidP="00355F09">
            <w:pPr>
              <w:keepNext/>
              <w:jc w:val="center"/>
            </w:pPr>
            <w:r>
              <w:rPr>
                <w:noProof/>
                <w:lang w:eastAsia="en-US"/>
              </w:rPr>
              <w:lastRenderedPageBreak/>
              <w:t xml:space="preserve"> (a)</w:t>
            </w:r>
            <w:r>
              <w:rPr>
                <w:noProof/>
                <w:lang w:eastAsia="en-US"/>
              </w:rPr>
              <w:br/>
            </w:r>
            <w:r>
              <w:rPr>
                <w:noProof/>
              </w:rPr>
              <w:drawing>
                <wp:inline distT="0" distB="0" distL="0" distR="0" wp14:anchorId="7F4BFC32" wp14:editId="2116F982">
                  <wp:extent cx="2576223" cy="1572182"/>
                  <wp:effectExtent l="0" t="0" r="0" b="0"/>
                  <wp:docPr id="34" name="Picture 16" descr="http://bonap.net/MapGallery/County/Genus/Ambro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bonap.net/MapGallery/County/Genus/Ambrosia.png"/>
                          <pic:cNvPicPr>
                            <a:picLocks noChangeAspect="1" noChangeArrowheads="1"/>
                          </pic:cNvPicPr>
                        </pic:nvPicPr>
                        <pic:blipFill>
                          <a:blip r:embed="rId140" cstate="print"/>
                          <a:srcRect/>
                          <a:stretch>
                            <a:fillRect/>
                          </a:stretch>
                        </pic:blipFill>
                        <pic:spPr bwMode="auto">
                          <a:xfrm>
                            <a:off x="0" y="0"/>
                            <a:ext cx="2573610" cy="1570587"/>
                          </a:xfrm>
                          <a:prstGeom prst="rect">
                            <a:avLst/>
                          </a:prstGeom>
                          <a:noFill/>
                          <a:ln w="9525">
                            <a:noFill/>
                            <a:miter lim="800000"/>
                            <a:headEnd/>
                            <a:tailEnd/>
                          </a:ln>
                        </pic:spPr>
                      </pic:pic>
                    </a:graphicData>
                  </a:graphic>
                </wp:inline>
              </w:drawing>
            </w:r>
          </w:p>
        </w:tc>
        <w:tc>
          <w:tcPr>
            <w:tcW w:w="4196" w:type="dxa"/>
          </w:tcPr>
          <w:p w:rsidR="000962A8" w:rsidRDefault="000962A8" w:rsidP="00355F09">
            <w:pPr>
              <w:keepNext/>
              <w:jc w:val="center"/>
            </w:pPr>
            <w:r>
              <w:rPr>
                <w:noProof/>
                <w:lang w:eastAsia="en-US"/>
              </w:rPr>
              <w:t>(b)</w:t>
            </w:r>
            <w:r>
              <w:rPr>
                <w:noProof/>
                <w:lang w:eastAsia="en-US"/>
              </w:rPr>
              <w:br/>
            </w:r>
            <w:r>
              <w:rPr>
                <w:noProof/>
              </w:rPr>
              <w:drawing>
                <wp:inline distT="0" distB="0" distL="0" distR="0" wp14:anchorId="096EC6EC" wp14:editId="79D20547">
                  <wp:extent cx="2578608" cy="1573638"/>
                  <wp:effectExtent l="0" t="0" r="0" b="0"/>
                  <wp:docPr id="55" name="Picture 4" descr="http://bonap.net/MapGallery/County/Genus/Artemi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bonap.net/MapGallery/County/Genus/Artemisia.png"/>
                          <pic:cNvPicPr>
                            <a:picLocks noChangeAspect="1" noChangeArrowheads="1"/>
                          </pic:cNvPicPr>
                        </pic:nvPicPr>
                        <pic:blipFill>
                          <a:blip r:embed="rId141" cstate="print"/>
                          <a:srcRect/>
                          <a:stretch>
                            <a:fillRect/>
                          </a:stretch>
                        </pic:blipFill>
                        <pic:spPr bwMode="auto">
                          <a:xfrm>
                            <a:off x="0" y="0"/>
                            <a:ext cx="2578608" cy="1573638"/>
                          </a:xfrm>
                          <a:prstGeom prst="rect">
                            <a:avLst/>
                          </a:prstGeom>
                          <a:noFill/>
                          <a:ln w="9525">
                            <a:noFill/>
                            <a:miter lim="800000"/>
                            <a:headEnd/>
                            <a:tailEnd/>
                          </a:ln>
                        </pic:spPr>
                      </pic:pic>
                    </a:graphicData>
                  </a:graphic>
                </wp:inline>
              </w:drawing>
            </w:r>
          </w:p>
        </w:tc>
      </w:tr>
      <w:tr w:rsidR="000962A8" w:rsidTr="00355F09">
        <w:tc>
          <w:tcPr>
            <w:tcW w:w="4196" w:type="dxa"/>
          </w:tcPr>
          <w:p w:rsidR="000962A8" w:rsidRDefault="000962A8" w:rsidP="00355F09">
            <w:pPr>
              <w:keepNext/>
              <w:jc w:val="center"/>
            </w:pPr>
            <w:r>
              <w:rPr>
                <w:noProof/>
                <w:lang w:eastAsia="en-US"/>
              </w:rPr>
              <w:t>(c)</w:t>
            </w:r>
            <w:r>
              <w:rPr>
                <w:noProof/>
                <w:lang w:eastAsia="en-US"/>
              </w:rPr>
              <w:br/>
            </w:r>
            <w:r>
              <w:rPr>
                <w:noProof/>
              </w:rPr>
              <w:drawing>
                <wp:inline distT="0" distB="0" distL="0" distR="0" wp14:anchorId="092161D1" wp14:editId="60B24D7D">
                  <wp:extent cx="2578608" cy="1573637"/>
                  <wp:effectExtent l="0" t="0" r="0" b="0"/>
                  <wp:docPr id="58" name="Picture 19" descr="http://bonap.net/MapGallery/County/Genus/Bet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bonap.net/MapGallery/County/Genus/Betula.png"/>
                          <pic:cNvPicPr>
                            <a:picLocks noChangeAspect="1" noChangeArrowheads="1"/>
                          </pic:cNvPicPr>
                        </pic:nvPicPr>
                        <pic:blipFill>
                          <a:blip r:embed="rId142"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c>
          <w:tcPr>
            <w:tcW w:w="4196" w:type="dxa"/>
          </w:tcPr>
          <w:p w:rsidR="000962A8" w:rsidRDefault="000962A8" w:rsidP="00355F09">
            <w:pPr>
              <w:keepNext/>
              <w:jc w:val="center"/>
            </w:pPr>
            <w:r>
              <w:rPr>
                <w:noProof/>
                <w:lang w:eastAsia="en-US"/>
              </w:rPr>
              <w:t>(d)</w:t>
            </w:r>
            <w:r>
              <w:rPr>
                <w:noProof/>
                <w:lang w:eastAsia="en-US"/>
              </w:rPr>
              <w:br/>
            </w:r>
            <w:r>
              <w:rPr>
                <w:noProof/>
              </w:rPr>
              <w:drawing>
                <wp:inline distT="0" distB="0" distL="0" distR="0" wp14:anchorId="3353A7F3" wp14:editId="2B5EF291">
                  <wp:extent cx="2578608" cy="1573637"/>
                  <wp:effectExtent l="0" t="0" r="0" b="0"/>
                  <wp:docPr id="59" name="Picture 22" descr="http://bonap.net/MapGallery/County/Genus/P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bonap.net/MapGallery/County/Genus/Poa.png"/>
                          <pic:cNvPicPr>
                            <a:picLocks noChangeAspect="1" noChangeArrowheads="1"/>
                          </pic:cNvPicPr>
                        </pic:nvPicPr>
                        <pic:blipFill>
                          <a:blip r:embed="rId143"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r>
      <w:tr w:rsidR="000962A8" w:rsidTr="00355F09">
        <w:tc>
          <w:tcPr>
            <w:tcW w:w="8392" w:type="dxa"/>
            <w:gridSpan w:val="2"/>
          </w:tcPr>
          <w:p w:rsidR="000962A8" w:rsidRDefault="000962A8" w:rsidP="00355F09">
            <w:pPr>
              <w:keepNext/>
              <w:jc w:val="center"/>
            </w:pPr>
            <w:r>
              <w:rPr>
                <w:noProof/>
                <w:lang w:eastAsia="en-US"/>
              </w:rPr>
              <w:t>(e)</w:t>
            </w:r>
            <w:r>
              <w:rPr>
                <w:noProof/>
                <w:lang w:eastAsia="en-US"/>
              </w:rPr>
              <w:br/>
            </w:r>
            <w:r>
              <w:rPr>
                <w:noProof/>
              </w:rPr>
              <w:drawing>
                <wp:inline distT="0" distB="0" distL="0" distR="0" wp14:anchorId="748C5D9E" wp14:editId="47F07866">
                  <wp:extent cx="2578608" cy="1573637"/>
                  <wp:effectExtent l="0" t="0" r="0" b="0"/>
                  <wp:docPr id="60" name="Picture 45" descr="http://bonap.net/MapGallery/County/Genus/Querc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bonap.net/MapGallery/County/Genus/Quercus.png"/>
                          <pic:cNvPicPr>
                            <a:picLocks noChangeAspect="1" noChangeArrowheads="1"/>
                          </pic:cNvPicPr>
                        </pic:nvPicPr>
                        <pic:blipFill>
                          <a:blip r:embed="rId144"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r>
    </w:tbl>
    <w:p w:rsidR="000962A8" w:rsidRDefault="000962A8" w:rsidP="000962A8">
      <w:pPr>
        <w:pStyle w:val="a7"/>
      </w:pPr>
      <w:bookmarkStart w:id="452" w:name="_Ref378775754"/>
      <w:bookmarkStart w:id="453" w:name="_Toc380874961"/>
      <w:r>
        <w:t xml:space="preserve">Figure </w:t>
      </w:r>
      <w:r w:rsidR="00222E77">
        <w:fldChar w:fldCharType="begin"/>
      </w:r>
      <w:r w:rsidR="0068144C">
        <w:instrText xml:space="preserve"> SEQ Figure \* ARABIC </w:instrText>
      </w:r>
      <w:r w:rsidR="00222E77">
        <w:fldChar w:fldCharType="separate"/>
      </w:r>
      <w:r w:rsidR="00D6717D">
        <w:rPr>
          <w:noProof/>
        </w:rPr>
        <w:t>3</w:t>
      </w:r>
      <w:r w:rsidR="00222E77">
        <w:rPr>
          <w:noProof/>
        </w:rPr>
        <w:fldChar w:fldCharType="end"/>
      </w:r>
      <w:bookmarkEnd w:id="452"/>
      <w:r w:rsidR="00C257F5">
        <w:rPr>
          <w:noProof/>
        </w:rPr>
        <w:t>.</w:t>
      </w:r>
      <w:r>
        <w:t xml:space="preserve"> </w:t>
      </w:r>
      <w:r w:rsidRPr="00111980">
        <w:t>S</w:t>
      </w:r>
      <w:r w:rsidRPr="00111980">
        <w:rPr>
          <w:rFonts w:hint="eastAsia"/>
        </w:rPr>
        <w:t xml:space="preserve">patial distribution of </w:t>
      </w:r>
      <w:r w:rsidRPr="00111980">
        <w:t xml:space="preserve">(a) </w:t>
      </w:r>
      <w:r w:rsidRPr="00B860F1">
        <w:rPr>
          <w:rFonts w:hint="eastAsia"/>
          <w:i/>
        </w:rPr>
        <w:t>Ambrosia</w:t>
      </w:r>
      <w:r w:rsidRPr="00111980">
        <w:t xml:space="preserve">, (b) </w:t>
      </w:r>
      <w:r w:rsidRPr="00B860F1">
        <w:rPr>
          <w:i/>
        </w:rPr>
        <w:t>Artemisia</w:t>
      </w:r>
      <w:r w:rsidRPr="00111980">
        <w:t xml:space="preserve">, (c) </w:t>
      </w:r>
      <w:r w:rsidRPr="00B860F1">
        <w:rPr>
          <w:i/>
        </w:rPr>
        <w:t>Betula</w:t>
      </w:r>
      <w:r w:rsidRPr="00111980">
        <w:t xml:space="preserve">, (d) </w:t>
      </w:r>
      <w:r w:rsidRPr="00B860F1">
        <w:rPr>
          <w:i/>
        </w:rPr>
        <w:t>Gramineae</w:t>
      </w:r>
      <w:r w:rsidRPr="00111980">
        <w:t xml:space="preserve">, (e) </w:t>
      </w:r>
      <w:r w:rsidRPr="00B860F1">
        <w:rPr>
          <w:i/>
        </w:rPr>
        <w:t>Quercus</w:t>
      </w:r>
      <w:r w:rsidRPr="00111980">
        <w:rPr>
          <w:rFonts w:hint="eastAsia"/>
        </w:rPr>
        <w:t xml:space="preserve"> in </w:t>
      </w:r>
      <w:r w:rsidRPr="00111980">
        <w:t>the contiguous US (CONUS)</w:t>
      </w:r>
      <w:r>
        <w:t xml:space="preserve"> </w:t>
      </w:r>
      <w:r w:rsidR="00222E77">
        <w:fldChar w:fldCharType="begin"/>
      </w:r>
      <w:r w:rsidR="00DA001E">
        <w:instrText xml:space="preserve"> ADDIN EN.CITE &lt;EndNote&gt;&lt;Cite&gt;&lt;Author&gt;Kartesz&lt;/Author&gt;&lt;Year&gt;2013&lt;/Year&gt;&lt;RecNum&gt;66&lt;/RecNum&gt;&lt;DisplayText&gt;(Kartesz, 2013)&lt;/DisplayText&gt;&lt;record&gt;&lt;rec-number&gt;66&lt;/rec-number&gt;&lt;foreign-keys&gt;&lt;key app="EN" db-id="tdz2dxda7d9zpsere5vps09wvftsz5xrwvx9" timestamp="1391106016"&gt;66&lt;/key&gt;&lt;/foreign-keys&gt;&lt;ref-type name="Web Page"&gt;12&lt;/ref-type&gt;&lt;contributors&gt;&lt;authors&gt;&lt;author&gt;Kartesz, J.T.&lt;/author&gt;&lt;/authors&gt;&lt;/contributors&gt;&lt;titles&gt;&lt;title&gt;The Biota of North America Program (BONAP), Taxonomic Data Center [maps generated from Kartesz, J.T. 2013. Floristic Synthesis of North America, Version 1.0. Biota of North America Program (BONAP). (in press)]&lt;/title&gt;&lt;/titles&gt;&lt;dates&gt;&lt;year&gt;2013&lt;/year&gt;&lt;/dates&gt;&lt;pub-location&gt;Chapel Hill, N.C.&lt;/pub-location&gt;&lt;urls&gt;&lt;related-urls&gt;&lt;url&gt;http://www.bonap.net/tdc&lt;/url&gt;&lt;/related-urls&gt;&lt;/urls&gt;&lt;/record&gt;&lt;/Cite&gt;&lt;/EndNote&gt;</w:instrText>
      </w:r>
      <w:r w:rsidR="00222E77">
        <w:fldChar w:fldCharType="separate"/>
      </w:r>
      <w:r>
        <w:rPr>
          <w:noProof/>
        </w:rPr>
        <w:t>(</w:t>
      </w:r>
      <w:hyperlink w:anchor="_ENREF_17" w:tooltip="Kartesz, 2013 #66" w:history="1">
        <w:r w:rsidR="00637C89">
          <w:rPr>
            <w:noProof/>
          </w:rPr>
          <w:t>Kartesz, 2013</w:t>
        </w:r>
      </w:hyperlink>
      <w:r>
        <w:rPr>
          <w:noProof/>
        </w:rPr>
        <w:t>)</w:t>
      </w:r>
      <w:r w:rsidR="00222E77">
        <w:fldChar w:fldCharType="end"/>
      </w:r>
      <w:r w:rsidRPr="00111980">
        <w:t>.</w:t>
      </w:r>
      <w:r w:rsidRPr="00111980">
        <w:rPr>
          <w:rFonts w:hint="eastAsia"/>
        </w:rPr>
        <w:t xml:space="preserve"> </w:t>
      </w:r>
      <w:r w:rsidRPr="00111980">
        <w:t>Dark green indicates species present and native. Light green indicates species is not rare.</w:t>
      </w:r>
      <w:bookmarkEnd w:id="453"/>
      <w:r>
        <w:br w:type="page"/>
      </w:r>
    </w:p>
    <w:p w:rsidR="000962A8" w:rsidRDefault="000962A8" w:rsidP="000962A8">
      <w:pPr>
        <w:pStyle w:val="a7"/>
      </w:pPr>
    </w:p>
    <w:p w:rsidR="00634734" w:rsidRDefault="000962A8" w:rsidP="00634734">
      <w:pPr>
        <w:keepNext/>
        <w:jc w:val="center"/>
      </w:pPr>
      <w:r w:rsidRPr="00427AC5">
        <w:rPr>
          <w:noProof/>
        </w:rPr>
        <w:drawing>
          <wp:inline distT="0" distB="0" distL="0" distR="0" wp14:anchorId="6F47C096" wp14:editId="2EB42B09">
            <wp:extent cx="4967567" cy="3838575"/>
            <wp:effectExtent l="19050" t="0" r="4483" b="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5" cstate="print"/>
                    <a:stretch>
                      <a:fillRect/>
                    </a:stretch>
                  </pic:blipFill>
                  <pic:spPr bwMode="auto">
                    <a:xfrm>
                      <a:off x="0" y="0"/>
                      <a:ext cx="4967096" cy="3838211"/>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634734" w:rsidP="00634734">
      <w:pPr>
        <w:pStyle w:val="a7"/>
        <w:jc w:val="left"/>
      </w:pPr>
      <w:bookmarkStart w:id="454" w:name="_Ref378851736"/>
      <w:bookmarkStart w:id="455" w:name="_Toc380874962"/>
      <w:r>
        <w:t xml:space="preserve">Figure </w:t>
      </w:r>
      <w:r w:rsidR="00222E77">
        <w:fldChar w:fldCharType="begin"/>
      </w:r>
      <w:r w:rsidR="0068144C">
        <w:instrText xml:space="preserve"> SEQ Figure \* ARABIC </w:instrText>
      </w:r>
      <w:r w:rsidR="00222E77">
        <w:fldChar w:fldCharType="separate"/>
      </w:r>
      <w:r w:rsidR="00D6717D">
        <w:rPr>
          <w:noProof/>
        </w:rPr>
        <w:t>4</w:t>
      </w:r>
      <w:r w:rsidR="00222E77">
        <w:rPr>
          <w:noProof/>
        </w:rPr>
        <w:fldChar w:fldCharType="end"/>
      </w:r>
      <w:bookmarkEnd w:id="454"/>
      <w:r w:rsidR="00C257F5">
        <w:rPr>
          <w:noProof/>
        </w:rPr>
        <w:t>.</w:t>
      </w:r>
      <w:r>
        <w:t xml:space="preserve"> Population by gender in nine climate regions in Contiguous United State</w:t>
      </w:r>
      <w:r w:rsidR="00C257F5">
        <w:t xml:space="preserve">s </w:t>
      </w:r>
      <w:r>
        <w:t>(CONUS)</w:t>
      </w:r>
      <w:r w:rsidR="00FE68A8">
        <w:t xml:space="preserve">(Population data were </w:t>
      </w:r>
      <w:r w:rsidR="00F02308">
        <w:t>collected</w:t>
      </w:r>
      <w:r w:rsidR="00FE68A8">
        <w:t xml:space="preserve"> in 2010,</w:t>
      </w:r>
      <w:r w:rsidR="00222E77">
        <w:fldChar w:fldCharType="begin"/>
      </w:r>
      <w:r w:rsidR="00F02308">
        <w:instrText xml:space="preserve"> ADDIN EN.CITE &lt;EndNote&gt;&lt;Cite&gt;&lt;Author&gt;U.S. Census Bureau&lt;/Author&gt;&lt;Year&gt;2010&lt;/Year&gt;&lt;RecNum&gt;7&lt;/RecNum&gt;&lt;DisplayText&gt;(U.S. Census Bureau, 2010)&lt;/DisplayText&gt;&lt;record&gt;&lt;rec-number&gt;7&lt;/rec-number&gt;&lt;foreign-keys&gt;&lt;key app="EN" db-id="205dtszvhxrvakeerws59rzs2xx5d2pwzsvp" timestamp="1390838646"&gt;7&lt;/key&gt;&lt;/foreign-keys&gt;&lt;ref-type name="Web Page"&gt;12&lt;/ref-type&gt;&lt;contributors&gt;&lt;authors&gt;&lt;author&gt;U.S. Census Bureau,&lt;/author&gt;&lt;/authors&gt;&lt;/contributors&gt;&lt;titles&gt;&lt;title&gt;Profile of General Population and Housing Characteristics: 2010  &lt;/title&gt;&lt;/titles&gt;&lt;dates&gt;&lt;year&gt;2010&lt;/year&gt;&lt;/dates&gt;&lt;urls&gt;&lt;/urls&gt;&lt;/record&gt;&lt;/Cite&gt;&lt;/EndNote&gt;</w:instrText>
      </w:r>
      <w:r w:rsidR="00222E77">
        <w:fldChar w:fldCharType="separate"/>
      </w:r>
      <w:r w:rsidR="00F02308">
        <w:rPr>
          <w:noProof/>
        </w:rPr>
        <w:t>(</w:t>
      </w:r>
      <w:hyperlink w:anchor="_ENREF_27" w:tooltip="U.S. Census Bureau, 2010 #7" w:history="1">
        <w:r w:rsidR="00637C89">
          <w:rPr>
            <w:noProof/>
          </w:rPr>
          <w:t>U.S. Census Bureau, 2010</w:t>
        </w:r>
      </w:hyperlink>
      <w:r w:rsidR="00F02308">
        <w:rPr>
          <w:noProof/>
        </w:rPr>
        <w:t>)</w:t>
      </w:r>
      <w:r w:rsidR="00222E77">
        <w:fldChar w:fldCharType="end"/>
      </w:r>
      <w:r w:rsidR="00FE68A8">
        <w:t>)</w:t>
      </w:r>
      <w:bookmarkEnd w:id="455"/>
    </w:p>
    <w:p w:rsidR="000962A8" w:rsidRDefault="000962A8" w:rsidP="000962A8">
      <w:pPr>
        <w:jc w:val="center"/>
      </w:pPr>
      <w:r>
        <w:br w:type="page"/>
      </w:r>
      <w:r>
        <w:rPr>
          <w:rFonts w:cs="Times New Roman"/>
          <w:noProof/>
          <w:szCs w:val="24"/>
        </w:rPr>
        <w:lastRenderedPageBreak/>
        <w:drawing>
          <wp:inline distT="0" distB="0" distL="0" distR="0" wp14:anchorId="50E3CB5D" wp14:editId="4DFD997C">
            <wp:extent cx="3657600" cy="3707139"/>
            <wp:effectExtent l="0" t="0" r="0" b="0"/>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6163" t="8065" r="51579" b="5107"/>
                    <a:stretch/>
                  </pic:blipFill>
                  <pic:spPr bwMode="auto">
                    <a:xfrm>
                      <a:off x="0" y="0"/>
                      <a:ext cx="3657600" cy="3707139"/>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keepNext/>
        <w:jc w:val="center"/>
      </w:pPr>
      <w:r>
        <w:rPr>
          <w:rFonts w:cs="Times New Roman"/>
          <w:noProof/>
          <w:szCs w:val="24"/>
        </w:rPr>
        <w:drawing>
          <wp:inline distT="0" distB="0" distL="0" distR="0" wp14:anchorId="14F5F6B4" wp14:editId="3B0603E6">
            <wp:extent cx="3657600" cy="3729632"/>
            <wp:effectExtent l="0" t="0" r="0" b="0"/>
            <wp:docPr id="3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56127" t="8124" r="1637" b="4481"/>
                    <a:stretch/>
                  </pic:blipFill>
                  <pic:spPr bwMode="auto">
                    <a:xfrm>
                      <a:off x="0" y="0"/>
                      <a:ext cx="3657600" cy="3729632"/>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jc w:val="left"/>
        <w:rPr>
          <w:rFonts w:cs="Times New Roman"/>
          <w:szCs w:val="24"/>
        </w:rPr>
      </w:pPr>
      <w:bookmarkStart w:id="456" w:name="_Ref378759028"/>
      <w:bookmarkStart w:id="457" w:name="_Toc380874963"/>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D6717D">
        <w:rPr>
          <w:rFonts w:cs="Times New Roman"/>
          <w:noProof/>
          <w:szCs w:val="24"/>
        </w:rPr>
        <w:t>5</w:t>
      </w:r>
      <w:r w:rsidR="00222E77" w:rsidRPr="00ED3099">
        <w:rPr>
          <w:rFonts w:cs="Times New Roman"/>
          <w:szCs w:val="24"/>
        </w:rPr>
        <w:fldChar w:fldCharType="end"/>
      </w:r>
      <w:bookmarkEnd w:id="456"/>
      <w:r>
        <w:rPr>
          <w:rFonts w:cs="Times New Roman"/>
          <w:szCs w:val="24"/>
        </w:rPr>
        <w:t>.</w:t>
      </w:r>
      <w:r w:rsidRPr="00ED3099">
        <w:rPr>
          <w:rFonts w:cs="Times New Roman"/>
          <w:szCs w:val="24"/>
        </w:rPr>
        <w:t xml:space="preserve"> US population distribution of inhalation rate</w:t>
      </w:r>
      <w:r>
        <w:rPr>
          <w:rFonts w:cs="Times New Roman"/>
          <w:szCs w:val="24"/>
        </w:rPr>
        <w:t>s</w:t>
      </w:r>
      <w:r w:rsidRPr="00ED3099">
        <w:rPr>
          <w:rFonts w:cs="Times New Roman"/>
          <w:szCs w:val="24"/>
        </w:rPr>
        <w:t xml:space="preserve"> for males and females, respectively. The data are from </w:t>
      </w:r>
      <w:r>
        <w:rPr>
          <w:rFonts w:cs="Times New Roman"/>
          <w:szCs w:val="24"/>
        </w:rPr>
        <w:t>EPA’s Environmental Factors Handbook</w:t>
      </w:r>
      <w:r w:rsidRPr="00ED3099">
        <w:rPr>
          <w:rFonts w:cs="Times New Roman"/>
          <w:szCs w:val="24"/>
        </w:rPr>
        <w:t xml:space="preserve"> </w:t>
      </w:r>
      <w:r w:rsidR="00222E77" w:rsidRPr="00ED3099">
        <w:rPr>
          <w:rFonts w:cs="Times New Roman"/>
          <w:szCs w:val="24"/>
        </w:rPr>
        <w:fldChar w:fldCharType="begin"/>
      </w:r>
      <w:r w:rsidR="00DA001E">
        <w:rPr>
          <w:rFonts w:cs="Times New Roman"/>
          <w:szCs w:val="24"/>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sidRPr="00ED3099">
        <w:rPr>
          <w:rFonts w:cs="Times New Roman"/>
          <w:szCs w:val="24"/>
        </w:rPr>
        <w:fldChar w:fldCharType="separate"/>
      </w:r>
      <w:r>
        <w:rPr>
          <w:rFonts w:cs="Times New Roman"/>
          <w:noProof/>
          <w:szCs w:val="24"/>
        </w:rPr>
        <w:t>(</w:t>
      </w:r>
      <w:hyperlink w:anchor="_ENREF_28" w:tooltip="USEPA, 2010 #68" w:history="1">
        <w:r w:rsidR="00637C89">
          <w:rPr>
            <w:rFonts w:cs="Times New Roman"/>
            <w:noProof/>
            <w:szCs w:val="24"/>
          </w:rPr>
          <w:t>USEPA, 2010</w:t>
        </w:r>
      </w:hyperlink>
      <w:r>
        <w:rPr>
          <w:rFonts w:cs="Times New Roman"/>
          <w:noProof/>
          <w:szCs w:val="24"/>
        </w:rPr>
        <w:t>)</w:t>
      </w:r>
      <w:r w:rsidR="00222E77" w:rsidRPr="00ED3099">
        <w:rPr>
          <w:rFonts w:cs="Times New Roman"/>
          <w:szCs w:val="24"/>
        </w:rPr>
        <w:fldChar w:fldCharType="end"/>
      </w:r>
      <w:r w:rsidRPr="00ED3099">
        <w:rPr>
          <w:rFonts w:cs="Times New Roman"/>
          <w:szCs w:val="24"/>
        </w:rPr>
        <w:t xml:space="preserve">. There are 14 age groups from the original data, for each gender. The age </w:t>
      </w:r>
      <w:r w:rsidRPr="00ED3099">
        <w:rPr>
          <w:rFonts w:cs="Times New Roman"/>
          <w:szCs w:val="24"/>
        </w:rPr>
        <w:lastRenderedPageBreak/>
        <w:t>groups are 0-1 year, 1-2 years, 2-3 years, 3-6 years, 6-11 years, 11-16 years, 16-21 years, 21-31 years, 31-41 years, 41-51 years, 51-61 years, 61-71 years, and 71-81 years. The percentiles are</w:t>
      </w:r>
      <w:r>
        <w:rPr>
          <w:rFonts w:cs="Times New Roman" w:hint="eastAsia"/>
          <w:szCs w:val="24"/>
        </w:rPr>
        <w:t xml:space="preserve"> </w:t>
      </w:r>
      <w:r w:rsidRPr="00ED3099">
        <w:rPr>
          <w:rFonts w:cs="Times New Roman"/>
          <w:szCs w:val="24"/>
        </w:rPr>
        <w:t>5th, 10th, 25th, 50th, 75th, 90th, and 95</w:t>
      </w:r>
      <w:r w:rsidRPr="00A91A91">
        <w:rPr>
          <w:rFonts w:cs="Times New Roman"/>
          <w:szCs w:val="24"/>
          <w:vertAlign w:val="superscript"/>
        </w:rPr>
        <w:t>th</w:t>
      </w:r>
      <w:r>
        <w:rPr>
          <w:rFonts w:cs="Times New Roman"/>
          <w:szCs w:val="24"/>
        </w:rPr>
        <w:t>.</w:t>
      </w:r>
      <w:bookmarkEnd w:id="457"/>
      <w:r w:rsidRPr="00ED3099">
        <w:rPr>
          <w:rFonts w:cs="Times New Roman"/>
          <w:szCs w:val="24"/>
        </w:rPr>
        <w:t xml:space="preserve"> </w:t>
      </w:r>
    </w:p>
    <w:p w:rsidR="000962A8" w:rsidRDefault="000962A8" w:rsidP="000962A8">
      <w:pPr>
        <w:jc w:val="left"/>
        <w:rPr>
          <w:rFonts w:cs="Times New Roman"/>
          <w:szCs w:val="24"/>
        </w:rPr>
      </w:pPr>
      <w:r>
        <w:rPr>
          <w:rFonts w:cs="Times New Roman"/>
          <w:szCs w:val="24"/>
        </w:rPr>
        <w:br w:type="page"/>
      </w:r>
    </w:p>
    <w:p w:rsidR="000962A8" w:rsidRDefault="000962A8" w:rsidP="000962A8">
      <w:pPr>
        <w:jc w:val="left"/>
        <w:rPr>
          <w:rFonts w:asciiTheme="majorHAnsi" w:eastAsia="黑体" w:hAnsiTheme="majorHAnsi" w:cstheme="majorBidi"/>
          <w:sz w:val="20"/>
          <w:szCs w:val="20"/>
        </w:rPr>
      </w:pPr>
    </w:p>
    <w:p w:rsidR="000962A8" w:rsidRDefault="000962A8" w:rsidP="000962A8">
      <w:pPr>
        <w:keepNext/>
        <w:jc w:val="center"/>
      </w:pPr>
      <w:r>
        <w:rPr>
          <w:noProof/>
        </w:rPr>
        <w:drawing>
          <wp:inline distT="0" distB="0" distL="0" distR="0" wp14:anchorId="70D06458" wp14:editId="05A6835A">
            <wp:extent cx="3657600" cy="3756454"/>
            <wp:effectExtent l="0" t="0" r="0" b="0"/>
            <wp:docPr id="3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8385" t="5685" r="50151" b="7900"/>
                    <a:stretch/>
                  </pic:blipFill>
                  <pic:spPr bwMode="auto">
                    <a:xfrm>
                      <a:off x="0" y="0"/>
                      <a:ext cx="3657600" cy="3756454"/>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keepNext/>
        <w:jc w:val="center"/>
      </w:pPr>
      <w:r>
        <w:rPr>
          <w:noProof/>
        </w:rPr>
        <w:drawing>
          <wp:inline distT="0" distB="0" distL="0" distR="0" wp14:anchorId="6009BF14" wp14:editId="70F4429F">
            <wp:extent cx="3657600" cy="3721608"/>
            <wp:effectExtent l="0" t="0" r="0" b="0"/>
            <wp:docPr id="3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52083" t="6641" r="6258" b="7261"/>
                    <a:stretch/>
                  </pic:blipFill>
                  <pic:spPr bwMode="auto">
                    <a:xfrm>
                      <a:off x="0" y="0"/>
                      <a:ext cx="3657600" cy="3721608"/>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keepNext/>
      </w:pPr>
      <w:bookmarkStart w:id="458" w:name="_Ref378759056"/>
      <w:bookmarkStart w:id="459" w:name="_Toc380874964"/>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D6717D">
        <w:rPr>
          <w:rFonts w:cs="Times New Roman"/>
          <w:noProof/>
          <w:szCs w:val="24"/>
        </w:rPr>
        <w:t>6</w:t>
      </w:r>
      <w:r w:rsidR="00222E77" w:rsidRPr="00ED3099">
        <w:rPr>
          <w:rFonts w:cs="Times New Roman"/>
          <w:szCs w:val="24"/>
        </w:rPr>
        <w:fldChar w:fldCharType="end"/>
      </w:r>
      <w:bookmarkEnd w:id="458"/>
      <w:r>
        <w:rPr>
          <w:rFonts w:cs="Times New Roman"/>
          <w:szCs w:val="24"/>
        </w:rPr>
        <w:t>.</w:t>
      </w:r>
      <w:r w:rsidRPr="00ED3099">
        <w:rPr>
          <w:rFonts w:cs="Times New Roman"/>
          <w:szCs w:val="24"/>
        </w:rPr>
        <w:t xml:space="preserve"> US population of distribution of surface area of human body</w:t>
      </w:r>
      <w:r>
        <w:rPr>
          <w:rFonts w:cs="Times New Roman" w:hint="eastAsia"/>
          <w:szCs w:val="24"/>
        </w:rPr>
        <w:t xml:space="preserve"> of males and </w:t>
      </w:r>
      <w:r>
        <w:rPr>
          <w:rFonts w:cs="Times New Roman"/>
          <w:szCs w:val="24"/>
        </w:rPr>
        <w:t>females, respectively</w:t>
      </w:r>
      <w:r w:rsidRPr="00ED3099">
        <w:rPr>
          <w:rFonts w:cs="Times New Roman"/>
          <w:szCs w:val="24"/>
        </w:rPr>
        <w:t xml:space="preserve">. The data are from </w:t>
      </w:r>
      <w:r>
        <w:rPr>
          <w:rFonts w:cs="Times New Roman"/>
          <w:szCs w:val="24"/>
        </w:rPr>
        <w:t>EPA’s Environmental Factors Handbook</w:t>
      </w:r>
      <w:r w:rsidRPr="00ED3099">
        <w:rPr>
          <w:rFonts w:cs="Times New Roman"/>
          <w:szCs w:val="24"/>
        </w:rPr>
        <w:t xml:space="preserve"> </w:t>
      </w:r>
      <w:r w:rsidR="00222E77" w:rsidRPr="00ED3099">
        <w:rPr>
          <w:rFonts w:cs="Times New Roman"/>
          <w:szCs w:val="24"/>
        </w:rPr>
        <w:lastRenderedPageBreak/>
        <w:fldChar w:fldCharType="begin"/>
      </w:r>
      <w:r w:rsidR="00DA001E">
        <w:rPr>
          <w:rFonts w:cs="Times New Roman"/>
          <w:szCs w:val="24"/>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sidRPr="00ED3099">
        <w:rPr>
          <w:rFonts w:cs="Times New Roman"/>
          <w:szCs w:val="24"/>
        </w:rPr>
        <w:fldChar w:fldCharType="separate"/>
      </w:r>
      <w:r>
        <w:rPr>
          <w:rFonts w:cs="Times New Roman"/>
          <w:noProof/>
          <w:szCs w:val="24"/>
        </w:rPr>
        <w:t>(</w:t>
      </w:r>
      <w:hyperlink w:anchor="_ENREF_28" w:tooltip="USEPA, 2010 #68" w:history="1">
        <w:r w:rsidR="00637C89">
          <w:rPr>
            <w:rFonts w:cs="Times New Roman"/>
            <w:noProof/>
            <w:szCs w:val="24"/>
          </w:rPr>
          <w:t>USEPA, 2010</w:t>
        </w:r>
      </w:hyperlink>
      <w:r>
        <w:rPr>
          <w:rFonts w:cs="Times New Roman"/>
          <w:noProof/>
          <w:szCs w:val="24"/>
        </w:rPr>
        <w:t>)</w:t>
      </w:r>
      <w:r w:rsidR="00222E77" w:rsidRPr="00ED3099">
        <w:rPr>
          <w:rFonts w:cs="Times New Roman"/>
          <w:szCs w:val="24"/>
        </w:rPr>
        <w:fldChar w:fldCharType="end"/>
      </w:r>
      <w:r w:rsidRPr="00ED3099">
        <w:rPr>
          <w:rFonts w:cs="Times New Roman"/>
          <w:szCs w:val="24"/>
        </w:rPr>
        <w:t xml:space="preserve">. There are 17 age groups from the original data for each gender. The age groups are </w:t>
      </w:r>
      <w:r w:rsidR="00BE0C81">
        <w:rPr>
          <w:rFonts w:cs="Times New Roman"/>
          <w:szCs w:val="24"/>
        </w:rPr>
        <w:t xml:space="preserve">less than 1month, </w:t>
      </w:r>
      <w:r w:rsidRPr="00ED3099">
        <w:rPr>
          <w:rFonts w:cs="Times New Roman"/>
          <w:szCs w:val="24"/>
        </w:rPr>
        <w:t>1-3 months, 3-6 months, 6-12 months, 1-2 years, 2-3 years, 3-6 years, 6-11 years, 11-16 years, 16-21 years, 21-31 years, 31-41 years, 41-51 years, 51-61 years, 61-71 years, and 71-81 years.81 years and older. The percentiles are 5th, 10th, 25th, 50th, 75th, 90th, and 95</w:t>
      </w:r>
      <w:r w:rsidRPr="00A91A91">
        <w:rPr>
          <w:rFonts w:cs="Times New Roman"/>
          <w:szCs w:val="24"/>
          <w:vertAlign w:val="superscript"/>
        </w:rPr>
        <w:t>th</w:t>
      </w:r>
      <w:r>
        <w:rPr>
          <w:rFonts w:cs="Times New Roman" w:hint="eastAsia"/>
          <w:szCs w:val="24"/>
        </w:rPr>
        <w:t>.</w:t>
      </w:r>
      <w:r w:rsidRPr="00ED3099">
        <w:rPr>
          <w:rFonts w:cs="Times New Roman"/>
          <w:szCs w:val="24"/>
        </w:rPr>
        <w:t xml:space="preserve"> </w:t>
      </w:r>
      <w:r>
        <w:br w:type="page"/>
      </w:r>
      <w:bookmarkEnd w:id="459"/>
      <w:r>
        <w:object w:dxaOrig="8158" w:dyaOrig="7031">
          <v:shape id="_x0000_i1091" type="#_x0000_t75" style="width:406.8pt;height:349.8pt" o:ole="">
            <v:imagedata r:id="rId148" o:title=""/>
          </v:shape>
          <o:OLEObject Type="Embed" ProgID="Visio.Drawing.11" ShapeID="_x0000_i1091" DrawAspect="Content" ObjectID="_1456178980" r:id="rId149"/>
        </w:object>
      </w:r>
    </w:p>
    <w:p w:rsidR="000962A8" w:rsidRDefault="000962A8" w:rsidP="000962A8">
      <w:pPr>
        <w:pStyle w:val="a7"/>
        <w:rPr>
          <w:szCs w:val="24"/>
        </w:rPr>
      </w:pPr>
      <w:bookmarkStart w:id="460" w:name="_Ref378343059"/>
      <w:bookmarkStart w:id="461" w:name="_Toc380874965"/>
      <w:r w:rsidRPr="00111980">
        <w:rPr>
          <w:rFonts w:hint="eastAsia"/>
          <w:szCs w:val="24"/>
        </w:rPr>
        <w:t xml:space="preserve">Figure </w:t>
      </w:r>
      <w:r w:rsidR="00222E77" w:rsidRPr="00111980">
        <w:rPr>
          <w:szCs w:val="24"/>
        </w:rPr>
        <w:fldChar w:fldCharType="begin"/>
      </w:r>
      <w:r w:rsidRPr="00111980">
        <w:rPr>
          <w:rFonts w:hint="eastAsia"/>
          <w:szCs w:val="24"/>
        </w:rPr>
        <w:instrText xml:space="preserve"> SEQ Figure \* ARABIC </w:instrText>
      </w:r>
      <w:r w:rsidR="00222E77" w:rsidRPr="00111980">
        <w:rPr>
          <w:szCs w:val="24"/>
        </w:rPr>
        <w:fldChar w:fldCharType="separate"/>
      </w:r>
      <w:r w:rsidR="00D6717D">
        <w:rPr>
          <w:noProof/>
          <w:szCs w:val="24"/>
        </w:rPr>
        <w:t>7</w:t>
      </w:r>
      <w:r w:rsidR="00222E77" w:rsidRPr="00111980">
        <w:rPr>
          <w:szCs w:val="24"/>
        </w:rPr>
        <w:fldChar w:fldCharType="end"/>
      </w:r>
      <w:bookmarkEnd w:id="460"/>
      <w:r>
        <w:rPr>
          <w:szCs w:val="24"/>
        </w:rPr>
        <w:t>.</w:t>
      </w:r>
      <w:r w:rsidRPr="00111980">
        <w:rPr>
          <w:rFonts w:hint="eastAsia"/>
          <w:szCs w:val="24"/>
        </w:rPr>
        <w:t xml:space="preserve"> </w:t>
      </w:r>
      <w:r>
        <w:rPr>
          <w:szCs w:val="24"/>
        </w:rPr>
        <w:t>Three</w:t>
      </w:r>
      <w:r w:rsidRPr="00D31F3E">
        <w:rPr>
          <w:szCs w:val="24"/>
        </w:rPr>
        <w:t xml:space="preserve"> different </w:t>
      </w:r>
      <w:r>
        <w:rPr>
          <w:szCs w:val="24"/>
        </w:rPr>
        <w:t>exposure intake routes</w:t>
      </w:r>
      <w:r w:rsidRPr="00D31F3E">
        <w:rPr>
          <w:szCs w:val="24"/>
        </w:rPr>
        <w:t xml:space="preserve"> </w:t>
      </w:r>
      <w:r>
        <w:rPr>
          <w:szCs w:val="24"/>
        </w:rPr>
        <w:t xml:space="preserve">for airborne </w:t>
      </w:r>
      <w:r w:rsidRPr="00D31F3E">
        <w:rPr>
          <w:szCs w:val="24"/>
        </w:rPr>
        <w:t>pollen</w:t>
      </w:r>
      <w:bookmarkEnd w:id="461"/>
    </w:p>
    <w:p w:rsidR="000962A8" w:rsidRDefault="000962A8" w:rsidP="000962A8">
      <w:pPr>
        <w:jc w:val="left"/>
        <w:rPr>
          <w:rFonts w:eastAsia="黑体" w:cs="Times New Roman"/>
          <w:szCs w:val="24"/>
        </w:rPr>
      </w:pPr>
      <w:r>
        <w:rPr>
          <w:rFonts w:cs="Times New Roman"/>
          <w:szCs w:val="24"/>
        </w:rPr>
        <w:br w:type="page"/>
      </w:r>
    </w:p>
    <w:p w:rsidR="000962A8" w:rsidRDefault="000962A8" w:rsidP="000962A8">
      <w:pPr>
        <w:jc w:val="left"/>
      </w:pPr>
    </w:p>
    <w:p w:rsidR="000962A8" w:rsidRDefault="000962A8" w:rsidP="000962A8">
      <w:pPr>
        <w:jc w:val="left"/>
        <w:rPr>
          <w:rFonts w:asciiTheme="majorHAnsi" w:eastAsia="黑体" w:hAnsiTheme="majorHAnsi" w:cstheme="majorBidi"/>
          <w:sz w:val="20"/>
          <w:szCs w:val="20"/>
        </w:rPr>
      </w:pPr>
    </w:p>
    <w:p w:rsidR="000962A8" w:rsidRDefault="000962A8" w:rsidP="000962A8">
      <w:pPr>
        <w:keepNext/>
      </w:pPr>
      <w:r>
        <w:object w:dxaOrig="9524" w:dyaOrig="4677">
          <v:shape id="_x0000_i1092" type="#_x0000_t75" style="width:412.8pt;height:200.4pt" o:ole="">
            <v:imagedata r:id="rId150" o:title=""/>
          </v:shape>
          <o:OLEObject Type="Embed" ProgID="Visio.Drawing.11" ShapeID="_x0000_i1092" DrawAspect="Content" ObjectID="_1456178981" r:id="rId151"/>
        </w:object>
      </w:r>
    </w:p>
    <w:p w:rsidR="000962A8" w:rsidRPr="005E1A97" w:rsidRDefault="000962A8" w:rsidP="000962A8">
      <w:pPr>
        <w:adjustRightInd w:val="0"/>
        <w:mirrorIndents/>
        <w:jc w:val="left"/>
        <w:rPr>
          <w:rFonts w:cs="Times New Roman"/>
          <w:color w:val="000000"/>
          <w:szCs w:val="24"/>
        </w:rPr>
      </w:pPr>
      <w:bookmarkStart w:id="462" w:name="_Ref378775978"/>
      <w:bookmarkStart w:id="463" w:name="_Toc380874966"/>
      <w:r w:rsidRPr="00CB3CE1">
        <w:rPr>
          <w:rFonts w:cs="Times New Roman"/>
          <w:color w:val="000000"/>
          <w:szCs w:val="24"/>
        </w:rPr>
        <w:t xml:space="preserve">Figure </w:t>
      </w:r>
      <w:r w:rsidR="00222E77" w:rsidRPr="00CB3CE1">
        <w:rPr>
          <w:rFonts w:cs="Times New Roman"/>
          <w:color w:val="000000"/>
          <w:szCs w:val="24"/>
        </w:rPr>
        <w:fldChar w:fldCharType="begin"/>
      </w:r>
      <w:r w:rsidRPr="00CB3CE1">
        <w:rPr>
          <w:rFonts w:cs="Times New Roman"/>
          <w:color w:val="000000"/>
          <w:szCs w:val="24"/>
        </w:rPr>
        <w:instrText xml:space="preserve"> SEQ Figure \* ARABIC </w:instrText>
      </w:r>
      <w:r w:rsidR="00222E77" w:rsidRPr="00CB3CE1">
        <w:rPr>
          <w:rFonts w:cs="Times New Roman"/>
          <w:color w:val="000000"/>
          <w:szCs w:val="24"/>
        </w:rPr>
        <w:fldChar w:fldCharType="separate"/>
      </w:r>
      <w:r w:rsidR="00D6717D">
        <w:rPr>
          <w:rFonts w:cs="Times New Roman"/>
          <w:noProof/>
          <w:color w:val="000000"/>
          <w:szCs w:val="24"/>
        </w:rPr>
        <w:t>8</w:t>
      </w:r>
      <w:r w:rsidR="00222E77" w:rsidRPr="00CB3CE1">
        <w:rPr>
          <w:rFonts w:cs="Times New Roman"/>
          <w:color w:val="000000"/>
          <w:szCs w:val="24"/>
        </w:rPr>
        <w:fldChar w:fldCharType="end"/>
      </w:r>
      <w:bookmarkEnd w:id="462"/>
      <w:r>
        <w:rPr>
          <w:rFonts w:cs="Times New Roman"/>
          <w:color w:val="000000"/>
          <w:szCs w:val="24"/>
        </w:rPr>
        <w:t>.</w:t>
      </w:r>
      <w:r w:rsidRPr="00CB3CE1">
        <w:rPr>
          <w:rFonts w:cs="Times New Roman"/>
          <w:color w:val="000000"/>
          <w:szCs w:val="24"/>
        </w:rPr>
        <w:t xml:space="preserve"> </w:t>
      </w:r>
      <w:r w:rsidRPr="005E1A97">
        <w:rPr>
          <w:rFonts w:cs="Times New Roman" w:hint="eastAsia"/>
          <w:color w:val="000000"/>
          <w:szCs w:val="24"/>
        </w:rPr>
        <w:t>Schematic diagram of modeling exposure</w:t>
      </w:r>
      <w:r w:rsidRPr="005E1A97">
        <w:rPr>
          <w:rFonts w:cs="Times New Roman"/>
          <w:color w:val="000000"/>
          <w:szCs w:val="24"/>
        </w:rPr>
        <w:t xml:space="preserve"> </w:t>
      </w:r>
      <w:r w:rsidRPr="005E1A97">
        <w:rPr>
          <w:rFonts w:cs="Times New Roman" w:hint="eastAsia"/>
          <w:color w:val="000000"/>
          <w:szCs w:val="24"/>
        </w:rPr>
        <w:t xml:space="preserve">to pollen in 9 climate </w:t>
      </w:r>
      <w:r>
        <w:rPr>
          <w:rFonts w:cs="Times New Roman" w:hint="eastAsia"/>
          <w:color w:val="000000"/>
          <w:szCs w:val="24"/>
        </w:rPr>
        <w:t>regions</w:t>
      </w:r>
      <w:r w:rsidRPr="005E1A97">
        <w:rPr>
          <w:rFonts w:cs="Times New Roman" w:hint="eastAsia"/>
          <w:color w:val="000000"/>
          <w:szCs w:val="24"/>
        </w:rPr>
        <w:t>.</w:t>
      </w:r>
      <w:r>
        <w:rPr>
          <w:rFonts w:cs="Times New Roman" w:hint="eastAsia"/>
          <w:color w:val="000000"/>
          <w:szCs w:val="24"/>
        </w:rPr>
        <w:t xml:space="preserve"> </w:t>
      </w:r>
      <w:r w:rsidRPr="005E1A97">
        <w:rPr>
          <w:rFonts w:cs="Times New Roman"/>
          <w:color w:val="000000"/>
          <w:szCs w:val="24"/>
        </w:rPr>
        <w:t>Concentrations</w:t>
      </w:r>
      <w:r w:rsidRPr="005E1A97">
        <w:rPr>
          <w:rFonts w:cs="Times New Roman" w:hint="eastAsia"/>
          <w:color w:val="000000"/>
          <w:szCs w:val="24"/>
        </w:rPr>
        <w:t xml:space="preserve"> and surface loading of pollen were simulated based on </w:t>
      </w:r>
      <w:r>
        <w:rPr>
          <w:rFonts w:cs="Times New Roman"/>
          <w:color w:val="000000"/>
          <w:szCs w:val="24"/>
        </w:rPr>
        <w:t>observed daily pollen counts from AAAAI monitoring stations</w:t>
      </w:r>
      <w:r w:rsidRPr="005E1A97">
        <w:rPr>
          <w:rFonts w:cs="Times New Roman"/>
          <w:color w:val="000000"/>
          <w:szCs w:val="24"/>
        </w:rPr>
        <w:t>. Exposures</w:t>
      </w:r>
      <w:r w:rsidRPr="005E1A97">
        <w:rPr>
          <w:rFonts w:cs="Times New Roman" w:hint="eastAsia"/>
          <w:color w:val="000000"/>
          <w:szCs w:val="24"/>
        </w:rPr>
        <w:t xml:space="preserve"> to pollen were simulated </w:t>
      </w:r>
      <w:r>
        <w:rPr>
          <w:rFonts w:cs="Times New Roman"/>
          <w:color w:val="000000"/>
          <w:szCs w:val="24"/>
        </w:rPr>
        <w:t xml:space="preserve">using airborne </w:t>
      </w:r>
      <w:r w:rsidRPr="005E1A97">
        <w:rPr>
          <w:rFonts w:cs="Times New Roman" w:hint="eastAsia"/>
          <w:color w:val="000000"/>
          <w:szCs w:val="24"/>
        </w:rPr>
        <w:t xml:space="preserve">concentration profiles and activity data </w:t>
      </w:r>
      <w:r w:rsidR="0062022A">
        <w:rPr>
          <w:rFonts w:cs="Times New Roman"/>
          <w:color w:val="000000"/>
          <w:szCs w:val="24"/>
        </w:rPr>
        <w:t>for</w:t>
      </w:r>
      <w:r w:rsidR="0062022A" w:rsidRPr="005E1A97">
        <w:rPr>
          <w:rFonts w:cs="Times New Roman"/>
          <w:color w:val="000000"/>
          <w:szCs w:val="24"/>
        </w:rPr>
        <w:t xml:space="preserve"> different</w:t>
      </w:r>
      <w:r w:rsidRPr="005E1A97">
        <w:rPr>
          <w:rFonts w:cs="Times New Roman" w:hint="eastAsia"/>
          <w:color w:val="000000"/>
          <w:szCs w:val="24"/>
        </w:rPr>
        <w:t xml:space="preserve"> groups </w:t>
      </w:r>
      <w:r>
        <w:rPr>
          <w:rFonts w:cs="Times New Roman"/>
          <w:color w:val="000000"/>
          <w:szCs w:val="24"/>
        </w:rPr>
        <w:t xml:space="preserve">stratified </w:t>
      </w:r>
      <w:r w:rsidRPr="005E1A97">
        <w:rPr>
          <w:rFonts w:cs="Times New Roman" w:hint="eastAsia"/>
          <w:color w:val="000000"/>
          <w:szCs w:val="24"/>
        </w:rPr>
        <w:t xml:space="preserve">by age and </w:t>
      </w:r>
      <w:r>
        <w:rPr>
          <w:rFonts w:cs="Times New Roman"/>
          <w:color w:val="000000"/>
          <w:szCs w:val="24"/>
        </w:rPr>
        <w:t>gender</w:t>
      </w:r>
      <w:r w:rsidRPr="005E1A97">
        <w:rPr>
          <w:rFonts w:cs="Times New Roman" w:hint="eastAsia"/>
          <w:color w:val="000000"/>
          <w:szCs w:val="24"/>
        </w:rPr>
        <w:t xml:space="preserve"> from </w:t>
      </w:r>
      <w:r>
        <w:rPr>
          <w:rFonts w:cs="Times New Roman"/>
          <w:color w:val="000000"/>
          <w:szCs w:val="24"/>
        </w:rPr>
        <w:t xml:space="preserve">the </w:t>
      </w:r>
      <w:r w:rsidRPr="005E1A97">
        <w:rPr>
          <w:rFonts w:cs="Times New Roman" w:hint="eastAsia"/>
          <w:color w:val="000000"/>
          <w:szCs w:val="24"/>
        </w:rPr>
        <w:t xml:space="preserve">United States Census </w:t>
      </w:r>
      <w:r w:rsidRPr="005E1A97">
        <w:rPr>
          <w:rFonts w:cs="Times New Roman"/>
          <w:color w:val="000000"/>
          <w:szCs w:val="24"/>
        </w:rPr>
        <w:t>Bureau. The</w:t>
      </w:r>
      <w:r w:rsidRPr="005E1A97">
        <w:rPr>
          <w:rFonts w:cs="Times New Roman" w:hint="eastAsia"/>
          <w:color w:val="000000"/>
          <w:szCs w:val="24"/>
        </w:rPr>
        <w:t xml:space="preserve"> intake </w:t>
      </w:r>
      <w:r w:rsidRPr="005E1A97">
        <w:rPr>
          <w:rFonts w:cs="Times New Roman"/>
          <w:color w:val="000000"/>
          <w:szCs w:val="24"/>
        </w:rPr>
        <w:t>calculated from exposure modeling is</w:t>
      </w:r>
      <w:r w:rsidRPr="005E1A97">
        <w:rPr>
          <w:rFonts w:cs="Times New Roman" w:hint="eastAsia"/>
          <w:color w:val="000000"/>
          <w:szCs w:val="24"/>
        </w:rPr>
        <w:t xml:space="preserve"> then u</w:t>
      </w:r>
      <w:r>
        <w:rPr>
          <w:rFonts w:cs="Times New Roman" w:hint="eastAsia"/>
          <w:color w:val="000000"/>
          <w:szCs w:val="24"/>
        </w:rPr>
        <w:t>sed to conduct sensiti</w:t>
      </w:r>
      <w:r w:rsidRPr="005E1A97">
        <w:rPr>
          <w:rFonts w:cs="Times New Roman" w:hint="eastAsia"/>
          <w:color w:val="000000"/>
          <w:szCs w:val="24"/>
        </w:rPr>
        <w:t>vity analysis.</w:t>
      </w:r>
      <w:bookmarkEnd w:id="463"/>
    </w:p>
    <w:p w:rsidR="000962A8" w:rsidRPr="002A4994" w:rsidRDefault="000962A8" w:rsidP="000962A8">
      <w:pPr>
        <w:pStyle w:val="a7"/>
        <w:rPr>
          <w:szCs w:val="24"/>
        </w:rPr>
      </w:pPr>
    </w:p>
    <w:p w:rsidR="009C0E09" w:rsidRDefault="009C0E09" w:rsidP="000962A8">
      <w:pPr>
        <w:jc w:val="left"/>
        <w:rPr>
          <w:rFonts w:eastAsia="黑体" w:cs="Times New Roman"/>
          <w:szCs w:val="24"/>
        </w:rPr>
      </w:pPr>
      <w:r>
        <w:rPr>
          <w:rFonts w:eastAsia="黑体" w:cs="Times New Roman"/>
          <w:szCs w:val="24"/>
        </w:rPr>
        <w:br w:type="page"/>
      </w:r>
    </w:p>
    <w:p w:rsidR="000962A8" w:rsidRPr="00ED3099" w:rsidRDefault="000962A8" w:rsidP="000962A8">
      <w:pPr>
        <w:jc w:val="left"/>
        <w:rPr>
          <w:rFonts w:eastAsia="黑体" w:cs="Times New Roman"/>
          <w:szCs w:val="24"/>
        </w:rPr>
      </w:pPr>
    </w:p>
    <w:p w:rsidR="000962A8" w:rsidRDefault="000962A8" w:rsidP="000962A8">
      <w:pPr>
        <w:jc w:val="left"/>
      </w:pPr>
    </w:p>
    <w:p w:rsidR="000962A8" w:rsidRDefault="000962A8" w:rsidP="000962A8">
      <w:pPr>
        <w:pStyle w:val="a7"/>
        <w:rPr>
          <w:rFonts w:cs="Times New Roman"/>
          <w:szCs w:val="24"/>
        </w:rPr>
      </w:pPr>
    </w:p>
    <w:p w:rsidR="000962A8" w:rsidRDefault="000962A8" w:rsidP="000962A8">
      <w:pPr>
        <w:keepNext/>
      </w:pPr>
      <w:r>
        <w:rPr>
          <w:noProof/>
        </w:rPr>
        <w:drawing>
          <wp:inline distT="0" distB="0" distL="0" distR="0" wp14:anchorId="65ACBE3A" wp14:editId="2F0AA9A3">
            <wp:extent cx="5274310" cy="3234788"/>
            <wp:effectExtent l="0" t="0" r="0" b="0"/>
            <wp:docPr id="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5274310" cy="3234788"/>
                    </a:xfrm>
                    <a:prstGeom prst="rect">
                      <a:avLst/>
                    </a:prstGeom>
                  </pic:spPr>
                </pic:pic>
              </a:graphicData>
            </a:graphic>
          </wp:inline>
        </w:drawing>
      </w:r>
    </w:p>
    <w:p w:rsidR="000962A8" w:rsidRDefault="000962A8" w:rsidP="000962A8">
      <w:pPr>
        <w:pStyle w:val="a7"/>
        <w:jc w:val="left"/>
        <w:rPr>
          <w:szCs w:val="24"/>
        </w:rPr>
      </w:pPr>
      <w:bookmarkStart w:id="464" w:name="_Ref375235884"/>
      <w:bookmarkStart w:id="465" w:name="_Toc380874967"/>
      <w:r w:rsidRPr="00E10779">
        <w:rPr>
          <w:szCs w:val="24"/>
        </w:rPr>
        <w:t xml:space="preserve">Figure </w:t>
      </w:r>
      <w:r w:rsidR="00222E77" w:rsidRPr="00E10779">
        <w:rPr>
          <w:szCs w:val="24"/>
        </w:rPr>
        <w:fldChar w:fldCharType="begin"/>
      </w:r>
      <w:r w:rsidRPr="00E10779">
        <w:rPr>
          <w:szCs w:val="24"/>
        </w:rPr>
        <w:instrText xml:space="preserve"> SEQ Figure \* ARABIC </w:instrText>
      </w:r>
      <w:r w:rsidR="00222E77" w:rsidRPr="00E10779">
        <w:rPr>
          <w:szCs w:val="24"/>
        </w:rPr>
        <w:fldChar w:fldCharType="separate"/>
      </w:r>
      <w:r w:rsidR="00D6717D">
        <w:rPr>
          <w:noProof/>
          <w:szCs w:val="24"/>
        </w:rPr>
        <w:t>9</w:t>
      </w:r>
      <w:r w:rsidR="00222E77" w:rsidRPr="00E10779">
        <w:rPr>
          <w:szCs w:val="24"/>
        </w:rPr>
        <w:fldChar w:fldCharType="end"/>
      </w:r>
      <w:bookmarkEnd w:id="464"/>
      <w:r>
        <w:rPr>
          <w:szCs w:val="24"/>
        </w:rPr>
        <w:t>.</w:t>
      </w:r>
      <w:r w:rsidRPr="00E10779">
        <w:rPr>
          <w:szCs w:val="24"/>
        </w:rPr>
        <w:t xml:space="preserve"> </w:t>
      </w:r>
      <w:r>
        <w:rPr>
          <w:rFonts w:cs="Times New Roman"/>
          <w:szCs w:val="24"/>
        </w:rPr>
        <w:t xml:space="preserve">General </w:t>
      </w:r>
      <w:r w:rsidRPr="00187480">
        <w:rPr>
          <w:rFonts w:cs="Times New Roman"/>
          <w:szCs w:val="24"/>
        </w:rPr>
        <w:t>scheme</w:t>
      </w:r>
      <w:r>
        <w:rPr>
          <w:rFonts w:cs="Times New Roman"/>
          <w:szCs w:val="24"/>
        </w:rPr>
        <w:t xml:space="preserve"> for</w:t>
      </w:r>
      <w:r w:rsidRPr="00187480">
        <w:rPr>
          <w:rFonts w:cs="Times New Roman"/>
          <w:szCs w:val="24"/>
        </w:rPr>
        <w:t xml:space="preserve"> a sampling-based sensitivity </w:t>
      </w:r>
      <w:r>
        <w:rPr>
          <w:rFonts w:cs="Times New Roman"/>
          <w:szCs w:val="24"/>
        </w:rPr>
        <w:t xml:space="preserve">and uncertainty </w:t>
      </w:r>
      <w:r w:rsidRPr="00187480">
        <w:rPr>
          <w:rFonts w:cs="Times New Roman"/>
          <w:szCs w:val="24"/>
        </w:rPr>
        <w:t xml:space="preserve">analysis. Uncertainty </w:t>
      </w:r>
      <w:r>
        <w:rPr>
          <w:rFonts w:cs="Times New Roman"/>
          <w:szCs w:val="24"/>
        </w:rPr>
        <w:t>can</w:t>
      </w:r>
      <w:r w:rsidRPr="00187480">
        <w:rPr>
          <w:rFonts w:cs="Times New Roman"/>
          <w:szCs w:val="24"/>
        </w:rPr>
        <w:t xml:space="preserve"> arise from different sources</w:t>
      </w:r>
      <w:r>
        <w:rPr>
          <w:rFonts w:cs="Times New Roman"/>
          <w:szCs w:val="24"/>
        </w:rPr>
        <w:t xml:space="preserve"> - </w:t>
      </w:r>
      <w:r w:rsidRPr="00187480">
        <w:rPr>
          <w:rFonts w:cs="Times New Roman"/>
          <w:szCs w:val="24"/>
        </w:rPr>
        <w:t>errors in the data, parameter estimation procedure, and alternative model structures</w:t>
      </w:r>
      <w:r>
        <w:rPr>
          <w:rFonts w:cs="Times New Roman"/>
          <w:szCs w:val="24"/>
        </w:rPr>
        <w:t xml:space="preserve"> - </w:t>
      </w:r>
      <w:r w:rsidRPr="00187480">
        <w:rPr>
          <w:rFonts w:cs="Times New Roman"/>
          <w:szCs w:val="24"/>
        </w:rPr>
        <w:t>they are propagated through the model for uncertainty analysis and their relative importance is quantified via sensitivity analysis</w:t>
      </w:r>
      <w:r>
        <w:rPr>
          <w:rFonts w:cs="Times New Roman"/>
          <w:szCs w:val="24"/>
        </w:rPr>
        <w:t xml:space="preserve"> </w:t>
      </w:r>
      <w:r w:rsidR="00222E77" w:rsidRPr="00187480">
        <w:rPr>
          <w:rFonts w:cs="Times New Roman"/>
          <w:szCs w:val="24"/>
        </w:rPr>
        <w:fldChar w:fldCharType="begin"/>
      </w:r>
      <w:r w:rsidR="00DA001E">
        <w:rPr>
          <w:rFonts w:cs="Times New Roman"/>
          <w:szCs w:val="24"/>
        </w:rPr>
        <w:instrText xml:space="preserve"> ADDIN EN.CITE &lt;EndNote&gt;&lt;Cite&gt;&lt;Author&gt;Saltelli&lt;/Author&gt;&lt;Year&gt;2000&lt;/Year&gt;&lt;RecNum&gt;64&lt;/RecNum&gt;&lt;Prefix&gt;figure from &lt;/Prefix&gt;&lt;DisplayText&gt;(figure from Saltelli et al., 2000b)&lt;/DisplayText&gt;&lt;record&gt;&lt;rec-number&gt;64&lt;/rec-number&gt;&lt;foreign-keys&gt;&lt;key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Cite&gt;&lt;Author&gt;Saltelli&lt;/Author&gt;&lt;Year&gt;2000&lt;/Year&gt;&lt;RecNum&gt;64&lt;/RecNum&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222E77" w:rsidRPr="00187480">
        <w:rPr>
          <w:rFonts w:cs="Times New Roman"/>
          <w:szCs w:val="24"/>
        </w:rPr>
        <w:fldChar w:fldCharType="separate"/>
      </w:r>
      <w:r w:rsidR="003A0571">
        <w:rPr>
          <w:rFonts w:cs="Times New Roman"/>
          <w:noProof/>
          <w:szCs w:val="24"/>
        </w:rPr>
        <w:t xml:space="preserve">(figure from </w:t>
      </w:r>
      <w:hyperlink w:anchor="_ENREF_21" w:tooltip="Saltelli, 2000 #64" w:history="1">
        <w:r w:rsidR="00637C89">
          <w:rPr>
            <w:rFonts w:cs="Times New Roman"/>
            <w:noProof/>
            <w:szCs w:val="24"/>
          </w:rPr>
          <w:t>Saltelli et al., 2000b</w:t>
        </w:r>
      </w:hyperlink>
      <w:r w:rsidR="003A0571">
        <w:rPr>
          <w:rFonts w:cs="Times New Roman"/>
          <w:noProof/>
          <w:szCs w:val="24"/>
        </w:rPr>
        <w:t>)</w:t>
      </w:r>
      <w:r w:rsidR="00222E77" w:rsidRPr="00187480">
        <w:rPr>
          <w:rFonts w:cs="Times New Roman"/>
          <w:szCs w:val="24"/>
        </w:rPr>
        <w:fldChar w:fldCharType="end"/>
      </w:r>
      <w:r w:rsidRPr="00C07736">
        <w:rPr>
          <w:szCs w:val="24"/>
        </w:rPr>
        <w:t>.</w:t>
      </w:r>
      <w:bookmarkEnd w:id="465"/>
    </w:p>
    <w:p w:rsidR="000962A8" w:rsidRDefault="000962A8" w:rsidP="000962A8"/>
    <w:p w:rsidR="000962A8" w:rsidRDefault="000962A8" w:rsidP="000962A8">
      <w:pPr>
        <w:keepNext/>
      </w:pPr>
      <w:r>
        <w:rPr>
          <w:noProof/>
        </w:rPr>
        <w:lastRenderedPageBreak/>
        <w:drawing>
          <wp:inline distT="0" distB="0" distL="0" distR="0" wp14:anchorId="471AA1A4" wp14:editId="63B7D8BB">
            <wp:extent cx="5118735" cy="3836670"/>
            <wp:effectExtent l="0" t="0" r="5715" b="0"/>
            <wp:docPr id="3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keepNext/>
      </w:pPr>
      <w:r>
        <w:rPr>
          <w:rFonts w:hint="eastAsia"/>
          <w:noProof/>
        </w:rPr>
        <w:drawing>
          <wp:inline distT="0" distB="0" distL="0" distR="0" wp14:anchorId="1F027B11" wp14:editId="3D37FBB1">
            <wp:extent cx="5118735" cy="3836670"/>
            <wp:effectExtent l="0" t="0" r="0" b="0"/>
            <wp:docPr id="3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jc w:val="left"/>
        <w:rPr>
          <w:rFonts w:cs="Times New Roman"/>
          <w:szCs w:val="24"/>
        </w:rPr>
      </w:pPr>
      <w:bookmarkStart w:id="466" w:name="_Ref374526417"/>
      <w:bookmarkStart w:id="467" w:name="_Toc380874968"/>
      <w:r w:rsidRPr="00ED3099">
        <w:rPr>
          <w:rFonts w:cs="Times New Roman"/>
          <w:szCs w:val="24"/>
        </w:rPr>
        <w:lastRenderedPageBreak/>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D6717D">
        <w:rPr>
          <w:rFonts w:cs="Times New Roman"/>
          <w:noProof/>
          <w:szCs w:val="24"/>
        </w:rPr>
        <w:t>10</w:t>
      </w:r>
      <w:r w:rsidR="00222E77" w:rsidRPr="00ED3099">
        <w:rPr>
          <w:rFonts w:cs="Times New Roman"/>
          <w:noProof/>
          <w:szCs w:val="24"/>
        </w:rPr>
        <w:fldChar w:fldCharType="end"/>
      </w:r>
      <w:bookmarkStart w:id="468" w:name="OLE_LINK5"/>
      <w:bookmarkStart w:id="469" w:name="OLE_LINK6"/>
      <w:bookmarkEnd w:id="466"/>
      <w:r>
        <w:rPr>
          <w:rFonts w:cs="Times New Roman"/>
          <w:noProof/>
          <w:szCs w:val="24"/>
        </w:rPr>
        <w:t>.</w:t>
      </w:r>
      <w:r w:rsidRPr="00ED3099">
        <w:rPr>
          <w:rFonts w:cs="Times New Roman"/>
          <w:szCs w:val="24"/>
        </w:rPr>
        <w:t xml:space="preserve"> Time series of observed daily pollen concentration of</w:t>
      </w:r>
      <w:bookmarkEnd w:id="468"/>
      <w:bookmarkEnd w:id="469"/>
      <w:r w:rsidRPr="00ED3099">
        <w:rPr>
          <w:rFonts w:cs="Times New Roman"/>
          <w:szCs w:val="24"/>
        </w:rPr>
        <w:t xml:space="preserve"> Ambrosia at Cherry Hill, NJ (top) and Newark, NJ </w:t>
      </w:r>
      <w:r>
        <w:rPr>
          <w:rFonts w:cs="Times New Roman"/>
          <w:szCs w:val="24"/>
        </w:rPr>
        <w:t>(b</w:t>
      </w:r>
      <w:r w:rsidRPr="00ED3099">
        <w:rPr>
          <w:rFonts w:cs="Times New Roman"/>
          <w:szCs w:val="24"/>
        </w:rPr>
        <w:t xml:space="preserve">ottom) monitor stations which are located in the Northeast Climate Region. The pollen data are from </w:t>
      </w:r>
      <w:r w:rsidR="00C257F5">
        <w:rPr>
          <w:rFonts w:cs="Times New Roman"/>
          <w:szCs w:val="24"/>
        </w:rPr>
        <w:t xml:space="preserve">Dr. </w:t>
      </w:r>
      <w:r>
        <w:rPr>
          <w:rFonts w:cs="Times New Roman"/>
          <w:szCs w:val="24"/>
        </w:rPr>
        <w:t>Leonard, Bielory</w:t>
      </w:r>
      <w:r w:rsidR="00C257F5">
        <w:rPr>
          <w:rFonts w:cs="Times New Roman"/>
          <w:szCs w:val="24"/>
        </w:rPr>
        <w:t>.</w:t>
      </w:r>
      <w:bookmarkEnd w:id="467"/>
      <w:r w:rsidR="00C257F5">
        <w:rPr>
          <w:rFonts w:cs="Times New Roman"/>
          <w:szCs w:val="24"/>
        </w:rPr>
        <w:t xml:space="preserve"> </w:t>
      </w:r>
    </w:p>
    <w:p w:rsidR="000962A8" w:rsidRPr="00ED3099" w:rsidRDefault="000962A8" w:rsidP="000962A8">
      <w:pPr>
        <w:jc w:val="left"/>
        <w:rPr>
          <w:rFonts w:eastAsia="黑体" w:cs="Times New Roman"/>
          <w:szCs w:val="24"/>
        </w:rPr>
      </w:pPr>
      <w:r w:rsidRPr="00ED3099">
        <w:rPr>
          <w:rFonts w:cs="Times New Roman"/>
          <w:szCs w:val="24"/>
        </w:rPr>
        <w:br w:type="page"/>
      </w:r>
    </w:p>
    <w:p w:rsidR="000962A8" w:rsidRPr="006610D8" w:rsidRDefault="000962A8" w:rsidP="000962A8">
      <w:r>
        <w:rPr>
          <w:rFonts w:hint="eastAsia"/>
          <w:noProof/>
        </w:rPr>
        <w:lastRenderedPageBreak/>
        <w:drawing>
          <wp:inline distT="0" distB="0" distL="0" distR="0" wp14:anchorId="27BF77D7" wp14:editId="776531F8">
            <wp:extent cx="5118735" cy="3836670"/>
            <wp:effectExtent l="0" t="0" r="0" b="0"/>
            <wp:docPr id="3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keepNext/>
      </w:pPr>
      <w:r>
        <w:rPr>
          <w:rFonts w:hint="eastAsia"/>
          <w:noProof/>
        </w:rPr>
        <w:lastRenderedPageBreak/>
        <w:drawing>
          <wp:inline distT="0" distB="0" distL="0" distR="0" wp14:anchorId="003AE026" wp14:editId="6DB5B83E">
            <wp:extent cx="5118735" cy="3836670"/>
            <wp:effectExtent l="0" t="0" r="0" b="0"/>
            <wp:docPr id="3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Pr="00ED3099" w:rsidRDefault="000962A8" w:rsidP="000962A8">
      <w:pPr>
        <w:jc w:val="left"/>
        <w:rPr>
          <w:rFonts w:eastAsia="黑体" w:cs="Times New Roman"/>
          <w:szCs w:val="24"/>
        </w:rPr>
      </w:pPr>
      <w:bookmarkStart w:id="470" w:name="_Ref374526485"/>
      <w:bookmarkStart w:id="471" w:name="_Toc380874969"/>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D6717D">
        <w:rPr>
          <w:rFonts w:cs="Times New Roman"/>
          <w:noProof/>
          <w:szCs w:val="24"/>
        </w:rPr>
        <w:t>11</w:t>
      </w:r>
      <w:r w:rsidR="00222E77" w:rsidRPr="00ED3099">
        <w:rPr>
          <w:rFonts w:cs="Times New Roman"/>
          <w:noProof/>
          <w:szCs w:val="24"/>
        </w:rPr>
        <w:fldChar w:fldCharType="end"/>
      </w:r>
      <w:bookmarkEnd w:id="470"/>
      <w:r w:rsidRPr="00ED3099">
        <w:rPr>
          <w:rFonts w:cs="Times New Roman"/>
          <w:szCs w:val="24"/>
        </w:rPr>
        <w:t xml:space="preserve">  Time series of observed daily pollen concentration of Artemisia in Cherry Hill, NJ (top) and Newark,NJ (Bottom) monitor stations which are located in the Northeast Climate Regions. The pollen data are </w:t>
      </w:r>
      <w:r>
        <w:rPr>
          <w:rFonts w:cs="Times New Roman"/>
          <w:szCs w:val="24"/>
        </w:rPr>
        <w:t>from Dr. Leonard, Bielory</w:t>
      </w:r>
      <w:r w:rsidR="00C257F5">
        <w:rPr>
          <w:rFonts w:cs="Times New Roman"/>
          <w:szCs w:val="24"/>
        </w:rPr>
        <w:t>.</w:t>
      </w:r>
      <w:bookmarkEnd w:id="471"/>
      <w:r w:rsidRPr="00ED3099">
        <w:rPr>
          <w:rFonts w:cs="Times New Roman"/>
          <w:szCs w:val="24"/>
        </w:rPr>
        <w:t xml:space="preserve"> </w:t>
      </w:r>
    </w:p>
    <w:p w:rsidR="000962A8" w:rsidRPr="006610D8" w:rsidRDefault="000962A8" w:rsidP="000962A8">
      <w:r>
        <w:rPr>
          <w:rFonts w:hint="eastAsia"/>
          <w:noProof/>
        </w:rPr>
        <w:lastRenderedPageBreak/>
        <w:drawing>
          <wp:inline distT="0" distB="0" distL="0" distR="0" wp14:anchorId="6F6A0354" wp14:editId="510EAFD1">
            <wp:extent cx="5118735" cy="3836670"/>
            <wp:effectExtent l="0" t="0" r="0" b="0"/>
            <wp:docPr id="3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pStyle w:val="a7"/>
        <w:keepNext/>
      </w:pPr>
      <w:r>
        <w:rPr>
          <w:rFonts w:hint="eastAsia"/>
          <w:noProof/>
        </w:rPr>
        <w:lastRenderedPageBreak/>
        <w:drawing>
          <wp:inline distT="0" distB="0" distL="0" distR="0" wp14:anchorId="3B7BB9F8" wp14:editId="149A3F28">
            <wp:extent cx="5120640" cy="3840480"/>
            <wp:effectExtent l="0" t="0" r="0" b="0"/>
            <wp:docPr id="3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120640" cy="3840480"/>
                    </a:xfrm>
                    <a:prstGeom prst="rect">
                      <a:avLst/>
                    </a:prstGeom>
                    <a:noFill/>
                    <a:ln>
                      <a:noFill/>
                    </a:ln>
                  </pic:spPr>
                </pic:pic>
              </a:graphicData>
            </a:graphic>
          </wp:inline>
        </w:drawing>
      </w:r>
    </w:p>
    <w:p w:rsidR="000962A8" w:rsidRDefault="000962A8" w:rsidP="000962A8">
      <w:pPr>
        <w:jc w:val="left"/>
        <w:rPr>
          <w:rFonts w:cs="Times New Roman"/>
          <w:szCs w:val="24"/>
        </w:rPr>
      </w:pPr>
      <w:bookmarkStart w:id="472" w:name="_Ref374526676"/>
      <w:bookmarkStart w:id="473" w:name="_Toc380874970"/>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D6717D">
        <w:rPr>
          <w:rFonts w:cs="Times New Roman"/>
          <w:noProof/>
          <w:szCs w:val="24"/>
        </w:rPr>
        <w:t>12</w:t>
      </w:r>
      <w:r w:rsidR="00222E77" w:rsidRPr="00ED3099">
        <w:rPr>
          <w:rFonts w:cs="Times New Roman"/>
          <w:noProof/>
          <w:szCs w:val="24"/>
        </w:rPr>
        <w:fldChar w:fldCharType="end"/>
      </w:r>
      <w:bookmarkEnd w:id="472"/>
      <w:r>
        <w:rPr>
          <w:rFonts w:cs="Times New Roman"/>
          <w:szCs w:val="24"/>
        </w:rPr>
        <w:t>.</w:t>
      </w:r>
      <w:r w:rsidRPr="00ED3099">
        <w:rPr>
          <w:rFonts w:cs="Times New Roman"/>
          <w:szCs w:val="24"/>
        </w:rPr>
        <w:t xml:space="preserve"> Time series of observed daily pollen concentration of Betula in Cherry Hill, NJ (top) and Newark, NJ (</w:t>
      </w:r>
      <w:r>
        <w:rPr>
          <w:rFonts w:cs="Times New Roman"/>
          <w:szCs w:val="24"/>
        </w:rPr>
        <w:t>b</w:t>
      </w:r>
      <w:r w:rsidRPr="00ED3099">
        <w:rPr>
          <w:rFonts w:cs="Times New Roman"/>
          <w:szCs w:val="24"/>
        </w:rPr>
        <w:t>ottom) monitor stations which are located in the Northeast. The pollen data</w:t>
      </w:r>
      <w:r>
        <w:rPr>
          <w:rFonts w:cs="Times New Roman"/>
          <w:szCs w:val="24"/>
        </w:rPr>
        <w:t xml:space="preserve"> are from</w:t>
      </w:r>
      <w:r w:rsidRPr="00ED3099">
        <w:rPr>
          <w:rFonts w:cs="Times New Roman"/>
          <w:szCs w:val="24"/>
        </w:rPr>
        <w:t xml:space="preserve"> </w:t>
      </w:r>
      <w:r>
        <w:rPr>
          <w:rFonts w:cs="Times New Roman"/>
          <w:szCs w:val="24"/>
        </w:rPr>
        <w:t>Dr. Leonard, Bielory</w:t>
      </w:r>
      <w:r w:rsidR="00675C82">
        <w:rPr>
          <w:rFonts w:cs="Times New Roman"/>
          <w:szCs w:val="24"/>
        </w:rPr>
        <w:t>.</w:t>
      </w:r>
      <w:bookmarkEnd w:id="473"/>
    </w:p>
    <w:p w:rsidR="000962A8" w:rsidRPr="00ED3099" w:rsidRDefault="000962A8" w:rsidP="000962A8">
      <w:pPr>
        <w:jc w:val="left"/>
        <w:rPr>
          <w:rFonts w:eastAsia="黑体" w:cs="Times New Roman"/>
          <w:szCs w:val="24"/>
        </w:rPr>
      </w:pPr>
      <w:r w:rsidRPr="00ED3099">
        <w:rPr>
          <w:rFonts w:cs="Times New Roman"/>
          <w:szCs w:val="24"/>
        </w:rPr>
        <w:t>.</w:t>
      </w:r>
    </w:p>
    <w:p w:rsidR="000962A8" w:rsidRDefault="000962A8" w:rsidP="000962A8">
      <w:pPr>
        <w:keepNext/>
        <w:rPr>
          <w:noProof/>
        </w:rPr>
      </w:pPr>
      <w:r>
        <w:rPr>
          <w:noProof/>
        </w:rPr>
        <w:lastRenderedPageBreak/>
        <w:drawing>
          <wp:inline distT="0" distB="0" distL="0" distR="0" wp14:anchorId="7C758FC2" wp14:editId="45190874">
            <wp:extent cx="5118735" cy="3836670"/>
            <wp:effectExtent l="0" t="0" r="0" b="0"/>
            <wp:docPr id="3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keepNext/>
      </w:pPr>
      <w:r>
        <w:rPr>
          <w:noProof/>
        </w:rPr>
        <w:drawing>
          <wp:inline distT="0" distB="0" distL="0" distR="0" wp14:anchorId="6C661118" wp14:editId="22AAC673">
            <wp:extent cx="5120640" cy="3840480"/>
            <wp:effectExtent l="0" t="0" r="0" b="0"/>
            <wp:docPr id="3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120640" cy="3840480"/>
                    </a:xfrm>
                    <a:prstGeom prst="rect">
                      <a:avLst/>
                    </a:prstGeom>
                    <a:noFill/>
                    <a:ln>
                      <a:noFill/>
                    </a:ln>
                  </pic:spPr>
                </pic:pic>
              </a:graphicData>
            </a:graphic>
          </wp:inline>
        </w:drawing>
      </w:r>
    </w:p>
    <w:p w:rsidR="000962A8" w:rsidRDefault="000962A8" w:rsidP="000962A8">
      <w:pPr>
        <w:jc w:val="left"/>
        <w:rPr>
          <w:rFonts w:cs="Times New Roman"/>
          <w:szCs w:val="24"/>
        </w:rPr>
      </w:pPr>
      <w:bookmarkStart w:id="474" w:name="_Ref374526681"/>
      <w:bookmarkStart w:id="475" w:name="_Toc380874971"/>
      <w:r w:rsidRPr="00CE4331">
        <w:rPr>
          <w:rFonts w:cs="Times New Roman"/>
          <w:szCs w:val="24"/>
        </w:rPr>
        <w:lastRenderedPageBreak/>
        <w:t xml:space="preserve">Figure </w:t>
      </w:r>
      <w:r w:rsidR="00222E77" w:rsidRPr="00CE4331">
        <w:rPr>
          <w:rFonts w:cs="Times New Roman"/>
          <w:szCs w:val="24"/>
        </w:rPr>
        <w:fldChar w:fldCharType="begin"/>
      </w:r>
      <w:r w:rsidRPr="00CE4331">
        <w:rPr>
          <w:rFonts w:cs="Times New Roman"/>
          <w:szCs w:val="24"/>
        </w:rPr>
        <w:instrText xml:space="preserve"> SEQ Figure \* ARABIC </w:instrText>
      </w:r>
      <w:r w:rsidR="00222E77" w:rsidRPr="00CE4331">
        <w:rPr>
          <w:rFonts w:cs="Times New Roman"/>
          <w:szCs w:val="24"/>
        </w:rPr>
        <w:fldChar w:fldCharType="separate"/>
      </w:r>
      <w:r w:rsidR="00D6717D">
        <w:rPr>
          <w:rFonts w:cs="Times New Roman"/>
          <w:noProof/>
          <w:szCs w:val="24"/>
        </w:rPr>
        <w:t>13</w:t>
      </w:r>
      <w:r w:rsidR="00222E77" w:rsidRPr="00CE4331">
        <w:rPr>
          <w:rFonts w:cs="Times New Roman"/>
          <w:noProof/>
          <w:szCs w:val="24"/>
        </w:rPr>
        <w:fldChar w:fldCharType="end"/>
      </w:r>
      <w:bookmarkEnd w:id="474"/>
      <w:r>
        <w:rPr>
          <w:rFonts w:cs="Times New Roman"/>
          <w:noProof/>
          <w:szCs w:val="24"/>
        </w:rPr>
        <w:t>.</w:t>
      </w:r>
      <w:r w:rsidRPr="00CE4331">
        <w:rPr>
          <w:rFonts w:cs="Times New Roman"/>
          <w:szCs w:val="24"/>
        </w:rPr>
        <w:t xml:space="preserve"> Time series of observed daily pollen concentration of Gramineae in Cherry Hill, NJ (top) and Newark, NJ (</w:t>
      </w:r>
      <w:r>
        <w:rPr>
          <w:rFonts w:cs="Times New Roman"/>
          <w:szCs w:val="24"/>
        </w:rPr>
        <w:t>b</w:t>
      </w:r>
      <w:r w:rsidRPr="00CE4331">
        <w:rPr>
          <w:rFonts w:cs="Times New Roman"/>
          <w:szCs w:val="24"/>
        </w:rPr>
        <w:t xml:space="preserve">ottom) monitor stations which are located in the Northeast. </w:t>
      </w:r>
      <w:r w:rsidRPr="00ED3099">
        <w:rPr>
          <w:rFonts w:cs="Times New Roman"/>
          <w:szCs w:val="24"/>
        </w:rPr>
        <w:t xml:space="preserve">The pollen data are </w:t>
      </w:r>
      <w:r>
        <w:rPr>
          <w:rFonts w:cs="Times New Roman"/>
          <w:szCs w:val="24"/>
        </w:rPr>
        <w:t>from Dr. Leonard, Bielory</w:t>
      </w:r>
      <w:r w:rsidR="00675C82">
        <w:rPr>
          <w:rFonts w:cs="Times New Roman"/>
          <w:szCs w:val="24"/>
        </w:rPr>
        <w:t>.</w:t>
      </w:r>
      <w:bookmarkEnd w:id="475"/>
    </w:p>
    <w:p w:rsidR="000962A8" w:rsidRPr="00ED3099" w:rsidRDefault="000962A8" w:rsidP="000962A8">
      <w:pPr>
        <w:jc w:val="left"/>
        <w:rPr>
          <w:rFonts w:eastAsia="黑体" w:cs="Times New Roman"/>
          <w:szCs w:val="24"/>
        </w:rPr>
      </w:pPr>
    </w:p>
    <w:p w:rsidR="000962A8" w:rsidRDefault="000962A8" w:rsidP="000962A8">
      <w:pPr>
        <w:keepNext/>
      </w:pPr>
      <w:r>
        <w:rPr>
          <w:noProof/>
        </w:rPr>
        <w:lastRenderedPageBreak/>
        <w:drawing>
          <wp:inline distT="0" distB="0" distL="0" distR="0" wp14:anchorId="0C8BDF81" wp14:editId="6D0A1467">
            <wp:extent cx="5118735" cy="3836670"/>
            <wp:effectExtent l="0" t="0" r="0" b="0"/>
            <wp:docPr id="3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r>
        <w:rPr>
          <w:noProof/>
        </w:rPr>
        <w:drawing>
          <wp:inline distT="0" distB="0" distL="0" distR="0" wp14:anchorId="36BDAAA1" wp14:editId="2547BC08">
            <wp:extent cx="5120640" cy="3840480"/>
            <wp:effectExtent l="0" t="0" r="0" b="0"/>
            <wp:docPr id="3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120640" cy="3840480"/>
                    </a:xfrm>
                    <a:prstGeom prst="rect">
                      <a:avLst/>
                    </a:prstGeom>
                    <a:noFill/>
                    <a:ln>
                      <a:noFill/>
                    </a:ln>
                  </pic:spPr>
                </pic:pic>
              </a:graphicData>
            </a:graphic>
          </wp:inline>
        </w:drawing>
      </w:r>
    </w:p>
    <w:p w:rsidR="000962A8" w:rsidRDefault="000962A8" w:rsidP="000962A8">
      <w:pPr>
        <w:rPr>
          <w:rFonts w:cs="Times New Roman"/>
          <w:szCs w:val="24"/>
        </w:rPr>
      </w:pPr>
      <w:bookmarkStart w:id="476" w:name="_Ref374526692"/>
      <w:bookmarkStart w:id="477" w:name="_Toc380874972"/>
      <w:r w:rsidRPr="00CE4331">
        <w:rPr>
          <w:rFonts w:cs="Times New Roman"/>
          <w:szCs w:val="24"/>
        </w:rPr>
        <w:lastRenderedPageBreak/>
        <w:t xml:space="preserve">Figure </w:t>
      </w:r>
      <w:r w:rsidR="00222E77" w:rsidRPr="00CE4331">
        <w:rPr>
          <w:rFonts w:cs="Times New Roman"/>
          <w:szCs w:val="24"/>
        </w:rPr>
        <w:fldChar w:fldCharType="begin"/>
      </w:r>
      <w:r w:rsidRPr="00CE4331">
        <w:rPr>
          <w:rFonts w:cs="Times New Roman"/>
          <w:szCs w:val="24"/>
        </w:rPr>
        <w:instrText xml:space="preserve"> SEQ Figure \* ARABIC </w:instrText>
      </w:r>
      <w:r w:rsidR="00222E77" w:rsidRPr="00CE4331">
        <w:rPr>
          <w:rFonts w:cs="Times New Roman"/>
          <w:szCs w:val="24"/>
        </w:rPr>
        <w:fldChar w:fldCharType="separate"/>
      </w:r>
      <w:r w:rsidR="00D6717D">
        <w:rPr>
          <w:rFonts w:cs="Times New Roman"/>
          <w:noProof/>
          <w:szCs w:val="24"/>
        </w:rPr>
        <w:t>14</w:t>
      </w:r>
      <w:r w:rsidR="00222E77" w:rsidRPr="00CE4331">
        <w:rPr>
          <w:rFonts w:cs="Times New Roman"/>
          <w:szCs w:val="24"/>
        </w:rPr>
        <w:fldChar w:fldCharType="end"/>
      </w:r>
      <w:bookmarkEnd w:id="476"/>
      <w:r w:rsidRPr="00CE4331">
        <w:rPr>
          <w:rFonts w:cs="Times New Roman"/>
          <w:szCs w:val="24"/>
        </w:rPr>
        <w:t xml:space="preserve">. Time series of observed daily pollen concentration of Quercus in Cherry Hill, NJ (top) and Newark, NJ (bottom) monitor stations which are located in the Northeast. </w:t>
      </w:r>
      <w:r w:rsidRPr="00ED3099">
        <w:rPr>
          <w:rFonts w:cs="Times New Roman"/>
          <w:szCs w:val="24"/>
        </w:rPr>
        <w:t xml:space="preserve">The pollen data are from </w:t>
      </w:r>
      <w:r>
        <w:rPr>
          <w:rFonts w:cs="Times New Roman"/>
          <w:szCs w:val="24"/>
        </w:rPr>
        <w:t>Dr. Leonard, Bielory</w:t>
      </w:r>
      <w:r w:rsidR="00675C82">
        <w:rPr>
          <w:rFonts w:cs="Times New Roman"/>
          <w:szCs w:val="24"/>
        </w:rPr>
        <w:t>.</w:t>
      </w:r>
      <w:bookmarkEnd w:id="477"/>
    </w:p>
    <w:p w:rsidR="000962A8" w:rsidRDefault="000962A8" w:rsidP="000962A8">
      <w:r>
        <w:br w:type="page"/>
      </w:r>
    </w:p>
    <w:p w:rsidR="000962A8" w:rsidRPr="00B75677" w:rsidRDefault="00873A60" w:rsidP="000962A8">
      <w:r>
        <w:rPr>
          <w:noProof/>
        </w:rPr>
        <w:lastRenderedPageBreak/>
        <w:drawing>
          <wp:inline distT="0" distB="0" distL="0" distR="0" wp14:anchorId="4C0534B4" wp14:editId="7EC3C743">
            <wp:extent cx="5120640" cy="707136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120640" cy="7071360"/>
                    </a:xfrm>
                    <a:prstGeom prst="rect">
                      <a:avLst/>
                    </a:prstGeom>
                  </pic:spPr>
                </pic:pic>
              </a:graphicData>
            </a:graphic>
          </wp:inline>
        </w:drawing>
      </w:r>
      <w:r w:rsidR="000962A8" w:rsidRPr="00BB38FF">
        <w:t xml:space="preserve"> </w:t>
      </w:r>
    </w:p>
    <w:p w:rsidR="000962A8" w:rsidRDefault="000962A8" w:rsidP="000962A8">
      <w:pPr>
        <w:pStyle w:val="a7"/>
        <w:jc w:val="left"/>
        <w:rPr>
          <w:szCs w:val="24"/>
        </w:rPr>
      </w:pPr>
      <w:bookmarkStart w:id="478" w:name="_Ref374890154"/>
      <w:bookmarkStart w:id="479" w:name="_Toc380874973"/>
      <w:r w:rsidRPr="0046460C">
        <w:rPr>
          <w:szCs w:val="24"/>
        </w:rPr>
        <w:t xml:space="preserve">Figure </w:t>
      </w:r>
      <w:r w:rsidR="00222E77">
        <w:rPr>
          <w:szCs w:val="24"/>
        </w:rPr>
        <w:fldChar w:fldCharType="begin"/>
      </w:r>
      <w:r>
        <w:rPr>
          <w:szCs w:val="24"/>
        </w:rPr>
        <w:instrText xml:space="preserve"> SEQ Figure \* ARABIC </w:instrText>
      </w:r>
      <w:r w:rsidR="00222E77">
        <w:rPr>
          <w:szCs w:val="24"/>
        </w:rPr>
        <w:fldChar w:fldCharType="separate"/>
      </w:r>
      <w:r w:rsidR="00D6717D">
        <w:rPr>
          <w:noProof/>
          <w:szCs w:val="24"/>
        </w:rPr>
        <w:t>15</w:t>
      </w:r>
      <w:r w:rsidR="00222E77">
        <w:rPr>
          <w:szCs w:val="24"/>
        </w:rPr>
        <w:fldChar w:fldCharType="end"/>
      </w:r>
      <w:bookmarkEnd w:id="478"/>
      <w:r>
        <w:rPr>
          <w:szCs w:val="24"/>
        </w:rPr>
        <w:t>.</w:t>
      </w:r>
      <w:r>
        <w:rPr>
          <w:rFonts w:hint="eastAsia"/>
          <w:szCs w:val="24"/>
        </w:rPr>
        <w:t xml:space="preserve"> </w:t>
      </w:r>
      <w:proofErr w:type="gramStart"/>
      <w:r>
        <w:rPr>
          <w:szCs w:val="24"/>
        </w:rPr>
        <w:t>C</w:t>
      </w:r>
      <w:r w:rsidRPr="00E339EF">
        <w:rPr>
          <w:szCs w:val="24"/>
        </w:rPr>
        <w:t xml:space="preserve">umulative probability distributions of </w:t>
      </w:r>
      <w:r>
        <w:rPr>
          <w:szCs w:val="24"/>
        </w:rPr>
        <w:t xml:space="preserve">observed airborne daily pollen </w:t>
      </w:r>
      <w:r w:rsidRPr="00E339EF">
        <w:rPr>
          <w:szCs w:val="24"/>
        </w:rPr>
        <w:t>concentration</w:t>
      </w:r>
      <w:r>
        <w:rPr>
          <w:szCs w:val="24"/>
        </w:rPr>
        <w:t xml:space="preserve"> for </w:t>
      </w:r>
      <w:r w:rsidR="00873A60">
        <w:rPr>
          <w:szCs w:val="24"/>
        </w:rPr>
        <w:t>Ambrosia</w:t>
      </w:r>
      <w:r w:rsidRPr="00E339EF">
        <w:rPr>
          <w:szCs w:val="24"/>
        </w:rPr>
        <w:t xml:space="preserve"> in the nine climate </w:t>
      </w:r>
      <w:r>
        <w:rPr>
          <w:szCs w:val="24"/>
        </w:rPr>
        <w:t>regions</w:t>
      </w:r>
      <w:r w:rsidR="003349BC">
        <w:rPr>
          <w:szCs w:val="24"/>
        </w:rPr>
        <w:t xml:space="preserve"> of </w:t>
      </w:r>
      <w:r w:rsidR="003349BC">
        <w:rPr>
          <w:rFonts w:cs="Times New Roman"/>
          <w:kern w:val="0"/>
          <w:szCs w:val="24"/>
        </w:rPr>
        <w:t>contiguous US</w:t>
      </w:r>
      <w:r w:rsidR="001A727B">
        <w:rPr>
          <w:szCs w:val="24"/>
        </w:rPr>
        <w:t xml:space="preserve"> in 1994-2000 (top) and </w:t>
      </w:r>
      <w:r w:rsidR="00DE7ACE">
        <w:rPr>
          <w:szCs w:val="24"/>
        </w:rPr>
        <w:t>2003</w:t>
      </w:r>
      <w:r w:rsidR="005C067B">
        <w:rPr>
          <w:szCs w:val="24"/>
        </w:rPr>
        <w:t>-</w:t>
      </w:r>
      <w:r w:rsidR="001A727B">
        <w:rPr>
          <w:szCs w:val="24"/>
        </w:rPr>
        <w:t>2010 (bottom)</w:t>
      </w:r>
      <w:r w:rsidRPr="00E339EF">
        <w:rPr>
          <w:szCs w:val="24"/>
        </w:rPr>
        <w:t>.</w:t>
      </w:r>
      <w:bookmarkEnd w:id="479"/>
      <w:proofErr w:type="gramEnd"/>
    </w:p>
    <w:p w:rsidR="000962A8" w:rsidRDefault="000962A8" w:rsidP="000962A8"/>
    <w:p w:rsidR="000962A8" w:rsidRDefault="000962A8" w:rsidP="000962A8">
      <w:pPr>
        <w:jc w:val="left"/>
      </w:pPr>
      <w:r>
        <w:lastRenderedPageBreak/>
        <w:br w:type="page"/>
      </w:r>
    </w:p>
    <w:p w:rsidR="000962A8" w:rsidRDefault="000962A8" w:rsidP="000962A8">
      <w:r w:rsidRPr="00DF4B95">
        <w:rPr>
          <w:noProof/>
        </w:rPr>
        <w:lastRenderedPageBreak/>
        <w:t xml:space="preserve"> </w:t>
      </w:r>
      <w:r w:rsidR="00873A60">
        <w:rPr>
          <w:noProof/>
        </w:rPr>
        <w:drawing>
          <wp:inline distT="0" distB="0" distL="0" distR="0" wp14:anchorId="37C0486E" wp14:editId="66A77DCC">
            <wp:extent cx="5120640" cy="703326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120640" cy="7033260"/>
                    </a:xfrm>
                    <a:prstGeom prst="rect">
                      <a:avLst/>
                    </a:prstGeom>
                  </pic:spPr>
                </pic:pic>
              </a:graphicData>
            </a:graphic>
          </wp:inline>
        </w:drawing>
      </w:r>
    </w:p>
    <w:p w:rsidR="000962A8" w:rsidRPr="0046460C" w:rsidRDefault="000962A8" w:rsidP="000962A8">
      <w:pPr>
        <w:pStyle w:val="a7"/>
        <w:jc w:val="left"/>
        <w:rPr>
          <w:szCs w:val="24"/>
        </w:rPr>
      </w:pPr>
      <w:bookmarkStart w:id="480" w:name="_Ref380941033"/>
      <w:bookmarkStart w:id="481" w:name="_Toc380874974"/>
      <w:proofErr w:type="gramStart"/>
      <w:r w:rsidRPr="0046460C">
        <w:rPr>
          <w:szCs w:val="24"/>
        </w:rPr>
        <w:t xml:space="preserve">Figure </w:t>
      </w:r>
      <w:r w:rsidR="00222E77">
        <w:rPr>
          <w:szCs w:val="24"/>
        </w:rPr>
        <w:fldChar w:fldCharType="begin"/>
      </w:r>
      <w:r>
        <w:rPr>
          <w:szCs w:val="24"/>
        </w:rPr>
        <w:instrText xml:space="preserve"> SEQ Figure \* ARABIC </w:instrText>
      </w:r>
      <w:r w:rsidR="00222E77">
        <w:rPr>
          <w:szCs w:val="24"/>
        </w:rPr>
        <w:fldChar w:fldCharType="separate"/>
      </w:r>
      <w:r w:rsidR="00D6717D">
        <w:rPr>
          <w:noProof/>
          <w:szCs w:val="24"/>
        </w:rPr>
        <w:t>16</w:t>
      </w:r>
      <w:r w:rsidR="00222E77">
        <w:rPr>
          <w:szCs w:val="24"/>
        </w:rPr>
        <w:fldChar w:fldCharType="end"/>
      </w:r>
      <w:bookmarkEnd w:id="480"/>
      <w:r>
        <w:rPr>
          <w:szCs w:val="24"/>
        </w:rPr>
        <w:t>.</w:t>
      </w:r>
      <w:proofErr w:type="gramEnd"/>
      <w:r>
        <w:rPr>
          <w:szCs w:val="24"/>
        </w:rPr>
        <w:t xml:space="preserve"> </w:t>
      </w:r>
      <w:proofErr w:type="gramStart"/>
      <w:r>
        <w:rPr>
          <w:szCs w:val="24"/>
        </w:rPr>
        <w:t>C</w:t>
      </w:r>
      <w:r w:rsidRPr="00E339EF">
        <w:rPr>
          <w:szCs w:val="24"/>
        </w:rPr>
        <w:t xml:space="preserve">umulative probability distributions of </w:t>
      </w:r>
      <w:r>
        <w:rPr>
          <w:szCs w:val="24"/>
        </w:rPr>
        <w:t xml:space="preserve">observed airborne daily pollen </w:t>
      </w:r>
      <w:r w:rsidRPr="00E339EF">
        <w:rPr>
          <w:szCs w:val="24"/>
        </w:rPr>
        <w:t xml:space="preserve">concentration </w:t>
      </w:r>
      <w:r>
        <w:rPr>
          <w:szCs w:val="24"/>
        </w:rPr>
        <w:t xml:space="preserve">for Artemisia </w:t>
      </w:r>
      <w:r w:rsidRPr="00E339EF">
        <w:rPr>
          <w:szCs w:val="24"/>
        </w:rPr>
        <w:t xml:space="preserve">in the </w:t>
      </w:r>
      <w:r>
        <w:rPr>
          <w:szCs w:val="24"/>
        </w:rPr>
        <w:t>nine</w:t>
      </w:r>
      <w:r w:rsidRPr="00E339EF">
        <w:rPr>
          <w:szCs w:val="24"/>
        </w:rPr>
        <w:t xml:space="preserve"> climate </w:t>
      </w:r>
      <w:r>
        <w:rPr>
          <w:szCs w:val="24"/>
        </w:rPr>
        <w:t>regions</w:t>
      </w:r>
      <w:r w:rsidR="001A727B">
        <w:rPr>
          <w:szCs w:val="24"/>
        </w:rPr>
        <w:t xml:space="preserve"> </w:t>
      </w:r>
      <w:r w:rsidR="003349BC">
        <w:rPr>
          <w:szCs w:val="24"/>
        </w:rPr>
        <w:t xml:space="preserve">of </w:t>
      </w:r>
      <w:r w:rsidR="003349BC">
        <w:rPr>
          <w:rFonts w:cs="Times New Roman"/>
          <w:kern w:val="0"/>
          <w:szCs w:val="24"/>
        </w:rPr>
        <w:t>contiguous US</w:t>
      </w:r>
      <w:r w:rsidR="003349BC">
        <w:rPr>
          <w:szCs w:val="24"/>
        </w:rPr>
        <w:t xml:space="preserve"> </w:t>
      </w:r>
      <w:r w:rsidR="001A727B">
        <w:rPr>
          <w:szCs w:val="24"/>
        </w:rPr>
        <w:t xml:space="preserve">in 1994-2000 (top) and </w:t>
      </w:r>
      <w:r w:rsidR="00DE7ACE">
        <w:rPr>
          <w:szCs w:val="24"/>
        </w:rPr>
        <w:t>2003</w:t>
      </w:r>
      <w:r w:rsidR="005C067B">
        <w:rPr>
          <w:szCs w:val="24"/>
        </w:rPr>
        <w:t>-</w:t>
      </w:r>
      <w:r w:rsidR="001A727B">
        <w:rPr>
          <w:szCs w:val="24"/>
        </w:rPr>
        <w:t>2010 (bottom)</w:t>
      </w:r>
      <w:r w:rsidRPr="00E339EF">
        <w:rPr>
          <w:szCs w:val="24"/>
        </w:rPr>
        <w:t>.</w:t>
      </w:r>
      <w:bookmarkEnd w:id="481"/>
      <w:proofErr w:type="gramEnd"/>
      <w:r w:rsidRPr="00E339EF">
        <w:rPr>
          <w:szCs w:val="24"/>
        </w:rPr>
        <w:t xml:space="preserve"> </w:t>
      </w:r>
    </w:p>
    <w:p w:rsidR="000962A8" w:rsidRDefault="000962A8" w:rsidP="000962A8">
      <w:pPr>
        <w:pStyle w:val="a7"/>
        <w:rPr>
          <w:szCs w:val="24"/>
        </w:rPr>
      </w:pPr>
    </w:p>
    <w:p w:rsidR="000962A8" w:rsidRDefault="000962A8" w:rsidP="000962A8">
      <w:pPr>
        <w:jc w:val="left"/>
      </w:pPr>
      <w:r>
        <w:lastRenderedPageBreak/>
        <w:br w:type="page"/>
      </w:r>
    </w:p>
    <w:p w:rsidR="000962A8" w:rsidRDefault="000962A8" w:rsidP="000962A8">
      <w:r w:rsidRPr="002C1F47">
        <w:rPr>
          <w:noProof/>
        </w:rPr>
        <w:lastRenderedPageBreak/>
        <w:t xml:space="preserve"> </w:t>
      </w:r>
      <w:r w:rsidR="00873A60">
        <w:rPr>
          <w:noProof/>
        </w:rPr>
        <w:drawing>
          <wp:inline distT="0" distB="0" distL="0" distR="0" wp14:anchorId="4291F325" wp14:editId="7429ABD4">
            <wp:extent cx="5120640" cy="6987540"/>
            <wp:effectExtent l="0" t="0" r="381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120640" cy="6987540"/>
                    </a:xfrm>
                    <a:prstGeom prst="rect">
                      <a:avLst/>
                    </a:prstGeom>
                  </pic:spPr>
                </pic:pic>
              </a:graphicData>
            </a:graphic>
          </wp:inline>
        </w:drawing>
      </w:r>
    </w:p>
    <w:p w:rsidR="000962A8" w:rsidRPr="001133EB" w:rsidRDefault="000962A8" w:rsidP="000962A8">
      <w:pPr>
        <w:pStyle w:val="a7"/>
        <w:jc w:val="left"/>
      </w:pPr>
      <w:bookmarkStart w:id="482" w:name="_Ref380941632"/>
      <w:bookmarkStart w:id="483" w:name="_Toc380874975"/>
      <w:proofErr w:type="gramStart"/>
      <w:r w:rsidRPr="0046460C">
        <w:rPr>
          <w:szCs w:val="24"/>
        </w:rPr>
        <w:t xml:space="preserve">Figure </w:t>
      </w:r>
      <w:r w:rsidR="00222E77">
        <w:rPr>
          <w:szCs w:val="24"/>
        </w:rPr>
        <w:fldChar w:fldCharType="begin"/>
      </w:r>
      <w:r>
        <w:rPr>
          <w:szCs w:val="24"/>
        </w:rPr>
        <w:instrText xml:space="preserve"> SEQ Figure \* ARABIC </w:instrText>
      </w:r>
      <w:r w:rsidR="00222E77">
        <w:rPr>
          <w:szCs w:val="24"/>
        </w:rPr>
        <w:fldChar w:fldCharType="separate"/>
      </w:r>
      <w:r w:rsidR="00D6717D">
        <w:rPr>
          <w:noProof/>
          <w:szCs w:val="24"/>
        </w:rPr>
        <w:t>17</w:t>
      </w:r>
      <w:r w:rsidR="00222E77">
        <w:rPr>
          <w:szCs w:val="24"/>
        </w:rPr>
        <w:fldChar w:fldCharType="end"/>
      </w:r>
      <w:bookmarkEnd w:id="482"/>
      <w:r>
        <w:rPr>
          <w:szCs w:val="24"/>
        </w:rPr>
        <w:t>.</w:t>
      </w:r>
      <w:proofErr w:type="gramEnd"/>
      <w:r>
        <w:rPr>
          <w:szCs w:val="24"/>
        </w:rPr>
        <w:t xml:space="preserve"> C</w:t>
      </w:r>
      <w:r w:rsidRPr="00E339EF">
        <w:rPr>
          <w:szCs w:val="24"/>
        </w:rPr>
        <w:t xml:space="preserve">umulative probability distributions of </w:t>
      </w:r>
      <w:r>
        <w:rPr>
          <w:szCs w:val="24"/>
        </w:rPr>
        <w:t xml:space="preserve">observed airborne daily pollen </w:t>
      </w:r>
      <w:r w:rsidRPr="00E339EF">
        <w:rPr>
          <w:szCs w:val="24"/>
        </w:rPr>
        <w:t>concentration</w:t>
      </w:r>
      <w:r>
        <w:rPr>
          <w:szCs w:val="24"/>
        </w:rPr>
        <w:t xml:space="preserve"> for Betula</w:t>
      </w:r>
      <w:r w:rsidRPr="00E339EF">
        <w:rPr>
          <w:szCs w:val="24"/>
        </w:rPr>
        <w:t xml:space="preserve"> in the nine climate </w:t>
      </w:r>
      <w:r>
        <w:rPr>
          <w:szCs w:val="24"/>
        </w:rPr>
        <w:t>regions</w:t>
      </w:r>
      <w:r w:rsidR="001A727B">
        <w:rPr>
          <w:szCs w:val="24"/>
        </w:rPr>
        <w:t xml:space="preserve"> </w:t>
      </w:r>
      <w:r w:rsidR="003349BC">
        <w:rPr>
          <w:szCs w:val="24"/>
        </w:rPr>
        <w:t xml:space="preserve">of </w:t>
      </w:r>
      <w:r w:rsidR="003349BC">
        <w:rPr>
          <w:rFonts w:cs="Times New Roman"/>
          <w:kern w:val="0"/>
          <w:szCs w:val="24"/>
        </w:rPr>
        <w:t>contiguous US</w:t>
      </w:r>
      <w:r w:rsidR="003349BC">
        <w:rPr>
          <w:szCs w:val="24"/>
        </w:rPr>
        <w:t xml:space="preserve"> </w:t>
      </w:r>
      <w:r w:rsidR="001A727B">
        <w:rPr>
          <w:szCs w:val="24"/>
        </w:rPr>
        <w:t xml:space="preserve">in 1994-2000 (top) and </w:t>
      </w:r>
      <w:r w:rsidR="00DE7ACE">
        <w:rPr>
          <w:szCs w:val="24"/>
        </w:rPr>
        <w:t>2003</w:t>
      </w:r>
      <w:r w:rsidR="005C067B">
        <w:rPr>
          <w:szCs w:val="24"/>
        </w:rPr>
        <w:t>-</w:t>
      </w:r>
      <w:r w:rsidR="001A727B">
        <w:rPr>
          <w:szCs w:val="24"/>
        </w:rPr>
        <w:t>2010 (bottom)</w:t>
      </w:r>
      <w:bookmarkEnd w:id="483"/>
    </w:p>
    <w:p w:rsidR="000962A8" w:rsidRDefault="000962A8" w:rsidP="000962A8">
      <w:pPr>
        <w:jc w:val="left"/>
      </w:pPr>
      <w:r>
        <w:br w:type="page"/>
      </w:r>
    </w:p>
    <w:p w:rsidR="000962A8" w:rsidRDefault="000962A8" w:rsidP="000962A8">
      <w:r>
        <w:rPr>
          <w:noProof/>
        </w:rPr>
        <w:lastRenderedPageBreak/>
        <w:drawing>
          <wp:inline distT="0" distB="0" distL="0" distR="0" wp14:anchorId="7DB1D89A" wp14:editId="2ACF7E10">
            <wp:extent cx="5120640" cy="7071360"/>
            <wp:effectExtent l="0" t="0" r="3810" b="0"/>
            <wp:docPr id="37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5120640" cy="7071360"/>
                    </a:xfrm>
                    <a:prstGeom prst="rect">
                      <a:avLst/>
                    </a:prstGeom>
                  </pic:spPr>
                </pic:pic>
              </a:graphicData>
            </a:graphic>
          </wp:inline>
        </w:drawing>
      </w:r>
    </w:p>
    <w:p w:rsidR="000962A8" w:rsidRDefault="000962A8" w:rsidP="000962A8">
      <w:pPr>
        <w:pStyle w:val="a7"/>
        <w:rPr>
          <w:szCs w:val="24"/>
        </w:rPr>
      </w:pPr>
      <w:bookmarkStart w:id="484" w:name="_Ref380942113"/>
      <w:bookmarkStart w:id="485" w:name="_Toc380874976"/>
      <w:r w:rsidRPr="0046460C">
        <w:rPr>
          <w:szCs w:val="24"/>
        </w:rPr>
        <w:t xml:space="preserve">Figure </w:t>
      </w:r>
      <w:r w:rsidR="00222E77">
        <w:rPr>
          <w:szCs w:val="24"/>
        </w:rPr>
        <w:fldChar w:fldCharType="begin"/>
      </w:r>
      <w:r>
        <w:rPr>
          <w:szCs w:val="24"/>
        </w:rPr>
        <w:instrText xml:space="preserve"> SEQ Figure \* ARABIC </w:instrText>
      </w:r>
      <w:r w:rsidR="00222E77">
        <w:rPr>
          <w:szCs w:val="24"/>
        </w:rPr>
        <w:fldChar w:fldCharType="separate"/>
      </w:r>
      <w:r w:rsidR="00D6717D">
        <w:rPr>
          <w:noProof/>
          <w:szCs w:val="24"/>
        </w:rPr>
        <w:t>18</w:t>
      </w:r>
      <w:r w:rsidR="00222E77">
        <w:rPr>
          <w:szCs w:val="24"/>
        </w:rPr>
        <w:fldChar w:fldCharType="end"/>
      </w:r>
      <w:bookmarkEnd w:id="484"/>
      <w:r>
        <w:rPr>
          <w:szCs w:val="24"/>
        </w:rPr>
        <w:t>. C</w:t>
      </w:r>
      <w:r w:rsidRPr="00E339EF">
        <w:rPr>
          <w:szCs w:val="24"/>
        </w:rPr>
        <w:t xml:space="preserve">umulative probability distributions of </w:t>
      </w:r>
      <w:r>
        <w:rPr>
          <w:szCs w:val="24"/>
        </w:rPr>
        <w:t xml:space="preserve">observed airborne daily pollen </w:t>
      </w:r>
      <w:r w:rsidRPr="00E339EF">
        <w:rPr>
          <w:szCs w:val="24"/>
        </w:rPr>
        <w:t xml:space="preserve">concentration </w:t>
      </w:r>
      <w:r>
        <w:rPr>
          <w:szCs w:val="24"/>
        </w:rPr>
        <w:t xml:space="preserve">for Gramineae </w:t>
      </w:r>
      <w:r w:rsidRPr="00E339EF">
        <w:rPr>
          <w:szCs w:val="24"/>
        </w:rPr>
        <w:t xml:space="preserve">in the nine climate </w:t>
      </w:r>
      <w:r>
        <w:rPr>
          <w:szCs w:val="24"/>
        </w:rPr>
        <w:t>regions</w:t>
      </w:r>
      <w:r w:rsidR="001A727B">
        <w:rPr>
          <w:szCs w:val="24"/>
        </w:rPr>
        <w:t xml:space="preserve"> </w:t>
      </w:r>
      <w:r w:rsidR="003349BC">
        <w:rPr>
          <w:szCs w:val="24"/>
        </w:rPr>
        <w:t xml:space="preserve">of </w:t>
      </w:r>
      <w:r w:rsidR="003349BC">
        <w:rPr>
          <w:rFonts w:cs="Times New Roman"/>
          <w:kern w:val="0"/>
          <w:szCs w:val="24"/>
        </w:rPr>
        <w:t>contiguous US</w:t>
      </w:r>
      <w:r w:rsidR="003349BC">
        <w:rPr>
          <w:szCs w:val="24"/>
        </w:rPr>
        <w:t xml:space="preserve"> </w:t>
      </w:r>
      <w:r w:rsidR="001A727B">
        <w:rPr>
          <w:szCs w:val="24"/>
        </w:rPr>
        <w:t xml:space="preserve">in 1994-2000 (top) and </w:t>
      </w:r>
      <w:r w:rsidR="00DE7ACE">
        <w:rPr>
          <w:szCs w:val="24"/>
        </w:rPr>
        <w:t>2003</w:t>
      </w:r>
      <w:r w:rsidR="005C067B">
        <w:rPr>
          <w:szCs w:val="24"/>
        </w:rPr>
        <w:t>-</w:t>
      </w:r>
      <w:r w:rsidR="001A727B">
        <w:rPr>
          <w:szCs w:val="24"/>
        </w:rPr>
        <w:t>2010 (bottom)</w:t>
      </w:r>
      <w:bookmarkEnd w:id="485"/>
    </w:p>
    <w:p w:rsidR="000962A8" w:rsidRPr="008A695D" w:rsidRDefault="000962A8" w:rsidP="000962A8"/>
    <w:p w:rsidR="000962A8" w:rsidRDefault="000962A8" w:rsidP="000962A8">
      <w:pPr>
        <w:jc w:val="left"/>
      </w:pPr>
      <w:r>
        <w:lastRenderedPageBreak/>
        <w:br w:type="page"/>
      </w:r>
    </w:p>
    <w:p w:rsidR="000962A8" w:rsidRDefault="000962A8" w:rsidP="000962A8">
      <w:pPr>
        <w:keepNext/>
      </w:pPr>
      <w:r w:rsidRPr="0092510C">
        <w:rPr>
          <w:noProof/>
        </w:rPr>
        <w:lastRenderedPageBreak/>
        <w:t xml:space="preserve"> </w:t>
      </w:r>
      <w:r>
        <w:rPr>
          <w:noProof/>
        </w:rPr>
        <w:drawing>
          <wp:inline distT="0" distB="0" distL="0" distR="0" wp14:anchorId="7523F7DD" wp14:editId="7FE8C122">
            <wp:extent cx="5120640" cy="7071360"/>
            <wp:effectExtent l="0" t="0" r="3810" b="0"/>
            <wp:docPr id="37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5120640" cy="7071360"/>
                    </a:xfrm>
                    <a:prstGeom prst="rect">
                      <a:avLst/>
                    </a:prstGeom>
                  </pic:spPr>
                </pic:pic>
              </a:graphicData>
            </a:graphic>
          </wp:inline>
        </w:drawing>
      </w:r>
    </w:p>
    <w:p w:rsidR="000962A8" w:rsidRDefault="000962A8" w:rsidP="000962A8">
      <w:pPr>
        <w:pStyle w:val="a7"/>
      </w:pPr>
      <w:bookmarkStart w:id="486" w:name="_Ref374890171"/>
      <w:bookmarkStart w:id="487" w:name="_Toc380874977"/>
      <w:r w:rsidRPr="0046460C">
        <w:t xml:space="preserve">Figure </w:t>
      </w:r>
      <w:r w:rsidR="00222E77">
        <w:fldChar w:fldCharType="begin"/>
      </w:r>
      <w:r w:rsidR="0068144C">
        <w:instrText xml:space="preserve"> SEQ Figure \* ARABIC </w:instrText>
      </w:r>
      <w:r w:rsidR="00222E77">
        <w:fldChar w:fldCharType="separate"/>
      </w:r>
      <w:r w:rsidR="00D6717D">
        <w:rPr>
          <w:noProof/>
        </w:rPr>
        <w:t>19</w:t>
      </w:r>
      <w:r w:rsidR="00222E77">
        <w:rPr>
          <w:noProof/>
        </w:rPr>
        <w:fldChar w:fldCharType="end"/>
      </w:r>
      <w:bookmarkEnd w:id="486"/>
      <w:r>
        <w:t>. C</w:t>
      </w:r>
      <w:r w:rsidRPr="00E339EF">
        <w:t xml:space="preserve">umulative probability distributions of </w:t>
      </w:r>
      <w:r>
        <w:t xml:space="preserve">observed airborne daily pollen </w:t>
      </w:r>
      <w:r w:rsidRPr="00E339EF">
        <w:t xml:space="preserve">concentration </w:t>
      </w:r>
      <w:r>
        <w:t xml:space="preserve">for Quercus </w:t>
      </w:r>
      <w:r w:rsidRPr="00E339EF">
        <w:t xml:space="preserve">in the nine climates </w:t>
      </w:r>
      <w:r>
        <w:t>regions</w:t>
      </w:r>
      <w:r w:rsidR="001A727B">
        <w:t xml:space="preserve"> </w:t>
      </w:r>
      <w:r w:rsidR="003349BC">
        <w:rPr>
          <w:szCs w:val="24"/>
        </w:rPr>
        <w:t xml:space="preserve">of </w:t>
      </w:r>
      <w:r w:rsidR="003349BC">
        <w:rPr>
          <w:rFonts w:cs="Times New Roman"/>
          <w:kern w:val="0"/>
          <w:szCs w:val="24"/>
        </w:rPr>
        <w:t>contiguous US</w:t>
      </w:r>
      <w:r w:rsidR="003349BC">
        <w:rPr>
          <w:szCs w:val="24"/>
        </w:rPr>
        <w:t xml:space="preserve"> </w:t>
      </w:r>
      <w:r w:rsidR="001A727B">
        <w:rPr>
          <w:szCs w:val="24"/>
        </w:rPr>
        <w:t xml:space="preserve">in 1994-2000 (top) and </w:t>
      </w:r>
      <w:r w:rsidR="00DE7ACE">
        <w:rPr>
          <w:szCs w:val="24"/>
        </w:rPr>
        <w:t>2003</w:t>
      </w:r>
      <w:r w:rsidR="005C067B">
        <w:rPr>
          <w:szCs w:val="24"/>
        </w:rPr>
        <w:t>-</w:t>
      </w:r>
      <w:r w:rsidR="001A727B">
        <w:rPr>
          <w:szCs w:val="24"/>
        </w:rPr>
        <w:t>2010 (bottom)</w:t>
      </w:r>
      <w:bookmarkEnd w:id="487"/>
    </w:p>
    <w:p w:rsidR="000962A8" w:rsidRDefault="000962A8" w:rsidP="000962A8">
      <w:pPr>
        <w:jc w:val="left"/>
        <w:rPr>
          <w:szCs w:val="24"/>
        </w:rPr>
      </w:pPr>
      <w:r>
        <w:rPr>
          <w:szCs w:val="24"/>
        </w:rPr>
        <w:br w:type="page"/>
      </w:r>
    </w:p>
    <w:p w:rsidR="00326619" w:rsidRDefault="00533CA2" w:rsidP="00B874A0">
      <w:pPr>
        <w:keepNext/>
        <w:jc w:val="left"/>
      </w:pPr>
      <w:r>
        <w:rPr>
          <w:noProof/>
        </w:rPr>
        <w:lastRenderedPageBreak/>
        <w:drawing>
          <wp:inline distT="0" distB="0" distL="0" distR="0" wp14:anchorId="1F462C1D" wp14:editId="62172AA0">
            <wp:extent cx="5274310" cy="403814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4038144"/>
                    </a:xfrm>
                    <a:prstGeom prst="rect">
                      <a:avLst/>
                    </a:prstGeom>
                  </pic:spPr>
                </pic:pic>
              </a:graphicData>
            </a:graphic>
          </wp:inline>
        </w:drawing>
      </w:r>
    </w:p>
    <w:p w:rsidR="00326619" w:rsidRDefault="00326619" w:rsidP="00B874A0">
      <w:pPr>
        <w:pStyle w:val="a7"/>
        <w:jc w:val="left"/>
        <w:rPr>
          <w:rFonts w:asciiTheme="majorHAnsi" w:hAnsiTheme="majorHAnsi"/>
          <w:szCs w:val="24"/>
        </w:rPr>
      </w:pPr>
      <w:bookmarkStart w:id="488" w:name="_Ref379473210"/>
      <w:bookmarkStart w:id="489" w:name="_Toc380874978"/>
      <w:r>
        <w:t xml:space="preserve">Figure </w:t>
      </w:r>
      <w:fldSimple w:instr=" SEQ Figure \* ARABIC ">
        <w:r w:rsidR="00D6717D">
          <w:rPr>
            <w:noProof/>
          </w:rPr>
          <w:t>20</w:t>
        </w:r>
      </w:fldSimple>
      <w:bookmarkEnd w:id="488"/>
      <w:r>
        <w:t xml:space="preserve"> </w:t>
      </w:r>
      <w:r w:rsidRPr="00533CA2">
        <w:t>The heat map shows the trend of the mean daily concentrations of pollen of five species in nine climate regions of CONUS. The values shown in heat map are the standardized logarithmic values. Larger values are redder, indicating great increasing of daily conc</w:t>
      </w:r>
      <w:r w:rsidRPr="00604D52">
        <w:t>entrations in the second year period (2003-2010). Smaller values are greener, indicating great decreasing of daily concentrations in the second year period (2003-2010).Blue box shows that the there is no data in that region for that species in period 1994-</w:t>
      </w:r>
      <w:r w:rsidRPr="002D6A9C">
        <w:t>2000</w:t>
      </w:r>
      <w:bookmarkEnd w:id="489"/>
    </w:p>
    <w:p w:rsidR="000962A8" w:rsidRDefault="004A432D" w:rsidP="000962A8">
      <w:r>
        <w:rPr>
          <w:noProof/>
        </w:rPr>
        <w:lastRenderedPageBreak/>
        <w:drawing>
          <wp:inline distT="0" distB="0" distL="0" distR="0" wp14:anchorId="7510E1C4" wp14:editId="0223DD1A">
            <wp:extent cx="5274310" cy="686259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6862597"/>
                    </a:xfrm>
                    <a:prstGeom prst="rect">
                      <a:avLst/>
                    </a:prstGeom>
                  </pic:spPr>
                </pic:pic>
              </a:graphicData>
            </a:graphic>
          </wp:inline>
        </w:drawing>
      </w:r>
    </w:p>
    <w:p w:rsidR="000962A8" w:rsidRPr="00482265" w:rsidRDefault="000962A8" w:rsidP="00482265">
      <w:pPr>
        <w:pStyle w:val="a7"/>
        <w:rPr>
          <w:szCs w:val="24"/>
        </w:rPr>
      </w:pPr>
      <w:bookmarkStart w:id="490" w:name="_Ref375150270"/>
      <w:bookmarkStart w:id="491" w:name="_Toc380874979"/>
      <w:proofErr w:type="gramStart"/>
      <w:r w:rsidRPr="007D3D22">
        <w:rPr>
          <w:szCs w:val="24"/>
        </w:rPr>
        <w:t xml:space="preserve">Figure </w:t>
      </w:r>
      <w:r w:rsidR="00222E77" w:rsidRPr="007D3D22">
        <w:rPr>
          <w:szCs w:val="24"/>
        </w:rPr>
        <w:fldChar w:fldCharType="begin"/>
      </w:r>
      <w:r w:rsidRPr="007D3D22">
        <w:rPr>
          <w:szCs w:val="24"/>
        </w:rPr>
        <w:instrText xml:space="preserve"> SEQ Figure \* ARABIC </w:instrText>
      </w:r>
      <w:r w:rsidR="00222E77" w:rsidRPr="007D3D22">
        <w:rPr>
          <w:szCs w:val="24"/>
        </w:rPr>
        <w:fldChar w:fldCharType="separate"/>
      </w:r>
      <w:r w:rsidR="00D6717D">
        <w:rPr>
          <w:noProof/>
          <w:szCs w:val="24"/>
        </w:rPr>
        <w:t>21</w:t>
      </w:r>
      <w:r w:rsidR="00222E77" w:rsidRPr="007D3D22">
        <w:rPr>
          <w:szCs w:val="24"/>
        </w:rPr>
        <w:fldChar w:fldCharType="end"/>
      </w:r>
      <w:bookmarkEnd w:id="490"/>
      <w:r>
        <w:rPr>
          <w:szCs w:val="24"/>
        </w:rPr>
        <w:t>.</w:t>
      </w:r>
      <w:proofErr w:type="gramEnd"/>
      <w:r w:rsidRPr="007D3D22">
        <w:rPr>
          <w:szCs w:val="24"/>
        </w:rPr>
        <w:t xml:space="preserve"> </w:t>
      </w:r>
      <w:bookmarkStart w:id="492" w:name="OLE_LINK7"/>
      <w:bookmarkStart w:id="493" w:name="OLE_LINK8"/>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r w:rsidR="0094115F">
        <w:rPr>
          <w:szCs w:val="24"/>
        </w:rPr>
        <w:t xml:space="preserve">via inhalation </w:t>
      </w:r>
      <w:r>
        <w:rPr>
          <w:szCs w:val="24"/>
        </w:rPr>
        <w:t>of</w:t>
      </w:r>
      <w:r w:rsidRPr="007D3D22">
        <w:rPr>
          <w:szCs w:val="24"/>
        </w:rPr>
        <w:t xml:space="preserve"> Ambrosia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w:t>
      </w:r>
      <w:r w:rsidR="00DE7ACE">
        <w:rPr>
          <w:szCs w:val="24"/>
        </w:rPr>
        <w:t>2003</w:t>
      </w:r>
      <w:r w:rsidR="002C5D9C">
        <w:rPr>
          <w:szCs w:val="24"/>
        </w:rPr>
        <w:t>-</w:t>
      </w:r>
      <w:r w:rsidR="001A727B">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bookmarkEnd w:id="491"/>
      <w:bookmarkEnd w:id="492"/>
      <w:bookmarkEnd w:id="493"/>
    </w:p>
    <w:p w:rsidR="000962A8" w:rsidRDefault="000962A8" w:rsidP="000962A8">
      <w:pPr>
        <w:jc w:val="left"/>
      </w:pPr>
      <w:r>
        <w:br w:type="page"/>
      </w:r>
    </w:p>
    <w:p w:rsidR="000962A8" w:rsidRDefault="004A432D" w:rsidP="000962A8">
      <w:r>
        <w:rPr>
          <w:noProof/>
        </w:rPr>
        <w:lastRenderedPageBreak/>
        <w:drawing>
          <wp:inline distT="0" distB="0" distL="0" distR="0" wp14:anchorId="57923846" wp14:editId="1F85B198">
            <wp:extent cx="5257800" cy="69723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57800" cy="6972300"/>
                    </a:xfrm>
                    <a:prstGeom prst="rect">
                      <a:avLst/>
                    </a:prstGeom>
                  </pic:spPr>
                </pic:pic>
              </a:graphicData>
            </a:graphic>
          </wp:inline>
        </w:drawing>
      </w:r>
    </w:p>
    <w:p w:rsidR="000962A8" w:rsidRPr="00787B31" w:rsidRDefault="000962A8" w:rsidP="000962A8">
      <w:pPr>
        <w:pStyle w:val="a7"/>
        <w:rPr>
          <w:szCs w:val="24"/>
        </w:rPr>
      </w:pPr>
      <w:bookmarkStart w:id="494" w:name="_Ref380952582"/>
      <w:bookmarkStart w:id="495" w:name="_Toc380874980"/>
      <w:proofErr w:type="gramStart"/>
      <w:r w:rsidRPr="007D3D22">
        <w:rPr>
          <w:szCs w:val="24"/>
        </w:rPr>
        <w:t xml:space="preserve">Figure </w:t>
      </w:r>
      <w:r w:rsidR="00222E77" w:rsidRPr="007D3D22">
        <w:rPr>
          <w:szCs w:val="24"/>
        </w:rPr>
        <w:fldChar w:fldCharType="begin"/>
      </w:r>
      <w:r w:rsidRPr="007D3D22">
        <w:rPr>
          <w:szCs w:val="24"/>
        </w:rPr>
        <w:instrText xml:space="preserve"> SEQ Figure \* ARABIC </w:instrText>
      </w:r>
      <w:r w:rsidR="00222E77" w:rsidRPr="007D3D22">
        <w:rPr>
          <w:szCs w:val="24"/>
        </w:rPr>
        <w:fldChar w:fldCharType="separate"/>
      </w:r>
      <w:r w:rsidR="00D6717D">
        <w:rPr>
          <w:noProof/>
          <w:szCs w:val="24"/>
        </w:rPr>
        <w:t>22</w:t>
      </w:r>
      <w:r w:rsidR="00222E77" w:rsidRPr="007D3D22">
        <w:rPr>
          <w:szCs w:val="24"/>
        </w:rPr>
        <w:fldChar w:fldCharType="end"/>
      </w:r>
      <w:bookmarkEnd w:id="494"/>
      <w:r>
        <w:rPr>
          <w:szCs w:val="24"/>
        </w:rPr>
        <w:t>.</w:t>
      </w:r>
      <w:proofErr w:type="gramEnd"/>
      <w:r w:rsidRPr="007D3D22">
        <w:rPr>
          <w:szCs w:val="24"/>
        </w:rPr>
        <w:t xml:space="preserve"> </w:t>
      </w:r>
      <w:proofErr w:type="gramStart"/>
      <w:r>
        <w:rPr>
          <w:szCs w:val="24"/>
        </w:rPr>
        <w:t>S</w:t>
      </w:r>
      <w:r w:rsidRPr="007D3D22">
        <w:rPr>
          <w:szCs w:val="24"/>
        </w:rPr>
        <w:t xml:space="preserve">imulated cumulative probability distribution of daily </w:t>
      </w:r>
      <w:r>
        <w:rPr>
          <w:szCs w:val="24"/>
        </w:rPr>
        <w:t>intake</w:t>
      </w:r>
      <w:r w:rsidR="0094115F">
        <w:rPr>
          <w:szCs w:val="24"/>
        </w:rPr>
        <w:t xml:space="preserve"> via inhalation</w:t>
      </w:r>
      <w:r w:rsidRPr="007D3D22">
        <w:rPr>
          <w:szCs w:val="24"/>
        </w:rPr>
        <w:t xml:space="preserve"> </w:t>
      </w:r>
      <w:r>
        <w:rPr>
          <w:szCs w:val="24"/>
        </w:rPr>
        <w:t>of</w:t>
      </w:r>
      <w:r w:rsidRPr="007D3D22">
        <w:rPr>
          <w:szCs w:val="24"/>
        </w:rPr>
        <w:t xml:space="preserve"> </w:t>
      </w:r>
      <w:r>
        <w:rPr>
          <w:szCs w:val="24"/>
        </w:rPr>
        <w:t>Artemisia</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w:t>
      </w:r>
      <w:r w:rsidR="00DE7ACE">
        <w:rPr>
          <w:szCs w:val="24"/>
        </w:rPr>
        <w:t>2003</w:t>
      </w:r>
      <w:r w:rsidR="002C5D9C">
        <w:rPr>
          <w:szCs w:val="24"/>
        </w:rPr>
        <w:t>-</w:t>
      </w:r>
      <w:r w:rsidR="001A727B">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bookmarkEnd w:id="495"/>
    </w:p>
    <w:p w:rsidR="000962A8" w:rsidRDefault="000962A8" w:rsidP="000962A8">
      <w:pPr>
        <w:jc w:val="left"/>
      </w:pPr>
      <w:r>
        <w:lastRenderedPageBreak/>
        <w:br w:type="page"/>
      </w:r>
    </w:p>
    <w:p w:rsidR="000962A8" w:rsidRDefault="004A432D" w:rsidP="000962A8">
      <w:r>
        <w:rPr>
          <w:noProof/>
        </w:rPr>
        <w:lastRenderedPageBreak/>
        <w:drawing>
          <wp:inline distT="0" distB="0" distL="0" distR="0" wp14:anchorId="7766A98D" wp14:editId="2616F462">
            <wp:extent cx="5274310" cy="697668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6976681"/>
                    </a:xfrm>
                    <a:prstGeom prst="rect">
                      <a:avLst/>
                    </a:prstGeom>
                  </pic:spPr>
                </pic:pic>
              </a:graphicData>
            </a:graphic>
          </wp:inline>
        </w:drawing>
      </w:r>
    </w:p>
    <w:p w:rsidR="000962A8" w:rsidRPr="00175510" w:rsidRDefault="000962A8" w:rsidP="00175510">
      <w:pPr>
        <w:pStyle w:val="a7"/>
        <w:rPr>
          <w:szCs w:val="24"/>
        </w:rPr>
      </w:pPr>
      <w:bookmarkStart w:id="496" w:name="_Ref380952592"/>
      <w:bookmarkStart w:id="497" w:name="_Toc380874981"/>
      <w:proofErr w:type="gramStart"/>
      <w:r w:rsidRPr="007D3D22">
        <w:rPr>
          <w:szCs w:val="24"/>
        </w:rPr>
        <w:t xml:space="preserve">Figure </w:t>
      </w:r>
      <w:r w:rsidR="00222E77" w:rsidRPr="007D3D22">
        <w:rPr>
          <w:szCs w:val="24"/>
        </w:rPr>
        <w:fldChar w:fldCharType="begin"/>
      </w:r>
      <w:r w:rsidRPr="007D3D22">
        <w:rPr>
          <w:szCs w:val="24"/>
        </w:rPr>
        <w:instrText xml:space="preserve"> SEQ Figure \* ARABIC </w:instrText>
      </w:r>
      <w:r w:rsidR="00222E77" w:rsidRPr="007D3D22">
        <w:rPr>
          <w:szCs w:val="24"/>
        </w:rPr>
        <w:fldChar w:fldCharType="separate"/>
      </w:r>
      <w:r w:rsidR="00D6717D">
        <w:rPr>
          <w:noProof/>
          <w:szCs w:val="24"/>
        </w:rPr>
        <w:t>23</w:t>
      </w:r>
      <w:r w:rsidR="00222E77" w:rsidRPr="007D3D22">
        <w:rPr>
          <w:szCs w:val="24"/>
        </w:rPr>
        <w:fldChar w:fldCharType="end"/>
      </w:r>
      <w:bookmarkEnd w:id="496"/>
      <w:r>
        <w:rPr>
          <w:szCs w:val="24"/>
        </w:rPr>
        <w:t>.</w:t>
      </w:r>
      <w:proofErr w:type="gramEnd"/>
      <w:r w:rsidRPr="007D3D22">
        <w:rPr>
          <w:szCs w:val="24"/>
        </w:rPr>
        <w:t xml:space="preserve"> </w:t>
      </w:r>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r w:rsidR="0094115F">
        <w:rPr>
          <w:szCs w:val="24"/>
        </w:rPr>
        <w:t xml:space="preserve">via inhalation </w:t>
      </w:r>
      <w:r>
        <w:rPr>
          <w:szCs w:val="24"/>
        </w:rPr>
        <w:t>of</w:t>
      </w:r>
      <w:r w:rsidRPr="007D3D22">
        <w:rPr>
          <w:szCs w:val="24"/>
        </w:rPr>
        <w:t xml:space="preserve"> </w:t>
      </w:r>
      <w:r>
        <w:rPr>
          <w:szCs w:val="24"/>
        </w:rPr>
        <w:t>Betula</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w:t>
      </w:r>
      <w:r w:rsidR="00DE7ACE">
        <w:rPr>
          <w:szCs w:val="24"/>
        </w:rPr>
        <w:t>2003</w:t>
      </w:r>
      <w:r w:rsidR="002C5D9C">
        <w:rPr>
          <w:szCs w:val="24"/>
        </w:rPr>
        <w:t>-</w:t>
      </w:r>
      <w:r w:rsidR="001A727B">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bookmarkEnd w:id="497"/>
    </w:p>
    <w:p w:rsidR="000962A8" w:rsidRDefault="00175510" w:rsidP="000962A8">
      <w:r>
        <w:rPr>
          <w:noProof/>
        </w:rPr>
        <w:lastRenderedPageBreak/>
        <w:drawing>
          <wp:inline distT="0" distB="0" distL="0" distR="0" wp14:anchorId="6BE0EC9A" wp14:editId="266005F9">
            <wp:extent cx="5273040" cy="6858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6859652"/>
                    </a:xfrm>
                    <a:prstGeom prst="rect">
                      <a:avLst/>
                    </a:prstGeom>
                  </pic:spPr>
                </pic:pic>
              </a:graphicData>
            </a:graphic>
          </wp:inline>
        </w:drawing>
      </w:r>
    </w:p>
    <w:p w:rsidR="000962A8" w:rsidRPr="00175510" w:rsidRDefault="000962A8" w:rsidP="000962A8">
      <w:pPr>
        <w:pStyle w:val="a7"/>
        <w:rPr>
          <w:szCs w:val="24"/>
        </w:rPr>
      </w:pPr>
      <w:bookmarkStart w:id="498" w:name="_Ref380952600"/>
      <w:bookmarkStart w:id="499" w:name="_Toc380874982"/>
      <w:proofErr w:type="gramStart"/>
      <w:r w:rsidRPr="007D3D22">
        <w:rPr>
          <w:szCs w:val="24"/>
        </w:rPr>
        <w:t xml:space="preserve">Figure </w:t>
      </w:r>
      <w:r w:rsidR="00222E77" w:rsidRPr="007D3D22">
        <w:rPr>
          <w:szCs w:val="24"/>
        </w:rPr>
        <w:fldChar w:fldCharType="begin"/>
      </w:r>
      <w:r w:rsidRPr="007D3D22">
        <w:rPr>
          <w:szCs w:val="24"/>
        </w:rPr>
        <w:instrText xml:space="preserve"> SEQ Figure \* ARABIC </w:instrText>
      </w:r>
      <w:r w:rsidR="00222E77" w:rsidRPr="007D3D22">
        <w:rPr>
          <w:szCs w:val="24"/>
        </w:rPr>
        <w:fldChar w:fldCharType="separate"/>
      </w:r>
      <w:r w:rsidR="00D6717D">
        <w:rPr>
          <w:noProof/>
          <w:szCs w:val="24"/>
        </w:rPr>
        <w:t>24</w:t>
      </w:r>
      <w:r w:rsidR="00222E77" w:rsidRPr="007D3D22">
        <w:rPr>
          <w:szCs w:val="24"/>
        </w:rPr>
        <w:fldChar w:fldCharType="end"/>
      </w:r>
      <w:bookmarkEnd w:id="498"/>
      <w:r>
        <w:rPr>
          <w:szCs w:val="24"/>
        </w:rPr>
        <w:t>.</w:t>
      </w:r>
      <w:proofErr w:type="gramEnd"/>
      <w:r w:rsidRPr="007D3D22">
        <w:rPr>
          <w:szCs w:val="24"/>
        </w:rPr>
        <w:t xml:space="preserve"> </w:t>
      </w:r>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r w:rsidR="0094115F">
        <w:rPr>
          <w:szCs w:val="24"/>
        </w:rPr>
        <w:t xml:space="preserve">via inhalation </w:t>
      </w:r>
      <w:r>
        <w:rPr>
          <w:szCs w:val="24"/>
        </w:rPr>
        <w:t>of</w:t>
      </w:r>
      <w:r w:rsidRPr="007D3D22">
        <w:rPr>
          <w:szCs w:val="24"/>
        </w:rPr>
        <w:t xml:space="preserve"> </w:t>
      </w:r>
      <w:r>
        <w:rPr>
          <w:szCs w:val="24"/>
        </w:rPr>
        <w:t>Gramineae</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w:t>
      </w:r>
      <w:r w:rsidR="00DE7ACE">
        <w:rPr>
          <w:szCs w:val="24"/>
        </w:rPr>
        <w:t>2003</w:t>
      </w:r>
      <w:r w:rsidR="002C5D9C">
        <w:rPr>
          <w:szCs w:val="24"/>
        </w:rPr>
        <w:t>-</w:t>
      </w:r>
      <w:r w:rsidR="001A727B">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bookmarkEnd w:id="499"/>
    </w:p>
    <w:p w:rsidR="000962A8" w:rsidRDefault="000962A8" w:rsidP="000962A8">
      <w:pPr>
        <w:jc w:val="left"/>
      </w:pPr>
      <w:r>
        <w:br w:type="page"/>
      </w:r>
    </w:p>
    <w:p w:rsidR="000962A8" w:rsidRDefault="00175510" w:rsidP="000962A8">
      <w:r>
        <w:rPr>
          <w:noProof/>
        </w:rPr>
        <w:lastRenderedPageBreak/>
        <w:drawing>
          <wp:inline distT="0" distB="0" distL="0" distR="0" wp14:anchorId="4AB7048B" wp14:editId="6A362E79">
            <wp:extent cx="5257800" cy="69037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57800" cy="6903720"/>
                    </a:xfrm>
                    <a:prstGeom prst="rect">
                      <a:avLst/>
                    </a:prstGeom>
                  </pic:spPr>
                </pic:pic>
              </a:graphicData>
            </a:graphic>
          </wp:inline>
        </w:drawing>
      </w:r>
    </w:p>
    <w:p w:rsidR="000962A8" w:rsidRDefault="000962A8" w:rsidP="000962A8">
      <w:pPr>
        <w:pStyle w:val="a7"/>
        <w:rPr>
          <w:szCs w:val="24"/>
        </w:rPr>
      </w:pPr>
      <w:bookmarkStart w:id="500" w:name="_Ref375150284"/>
      <w:bookmarkStart w:id="501" w:name="_Toc380874983"/>
      <w:proofErr w:type="gramStart"/>
      <w:r w:rsidRPr="00111980">
        <w:rPr>
          <w:szCs w:val="24"/>
        </w:rPr>
        <w:t xml:space="preserve">Figure </w:t>
      </w:r>
      <w:r w:rsidR="00222E77" w:rsidRPr="00111980">
        <w:rPr>
          <w:szCs w:val="24"/>
        </w:rPr>
        <w:fldChar w:fldCharType="begin"/>
      </w:r>
      <w:r w:rsidRPr="00111980">
        <w:rPr>
          <w:szCs w:val="24"/>
        </w:rPr>
        <w:instrText xml:space="preserve"> SEQ Figure \* ARABIC </w:instrText>
      </w:r>
      <w:r w:rsidR="00222E77" w:rsidRPr="00111980">
        <w:rPr>
          <w:szCs w:val="24"/>
        </w:rPr>
        <w:fldChar w:fldCharType="separate"/>
      </w:r>
      <w:r w:rsidR="00D6717D">
        <w:rPr>
          <w:noProof/>
          <w:szCs w:val="24"/>
        </w:rPr>
        <w:t>25</w:t>
      </w:r>
      <w:r w:rsidR="00222E77" w:rsidRPr="00111980">
        <w:rPr>
          <w:szCs w:val="24"/>
        </w:rPr>
        <w:fldChar w:fldCharType="end"/>
      </w:r>
      <w:bookmarkEnd w:id="500"/>
      <w:r>
        <w:rPr>
          <w:szCs w:val="24"/>
        </w:rPr>
        <w:t>.</w:t>
      </w:r>
      <w:proofErr w:type="gramEnd"/>
      <w:r w:rsidRPr="00111980">
        <w:rPr>
          <w:szCs w:val="24"/>
        </w:rPr>
        <w:t xml:space="preserve"> </w:t>
      </w:r>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r w:rsidR="0094115F">
        <w:rPr>
          <w:szCs w:val="24"/>
        </w:rPr>
        <w:t xml:space="preserve">via inhalation </w:t>
      </w:r>
      <w:r>
        <w:rPr>
          <w:szCs w:val="24"/>
        </w:rPr>
        <w:t>of</w:t>
      </w:r>
      <w:r w:rsidRPr="007D3D22">
        <w:rPr>
          <w:szCs w:val="24"/>
        </w:rPr>
        <w:t xml:space="preserve"> </w:t>
      </w:r>
      <w:r>
        <w:rPr>
          <w:szCs w:val="24"/>
        </w:rPr>
        <w:t>Quercus</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2510F5">
        <w:rPr>
          <w:szCs w:val="24"/>
        </w:rPr>
        <w:t xml:space="preserve"> in 1994-2000 (top) and </w:t>
      </w:r>
      <w:r w:rsidR="00DE7ACE">
        <w:rPr>
          <w:szCs w:val="24"/>
        </w:rPr>
        <w:t>2003</w:t>
      </w:r>
      <w:r w:rsidR="002C5D9C">
        <w:rPr>
          <w:szCs w:val="24"/>
        </w:rPr>
        <w:t>-</w:t>
      </w:r>
      <w:r w:rsidR="002510F5">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bookmarkEnd w:id="501"/>
    </w:p>
    <w:p w:rsidR="000962A8" w:rsidRDefault="000962A8" w:rsidP="000962A8">
      <w:r>
        <w:br w:type="page"/>
      </w:r>
    </w:p>
    <w:p w:rsidR="00D6717D" w:rsidRDefault="00423BEA" w:rsidP="00B874A0">
      <w:pPr>
        <w:keepNext/>
      </w:pPr>
      <w:r>
        <w:rPr>
          <w:noProof/>
        </w:rPr>
        <w:lastRenderedPageBreak/>
        <w:drawing>
          <wp:inline distT="0" distB="0" distL="0" distR="0" wp14:anchorId="0F5B3F40" wp14:editId="3A963692">
            <wp:extent cx="5274310" cy="403814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4038144"/>
                    </a:xfrm>
                    <a:prstGeom prst="rect">
                      <a:avLst/>
                    </a:prstGeom>
                  </pic:spPr>
                </pic:pic>
              </a:graphicData>
            </a:graphic>
          </wp:inline>
        </w:drawing>
      </w:r>
    </w:p>
    <w:p w:rsidR="00D6717D" w:rsidRDefault="00D6717D" w:rsidP="00B874A0">
      <w:pPr>
        <w:pStyle w:val="a7"/>
      </w:pPr>
      <w:bookmarkStart w:id="502" w:name="_Ref379484475"/>
      <w:bookmarkStart w:id="503" w:name="_Toc380874984"/>
      <w:r>
        <w:t xml:space="preserve">Figure </w:t>
      </w:r>
      <w:fldSimple w:instr=" SEQ Figure \* ARABIC ">
        <w:r>
          <w:rPr>
            <w:noProof/>
          </w:rPr>
          <w:t>26</w:t>
        </w:r>
      </w:fldSimple>
      <w:bookmarkEnd w:id="502"/>
      <w:r>
        <w:t xml:space="preserve"> </w:t>
      </w:r>
      <w:r>
        <w:rPr>
          <w:rFonts w:cs="Times New Roman"/>
          <w:szCs w:val="24"/>
        </w:rPr>
        <w:t>The heat map shows the trend of the mean daily inhalation intakes of “virtual individuals” of the population of pollen of five species in nine climate regions of CONUS. The values shown in heat map are the standardized logarithmic values. Larger values are redder, indicating great increasing of daily concentrations in the second year period (2003-2010). Smaller values are greener, indicating great decreasing of daily concentrations in the second year period (2003-2010).Blue box shows that the there is no data in that region for that species in period 1994-2000</w:t>
      </w:r>
      <w:bookmarkEnd w:id="503"/>
    </w:p>
    <w:p w:rsidR="00D6717D" w:rsidRDefault="00D6717D" w:rsidP="000962A8"/>
    <w:p w:rsidR="00D6717D" w:rsidRDefault="00D6717D">
      <w:pPr>
        <w:jc w:val="left"/>
      </w:pPr>
      <w:r>
        <w:br w:type="page"/>
      </w:r>
    </w:p>
    <w:p w:rsidR="00D6717D" w:rsidRDefault="00D6717D" w:rsidP="000962A8"/>
    <w:p w:rsidR="000962A8" w:rsidRDefault="000962A8" w:rsidP="000962A8">
      <w:pPr>
        <w:pStyle w:val="a7"/>
        <w:rPr>
          <w:rFonts w:cs="Times New Roman"/>
          <w:szCs w:val="24"/>
        </w:rPr>
      </w:pPr>
      <w:r>
        <w:rPr>
          <w:noProof/>
        </w:rPr>
        <w:drawing>
          <wp:inline distT="0" distB="0" distL="0" distR="0" wp14:anchorId="2FB851FC" wp14:editId="4D2E0D4F">
            <wp:extent cx="5231152" cy="3482536"/>
            <wp:effectExtent l="0" t="0" r="0" b="0"/>
            <wp:docPr id="3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5" cstate="print"/>
                    <a:srcRect/>
                    <a:stretch>
                      <a:fillRect/>
                    </a:stretch>
                  </pic:blipFill>
                  <pic:spPr bwMode="auto">
                    <a:xfrm>
                      <a:off x="0" y="0"/>
                      <a:ext cx="5230642" cy="3482196"/>
                    </a:xfrm>
                    <a:prstGeom prst="rect">
                      <a:avLst/>
                    </a:prstGeom>
                    <a:noFill/>
                    <a:ln w="9525">
                      <a:noFill/>
                      <a:miter lim="800000"/>
                      <a:headEnd/>
                      <a:tailEnd/>
                    </a:ln>
                  </pic:spPr>
                </pic:pic>
              </a:graphicData>
            </a:graphic>
          </wp:inline>
        </w:drawing>
      </w:r>
      <w:bookmarkStart w:id="504" w:name="_Ref375003231"/>
    </w:p>
    <w:p w:rsidR="005C1D6D" w:rsidRDefault="000962A8" w:rsidP="000962A8">
      <w:pPr>
        <w:rPr>
          <w:rFonts w:cs="Times New Roman"/>
          <w:szCs w:val="24"/>
        </w:rPr>
      </w:pPr>
      <w:bookmarkStart w:id="505" w:name="_Ref378757932"/>
      <w:bookmarkStart w:id="506" w:name="_Toc380874985"/>
      <w:r w:rsidRPr="005825F9">
        <w:rPr>
          <w:rFonts w:cs="Times New Roman"/>
          <w:szCs w:val="24"/>
        </w:rPr>
        <w:t xml:space="preserve">Figure </w:t>
      </w:r>
      <w:r w:rsidR="00222E77" w:rsidRPr="005825F9">
        <w:rPr>
          <w:rFonts w:cs="Times New Roman"/>
          <w:szCs w:val="24"/>
        </w:rPr>
        <w:fldChar w:fldCharType="begin"/>
      </w:r>
      <w:r w:rsidRPr="005825F9">
        <w:rPr>
          <w:rFonts w:cs="Times New Roman"/>
          <w:szCs w:val="24"/>
        </w:rPr>
        <w:instrText xml:space="preserve"> SEQ Figure \* ARABIC </w:instrText>
      </w:r>
      <w:r w:rsidR="00222E77" w:rsidRPr="005825F9">
        <w:rPr>
          <w:rFonts w:cs="Times New Roman"/>
          <w:szCs w:val="24"/>
        </w:rPr>
        <w:fldChar w:fldCharType="separate"/>
      </w:r>
      <w:r w:rsidR="00D6717D">
        <w:rPr>
          <w:rFonts w:cs="Times New Roman"/>
          <w:noProof/>
          <w:szCs w:val="24"/>
        </w:rPr>
        <w:t>27</w:t>
      </w:r>
      <w:r w:rsidR="00222E77" w:rsidRPr="005825F9">
        <w:rPr>
          <w:rFonts w:cs="Times New Roman"/>
          <w:szCs w:val="24"/>
        </w:rPr>
        <w:fldChar w:fldCharType="end"/>
      </w:r>
      <w:bookmarkEnd w:id="504"/>
      <w:bookmarkEnd w:id="505"/>
      <w:r>
        <w:rPr>
          <w:rFonts w:cs="Times New Roman"/>
          <w:szCs w:val="24"/>
        </w:rPr>
        <w:t>.</w:t>
      </w:r>
      <w:r w:rsidRPr="005825F9">
        <w:rPr>
          <w:rFonts w:cs="Times New Roman"/>
          <w:szCs w:val="24"/>
        </w:rPr>
        <w:t xml:space="preserve"> Mean and Standard Deviation of Normalized Sensitivity Coefficient (NSC) for population exposure in </w:t>
      </w:r>
      <w:r w:rsidR="00A976EF">
        <w:rPr>
          <w:rFonts w:cs="Times New Roman" w:hint="eastAsia"/>
          <w:szCs w:val="24"/>
        </w:rPr>
        <w:t>C</w:t>
      </w:r>
      <w:r w:rsidR="00A976EF">
        <w:rPr>
          <w:rFonts w:cs="Times New Roman"/>
          <w:szCs w:val="24"/>
        </w:rPr>
        <w:t>entral</w:t>
      </w:r>
      <w:r w:rsidR="00A976EF" w:rsidRPr="005825F9">
        <w:rPr>
          <w:rFonts w:cs="Times New Roman"/>
          <w:szCs w:val="24"/>
        </w:rPr>
        <w:t xml:space="preserve"> </w:t>
      </w:r>
      <w:r w:rsidRPr="005825F9">
        <w:rPr>
          <w:rFonts w:cs="Times New Roman"/>
          <w:szCs w:val="24"/>
        </w:rPr>
        <w:t>Climate Region</w:t>
      </w:r>
      <w:r>
        <w:rPr>
          <w:rFonts w:cs="Times New Roman"/>
          <w:szCs w:val="24"/>
        </w:rPr>
        <w:t>:</w:t>
      </w:r>
      <w:r w:rsidRPr="005825F9">
        <w:rPr>
          <w:rFonts w:cs="Times New Roman"/>
          <w:szCs w:val="24"/>
        </w:rPr>
        <w:t xml:space="preserve"> (A) Inhalation</w:t>
      </w:r>
      <w:r>
        <w:rPr>
          <w:rFonts w:cs="Times New Roman"/>
          <w:szCs w:val="24"/>
        </w:rPr>
        <w:t>,</w:t>
      </w:r>
      <w:r w:rsidRPr="005825F9">
        <w:rPr>
          <w:rFonts w:cs="Times New Roman"/>
          <w:szCs w:val="24"/>
        </w:rPr>
        <w:t xml:space="preserve"> (B)</w:t>
      </w:r>
      <w:r>
        <w:rPr>
          <w:rFonts w:cs="Times New Roman"/>
          <w:szCs w:val="24"/>
        </w:rPr>
        <w:t xml:space="preserve"> </w:t>
      </w:r>
      <w:r w:rsidRPr="005825F9">
        <w:rPr>
          <w:rFonts w:cs="Times New Roman"/>
          <w:szCs w:val="24"/>
        </w:rPr>
        <w:t>Dermal</w:t>
      </w:r>
      <w:r>
        <w:rPr>
          <w:rFonts w:cs="Times New Roman"/>
          <w:szCs w:val="24"/>
        </w:rPr>
        <w:t>,</w:t>
      </w:r>
      <w:r w:rsidRPr="005825F9">
        <w:rPr>
          <w:rFonts w:cs="Times New Roman"/>
          <w:szCs w:val="24"/>
        </w:rPr>
        <w:t xml:space="preserve"> (C)</w:t>
      </w:r>
      <w:r>
        <w:rPr>
          <w:rFonts w:cs="Times New Roman"/>
          <w:szCs w:val="24"/>
        </w:rPr>
        <w:t> </w:t>
      </w:r>
      <w:r w:rsidRPr="005825F9">
        <w:rPr>
          <w:rFonts w:cs="Times New Roman"/>
          <w:szCs w:val="24"/>
        </w:rPr>
        <w:t>Ingestion</w:t>
      </w:r>
      <w:r>
        <w:rPr>
          <w:rFonts w:cs="Times New Roman"/>
          <w:szCs w:val="24"/>
        </w:rPr>
        <w:t>,</w:t>
      </w:r>
      <w:r w:rsidRPr="005825F9">
        <w:rPr>
          <w:rFonts w:cs="Times New Roman"/>
          <w:szCs w:val="24"/>
        </w:rPr>
        <w:t xml:space="preserve"> (D)</w:t>
      </w:r>
      <w:r>
        <w:rPr>
          <w:rFonts w:cs="Times New Roman"/>
          <w:szCs w:val="24"/>
        </w:rPr>
        <w:t xml:space="preserve"> </w:t>
      </w:r>
      <w:r w:rsidRPr="005825F9">
        <w:rPr>
          <w:rFonts w:cs="Times New Roman"/>
          <w:szCs w:val="24"/>
        </w:rPr>
        <w:t>Total Exposures</w:t>
      </w:r>
      <w:r>
        <w:rPr>
          <w:rFonts w:cs="Times New Roman"/>
          <w:szCs w:val="24"/>
        </w:rPr>
        <w:t>.</w:t>
      </w:r>
      <w:r w:rsidRPr="005825F9">
        <w:rPr>
          <w:rFonts w:cs="Times New Roman"/>
          <w:szCs w:val="24"/>
        </w:rPr>
        <w:t xml:space="preserve"> The vertical dashed lines represent the NSC values</w:t>
      </w:r>
      <w:r>
        <w:rPr>
          <w:rFonts w:cs="Times New Roman"/>
          <w:szCs w:val="24"/>
        </w:rPr>
        <w:t xml:space="preserve"> of</w:t>
      </w:r>
      <w:r w:rsidRPr="005825F9">
        <w:rPr>
          <w:rFonts w:cs="Times New Roman"/>
          <w:szCs w:val="24"/>
        </w:rPr>
        <w:t xml:space="preserve"> 0. Number</w:t>
      </w:r>
      <w:r>
        <w:rPr>
          <w:rFonts w:cs="Times New Roman"/>
          <w:szCs w:val="24"/>
        </w:rPr>
        <w:t>s</w:t>
      </w:r>
      <w:r w:rsidRPr="005825F9">
        <w:rPr>
          <w:rFonts w:cs="Times New Roman"/>
          <w:szCs w:val="24"/>
        </w:rPr>
        <w:t xml:space="preserve"> in the figure are parameter IDs:1 </w:t>
      </w:r>
      <w:r w:rsidRPr="005825F9">
        <w:rPr>
          <w:rFonts w:cs="Times New Roman"/>
          <w:i/>
          <w:szCs w:val="24"/>
        </w:rPr>
        <w:t>u</w:t>
      </w:r>
      <w:r w:rsidR="00222E77" w:rsidRPr="00B874A0">
        <w:rPr>
          <w:rFonts w:cs="Times New Roman"/>
          <w:szCs w:val="24"/>
        </w:rPr>
        <w:t>*</w:t>
      </w:r>
      <w:r w:rsidR="00F91AE8">
        <w:rPr>
          <w:rFonts w:cs="Times New Roman"/>
          <w:szCs w:val="24"/>
        </w:rPr>
        <w:t xml:space="preserve"> </w:t>
      </w:r>
      <w:r w:rsidR="00222E77" w:rsidRPr="00B874A0">
        <w:rPr>
          <w:rFonts w:cs="Times New Roman"/>
          <w:szCs w:val="24"/>
        </w:rPr>
        <w:t xml:space="preserve"> friction velocity (m/s)</w:t>
      </w:r>
      <w:r w:rsidRPr="005825F9">
        <w:rPr>
          <w:rFonts w:cs="Times New Roman"/>
          <w:szCs w:val="24"/>
        </w:rPr>
        <w:t xml:space="preserve">, 2 </w:t>
      </w:r>
      <w:r w:rsidR="00F91AE8">
        <w:rPr>
          <w:rFonts w:cs="Times New Roman"/>
          <w:szCs w:val="24"/>
        </w:rPr>
        <w:t xml:space="preserve">  </w:t>
      </w:r>
      <w:r w:rsidRPr="005825F9">
        <w:rPr>
          <w:rFonts w:cs="Times New Roman"/>
          <w:i/>
          <w:szCs w:val="24"/>
        </w:rPr>
        <w:t>k</w:t>
      </w:r>
      <w:r w:rsidR="00F91AE8">
        <w:rPr>
          <w:rFonts w:cs="Times New Roman"/>
          <w:i/>
          <w:szCs w:val="24"/>
        </w:rPr>
        <w:t xml:space="preserve"> </w:t>
      </w:r>
      <w:r w:rsidR="00E91895" w:rsidRPr="00E91895">
        <w:rPr>
          <w:rFonts w:cs="Times New Roman"/>
          <w:szCs w:val="24"/>
        </w:rPr>
        <w:t>von karman constant (dimensionless)</w:t>
      </w:r>
      <w:r w:rsidRPr="00194FA8">
        <w:rPr>
          <w:rFonts w:cs="Times New Roman"/>
          <w:szCs w:val="24"/>
        </w:rPr>
        <w:t>,</w:t>
      </w:r>
      <w:r w:rsidRPr="005825F9">
        <w:rPr>
          <w:rFonts w:cs="Times New Roman"/>
          <w:szCs w:val="24"/>
        </w:rPr>
        <w:t xml:space="preserve"> 3 </w:t>
      </w:r>
      <w:r w:rsidRPr="005825F9">
        <w:rPr>
          <w:rFonts w:cs="Times New Roman"/>
          <w:i/>
          <w:szCs w:val="24"/>
        </w:rPr>
        <w:t>D</w:t>
      </w:r>
      <w:r w:rsidRPr="005825F9">
        <w:rPr>
          <w:rFonts w:cs="Times New Roman"/>
          <w:i/>
          <w:szCs w:val="24"/>
          <w:vertAlign w:val="subscript"/>
        </w:rPr>
        <w:t>p</w:t>
      </w:r>
      <w:r w:rsidR="00F91AE8">
        <w:rPr>
          <w:rFonts w:cs="Times New Roman"/>
          <w:szCs w:val="24"/>
        </w:rPr>
        <w:t xml:space="preserve"> </w:t>
      </w:r>
      <w:r w:rsidR="00E91895" w:rsidRPr="00E91895">
        <w:rPr>
          <w:rFonts w:cs="Times New Roman"/>
          <w:szCs w:val="24"/>
        </w:rPr>
        <w:t>diameter of pollen (m)</w:t>
      </w:r>
      <w:r w:rsidRPr="00194FA8">
        <w:rPr>
          <w:rFonts w:cs="Times New Roman"/>
          <w:szCs w:val="24"/>
        </w:rPr>
        <w:t>,</w:t>
      </w:r>
      <w:r w:rsidRPr="005825F9">
        <w:rPr>
          <w:rFonts w:cs="Times New Roman"/>
          <w:szCs w:val="24"/>
        </w:rPr>
        <w:t xml:space="preserve"> 4 </w:t>
      </w:r>
      <w:r w:rsidRPr="005825F9">
        <w:rPr>
          <w:rFonts w:cs="Times New Roman"/>
          <w:i/>
          <w:szCs w:val="24"/>
        </w:rPr>
        <w:t>P</w:t>
      </w:r>
      <w:r w:rsidRPr="005825F9">
        <w:rPr>
          <w:rFonts w:cs="Times New Roman"/>
          <w:i/>
          <w:szCs w:val="24"/>
          <w:vertAlign w:val="subscript"/>
        </w:rPr>
        <w:t>p</w:t>
      </w:r>
      <w:r w:rsidR="00F91AE8">
        <w:rPr>
          <w:rFonts w:cs="Times New Roman"/>
          <w:szCs w:val="24"/>
        </w:rPr>
        <w:t xml:space="preserve"> </w:t>
      </w:r>
      <w:r w:rsidR="00E91895" w:rsidRPr="00E91895">
        <w:rPr>
          <w:rFonts w:cs="Times New Roman"/>
          <w:szCs w:val="24"/>
        </w:rPr>
        <w:t>density of pollen (kg/m</w:t>
      </w:r>
      <w:r w:rsidR="00E91895" w:rsidRPr="00E91895">
        <w:rPr>
          <w:rFonts w:cs="Times New Roman"/>
          <w:szCs w:val="24"/>
          <w:vertAlign w:val="superscript"/>
        </w:rPr>
        <w:t>3</w:t>
      </w:r>
      <w:r w:rsidR="00E91895" w:rsidRPr="00E91895">
        <w:rPr>
          <w:rFonts w:cs="Times New Roman"/>
          <w:szCs w:val="24"/>
        </w:rPr>
        <w:t>)</w:t>
      </w:r>
      <w:r w:rsidRPr="005825F9">
        <w:rPr>
          <w:rFonts w:cs="Times New Roman"/>
          <w:szCs w:val="24"/>
        </w:rPr>
        <w:t xml:space="preserve">, 5 </w:t>
      </w:r>
      <w:r w:rsidRPr="00194FA8">
        <w:rPr>
          <w:rFonts w:cs="Times New Roman"/>
          <w:i/>
          <w:color w:val="000000"/>
          <w:szCs w:val="24"/>
          <w:shd w:val="clear" w:color="auto" w:fill="FFFFFF"/>
        </w:rPr>
        <w:t>µ</w:t>
      </w:r>
      <w:r w:rsidR="00F91AE8" w:rsidRPr="00194FA8">
        <w:rPr>
          <w:rFonts w:cs="Times New Roman"/>
          <w:i/>
          <w:color w:val="000000"/>
          <w:szCs w:val="24"/>
          <w:shd w:val="clear" w:color="auto" w:fill="FFFFFF"/>
        </w:rPr>
        <w:t xml:space="preserve"> </w:t>
      </w:r>
      <w:r w:rsidR="00E91895" w:rsidRPr="00E91895">
        <w:rPr>
          <w:rFonts w:cs="Times New Roman"/>
          <w:szCs w:val="24"/>
        </w:rPr>
        <w:t>viscosity of air (m/s)</w:t>
      </w:r>
      <w:r w:rsidRPr="00194FA8">
        <w:rPr>
          <w:rFonts w:cs="Times New Roman"/>
          <w:szCs w:val="24"/>
        </w:rPr>
        <w:t>,</w:t>
      </w:r>
      <w:r w:rsidRPr="005825F9">
        <w:rPr>
          <w:rFonts w:cs="Times New Roman"/>
          <w:szCs w:val="24"/>
        </w:rPr>
        <w:t xml:space="preserve"> 6</w:t>
      </w:r>
      <w:r w:rsidRPr="005825F9">
        <w:rPr>
          <w:rFonts w:cs="Times New Roman"/>
          <w:i/>
          <w:szCs w:val="24"/>
        </w:rPr>
        <w:t>T</w:t>
      </w:r>
      <w:r w:rsidR="00F91AE8">
        <w:rPr>
          <w:rFonts w:cs="Times New Roman"/>
          <w:szCs w:val="24"/>
        </w:rPr>
        <w:t xml:space="preserve"> </w:t>
      </w:r>
      <w:r w:rsidR="00E91895" w:rsidRPr="00E91895">
        <w:rPr>
          <w:rFonts w:cs="Times New Roman"/>
          <w:szCs w:val="24"/>
        </w:rPr>
        <w:t>temperature (k)</w:t>
      </w:r>
      <w:r w:rsidRPr="005825F9">
        <w:rPr>
          <w:rFonts w:cs="Times New Roman"/>
          <w:szCs w:val="24"/>
        </w:rPr>
        <w:t xml:space="preserve">, 7 </w:t>
      </w:r>
      <w:r w:rsidRPr="005825F9">
        <w:rPr>
          <w:rFonts w:cs="Times New Roman"/>
          <w:i/>
          <w:szCs w:val="24"/>
        </w:rPr>
        <w:t>P</w:t>
      </w:r>
      <w:r w:rsidRPr="005825F9">
        <w:rPr>
          <w:rFonts w:cs="Times New Roman"/>
          <w:i/>
          <w:szCs w:val="24"/>
          <w:vertAlign w:val="subscript"/>
        </w:rPr>
        <w:t>a</w:t>
      </w:r>
      <w:r w:rsidR="00F91AE8">
        <w:rPr>
          <w:rFonts w:cs="Times New Roman"/>
          <w:szCs w:val="24"/>
        </w:rPr>
        <w:t xml:space="preserve"> </w:t>
      </w:r>
      <w:r w:rsidR="00E91895" w:rsidRPr="00E91895">
        <w:rPr>
          <w:rFonts w:cs="Times New Roman"/>
          <w:szCs w:val="24"/>
        </w:rPr>
        <w:t>density of air (kg/m</w:t>
      </w:r>
      <w:r w:rsidR="00E91895" w:rsidRPr="00E91895">
        <w:rPr>
          <w:rFonts w:cs="Times New Roman"/>
          <w:szCs w:val="24"/>
          <w:vertAlign w:val="superscript"/>
        </w:rPr>
        <w:t>3</w:t>
      </w:r>
      <w:r w:rsidR="00E91895" w:rsidRPr="00E91895">
        <w:rPr>
          <w:rFonts w:cs="Times New Roman"/>
          <w:szCs w:val="24"/>
        </w:rPr>
        <w:t>)</w:t>
      </w:r>
      <w:r w:rsidRPr="00194FA8">
        <w:rPr>
          <w:rFonts w:cs="Times New Roman"/>
          <w:i/>
          <w:szCs w:val="24"/>
        </w:rPr>
        <w:t>,</w:t>
      </w:r>
      <w:r w:rsidRPr="005825F9">
        <w:rPr>
          <w:rFonts w:cs="Times New Roman"/>
          <w:szCs w:val="24"/>
        </w:rPr>
        <w:t xml:space="preserve"> </w:t>
      </w:r>
      <w:r>
        <w:rPr>
          <w:rFonts w:cs="Times New Roman"/>
          <w:szCs w:val="24"/>
        </w:rPr>
        <w:t>8</w:t>
      </w:r>
      <w:r w:rsidRPr="005825F9">
        <w:rPr>
          <w:rFonts w:cs="Times New Roman"/>
          <w:szCs w:val="24"/>
        </w:rPr>
        <w:t xml:space="preserve"> </w:t>
      </w:r>
      <w:r w:rsidRPr="005825F9">
        <w:rPr>
          <w:rFonts w:cs="Times New Roman"/>
          <w:i/>
          <w:szCs w:val="24"/>
        </w:rPr>
        <w:t>T</w:t>
      </w:r>
      <w:r w:rsidRPr="005825F9">
        <w:rPr>
          <w:rFonts w:cs="Times New Roman"/>
          <w:i/>
          <w:szCs w:val="24"/>
          <w:vertAlign w:val="subscript"/>
        </w:rPr>
        <w:t>ind</w:t>
      </w:r>
      <w:r w:rsidR="00F91AE8">
        <w:rPr>
          <w:rFonts w:cs="Times New Roman"/>
          <w:szCs w:val="24"/>
        </w:rPr>
        <w:t xml:space="preserve"> </w:t>
      </w:r>
      <w:r w:rsidR="00E91895" w:rsidRPr="00E91895">
        <w:rPr>
          <w:rFonts w:cs="Times New Roman"/>
          <w:szCs w:val="24"/>
        </w:rPr>
        <w:t>indoor time (day)</w:t>
      </w:r>
      <w:r w:rsidRPr="00194FA8">
        <w:rPr>
          <w:rFonts w:cs="Times New Roman"/>
          <w:i/>
          <w:szCs w:val="24"/>
        </w:rPr>
        <w:t>,</w:t>
      </w:r>
      <w:r w:rsidRPr="005825F9">
        <w:rPr>
          <w:rFonts w:cs="Times New Roman"/>
          <w:szCs w:val="24"/>
        </w:rPr>
        <w:t xml:space="preserve"> </w:t>
      </w:r>
      <w:r>
        <w:rPr>
          <w:rFonts w:cs="Times New Roman"/>
          <w:szCs w:val="24"/>
        </w:rPr>
        <w:t>9</w:t>
      </w:r>
      <w:r w:rsidRPr="005825F9">
        <w:rPr>
          <w:rFonts w:cs="Times New Roman"/>
          <w:szCs w:val="24"/>
        </w:rPr>
        <w:t xml:space="preserve"> </w:t>
      </w:r>
      <w:r w:rsidRPr="005825F9">
        <w:rPr>
          <w:rFonts w:cs="Times New Roman"/>
          <w:i/>
          <w:szCs w:val="24"/>
        </w:rPr>
        <w:t>T</w:t>
      </w:r>
      <w:r w:rsidRPr="005825F9">
        <w:rPr>
          <w:rFonts w:cs="Times New Roman"/>
          <w:i/>
          <w:szCs w:val="24"/>
          <w:vertAlign w:val="subscript"/>
        </w:rPr>
        <w:t>out</w:t>
      </w:r>
      <w:r w:rsidR="0042088F">
        <w:rPr>
          <w:rFonts w:cs="Times New Roman"/>
          <w:szCs w:val="24"/>
        </w:rPr>
        <w:t xml:space="preserve"> </w:t>
      </w:r>
      <w:r w:rsidR="00E91895" w:rsidRPr="00E91895">
        <w:rPr>
          <w:rFonts w:cs="Times New Roman"/>
          <w:szCs w:val="24"/>
        </w:rPr>
        <w:t>outdoor time (day)</w:t>
      </w:r>
      <w:r w:rsidRPr="00194FA8">
        <w:rPr>
          <w:rFonts w:cs="Times New Roman"/>
          <w:i/>
          <w:szCs w:val="24"/>
        </w:rPr>
        <w:t>,</w:t>
      </w:r>
      <w:r w:rsidRPr="005825F9">
        <w:rPr>
          <w:rFonts w:cs="Times New Roman"/>
          <w:szCs w:val="24"/>
        </w:rPr>
        <w:t xml:space="preserve"> 1</w:t>
      </w:r>
      <w:r>
        <w:rPr>
          <w:rFonts w:cs="Times New Roman"/>
          <w:szCs w:val="24"/>
        </w:rPr>
        <w:t>0</w:t>
      </w:r>
      <w:r w:rsidRPr="005825F9">
        <w:rPr>
          <w:rFonts w:cs="Times New Roman"/>
          <w:szCs w:val="24"/>
        </w:rPr>
        <w:t xml:space="preserve"> </w:t>
      </w:r>
      <w:r w:rsidRPr="005825F9">
        <w:rPr>
          <w:rFonts w:cs="Times New Roman"/>
          <w:i/>
          <w:szCs w:val="24"/>
        </w:rPr>
        <w:t>F</w:t>
      </w:r>
      <w:r w:rsidRPr="005825F9">
        <w:rPr>
          <w:rFonts w:cs="Times New Roman"/>
          <w:i/>
          <w:szCs w:val="24"/>
          <w:vertAlign w:val="subscript"/>
        </w:rPr>
        <w:t>r</w:t>
      </w:r>
      <w:r w:rsidR="001220C7">
        <w:rPr>
          <w:rFonts w:cs="Times New Roman"/>
          <w:szCs w:val="24"/>
        </w:rPr>
        <w:t xml:space="preserve"> </w:t>
      </w:r>
      <w:r w:rsidR="00E91895" w:rsidRPr="00E91895">
        <w:rPr>
          <w:rFonts w:cs="Times New Roman"/>
          <w:szCs w:val="24"/>
        </w:rPr>
        <w:t>hand to mouth contact frequency (time/hour)</w:t>
      </w:r>
      <w:r w:rsidRPr="00194FA8">
        <w:rPr>
          <w:rFonts w:cs="Times New Roman"/>
          <w:szCs w:val="24"/>
        </w:rPr>
        <w:t>,</w:t>
      </w:r>
      <w:r w:rsidRPr="005825F9">
        <w:rPr>
          <w:rFonts w:cs="Times New Roman"/>
          <w:szCs w:val="24"/>
        </w:rPr>
        <w:t xml:space="preserve"> </w:t>
      </w:r>
      <w:r>
        <w:rPr>
          <w:rFonts w:cs="Times New Roman"/>
          <w:szCs w:val="24"/>
        </w:rPr>
        <w:t xml:space="preserve">11 </w:t>
      </w:r>
      <w:r w:rsidRPr="005825F9">
        <w:rPr>
          <w:rFonts w:cs="Times New Roman"/>
          <w:i/>
          <w:szCs w:val="24"/>
        </w:rPr>
        <w:t>Sa</w:t>
      </w:r>
      <w:r w:rsidRPr="005825F9">
        <w:rPr>
          <w:rFonts w:cs="Times New Roman"/>
          <w:i/>
          <w:szCs w:val="24"/>
          <w:vertAlign w:val="subscript"/>
        </w:rPr>
        <w:t>f</w:t>
      </w:r>
      <w:r w:rsidR="001220C7">
        <w:rPr>
          <w:rFonts w:cs="Times New Roman"/>
          <w:szCs w:val="24"/>
        </w:rPr>
        <w:t xml:space="preserve"> </w:t>
      </w:r>
      <w:r w:rsidR="00E91895" w:rsidRPr="00E91895">
        <w:rPr>
          <w:rFonts w:cs="Times New Roman"/>
          <w:szCs w:val="24"/>
        </w:rPr>
        <w:t>female surface area (m</w:t>
      </w:r>
      <w:r w:rsidR="00E91895" w:rsidRPr="00E91895">
        <w:rPr>
          <w:rFonts w:cs="Times New Roman"/>
          <w:szCs w:val="24"/>
          <w:vertAlign w:val="superscript"/>
        </w:rPr>
        <w:t>2</w:t>
      </w:r>
      <w:r w:rsidR="00E91895" w:rsidRPr="00E91895">
        <w:rPr>
          <w:rFonts w:cs="Times New Roman"/>
          <w:szCs w:val="24"/>
        </w:rPr>
        <w:t>)</w:t>
      </w:r>
      <w:r w:rsidRPr="00194FA8">
        <w:rPr>
          <w:rFonts w:cs="Times New Roman"/>
          <w:i/>
          <w:szCs w:val="24"/>
          <w:vertAlign w:val="subscript"/>
        </w:rPr>
        <w:t>,</w:t>
      </w:r>
      <w:r>
        <w:rPr>
          <w:rFonts w:cs="Times New Roman"/>
          <w:szCs w:val="24"/>
        </w:rPr>
        <w:t xml:space="preserve"> 12 </w:t>
      </w:r>
      <w:r w:rsidRPr="005825F9">
        <w:rPr>
          <w:rFonts w:cs="Times New Roman"/>
          <w:i/>
          <w:szCs w:val="24"/>
        </w:rPr>
        <w:t>Sa</w:t>
      </w:r>
      <w:r w:rsidRPr="005825F9">
        <w:rPr>
          <w:rFonts w:cs="Times New Roman"/>
          <w:i/>
          <w:szCs w:val="24"/>
          <w:vertAlign w:val="subscript"/>
        </w:rPr>
        <w:t>m</w:t>
      </w:r>
      <w:r w:rsidR="001220C7">
        <w:rPr>
          <w:rFonts w:cs="Times New Roman"/>
          <w:szCs w:val="24"/>
        </w:rPr>
        <w:t xml:space="preserve"> </w:t>
      </w:r>
      <w:r w:rsidR="00E91895" w:rsidRPr="00E91895">
        <w:rPr>
          <w:rFonts w:cs="Times New Roman"/>
          <w:szCs w:val="24"/>
        </w:rPr>
        <w:t>human surface area (m</w:t>
      </w:r>
      <w:r w:rsidR="00E91895" w:rsidRPr="00E91895">
        <w:rPr>
          <w:rFonts w:cs="Times New Roman"/>
          <w:szCs w:val="24"/>
          <w:vertAlign w:val="superscript"/>
        </w:rPr>
        <w:t>2</w:t>
      </w:r>
      <w:r w:rsidR="00E91895" w:rsidRPr="00E91895">
        <w:rPr>
          <w:rFonts w:cs="Times New Roman"/>
          <w:szCs w:val="24"/>
        </w:rPr>
        <w:t>)</w:t>
      </w:r>
      <w:r w:rsidRPr="00194FA8">
        <w:rPr>
          <w:rFonts w:cs="Times New Roman"/>
          <w:i/>
          <w:szCs w:val="24"/>
          <w:vertAlign w:val="subscript"/>
        </w:rPr>
        <w:t>,</w:t>
      </w:r>
      <w:r>
        <w:rPr>
          <w:rFonts w:cs="Times New Roman"/>
          <w:szCs w:val="24"/>
        </w:rPr>
        <w:t xml:space="preserve"> 1</w:t>
      </w:r>
      <w:r w:rsidRPr="005825F9">
        <w:rPr>
          <w:rFonts w:cs="Times New Roman"/>
          <w:szCs w:val="24"/>
        </w:rPr>
        <w:t>3</w:t>
      </w:r>
      <w:r>
        <w:rPr>
          <w:rFonts w:cs="Times New Roman"/>
          <w:szCs w:val="24"/>
        </w:rPr>
        <w:t xml:space="preserve"> </w:t>
      </w:r>
      <w:r w:rsidRPr="005825F9">
        <w:rPr>
          <w:rFonts w:cs="Times New Roman"/>
          <w:i/>
          <w:szCs w:val="24"/>
        </w:rPr>
        <w:t>R</w:t>
      </w:r>
      <w:r w:rsidRPr="005825F9">
        <w:rPr>
          <w:rFonts w:cs="Times New Roman"/>
          <w:i/>
          <w:szCs w:val="24"/>
          <w:vertAlign w:val="subscript"/>
        </w:rPr>
        <w:t>h</w:t>
      </w:r>
      <w:r w:rsidR="001220C7">
        <w:rPr>
          <w:rFonts w:cs="Times New Roman"/>
          <w:szCs w:val="24"/>
        </w:rPr>
        <w:t xml:space="preserve"> </w:t>
      </w:r>
      <w:r w:rsidR="00E91895" w:rsidRPr="00E91895">
        <w:rPr>
          <w:rFonts w:cs="Times New Roman"/>
          <w:szCs w:val="24"/>
        </w:rPr>
        <w:t>hand surface ratio (%)</w:t>
      </w:r>
      <w:r w:rsidRPr="00194FA8">
        <w:rPr>
          <w:rFonts w:cs="Times New Roman"/>
          <w:i/>
          <w:szCs w:val="24"/>
          <w:vertAlign w:val="subscript"/>
        </w:rPr>
        <w:t>,</w:t>
      </w:r>
      <w:r w:rsidRPr="005825F9">
        <w:rPr>
          <w:rFonts w:cs="Times New Roman"/>
          <w:i/>
          <w:szCs w:val="24"/>
        </w:rPr>
        <w:t xml:space="preserve"> </w:t>
      </w:r>
      <w:r w:rsidRPr="005825F9">
        <w:rPr>
          <w:rFonts w:cs="Times New Roman"/>
          <w:szCs w:val="24"/>
        </w:rPr>
        <w:t>1</w:t>
      </w:r>
      <w:r>
        <w:rPr>
          <w:rFonts w:cs="Times New Roman"/>
          <w:szCs w:val="24"/>
        </w:rPr>
        <w:t>4</w:t>
      </w:r>
      <w:r w:rsidRPr="005825F9">
        <w:rPr>
          <w:rFonts w:cs="Times New Roman"/>
          <w:szCs w:val="24"/>
        </w:rPr>
        <w:t xml:space="preserve"> </w:t>
      </w:r>
      <w:r w:rsidRPr="005825F9">
        <w:rPr>
          <w:rFonts w:cs="Times New Roman"/>
          <w:i/>
          <w:szCs w:val="24"/>
        </w:rPr>
        <w:t>In</w:t>
      </w:r>
      <w:r w:rsidRPr="005825F9">
        <w:rPr>
          <w:rFonts w:cs="Times New Roman"/>
          <w:i/>
          <w:szCs w:val="24"/>
          <w:vertAlign w:val="subscript"/>
        </w:rPr>
        <w:t>f</w:t>
      </w:r>
      <w:r w:rsidR="001220C7">
        <w:rPr>
          <w:rFonts w:cs="Times New Roman"/>
          <w:szCs w:val="24"/>
        </w:rPr>
        <w:t xml:space="preserve"> </w:t>
      </w:r>
      <w:r w:rsidR="00E91895" w:rsidRPr="00E91895">
        <w:rPr>
          <w:rFonts w:cs="Times New Roman"/>
          <w:szCs w:val="24"/>
        </w:rPr>
        <w:t>female inhalation rate (m</w:t>
      </w:r>
      <w:r w:rsidR="00E91895" w:rsidRPr="00E91895">
        <w:rPr>
          <w:rFonts w:cs="Times New Roman"/>
          <w:szCs w:val="24"/>
          <w:vertAlign w:val="superscript"/>
        </w:rPr>
        <w:t>3</w:t>
      </w:r>
      <w:r w:rsidR="00E91895" w:rsidRPr="00E91895">
        <w:rPr>
          <w:rFonts w:cs="Times New Roman"/>
          <w:szCs w:val="24"/>
        </w:rPr>
        <w:t>/day)</w:t>
      </w:r>
      <w:r w:rsidRPr="00194FA8">
        <w:rPr>
          <w:rFonts w:cs="Times New Roman"/>
          <w:i/>
          <w:szCs w:val="24"/>
        </w:rPr>
        <w:t>,</w:t>
      </w:r>
      <w:r w:rsidRPr="005825F9">
        <w:rPr>
          <w:rFonts w:cs="Times New Roman"/>
          <w:szCs w:val="24"/>
        </w:rPr>
        <w:t xml:space="preserve"> 1</w:t>
      </w:r>
      <w:r>
        <w:rPr>
          <w:rFonts w:cs="Times New Roman"/>
          <w:szCs w:val="24"/>
        </w:rPr>
        <w:t>5</w:t>
      </w:r>
      <w:r w:rsidRPr="005825F9">
        <w:rPr>
          <w:rFonts w:cs="Times New Roman"/>
          <w:szCs w:val="24"/>
        </w:rPr>
        <w:t xml:space="preserve"> </w:t>
      </w:r>
      <w:r w:rsidRPr="005825F9">
        <w:rPr>
          <w:rFonts w:cs="Times New Roman"/>
          <w:i/>
          <w:szCs w:val="24"/>
        </w:rPr>
        <w:t>In</w:t>
      </w:r>
      <w:r w:rsidRPr="005825F9">
        <w:rPr>
          <w:rFonts w:cs="Times New Roman"/>
          <w:i/>
          <w:szCs w:val="24"/>
          <w:vertAlign w:val="subscript"/>
        </w:rPr>
        <w:t>m</w:t>
      </w:r>
      <w:r w:rsidR="001220C7">
        <w:rPr>
          <w:rFonts w:cs="Times New Roman"/>
          <w:szCs w:val="24"/>
        </w:rPr>
        <w:t xml:space="preserve"> </w:t>
      </w:r>
      <w:r w:rsidR="00E91895" w:rsidRPr="00E91895">
        <w:rPr>
          <w:rFonts w:cs="Times New Roman"/>
          <w:szCs w:val="24"/>
        </w:rPr>
        <w:t>male inhalation rate (m</w:t>
      </w:r>
      <w:r w:rsidR="00E91895" w:rsidRPr="00E91895">
        <w:rPr>
          <w:rFonts w:cs="Times New Roman"/>
          <w:szCs w:val="24"/>
          <w:vertAlign w:val="superscript"/>
        </w:rPr>
        <w:t>3</w:t>
      </w:r>
      <w:r w:rsidR="00E91895" w:rsidRPr="00E91895">
        <w:rPr>
          <w:rFonts w:cs="Times New Roman"/>
          <w:szCs w:val="24"/>
        </w:rPr>
        <w:t>/day)</w:t>
      </w:r>
      <w:r w:rsidRPr="00194FA8">
        <w:rPr>
          <w:rFonts w:cs="Times New Roman"/>
          <w:i/>
          <w:szCs w:val="24"/>
        </w:rPr>
        <w:t>,</w:t>
      </w:r>
      <w:r w:rsidRPr="005825F9">
        <w:rPr>
          <w:rFonts w:cs="Times New Roman"/>
          <w:szCs w:val="24"/>
        </w:rPr>
        <w:t xml:space="preserve"> </w:t>
      </w:r>
      <w:r>
        <w:rPr>
          <w:rFonts w:cs="Times New Roman"/>
          <w:szCs w:val="24"/>
        </w:rPr>
        <w:t xml:space="preserve">16 </w:t>
      </w:r>
      <w:r w:rsidRPr="005825F9">
        <w:rPr>
          <w:rFonts w:cs="Times New Roman"/>
          <w:i/>
          <w:szCs w:val="24"/>
        </w:rPr>
        <w:t>λ</w:t>
      </w:r>
      <w:r w:rsidRPr="005825F9">
        <w:rPr>
          <w:rFonts w:cs="Times New Roman"/>
          <w:i/>
          <w:szCs w:val="24"/>
          <w:vertAlign w:val="subscript"/>
        </w:rPr>
        <w:t>v</w:t>
      </w:r>
      <w:r w:rsidR="001220C7">
        <w:rPr>
          <w:rFonts w:cs="Times New Roman"/>
          <w:szCs w:val="24"/>
        </w:rPr>
        <w:t xml:space="preserve"> </w:t>
      </w:r>
      <w:r w:rsidR="00E91895" w:rsidRPr="00E91895">
        <w:rPr>
          <w:rFonts w:cs="Times New Roman"/>
          <w:szCs w:val="24"/>
        </w:rPr>
        <w:t>indoor ventilation rate (s</w:t>
      </w:r>
      <w:r w:rsidR="00E91895" w:rsidRPr="00E91895">
        <w:rPr>
          <w:rFonts w:cs="Times New Roman"/>
          <w:szCs w:val="24"/>
          <w:vertAlign w:val="superscript"/>
        </w:rPr>
        <w:t>-1</w:t>
      </w:r>
      <w:r w:rsidR="00E91895" w:rsidRPr="00E91895">
        <w:rPr>
          <w:rFonts w:cs="Times New Roman"/>
          <w:szCs w:val="24"/>
        </w:rPr>
        <w:t>)</w:t>
      </w:r>
      <w:r w:rsidRPr="005825F9">
        <w:rPr>
          <w:rFonts w:cs="Times New Roman"/>
          <w:i/>
          <w:szCs w:val="24"/>
          <w:vertAlign w:val="subscript"/>
        </w:rPr>
        <w:t>,</w:t>
      </w:r>
      <w:r>
        <w:rPr>
          <w:rFonts w:cs="Times New Roman"/>
          <w:szCs w:val="24"/>
          <w:vertAlign w:val="subscript"/>
        </w:rPr>
        <w:t xml:space="preserve"> </w:t>
      </w:r>
      <w:r w:rsidRPr="005825F9">
        <w:rPr>
          <w:rFonts w:cs="Times New Roman"/>
          <w:szCs w:val="24"/>
        </w:rPr>
        <w:t xml:space="preserve">17 </w:t>
      </w:r>
      <w:r w:rsidRPr="005825F9">
        <w:rPr>
          <w:rFonts w:cs="Times New Roman"/>
          <w:i/>
          <w:szCs w:val="24"/>
        </w:rPr>
        <w:t>L</w:t>
      </w:r>
      <w:r w:rsidRPr="005825F9">
        <w:rPr>
          <w:rFonts w:cs="Times New Roman"/>
          <w:i/>
          <w:szCs w:val="24"/>
          <w:vertAlign w:val="subscript"/>
        </w:rPr>
        <w:t>r</w:t>
      </w:r>
      <w:r w:rsidR="001220C7">
        <w:rPr>
          <w:rFonts w:cs="Times New Roman"/>
          <w:i/>
          <w:szCs w:val="24"/>
          <w:vertAlign w:val="subscript"/>
        </w:rPr>
        <w:t xml:space="preserve"> </w:t>
      </w:r>
      <w:r w:rsidR="00E91895" w:rsidRPr="00E91895">
        <w:rPr>
          <w:rFonts w:cs="Times New Roman"/>
          <w:szCs w:val="24"/>
        </w:rPr>
        <w:t>derm loading rate (dimensionless)</w:t>
      </w:r>
      <w:r w:rsidRPr="00194FA8">
        <w:rPr>
          <w:rFonts w:cs="Times New Roman"/>
          <w:i/>
          <w:szCs w:val="24"/>
        </w:rPr>
        <w:t>,</w:t>
      </w:r>
      <w:r w:rsidRPr="005825F9">
        <w:rPr>
          <w:rFonts w:cs="Times New Roman"/>
          <w:szCs w:val="24"/>
        </w:rPr>
        <w:t xml:space="preserve"> 18 </w:t>
      </w:r>
      <w:r w:rsidRPr="005825F9">
        <w:rPr>
          <w:rFonts w:cs="Times New Roman"/>
          <w:i/>
          <w:szCs w:val="24"/>
        </w:rPr>
        <w:t>R</w:t>
      </w:r>
      <w:r w:rsidRPr="005825F9">
        <w:rPr>
          <w:rFonts w:cs="Times New Roman"/>
          <w:i/>
          <w:szCs w:val="24"/>
          <w:vertAlign w:val="subscript"/>
        </w:rPr>
        <w:t>m</w:t>
      </w:r>
      <w:r w:rsidR="001220C7">
        <w:rPr>
          <w:rFonts w:cs="Times New Roman"/>
          <w:szCs w:val="24"/>
        </w:rPr>
        <w:t xml:space="preserve"> </w:t>
      </w:r>
      <w:r w:rsidR="00E91895" w:rsidRPr="00E91895">
        <w:rPr>
          <w:rFonts w:cs="Times New Roman"/>
          <w:szCs w:val="24"/>
        </w:rPr>
        <w:t>removal coefficient on the skin (dimesionless)</w:t>
      </w:r>
      <w:r w:rsidRPr="00194FA8">
        <w:rPr>
          <w:rFonts w:cs="Times New Roman"/>
          <w:i/>
          <w:szCs w:val="24"/>
        </w:rPr>
        <w:t>.</w:t>
      </w:r>
      <w:r w:rsidRPr="005825F9">
        <w:rPr>
          <w:rFonts w:cs="Times New Roman"/>
          <w:szCs w:val="24"/>
        </w:rPr>
        <w:t xml:space="preserve"> </w:t>
      </w:r>
      <w:r w:rsidR="00DA001E">
        <w:rPr>
          <w:rFonts w:cs="Times New Roman"/>
          <w:szCs w:val="24"/>
        </w:rPr>
        <w:t xml:space="preserve"> (</w:t>
      </w:r>
      <w:proofErr w:type="gramStart"/>
      <w:r w:rsidR="002510F5">
        <w:rPr>
          <w:rFonts w:cs="Times New Roman"/>
          <w:szCs w:val="24"/>
        </w:rPr>
        <w:t>see</w:t>
      </w:r>
      <w:proofErr w:type="gramEnd"/>
      <w:r w:rsidR="002510F5">
        <w:rPr>
          <w:rFonts w:cs="Times New Roman"/>
          <w:szCs w:val="24"/>
        </w:rPr>
        <w:t xml:space="preserve"> </w:t>
      </w:r>
      <w:r w:rsidR="009A45A0">
        <w:fldChar w:fldCharType="begin"/>
      </w:r>
      <w:r w:rsidR="009A45A0">
        <w:instrText xml:space="preserve"> REF _Ref378771651 \h  \* MERGEFORMAT </w:instrText>
      </w:r>
      <w:r w:rsidR="009A45A0">
        <w:fldChar w:fldCharType="separate"/>
      </w:r>
      <w:r w:rsidR="0008141F" w:rsidRPr="0008141F">
        <w:rPr>
          <w:rFonts w:cs="Times New Roman"/>
          <w:szCs w:val="24"/>
        </w:rPr>
        <w:t xml:space="preserve">Table </w:t>
      </w:r>
      <w:r w:rsidR="00222E77" w:rsidRPr="00B874A0">
        <w:rPr>
          <w:rFonts w:cs="Times New Roman"/>
          <w:szCs w:val="24"/>
        </w:rPr>
        <w:t>2</w:t>
      </w:r>
      <w:r w:rsidR="009A45A0">
        <w:fldChar w:fldCharType="end"/>
      </w:r>
      <w:r>
        <w:rPr>
          <w:rFonts w:cs="Times New Roman"/>
          <w:szCs w:val="24"/>
        </w:rPr>
        <w:t xml:space="preserve"> for details</w:t>
      </w:r>
      <w:r w:rsidR="00DA001E">
        <w:rPr>
          <w:rFonts w:cs="Times New Roman"/>
          <w:szCs w:val="24"/>
        </w:rPr>
        <w:t>)</w:t>
      </w:r>
      <w:bookmarkEnd w:id="506"/>
    </w:p>
    <w:p w:rsidR="000962A8" w:rsidRDefault="005C1D6D" w:rsidP="000962A8">
      <w:pPr>
        <w:rPr>
          <w:rFonts w:cs="Times New Roman"/>
          <w:szCs w:val="24"/>
        </w:rPr>
      </w:pPr>
      <w:r>
        <w:br w:type="page"/>
      </w:r>
    </w:p>
    <w:p w:rsidR="00E91895" w:rsidRDefault="00E91895" w:rsidP="000F4D76">
      <w:pPr>
        <w:pStyle w:val="1"/>
      </w:pPr>
      <w:bookmarkStart w:id="507" w:name="_Toc380964847"/>
      <w:r w:rsidRPr="000F4D76">
        <w:lastRenderedPageBreak/>
        <w:t>Tables</w:t>
      </w:r>
      <w:bookmarkEnd w:id="507"/>
    </w:p>
    <w:p w:rsidR="002510F5" w:rsidRDefault="002510F5" w:rsidP="002510F5">
      <w:pPr>
        <w:pStyle w:val="a7"/>
        <w:keepNext/>
        <w:rPr>
          <w:rFonts w:eastAsiaTheme="majorEastAsia" w:cs="Times New Roman"/>
          <w:bCs/>
          <w:color w:val="000000"/>
          <w:kern w:val="0"/>
          <w:szCs w:val="24"/>
        </w:rPr>
      </w:pPr>
      <w:bookmarkStart w:id="508" w:name="_Ref378775701"/>
      <w:bookmarkStart w:id="509" w:name="_Toc380875163"/>
      <w:r>
        <w:t xml:space="preserve">Table </w:t>
      </w:r>
      <w:r w:rsidR="00222E77">
        <w:fldChar w:fldCharType="begin"/>
      </w:r>
      <w:r w:rsidR="0068144C">
        <w:instrText xml:space="preserve"> SEQ Table \* ARABIC </w:instrText>
      </w:r>
      <w:r w:rsidR="00222E77">
        <w:fldChar w:fldCharType="separate"/>
      </w:r>
      <w:r w:rsidR="0008141F">
        <w:rPr>
          <w:noProof/>
        </w:rPr>
        <w:t>1</w:t>
      </w:r>
      <w:r w:rsidR="00222E77">
        <w:rPr>
          <w:noProof/>
        </w:rPr>
        <w:fldChar w:fldCharType="end"/>
      </w:r>
      <w:bookmarkEnd w:id="508"/>
      <w:r>
        <w:t>.</w:t>
      </w:r>
      <w:r>
        <w:rPr>
          <w:rFonts w:hint="eastAsia"/>
        </w:rPr>
        <w:t xml:space="preserve"> </w:t>
      </w:r>
      <w:r>
        <w:rPr>
          <w:rFonts w:eastAsiaTheme="majorEastAsia" w:cs="Times New Roman"/>
          <w:bCs/>
          <w:color w:val="000000"/>
          <w:kern w:val="0"/>
          <w:szCs w:val="24"/>
        </w:rPr>
        <w:t>Coordinates, elevation, main climate characteristics of the studied AAAAI pollen monitoring stations.</w:t>
      </w:r>
      <w:bookmarkEnd w:id="509"/>
    </w:p>
    <w:tbl>
      <w:tblPr>
        <w:tblW w:w="5000" w:type="pct"/>
        <w:tblLayout w:type="fixed"/>
        <w:tblLook w:val="04A0" w:firstRow="1" w:lastRow="0" w:firstColumn="1" w:lastColumn="0" w:noHBand="0" w:noVBand="1"/>
      </w:tblPr>
      <w:tblGrid>
        <w:gridCol w:w="2308"/>
        <w:gridCol w:w="861"/>
        <w:gridCol w:w="1033"/>
        <w:gridCol w:w="1326"/>
        <w:gridCol w:w="1919"/>
        <w:gridCol w:w="1075"/>
      </w:tblGrid>
      <w:tr w:rsidR="002510F5" w:rsidRPr="000045CC" w:rsidTr="005C1D6D">
        <w:trPr>
          <w:cantSplit/>
          <w:trHeight w:val="288"/>
          <w:tblHeader/>
        </w:trPr>
        <w:tc>
          <w:tcPr>
            <w:tcW w:w="1354"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Station Name</w:t>
            </w:r>
          </w:p>
        </w:tc>
        <w:tc>
          <w:tcPr>
            <w:tcW w:w="505"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Lat (N)</w:t>
            </w:r>
          </w:p>
        </w:tc>
        <w:tc>
          <w:tcPr>
            <w:tcW w:w="606"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Lon (W)</w:t>
            </w:r>
          </w:p>
        </w:tc>
        <w:tc>
          <w:tcPr>
            <w:tcW w:w="778" w:type="pct"/>
            <w:tcBorders>
              <w:top w:val="single" w:sz="4" w:space="0" w:color="000000"/>
              <w:left w:val="nil"/>
              <w:bottom w:val="single" w:sz="4" w:space="0" w:color="000000"/>
              <w:right w:val="nil"/>
            </w:tcBorders>
            <w:shd w:val="clear" w:color="auto" w:fill="auto"/>
            <w:noWrap/>
            <w:vAlign w:val="center"/>
            <w:hideMark/>
          </w:tcPr>
          <w:p w:rsidR="002510F5" w:rsidRDefault="002510F5" w:rsidP="00960E08">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Elevation</w:t>
            </w:r>
          </w:p>
        </w:tc>
        <w:tc>
          <w:tcPr>
            <w:tcW w:w="1126" w:type="pct"/>
            <w:tcBorders>
              <w:top w:val="single" w:sz="4" w:space="0" w:color="000000"/>
              <w:left w:val="nil"/>
              <w:bottom w:val="single" w:sz="4" w:space="0" w:color="000000"/>
              <w:right w:val="nil"/>
            </w:tcBorders>
            <w:shd w:val="clear" w:color="auto" w:fill="auto"/>
            <w:noWrap/>
            <w:vAlign w:val="center"/>
            <w:hideMark/>
          </w:tcPr>
          <w:p w:rsidR="002510F5" w:rsidRDefault="002510F5" w:rsidP="005C1D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Climate Region</w:t>
            </w:r>
          </w:p>
        </w:tc>
        <w:tc>
          <w:tcPr>
            <w:tcW w:w="631"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Mean Temp</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Corpus Christi, TX</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27.8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22.21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Tampa, FL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28.06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82.43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22.73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Tallahassee, FL</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30.44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84.28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62</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19.67</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Georgetown, TX</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30.64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96.31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91</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szCs w:val="24"/>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19.48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College Station, TX</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30.64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97.76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269</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20.31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Waco, TX</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31.51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185</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19.44</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Dallas, TX </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96.83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19.29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Scottsdale, AZ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33.49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111.92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377</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23.98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Orange, CA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33.78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117.86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53</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17.93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Atlanta, GA</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33.97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84.55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366</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16.83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Santa Barbara, CA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34.44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119.76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14.86</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Huntsville, AL</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34.73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86.59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191</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16.26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Little Rock, AR</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34.75</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92.39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115</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17.28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Charlotte, NC</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80.75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229</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16.02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Fort Smith, AR</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35.35</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94.39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186</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16.49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Oklahoma City, OK</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35.61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340</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15.90</w:t>
            </w:r>
          </w:p>
        </w:tc>
      </w:tr>
      <w:tr w:rsidR="002510F5" w:rsidRPr="000045CC" w:rsidTr="005C1D6D">
        <w:trPr>
          <w:trHeight w:val="288"/>
        </w:trPr>
        <w:tc>
          <w:tcPr>
            <w:tcW w:w="1354"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Los Alamos, NM</w:t>
            </w:r>
          </w:p>
        </w:tc>
        <w:tc>
          <w:tcPr>
            <w:tcW w:w="505" w:type="pct"/>
            <w:tcBorders>
              <w:top w:val="nil"/>
              <w:left w:val="nil"/>
              <w:bottom w:val="single" w:sz="4" w:space="0" w:color="000000"/>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35.88</w:t>
            </w:r>
          </w:p>
        </w:tc>
        <w:tc>
          <w:tcPr>
            <w:tcW w:w="606"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106.32</w:t>
            </w:r>
          </w:p>
        </w:tc>
        <w:tc>
          <w:tcPr>
            <w:tcW w:w="778"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2227</w:t>
            </w:r>
          </w:p>
        </w:tc>
        <w:tc>
          <w:tcPr>
            <w:tcW w:w="1126" w:type="pct"/>
            <w:tcBorders>
              <w:top w:val="nil"/>
              <w:left w:val="nil"/>
              <w:bottom w:val="single" w:sz="4" w:space="0" w:color="000000"/>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11.80</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Knoxville, TN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35.95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84.01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305</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15.01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Tulsa 1, OK</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36.03</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95.87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16.17</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lastRenderedPageBreak/>
              <w:t>Durham, NC</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36.05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78.9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15.71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Las Vegas, NV</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36.17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115.15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620</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20.93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San Jose 2, CA</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37.31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121.97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47</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15.69</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San Jose 2, CA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37.33</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121.94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35</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15.69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Pleasanton, CA</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37.69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121.91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100</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14.18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Lexington, KY</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299</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13.11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Roseville, CA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38.76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121.27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57</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16.96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Colorado Springs 2, CO</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38.87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104.82</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1867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Colorado Springs 1, CO</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38.87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104.83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1868</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9.64</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 Kansas City, MO</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39.08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94.58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288</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13.91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Baltimore, MD</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39.37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76.47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36</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13.33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Reno, NV</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39.56</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119.77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1382</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12.08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New Castle, DE</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39.66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75.57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13.46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Indianapolis, IN</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86.2</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254</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York, PA</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74.91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12.72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Cherry Hill, NJ</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76.71</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195</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13.04</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Philadelphia, PA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75.16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13.46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Pittsburgh, PA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40.47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79.95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287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11.20</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Newark, NJ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40.74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74.19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43</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13.02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Lincoln, NE</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40.82</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96.64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371</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Armonk, NY</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41.13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73.73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187</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11.09</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Omaha, NE</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41.14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95.97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305</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10.95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Waterbury, CT</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41.55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73.07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140</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11.83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Chicago, IL </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41.91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87.77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189</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Olean, NY</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42.09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78.43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433</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lastRenderedPageBreak/>
              <w:t>Erie, PA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80.13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215</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szCs w:val="24"/>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10.12</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Salem, MA</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70.92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42</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10.90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St. Clair Shores, MI</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42.51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82.9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180</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9.82</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Twin Falls, ID</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42.58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114.46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1124</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10.23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Chelmsford, MA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42.6</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71.35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10.01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Albany, NY</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42.68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73.77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72</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9.41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London, ON, Canada</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42.99</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81.25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250</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8.34</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Waukesha, WI</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43.02</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88.24</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270</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Madison, WI </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43.08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89.43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263</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8.66</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Niagara Falls, ON , Canada</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43.09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79.09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188</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9.27</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Rochester, NY</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77.58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148</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9.33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LaCrosse, WI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43.88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91.19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216</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8.96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Eugene, OR</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44.04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123.09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129</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11.35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Vancouver, WA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45.62</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122.5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89</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12.25</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Fargo, ND</w:t>
            </w:r>
          </w:p>
        </w:tc>
        <w:tc>
          <w:tcPr>
            <w:tcW w:w="505" w:type="pct"/>
            <w:tcBorders>
              <w:top w:val="nil"/>
              <w:left w:val="nil"/>
              <w:bottom w:val="nil"/>
              <w:right w:val="nil"/>
            </w:tcBorders>
            <w:shd w:val="clear" w:color="D9D9D9" w:fill="D9D9D9"/>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46.84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96.87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277</w:t>
            </w:r>
          </w:p>
        </w:tc>
        <w:tc>
          <w:tcPr>
            <w:tcW w:w="1126" w:type="pct"/>
            <w:tcBorders>
              <w:top w:val="nil"/>
              <w:left w:val="nil"/>
              <w:bottom w:val="nil"/>
              <w:right w:val="nil"/>
            </w:tcBorders>
            <w:shd w:val="clear" w:color="D9D9D9" w:fill="D9D9D9"/>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5.89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Seattle, WA </w:t>
            </w:r>
          </w:p>
        </w:tc>
        <w:tc>
          <w:tcPr>
            <w:tcW w:w="505" w:type="pct"/>
            <w:tcBorders>
              <w:top w:val="nil"/>
              <w:left w:val="nil"/>
              <w:bottom w:val="nil"/>
              <w:right w:val="nil"/>
            </w:tcBorders>
            <w:shd w:val="clear" w:color="auto" w:fill="auto"/>
            <w:noWrap/>
            <w:hideMark/>
          </w:tcPr>
          <w:p w:rsidR="002510F5" w:rsidRPr="000045CC" w:rsidRDefault="002510F5" w:rsidP="00960E08">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47.66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122.29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w:t>
            </w:r>
          </w:p>
        </w:tc>
        <w:tc>
          <w:tcPr>
            <w:tcW w:w="1126" w:type="pct"/>
            <w:tcBorders>
              <w:top w:val="nil"/>
              <w:left w:val="nil"/>
              <w:bottom w:val="nil"/>
              <w:right w:val="nil"/>
            </w:tcBorders>
            <w:shd w:val="clear" w:color="auto" w:fill="auto"/>
            <w:noWrap/>
            <w:vAlign w:val="bottom"/>
            <w:hideMark/>
          </w:tcPr>
          <w:p w:rsidR="00E91895" w:rsidRDefault="002510F5" w:rsidP="00E91895">
            <w:pPr>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11.94</w:t>
            </w:r>
          </w:p>
        </w:tc>
      </w:tr>
    </w:tbl>
    <w:p w:rsidR="002510F5" w:rsidRPr="006E5E8E" w:rsidRDefault="002510F5" w:rsidP="002510F5"/>
    <w:p w:rsidR="00E576AA" w:rsidRDefault="00E576AA">
      <w:pPr>
        <w:jc w:val="left"/>
      </w:pPr>
      <w:r>
        <w:br w:type="page"/>
      </w:r>
    </w:p>
    <w:p w:rsidR="00E576AA" w:rsidRPr="00E576AA" w:rsidRDefault="00E576AA" w:rsidP="00E576AA"/>
    <w:p w:rsidR="00E576AA" w:rsidRDefault="00E576AA" w:rsidP="00E576AA">
      <w:pPr>
        <w:pStyle w:val="a7"/>
      </w:pPr>
      <w:bookmarkStart w:id="510" w:name="_Ref378771651"/>
      <w:bookmarkStart w:id="511" w:name="_Toc380875164"/>
      <w:r w:rsidRPr="000045CC">
        <w:t xml:space="preserve">Table </w:t>
      </w:r>
      <w:r w:rsidR="00222E77">
        <w:fldChar w:fldCharType="begin"/>
      </w:r>
      <w:r w:rsidR="0068144C">
        <w:instrText xml:space="preserve"> SEQ Table \* ARABIC </w:instrText>
      </w:r>
      <w:r w:rsidR="00222E77">
        <w:fldChar w:fldCharType="separate"/>
      </w:r>
      <w:r w:rsidR="0008141F">
        <w:rPr>
          <w:noProof/>
        </w:rPr>
        <w:t>2</w:t>
      </w:r>
      <w:r w:rsidR="00222E77">
        <w:rPr>
          <w:noProof/>
        </w:rPr>
        <w:fldChar w:fldCharType="end"/>
      </w:r>
      <w:bookmarkEnd w:id="510"/>
      <w:r w:rsidRPr="000045CC">
        <w:t xml:space="preserve">. Parameters for calculating population exposure to pollen in </w:t>
      </w:r>
      <w:r>
        <w:t>nine</w:t>
      </w:r>
      <w:r w:rsidRPr="000045CC">
        <w:t xml:space="preserve"> different climate regions in </w:t>
      </w:r>
      <w:r>
        <w:t>CONUS</w:t>
      </w:r>
      <w:r w:rsidRPr="000045CC">
        <w:t>. These parameters were listed either as fixed values, known distributions</w:t>
      </w:r>
      <w:r>
        <w:t>,</w:t>
      </w:r>
      <w:r w:rsidRPr="000045CC">
        <w:t xml:space="preserve"> or unknown empirical distribution</w:t>
      </w:r>
      <w:r>
        <w:t>s</w:t>
      </w:r>
      <w:r w:rsidRPr="000045CC">
        <w:t xml:space="preserve"> derived from the literature </w:t>
      </w:r>
      <w:r w:rsidR="00222E77" w:rsidRPr="000045CC">
        <w:fldChar w:fldCharType="begin"/>
      </w:r>
      <w:r w:rsidR="00DA001E">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sidRPr="000045CC">
        <w:fldChar w:fldCharType="separate"/>
      </w:r>
      <w:r>
        <w:rPr>
          <w:noProof/>
        </w:rPr>
        <w:t>(</w:t>
      </w:r>
      <w:hyperlink w:anchor="_ENREF_25" w:tooltip="Sofiev, 2013 #6" w:history="1">
        <w:r w:rsidR="00637C89">
          <w:rPr>
            <w:noProof/>
          </w:rPr>
          <w:t>Sofiev et al., 2013</w:t>
        </w:r>
      </w:hyperlink>
      <w:r>
        <w:rPr>
          <w:noProof/>
        </w:rPr>
        <w:t>)</w:t>
      </w:r>
      <w:r w:rsidR="00222E77" w:rsidRPr="000045CC">
        <w:fldChar w:fldCharType="end"/>
      </w:r>
      <w:r w:rsidRPr="000045CC">
        <w:t>.</w:t>
      </w:r>
      <w:bookmarkEnd w:id="511"/>
      <w:r w:rsidR="009C09C7">
        <w:t xml:space="preserve"> </w:t>
      </w:r>
    </w:p>
    <w:p w:rsidR="00E576AA" w:rsidRPr="000045CC" w:rsidRDefault="00E576AA" w:rsidP="00E576AA"/>
    <w:tbl>
      <w:tblPr>
        <w:tblW w:w="5000" w:type="pct"/>
        <w:tblCellMar>
          <w:left w:w="0" w:type="dxa"/>
          <w:right w:w="0" w:type="dxa"/>
        </w:tblCellMar>
        <w:tblLook w:val="04A0" w:firstRow="1" w:lastRow="0" w:firstColumn="1" w:lastColumn="0" w:noHBand="0" w:noVBand="1"/>
      </w:tblPr>
      <w:tblGrid>
        <w:gridCol w:w="1121"/>
        <w:gridCol w:w="3517"/>
        <w:gridCol w:w="194"/>
        <w:gridCol w:w="873"/>
        <w:gridCol w:w="950"/>
        <w:gridCol w:w="738"/>
        <w:gridCol w:w="6"/>
        <w:gridCol w:w="883"/>
        <w:gridCol w:w="6"/>
        <w:gridCol w:w="6"/>
        <w:gridCol w:w="6"/>
        <w:gridCol w:w="6"/>
      </w:tblGrid>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b/>
                <w:bCs/>
                <w:color w:val="000000"/>
                <w:sz w:val="22"/>
              </w:rPr>
            </w:pPr>
            <w:r w:rsidRPr="00CE4331">
              <w:rPr>
                <w:rFonts w:ascii="Arial Narrow" w:hAnsi="Arial Narrow" w:cs="Calibri"/>
                <w:b/>
                <w:bCs/>
                <w:color w:val="000000"/>
                <w:sz w:val="22"/>
              </w:rPr>
              <w:t>Parameter</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color w:val="000000"/>
                <w:sz w:val="22"/>
              </w:rPr>
            </w:pPr>
            <w:r w:rsidRPr="00CE4331">
              <w:rPr>
                <w:rFonts w:ascii="Arial Narrow" w:hAnsi="Arial Narrow" w:cs="Calibri"/>
                <w:color w:val="000000"/>
                <w:sz w:val="22"/>
              </w:rPr>
              <w:t>Parameter</w:t>
            </w:r>
            <w:r>
              <w:rPr>
                <w:rFonts w:ascii="Arial Narrow" w:hAnsi="Arial Narrow" w:cs="Calibri"/>
                <w:color w:val="000000"/>
                <w:sz w:val="22"/>
              </w:rPr>
              <w:t xml:space="preserve"> Definition</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color w:val="000000"/>
                <w:sz w:val="22"/>
              </w:rPr>
            </w:pPr>
            <w:r w:rsidRPr="00CE4331">
              <w:rPr>
                <w:rFonts w:ascii="Arial Narrow" w:hAnsi="Arial Narrow" w:cs="Calibri"/>
                <w:color w:val="000000"/>
                <w:sz w:val="22"/>
              </w:rPr>
              <w:t>ID</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color w:val="000000"/>
                <w:sz w:val="22"/>
              </w:rPr>
            </w:pPr>
            <w:r w:rsidRPr="00CE4331">
              <w:rPr>
                <w:rFonts w:ascii="Arial Narrow" w:hAnsi="Arial Narrow" w:cs="Calibri"/>
                <w:color w:val="000000"/>
                <w:sz w:val="22"/>
              </w:rPr>
              <w:t xml:space="preserve">Distribution </w:t>
            </w:r>
          </w:p>
        </w:tc>
        <w:tc>
          <w:tcPr>
            <w:tcW w:w="577" w:type="pct"/>
            <w:tcBorders>
              <w:top w:val="nil"/>
              <w:left w:val="nil"/>
              <w:bottom w:val="nil"/>
              <w:right w:val="nil"/>
            </w:tcBorders>
            <w:shd w:val="clear" w:color="D8D8D8" w:fill="D8D8D8"/>
            <w:noWrap/>
            <w:vAlign w:val="bottom"/>
            <w:hideMark/>
          </w:tcPr>
          <w:p w:rsidR="007A4765" w:rsidRPr="00B874A0" w:rsidRDefault="00222E77" w:rsidP="00533605">
            <w:pPr>
              <w:keepNext/>
              <w:keepLines/>
              <w:spacing w:before="340" w:after="330" w:line="578" w:lineRule="auto"/>
              <w:jc w:val="center"/>
              <w:outlineLvl w:val="0"/>
              <w:rPr>
                <w:rFonts w:ascii="Arial Narrow" w:hAnsi="Arial Narrow"/>
                <w:sz w:val="22"/>
              </w:rPr>
            </w:pPr>
            <w:bookmarkStart w:id="512" w:name="_Toc380870293"/>
            <w:bookmarkStart w:id="513" w:name="_Toc380964283"/>
            <w:bookmarkStart w:id="514" w:name="_Toc380964848"/>
            <w:r w:rsidRPr="00B874A0">
              <w:rPr>
                <w:rFonts w:ascii="Arial Narrow" w:hAnsi="Arial Narrow"/>
                <w:sz w:val="22"/>
              </w:rPr>
              <w:t>Mean (STD)</w:t>
            </w:r>
            <w:bookmarkEnd w:id="512"/>
            <w:bookmarkEnd w:id="513"/>
            <w:bookmarkEnd w:id="514"/>
          </w:p>
        </w:tc>
        <w:tc>
          <w:tcPr>
            <w:tcW w:w="448" w:type="pct"/>
            <w:tcBorders>
              <w:top w:val="nil"/>
              <w:left w:val="nil"/>
              <w:bottom w:val="nil"/>
              <w:right w:val="nil"/>
            </w:tcBorders>
            <w:shd w:val="clear" w:color="D8D8D8" w:fill="D8D8D8"/>
            <w:noWrap/>
            <w:vAlign w:val="bottom"/>
            <w:hideMark/>
          </w:tcPr>
          <w:p w:rsidR="007A4765" w:rsidRPr="00B874A0" w:rsidRDefault="00222E77" w:rsidP="00533605">
            <w:pPr>
              <w:keepNext/>
              <w:keepLines/>
              <w:spacing w:before="340" w:after="330" w:line="578" w:lineRule="auto"/>
              <w:jc w:val="center"/>
              <w:outlineLvl w:val="0"/>
              <w:rPr>
                <w:rFonts w:ascii="Arial Narrow" w:hAnsi="Arial Narrow"/>
                <w:sz w:val="22"/>
              </w:rPr>
            </w:pPr>
            <w:bookmarkStart w:id="515" w:name="_Toc380870294"/>
            <w:bookmarkStart w:id="516" w:name="_Toc380964284"/>
            <w:bookmarkStart w:id="517" w:name="_Toc380964849"/>
            <w:r w:rsidRPr="00B874A0">
              <w:rPr>
                <w:rFonts w:ascii="Arial Narrow" w:hAnsi="Arial Narrow"/>
                <w:sz w:val="22"/>
              </w:rPr>
              <w:t>Range</w:t>
            </w:r>
            <w:bookmarkEnd w:id="515"/>
            <w:bookmarkEnd w:id="516"/>
            <w:bookmarkEnd w:id="517"/>
          </w:p>
        </w:tc>
        <w:tc>
          <w:tcPr>
            <w:tcW w:w="4" w:type="pct"/>
            <w:tcBorders>
              <w:top w:val="nil"/>
              <w:left w:val="nil"/>
              <w:bottom w:val="nil"/>
              <w:right w:val="nil"/>
            </w:tcBorders>
            <w:shd w:val="clear" w:color="D8D8D8" w:fill="D8D8D8"/>
          </w:tcPr>
          <w:p w:rsidR="007A4765" w:rsidRPr="00B874A0" w:rsidRDefault="007A4765" w:rsidP="00355F09">
            <w:pPr>
              <w:jc w:val="center"/>
              <w:rPr>
                <w:rFonts w:ascii="Arial Narrow" w:hAnsi="Arial Narrow"/>
                <w:sz w:val="22"/>
              </w:rPr>
            </w:pPr>
          </w:p>
        </w:tc>
        <w:tc>
          <w:tcPr>
            <w:tcW w:w="489" w:type="pct"/>
            <w:tcBorders>
              <w:top w:val="nil"/>
              <w:left w:val="nil"/>
              <w:bottom w:val="nil"/>
              <w:right w:val="nil"/>
            </w:tcBorders>
            <w:shd w:val="clear" w:color="D8D8D8" w:fill="D8D8D8"/>
          </w:tcPr>
          <w:p w:rsidR="007A4765" w:rsidRPr="00B874A0" w:rsidRDefault="00222E77" w:rsidP="00355F09">
            <w:pPr>
              <w:jc w:val="center"/>
              <w:rPr>
                <w:rFonts w:ascii="Arial Narrow" w:hAnsi="Arial Narrow"/>
                <w:sz w:val="22"/>
              </w:rPr>
            </w:pPr>
            <w:r w:rsidRPr="00B874A0">
              <w:rPr>
                <w:rFonts w:ascii="Arial Narrow" w:hAnsi="Arial Narrow"/>
                <w:sz w:val="22"/>
              </w:rPr>
              <w:t>Reference</w:t>
            </w:r>
          </w:p>
        </w:tc>
        <w:tc>
          <w:tcPr>
            <w:tcW w:w="4" w:type="pct"/>
            <w:tcBorders>
              <w:top w:val="nil"/>
              <w:left w:val="nil"/>
              <w:bottom w:val="nil"/>
              <w:right w:val="nil"/>
            </w:tcBorders>
            <w:shd w:val="clear" w:color="D8D8D8" w:fill="D8D8D8"/>
          </w:tcPr>
          <w:p w:rsidR="007A4765" w:rsidRPr="00B874A0"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B874A0"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B874A0"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B874A0"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u*</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friction velocity (m/s)</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1.17</w:t>
            </w:r>
          </w:p>
        </w:tc>
        <w:tc>
          <w:tcPr>
            <w:tcW w:w="448" w:type="pct"/>
            <w:tcBorders>
              <w:top w:val="nil"/>
              <w:left w:val="nil"/>
              <w:bottom w:val="nil"/>
              <w:right w:val="nil"/>
            </w:tcBorders>
            <w:shd w:val="clear" w:color="auto" w:fill="auto"/>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w:t>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&lt;EndNote&gt;&lt;Cite&gt;&lt;Author&gt;Helbig&lt;/Author&gt;&lt;Year&gt;2004&lt;/Year&gt;&lt;RecNum&gt;25&lt;/RecNum&gt;&lt;DisplayText&gt;(Helbig et al., 2004)&lt;/DisplayText&gt;&lt;record&gt;&lt;rec-number&gt;25&lt;/rec-number&gt;&lt;foreign-keys&gt;&lt;key app="EN" db-id="tdz2dxda7d9zpsere5vps09wvftsz5xrwvx9" timestamp="1389045163"&gt;25&lt;/key&gt;&lt;/foreign-keys&gt;&lt;ref-type name="Journal Article"&gt;17&lt;/ref-type&gt;&lt;contributors&gt;&lt;authors&gt;&lt;author&gt;Helbig, Nora&lt;/author&gt;&lt;author&gt;Vogel, Bernhard&lt;/author&gt;&lt;author&gt;Vogel, Heike&lt;/author&gt;&lt;author&gt;Fiedler, Franz&lt;/author&gt;&lt;/authors&gt;&lt;/contributors&gt;&lt;titles&gt;&lt;title&gt;Numerical modelling of pollen dispersion on the regional scale&lt;/title&gt;&lt;secondary-title&gt;Aerobiologia&lt;/secondary-title&gt;&lt;/titles&gt;&lt;periodical&gt;&lt;full-title&gt;Aerobiologia&lt;/full-title&gt;&lt;/periodical&gt;&lt;pages&gt;3-19&lt;/pages&gt;&lt;volume&gt;20&lt;/volume&gt;&lt;number&gt;1&lt;/number&gt;&lt;dates&gt;&lt;year&gt;2004&lt;/year&gt;&lt;/dates&gt;&lt;isbn&gt;0393-5965&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14" w:tooltip="Helbig, 2004 #25" w:history="1">
              <w:r w:rsidR="00637C89">
                <w:rPr>
                  <w:rFonts w:ascii="Arial Narrow" w:hAnsi="Arial Narrow"/>
                  <w:noProof/>
                  <w:sz w:val="22"/>
                </w:rPr>
                <w:t>Helbig et al., 2004</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k</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von karman constant (dimensionless)</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2</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0.41</w:t>
            </w:r>
          </w:p>
        </w:tc>
        <w:tc>
          <w:tcPr>
            <w:tcW w:w="448" w:type="pct"/>
            <w:tcBorders>
              <w:top w:val="nil"/>
              <w:left w:val="nil"/>
              <w:bottom w:val="nil"/>
              <w:right w:val="nil"/>
            </w:tcBorders>
            <w:shd w:val="clear" w:color="D8D8D8" w:fill="D8D8D8"/>
            <w:noWrap/>
            <w:vAlign w:val="bottom"/>
            <w:hideMark/>
          </w:tcPr>
          <w:p w:rsidR="007A4765" w:rsidRPr="00B874A0" w:rsidRDefault="00897E90" w:rsidP="00355F09">
            <w:pPr>
              <w:autoSpaceDE w:val="0"/>
              <w:autoSpaceDN w:val="0"/>
              <w:adjustRightInd w:val="0"/>
              <w:jc w:val="center"/>
              <w:rPr>
                <w:rFonts w:ascii="Arial Narrow" w:hAnsi="Arial Narrow"/>
                <w:sz w:val="22"/>
              </w:rPr>
            </w:pPr>
            <w:r w:rsidRPr="00897E90">
              <w:rPr>
                <w:rFonts w:ascii="Arial Narrow" w:hAnsi="Arial Narrow"/>
                <w:sz w:val="22"/>
              </w:rPr>
              <w:t>-</w:t>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shd w:val="clear" w:color="D8D8D8" w:fill="D8D8D8"/>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5" w:tooltip="Sofiev, 2013 #6" w:history="1">
              <w:r w:rsidR="00637C89">
                <w:rPr>
                  <w:rFonts w:ascii="Arial Narrow" w:hAnsi="Arial Narrow"/>
                  <w:noProof/>
                  <w:sz w:val="22"/>
                </w:rPr>
                <w:t>Sofiev et al., 2013</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Dp</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diameter of pollen (m)</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3</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0.00002</w:t>
            </w:r>
          </w:p>
        </w:tc>
        <w:tc>
          <w:tcPr>
            <w:tcW w:w="448" w:type="pct"/>
            <w:tcBorders>
              <w:top w:val="nil"/>
              <w:left w:val="nil"/>
              <w:bottom w:val="nil"/>
              <w:right w:val="nil"/>
            </w:tcBorders>
            <w:shd w:val="clear" w:color="auto" w:fill="auto"/>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w:t>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&lt;EndNote&gt;&lt;Cite&gt;&lt;Author&gt;Cohen&lt;/Author&gt;&lt;Year&gt;1979&lt;/Year&gt;&lt;RecNum&gt;7&lt;/RecNum&gt;&lt;DisplayText&gt;(Cohen et al., 1979)&lt;/DisplayText&gt;&lt;record&gt;&lt;rec-number&gt;7&lt;/rec-number&gt;&lt;foreign-keys&gt;&lt;key app="EN" db-id="tdz2dxda7d9zpsere5vps09wvftsz5xrwvx9" timestamp="1387474794"&gt;7&lt;/key&gt;&lt;/foreign-keys&gt;&lt;ref-type name="Journal Article"&gt;17&lt;/ref-type&gt;&lt;contributors&gt;&lt;authors&gt;&lt;author&gt;Cohen, Steven H&lt;/author&gt;&lt;author&gt;Yunginger, John W&lt;/author&gt;&lt;author&gt;Rosenberg, Neil&lt;/author&gt;&lt;author&gt;Fink, Jordan N&lt;/author&gt;&lt;/authors&gt;&lt;/contributors&gt;&lt;titles&gt;&lt;title&gt;Acute allergic reaction after composite pollen ingestion&lt;/title&gt;&lt;secondary-title&gt;Journal of Allergy and Clinical Immunology&lt;/secondary-title&gt;&lt;/titles&gt;&lt;periodical&gt;&lt;full-title&gt;Journal of Allergy and Clinical Immunology&lt;/full-title&gt;&lt;/periodical&gt;&lt;pages&gt;270-274&lt;/pages&gt;&lt;volume&gt;64&lt;/volume&gt;&lt;number&gt;4&lt;/number&gt;&lt;dates&gt;&lt;year&gt;1979&lt;/year&gt;&lt;/dates&gt;&lt;isbn&gt;0091-6749&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8" w:tooltip="Cohen, 1979 #7" w:history="1">
              <w:r w:rsidR="00637C89">
                <w:rPr>
                  <w:rFonts w:ascii="Arial Narrow" w:hAnsi="Arial Narrow"/>
                  <w:noProof/>
                  <w:sz w:val="22"/>
                </w:rPr>
                <w:t>Cohen et al., 1979</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P</w:t>
            </w:r>
            <w:r w:rsidRPr="00CE4331">
              <w:rPr>
                <w:rFonts w:ascii="Arial Narrow" w:hAnsi="Arial Narrow"/>
                <w:b/>
                <w:bCs/>
                <w:i/>
                <w:iCs/>
                <w:color w:val="000000"/>
                <w:sz w:val="22"/>
                <w:vertAlign w:val="subscript"/>
              </w:rPr>
              <w:t>p</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density of pollen (kg/m</w:t>
            </w:r>
            <w:r w:rsidRPr="00E91895">
              <w:rPr>
                <w:rFonts w:ascii="Arial Narrow" w:hAnsi="Arial Narrow"/>
                <w:sz w:val="22"/>
                <w:vertAlign w:val="superscript"/>
              </w:rPr>
              <w:t>3</w:t>
            </w:r>
            <w:r w:rsidRPr="00CE4331">
              <w:rPr>
                <w:rFonts w:ascii="Arial Narrow" w:hAnsi="Arial Narrow"/>
                <w:sz w:val="22"/>
              </w:rPr>
              <w:t>)</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4</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840</w:t>
            </w:r>
          </w:p>
        </w:tc>
        <w:tc>
          <w:tcPr>
            <w:tcW w:w="448" w:type="pct"/>
            <w:tcBorders>
              <w:top w:val="nil"/>
              <w:left w:val="nil"/>
              <w:bottom w:val="nil"/>
              <w:right w:val="nil"/>
            </w:tcBorders>
            <w:shd w:val="clear" w:color="D8D8D8" w:fill="D8D8D8"/>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w:t>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shd w:val="clear" w:color="D8D8D8" w:fill="D8D8D8"/>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5" w:tooltip="Sofiev, 2013 #6" w:history="1">
              <w:r w:rsidR="00637C89">
                <w:rPr>
                  <w:rFonts w:ascii="Arial Narrow" w:hAnsi="Arial Narrow"/>
                  <w:noProof/>
                  <w:sz w:val="22"/>
                </w:rPr>
                <w:t>Sofiev et al., 2013</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µ</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viscosity of air (m/s)</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5</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0.0000181</w:t>
            </w:r>
          </w:p>
        </w:tc>
        <w:tc>
          <w:tcPr>
            <w:tcW w:w="448" w:type="pct"/>
            <w:tcBorders>
              <w:top w:val="nil"/>
              <w:left w:val="nil"/>
              <w:bottom w:val="nil"/>
              <w:right w:val="nil"/>
            </w:tcBorders>
            <w:shd w:val="clear" w:color="auto" w:fill="auto"/>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w:t>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&lt;EndNote&gt;&lt;Cite&gt;&lt;Author&gt;Helbig&lt;/Author&gt;&lt;Year&gt;2004&lt;/Year&gt;&lt;RecNum&gt;25&lt;/RecNum&gt;&lt;DisplayText&gt;(Helbig et al., 2004)&lt;/DisplayText&gt;&lt;record&gt;&lt;rec-number&gt;25&lt;/rec-number&gt;&lt;foreign-keys&gt;&lt;key app="EN" db-id="tdz2dxda7d9zpsere5vps09wvftsz5xrwvx9" timestamp="1389045163"&gt;25&lt;/key&gt;&lt;/foreign-keys&gt;&lt;ref-type name="Journal Article"&gt;17&lt;/ref-type&gt;&lt;contributors&gt;&lt;authors&gt;&lt;author&gt;Helbig, Nora&lt;/author&gt;&lt;author&gt;Vogel, Bernhard&lt;/author&gt;&lt;author&gt;Vogel, Heike&lt;/author&gt;&lt;author&gt;Fiedler, Franz&lt;/author&gt;&lt;/authors&gt;&lt;/contributors&gt;&lt;titles&gt;&lt;title&gt;Numerical modelling of pollen dispersion on the regional scale&lt;/title&gt;&lt;secondary-title&gt;Aerobiologia&lt;/secondary-title&gt;&lt;/titles&gt;&lt;periodical&gt;&lt;full-title&gt;Aerobiologia&lt;/full-title&gt;&lt;/periodical&gt;&lt;pages&gt;3-19&lt;/pages&gt;&lt;volume&gt;20&lt;/volume&gt;&lt;number&gt;1&lt;/number&gt;&lt;dates&gt;&lt;year&gt;2004&lt;/year&gt;&lt;/dates&gt;&lt;isbn&gt;0393-5965&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14" w:tooltip="Helbig, 2004 #25" w:history="1">
              <w:r w:rsidR="00637C89">
                <w:rPr>
                  <w:rFonts w:ascii="Arial Narrow" w:hAnsi="Arial Narrow"/>
                  <w:noProof/>
                  <w:sz w:val="22"/>
                </w:rPr>
                <w:t>Helbig et al., 2004</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 xml:space="preserve">T </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temperature (k)</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6</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range</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298</w:t>
            </w:r>
          </w:p>
        </w:tc>
        <w:tc>
          <w:tcPr>
            <w:tcW w:w="448" w:type="pct"/>
            <w:tcBorders>
              <w:top w:val="nil"/>
              <w:left w:val="nil"/>
              <w:bottom w:val="nil"/>
              <w:right w:val="nil"/>
            </w:tcBorders>
            <w:shd w:val="clear" w:color="D8D8D8" w:fill="D8D8D8"/>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283-310</w:t>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shd w:val="clear" w:color="D8D8D8" w:fill="D8D8D8"/>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&lt;EndNote&gt;&lt;Cite&gt;&lt;Author&gt;Seinfeld&lt;/Author&gt;&lt;Year&gt;2012&lt;/Year&gt;&lt;RecNum&gt;26&lt;/RecNum&gt;&lt;DisplayText&gt;(Seinfeld &amp;amp; Pandis, 2012)&lt;/DisplayText&gt;&lt;record&gt;&lt;rec-number&gt;26&lt;/rec-number&gt;&lt;foreign-keys&gt;&lt;key app="EN" db-id="tdz2dxda7d9zpsere5vps09wvftsz5xrwvx9" timestamp="1389045518"&gt;26&lt;/key&gt;&lt;/foreign-keys&gt;&lt;ref-type name="Book"&gt;6&lt;/ref-type&gt;&lt;contributors&gt;&lt;authors&gt;&lt;author&gt;Seinfeld, John H&lt;/author&gt;&lt;author&gt;Pandis, Spyros N&lt;/author&gt;&lt;/authors&gt;&lt;/contributors&gt;&lt;titles&gt;&lt;title&gt;Atmospheric chemistry and physics: from air pollution to climate change&lt;/title&gt;&lt;/titles&gt;&lt;dates&gt;&lt;year&gt;2012&lt;/year&gt;&lt;/dates&gt;&lt;publisher&gt;John Wiley &amp;amp; Sons&lt;/publisher&gt;&lt;isbn&gt;1118591364&lt;/isbn&gt;&lt;urls&gt;&lt;/urls&gt;&lt;/record&gt;&lt;/Cite&gt;&lt;/EndNote&gt;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2" w:tooltip="Seinfeld, 2012 #26" w:history="1">
              <w:r w:rsidR="00637C89">
                <w:rPr>
                  <w:rFonts w:ascii="Arial Narrow" w:hAnsi="Arial Narrow"/>
                  <w:noProof/>
                  <w:sz w:val="22"/>
                </w:rPr>
                <w:t>Seinfeld &amp; Pandis, 2012</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P</w:t>
            </w:r>
            <w:r w:rsidRPr="00CE4331">
              <w:rPr>
                <w:rFonts w:ascii="Arial Narrow" w:hAnsi="Arial Narrow"/>
                <w:b/>
                <w:bCs/>
                <w:i/>
                <w:iCs/>
                <w:sz w:val="16"/>
                <w:szCs w:val="16"/>
              </w:rPr>
              <w:t>a</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density of air (kg/m</w:t>
            </w:r>
            <w:r w:rsidRPr="00E91895">
              <w:rPr>
                <w:rFonts w:ascii="Arial Narrow" w:hAnsi="Arial Narrow"/>
                <w:sz w:val="22"/>
                <w:vertAlign w:val="superscript"/>
              </w:rPr>
              <w:t>3</w:t>
            </w:r>
            <w:r w:rsidRPr="00CE4331">
              <w:rPr>
                <w:rFonts w:ascii="Arial Narrow" w:hAnsi="Arial Narrow"/>
                <w:sz w:val="22"/>
              </w:rPr>
              <w:t>)</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7</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1.145</w:t>
            </w:r>
          </w:p>
        </w:tc>
        <w:tc>
          <w:tcPr>
            <w:tcW w:w="448" w:type="pct"/>
            <w:tcBorders>
              <w:top w:val="nil"/>
              <w:left w:val="nil"/>
              <w:bottom w:val="nil"/>
              <w:right w:val="nil"/>
            </w:tcBorders>
            <w:shd w:val="clear" w:color="auto" w:fill="auto"/>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w:t>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&lt;EndNote&gt;&lt;Cite&gt;&lt;Author&gt;Seinfeld&lt;/Author&gt;&lt;Year&gt;2012&lt;/Year&gt;&lt;RecNum&gt;26&lt;/RecNum&gt;&lt;DisplayText&gt;(Seinfeld &amp;amp; Pandis, 2012)&lt;/DisplayText&gt;&lt;record&gt;&lt;rec-number&gt;26&lt;/rec-number&gt;&lt;foreign-keys&gt;&lt;key app="EN" db-id="tdz2dxda7d9zpsere5vps09wvftsz5xrwvx9" timestamp="1389045518"&gt;26&lt;/key&gt;&lt;/foreign-keys&gt;&lt;ref-type name="Book"&gt;6&lt;/ref-type&gt;&lt;contributors&gt;&lt;authors&gt;&lt;author&gt;Seinfeld, John H&lt;/author&gt;&lt;author&gt;Pandis, Spyros N&lt;/author&gt;&lt;/authors&gt;&lt;/contributors&gt;&lt;titles&gt;&lt;title&gt;Atmospheric chemistry and physics: from air pollution to climate change&lt;/title&gt;&lt;/titles&gt;&lt;dates&gt;&lt;year&gt;2012&lt;/year&gt;&lt;/dates&gt;&lt;publisher&gt;John Wiley &amp;amp; Sons&lt;/publisher&gt;&lt;isbn&gt;1118591364&lt;/isbn&gt;&lt;urls&gt;&lt;/urls&gt;&lt;/record&gt;&lt;/Cite&gt;&lt;/EndNote&gt;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2" w:tooltip="Seinfeld, 2012 #26" w:history="1">
              <w:r w:rsidR="00637C89">
                <w:rPr>
                  <w:rFonts w:ascii="Arial Narrow" w:hAnsi="Arial Narrow"/>
                  <w:noProof/>
                  <w:sz w:val="22"/>
                </w:rPr>
                <w:t>Seinfeld &amp; Pandis, 2012</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lastRenderedPageBreak/>
              <w:t>T</w:t>
            </w:r>
            <w:r w:rsidRPr="00CE4331">
              <w:rPr>
                <w:rFonts w:ascii="Arial Narrow" w:hAnsi="Arial Narrow"/>
                <w:b/>
                <w:bCs/>
                <w:i/>
                <w:iCs/>
                <w:sz w:val="16"/>
                <w:szCs w:val="16"/>
              </w:rPr>
              <w:t>ind</w:t>
            </w:r>
          </w:p>
        </w:tc>
        <w:tc>
          <w:tcPr>
            <w:tcW w:w="2137" w:type="pct"/>
            <w:tcBorders>
              <w:top w:val="nil"/>
              <w:left w:val="nil"/>
              <w:bottom w:val="nil"/>
              <w:right w:val="nil"/>
            </w:tcBorders>
            <w:shd w:val="clear" w:color="D8D8D8" w:fill="D8D8D8"/>
            <w:noWrap/>
            <w:vAlign w:val="bottom"/>
            <w:hideMark/>
          </w:tcPr>
          <w:p w:rsidR="007A4765" w:rsidRPr="000045CC" w:rsidRDefault="007A4765" w:rsidP="001220C7">
            <w:pPr>
              <w:jc w:val="center"/>
              <w:rPr>
                <w:rFonts w:ascii="Arial Narrow" w:hAnsi="Arial Narrow"/>
                <w:sz w:val="22"/>
              </w:rPr>
            </w:pPr>
            <w:r w:rsidRPr="00CE4331">
              <w:rPr>
                <w:rFonts w:ascii="Arial Narrow" w:hAnsi="Arial Narrow"/>
                <w:sz w:val="22"/>
              </w:rPr>
              <w:t>indoor time (</w:t>
            </w:r>
            <w:r>
              <w:rPr>
                <w:rFonts w:ascii="Arial Narrow" w:hAnsi="Arial Narrow"/>
                <w:sz w:val="22"/>
              </w:rPr>
              <w:t>day</w:t>
            </w:r>
            <w:r w:rsidRPr="00CE4331">
              <w:rPr>
                <w:rFonts w:ascii="Arial Narrow" w:hAnsi="Arial Narrow"/>
                <w:sz w:val="22"/>
              </w:rPr>
              <w:t>)</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8</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norm</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1279(21)</w:t>
            </w:r>
          </w:p>
        </w:tc>
        <w:tc>
          <w:tcPr>
            <w:tcW w:w="448" w:type="pct"/>
            <w:tcBorders>
              <w:top w:val="nil"/>
              <w:left w:val="nil"/>
              <w:bottom w:val="nil"/>
              <w:right w:val="nil"/>
            </w:tcBorders>
            <w:shd w:val="clear" w:color="D8D8D8" w:fill="D8D8D8"/>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w:t>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shd w:val="clear" w:color="D8D8D8" w:fill="D8D8D8"/>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8" w:tooltip="USEPA, 2010 #68" w:history="1">
              <w:r w:rsidR="00637C89">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T</w:t>
            </w:r>
            <w:r w:rsidRPr="00CE4331">
              <w:rPr>
                <w:rFonts w:ascii="Arial Narrow" w:hAnsi="Arial Narrow"/>
                <w:b/>
                <w:bCs/>
                <w:i/>
                <w:iCs/>
                <w:sz w:val="16"/>
                <w:szCs w:val="16"/>
              </w:rPr>
              <w:t>out</w:t>
            </w:r>
          </w:p>
        </w:tc>
        <w:tc>
          <w:tcPr>
            <w:tcW w:w="2137" w:type="pct"/>
            <w:tcBorders>
              <w:top w:val="nil"/>
              <w:left w:val="nil"/>
              <w:bottom w:val="nil"/>
              <w:right w:val="nil"/>
            </w:tcBorders>
            <w:shd w:val="clear" w:color="auto" w:fill="auto"/>
            <w:noWrap/>
            <w:vAlign w:val="bottom"/>
            <w:hideMark/>
          </w:tcPr>
          <w:p w:rsidR="007A4765" w:rsidRPr="000045CC" w:rsidRDefault="007A4765" w:rsidP="001220C7">
            <w:pPr>
              <w:jc w:val="center"/>
              <w:rPr>
                <w:rFonts w:ascii="Arial Narrow" w:hAnsi="Arial Narrow"/>
                <w:sz w:val="22"/>
              </w:rPr>
            </w:pPr>
            <w:r w:rsidRPr="00CE4331">
              <w:rPr>
                <w:rFonts w:ascii="Arial Narrow" w:hAnsi="Arial Narrow"/>
                <w:sz w:val="22"/>
              </w:rPr>
              <w:t>outdoor time (</w:t>
            </w:r>
            <w:r>
              <w:rPr>
                <w:rFonts w:ascii="Arial Narrow" w:hAnsi="Arial Narrow"/>
                <w:sz w:val="22"/>
              </w:rPr>
              <w:t>day</w:t>
            </w:r>
            <w:r w:rsidRPr="00CE4331">
              <w:rPr>
                <w:rFonts w:ascii="Arial Narrow" w:hAnsi="Arial Narrow"/>
                <w:sz w:val="22"/>
              </w:rPr>
              <w:t>)</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9</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norm</w:t>
            </w:r>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174(4)</w:t>
            </w:r>
          </w:p>
        </w:tc>
        <w:tc>
          <w:tcPr>
            <w:tcW w:w="448" w:type="pct"/>
            <w:tcBorders>
              <w:top w:val="nil"/>
              <w:left w:val="nil"/>
              <w:bottom w:val="nil"/>
              <w:right w:val="nil"/>
            </w:tcBorders>
            <w:shd w:val="clear" w:color="auto" w:fill="auto"/>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w:t>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8" w:tooltip="USEPA, 2010 #68" w:history="1">
              <w:r w:rsidR="00637C89">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F</w:t>
            </w:r>
            <w:r w:rsidRPr="00CE4331">
              <w:rPr>
                <w:rFonts w:ascii="Arial Narrow" w:hAnsi="Arial Narrow"/>
                <w:b/>
                <w:bCs/>
                <w:i/>
                <w:iCs/>
                <w:color w:val="000000"/>
                <w:sz w:val="16"/>
                <w:szCs w:val="16"/>
              </w:rPr>
              <w:t>r</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hand to mouth contact frequency (time</w:t>
            </w:r>
            <w:r>
              <w:rPr>
                <w:rFonts w:ascii="Arial Narrow" w:hAnsi="Arial Narrow"/>
                <w:sz w:val="22"/>
              </w:rPr>
              <w:t>/hour</w:t>
            </w:r>
            <w:r w:rsidRPr="00CE4331">
              <w:rPr>
                <w:rFonts w:ascii="Arial Narrow" w:hAnsi="Arial Narrow"/>
                <w:sz w:val="22"/>
              </w:rPr>
              <w:t>)</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10</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empirical</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30</w:t>
            </w:r>
          </w:p>
        </w:tc>
        <w:tc>
          <w:tcPr>
            <w:tcW w:w="448" w:type="pct"/>
            <w:tcBorders>
              <w:top w:val="nil"/>
              <w:left w:val="nil"/>
              <w:bottom w:val="nil"/>
              <w:right w:val="nil"/>
            </w:tcBorders>
            <w:shd w:val="clear" w:color="D8D8D8" w:fill="D8D8D8"/>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23.0-58.0</w:t>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shd w:val="clear" w:color="D8D8D8" w:fill="D8D8D8"/>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8" w:tooltip="USEPA, 2010 #68" w:history="1">
              <w:r w:rsidR="00637C89">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S</w:t>
            </w:r>
            <w:r w:rsidR="00222E77" w:rsidRPr="00B874A0">
              <w:rPr>
                <w:rFonts w:ascii="Arial Narrow" w:hAnsi="Arial Narrow"/>
                <w:b/>
                <w:bCs/>
                <w:i/>
                <w:iCs/>
                <w:sz w:val="22"/>
                <w:vertAlign w:val="subscript"/>
              </w:rPr>
              <w:t>a</w:t>
            </w:r>
            <w:r w:rsidR="00222E77" w:rsidRPr="00B874A0">
              <w:rPr>
                <w:rFonts w:ascii="Arial Narrow" w:hAnsi="Arial Narrow"/>
                <w:b/>
                <w:bCs/>
                <w:i/>
                <w:iCs/>
                <w:sz w:val="16"/>
                <w:szCs w:val="16"/>
                <w:vertAlign w:val="subscript"/>
              </w:rPr>
              <w:t>f</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Pr>
                <w:rFonts w:ascii="Arial Narrow" w:hAnsi="Arial Narrow"/>
                <w:sz w:val="22"/>
              </w:rPr>
              <w:t>female</w:t>
            </w:r>
            <w:r w:rsidRPr="00CE4331">
              <w:rPr>
                <w:rFonts w:ascii="Arial Narrow" w:hAnsi="Arial Narrow"/>
                <w:sz w:val="22"/>
              </w:rPr>
              <w:t xml:space="preserve"> surface area (m</w:t>
            </w:r>
            <w:r w:rsidRPr="00E91895">
              <w:rPr>
                <w:rFonts w:ascii="Arial Narrow" w:hAnsi="Arial Narrow"/>
                <w:sz w:val="22"/>
                <w:vertAlign w:val="superscript"/>
              </w:rPr>
              <w:t>2</w:t>
            </w:r>
            <w:r w:rsidRPr="00CE4331">
              <w:rPr>
                <w:rFonts w:ascii="Arial Narrow" w:hAnsi="Arial Narrow"/>
                <w:sz w:val="22"/>
              </w:rPr>
              <w:t>)</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11</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lognorm</w:t>
            </w:r>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1.76</w:t>
            </w:r>
          </w:p>
        </w:tc>
        <w:tc>
          <w:tcPr>
            <w:tcW w:w="448" w:type="pct"/>
            <w:tcBorders>
              <w:top w:val="nil"/>
              <w:left w:val="nil"/>
              <w:bottom w:val="nil"/>
              <w:right w:val="nil"/>
            </w:tcBorders>
            <w:shd w:val="clear" w:color="auto" w:fill="auto"/>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0.41-2.51</w:t>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8" w:tooltip="USEPA, 2010 #68" w:history="1">
              <w:r w:rsidR="00637C89">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S</w:t>
            </w:r>
            <w:r w:rsidR="00222E77" w:rsidRPr="00B874A0">
              <w:rPr>
                <w:rFonts w:ascii="Arial Narrow" w:hAnsi="Arial Narrow"/>
                <w:b/>
                <w:bCs/>
                <w:i/>
                <w:iCs/>
                <w:sz w:val="22"/>
                <w:vertAlign w:val="subscript"/>
              </w:rPr>
              <w:t>a</w:t>
            </w:r>
            <w:r w:rsidR="00222E77" w:rsidRPr="00B874A0">
              <w:rPr>
                <w:rFonts w:ascii="Arial Narrow" w:hAnsi="Arial Narrow"/>
                <w:b/>
                <w:bCs/>
                <w:i/>
                <w:iCs/>
                <w:sz w:val="16"/>
                <w:szCs w:val="16"/>
                <w:vertAlign w:val="subscript"/>
              </w:rPr>
              <w:t>m</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Pr>
                <w:rFonts w:ascii="Arial Narrow" w:hAnsi="Arial Narrow"/>
                <w:sz w:val="22"/>
              </w:rPr>
              <w:t>male</w:t>
            </w:r>
            <w:r w:rsidRPr="00CE4331">
              <w:rPr>
                <w:rFonts w:ascii="Arial Narrow" w:hAnsi="Arial Narrow"/>
                <w:sz w:val="22"/>
              </w:rPr>
              <w:t xml:space="preserve"> surface area (m</w:t>
            </w:r>
            <w:r w:rsidRPr="00E91895">
              <w:rPr>
                <w:rFonts w:ascii="Arial Narrow" w:hAnsi="Arial Narrow"/>
                <w:sz w:val="22"/>
                <w:vertAlign w:val="superscript"/>
              </w:rPr>
              <w:t>2</w:t>
            </w:r>
            <w:r w:rsidRPr="00CE4331">
              <w:rPr>
                <w:rFonts w:ascii="Arial Narrow" w:hAnsi="Arial Narrow"/>
                <w:sz w:val="22"/>
              </w:rPr>
              <w:t>)</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12</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lognorm</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1.76</w:t>
            </w:r>
          </w:p>
        </w:tc>
        <w:tc>
          <w:tcPr>
            <w:tcW w:w="448" w:type="pct"/>
            <w:tcBorders>
              <w:top w:val="nil"/>
              <w:left w:val="nil"/>
              <w:bottom w:val="nil"/>
              <w:right w:val="nil"/>
            </w:tcBorders>
            <w:shd w:val="clear" w:color="D8D8D8" w:fill="D8D8D8"/>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0.41-2.51</w:t>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shd w:val="clear" w:color="D8D8D8" w:fill="D8D8D8"/>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8" w:tooltip="USEPA, 2010 #68" w:history="1">
              <w:r w:rsidR="00637C89">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r>
      <w:tr w:rsidR="0068144C"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R</w:t>
            </w:r>
            <w:r w:rsidRPr="00CE4331">
              <w:rPr>
                <w:rFonts w:ascii="Arial Narrow" w:hAnsi="Arial Narrow"/>
                <w:b/>
                <w:bCs/>
                <w:i/>
                <w:iCs/>
                <w:color w:val="000000"/>
                <w:sz w:val="16"/>
                <w:szCs w:val="16"/>
              </w:rPr>
              <w:t>h</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hand surface ratio (%)</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13</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lognorm</w:t>
            </w:r>
          </w:p>
        </w:tc>
        <w:tc>
          <w:tcPr>
            <w:tcW w:w="577" w:type="pct"/>
            <w:tcBorders>
              <w:top w:val="nil"/>
              <w:left w:val="nil"/>
              <w:bottom w:val="nil"/>
              <w:right w:val="nil"/>
            </w:tcBorders>
            <w:shd w:val="clear" w:color="auto" w:fill="auto"/>
            <w:noWrap/>
            <w:vAlign w:val="bottom"/>
            <w:hideMark/>
          </w:tcPr>
          <w:p w:rsidR="00DE7ACE" w:rsidRDefault="008761CA" w:rsidP="00B874A0">
            <w:pPr>
              <w:jc w:val="center"/>
              <w:rPr>
                <w:rFonts w:ascii="Arial Narrow" w:hAnsi="Arial Narrow"/>
                <w:sz w:val="22"/>
              </w:rPr>
            </w:pPr>
            <w:r w:rsidRPr="008761CA">
              <w:rPr>
                <w:rFonts w:ascii="Arial Narrow" w:hAnsi="Arial Narrow"/>
                <w:sz w:val="22"/>
              </w:rPr>
              <w:t>5.3</w:t>
            </w:r>
          </w:p>
        </w:tc>
        <w:tc>
          <w:tcPr>
            <w:tcW w:w="448" w:type="pct"/>
            <w:tcBorders>
              <w:top w:val="nil"/>
              <w:left w:val="nil"/>
              <w:bottom w:val="nil"/>
              <w:right w:val="nil"/>
            </w:tcBorders>
            <w:shd w:val="clear" w:color="auto" w:fill="auto"/>
            <w:noWrap/>
            <w:vAlign w:val="bottom"/>
            <w:hideMark/>
          </w:tcPr>
          <w:p w:rsidR="00DE7ACE" w:rsidRDefault="00897E90" w:rsidP="00B874A0">
            <w:pPr>
              <w:jc w:val="center"/>
              <w:rPr>
                <w:rFonts w:ascii="Arial Narrow" w:hAnsi="Arial Narrow"/>
                <w:sz w:val="22"/>
              </w:rPr>
            </w:pPr>
            <w:r w:rsidRPr="00897E90">
              <w:rPr>
                <w:rFonts w:ascii="Arial Narrow" w:hAnsi="Arial Narrow"/>
                <w:sz w:val="22"/>
              </w:rPr>
              <w:t>4.8-5.6</w:t>
            </w:r>
          </w:p>
        </w:tc>
        <w:tc>
          <w:tcPr>
            <w:tcW w:w="4" w:type="pct"/>
            <w:tcBorders>
              <w:top w:val="nil"/>
              <w:left w:val="nil"/>
              <w:bottom w:val="nil"/>
              <w:right w:val="nil"/>
            </w:tcBorders>
          </w:tcPr>
          <w:p w:rsidR="00DE7ACE" w:rsidRDefault="00DE7ACE" w:rsidP="00B874A0">
            <w:pPr>
              <w:jc w:val="center"/>
              <w:rPr>
                <w:rFonts w:ascii="Arial Narrow" w:hAnsi="Arial Narrow"/>
                <w:sz w:val="22"/>
              </w:rPr>
            </w:pPr>
          </w:p>
        </w:tc>
        <w:tc>
          <w:tcPr>
            <w:tcW w:w="489" w:type="pct"/>
            <w:tcBorders>
              <w:top w:val="nil"/>
              <w:left w:val="nil"/>
              <w:bottom w:val="nil"/>
              <w:right w:val="nil"/>
            </w:tcBorders>
          </w:tcPr>
          <w:p w:rsidR="00DE7ACE" w:rsidRDefault="00222E77" w:rsidP="00B874A0">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8" w:tooltip="USEPA, 2010 #68" w:history="1">
              <w:r w:rsidR="00637C89">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DE7ACE" w:rsidRDefault="00DE7ACE" w:rsidP="00B874A0">
            <w:pPr>
              <w:jc w:val="center"/>
              <w:rPr>
                <w:rFonts w:ascii="Arial Narrow" w:hAnsi="Arial Narrow"/>
                <w:sz w:val="22"/>
              </w:rPr>
            </w:pPr>
          </w:p>
        </w:tc>
        <w:tc>
          <w:tcPr>
            <w:tcW w:w="4" w:type="pct"/>
            <w:tcBorders>
              <w:top w:val="nil"/>
              <w:left w:val="nil"/>
              <w:bottom w:val="nil"/>
              <w:right w:val="nil"/>
            </w:tcBorders>
          </w:tcPr>
          <w:p w:rsidR="00DE7ACE" w:rsidRDefault="00DE7ACE" w:rsidP="00B874A0">
            <w:pPr>
              <w:jc w:val="center"/>
              <w:rPr>
                <w:rFonts w:ascii="Arial Narrow" w:hAnsi="Arial Narrow"/>
                <w:sz w:val="22"/>
              </w:rPr>
            </w:pPr>
          </w:p>
        </w:tc>
        <w:tc>
          <w:tcPr>
            <w:tcW w:w="4" w:type="pct"/>
            <w:tcBorders>
              <w:top w:val="nil"/>
              <w:left w:val="nil"/>
              <w:bottom w:val="nil"/>
              <w:right w:val="nil"/>
            </w:tcBorders>
          </w:tcPr>
          <w:p w:rsidR="00DE7ACE" w:rsidRDefault="00DE7ACE" w:rsidP="00B874A0">
            <w:pPr>
              <w:jc w:val="center"/>
              <w:rPr>
                <w:rFonts w:ascii="Arial Narrow" w:hAnsi="Arial Narrow"/>
                <w:sz w:val="22"/>
              </w:rPr>
            </w:pPr>
          </w:p>
        </w:tc>
        <w:tc>
          <w:tcPr>
            <w:tcW w:w="4" w:type="pct"/>
            <w:tcBorders>
              <w:top w:val="nil"/>
              <w:left w:val="nil"/>
              <w:bottom w:val="nil"/>
              <w:right w:val="nil"/>
            </w:tcBorders>
          </w:tcPr>
          <w:p w:rsidR="00DE7ACE" w:rsidRDefault="00DE7ACE" w:rsidP="00B874A0">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Ih</w:t>
            </w:r>
            <w:r w:rsidRPr="00CE4331">
              <w:rPr>
                <w:rFonts w:ascii="Arial Narrow" w:hAnsi="Arial Narrow"/>
                <w:b/>
                <w:bCs/>
                <w:i/>
                <w:iCs/>
                <w:color w:val="000000"/>
                <w:sz w:val="22"/>
                <w:vertAlign w:val="subscript"/>
              </w:rPr>
              <w:t>f</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female inhalation rate (m</w:t>
            </w:r>
            <w:r w:rsidRPr="00E91895">
              <w:rPr>
                <w:rFonts w:ascii="Arial Narrow" w:hAnsi="Arial Narrow"/>
                <w:sz w:val="22"/>
                <w:vertAlign w:val="superscript"/>
              </w:rPr>
              <w:t>3</w:t>
            </w:r>
            <w:r w:rsidRPr="00CE4331">
              <w:rPr>
                <w:rFonts w:ascii="Arial Narrow" w:hAnsi="Arial Narrow"/>
                <w:sz w:val="22"/>
              </w:rPr>
              <w:t>/day)</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14</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uniform</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1.33</w:t>
            </w:r>
          </w:p>
        </w:tc>
        <w:tc>
          <w:tcPr>
            <w:tcW w:w="448" w:type="pct"/>
            <w:tcBorders>
              <w:top w:val="nil"/>
              <w:left w:val="nil"/>
              <w:bottom w:val="nil"/>
              <w:right w:val="nil"/>
            </w:tcBorders>
            <w:shd w:val="clear" w:color="D8D8D8" w:fill="D8D8D8"/>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0.19-1.91</w:t>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shd w:val="clear" w:color="D8D8D8" w:fill="D8D8D8"/>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8" w:tooltip="USEPA, 2010 #68" w:history="1">
              <w:r w:rsidR="00637C89">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Ih</w:t>
            </w:r>
            <w:r w:rsidRPr="00CE4331">
              <w:rPr>
                <w:rFonts w:ascii="Arial Narrow" w:hAnsi="Arial Narrow"/>
                <w:b/>
                <w:bCs/>
                <w:i/>
                <w:iCs/>
                <w:color w:val="000000"/>
                <w:sz w:val="22"/>
                <w:vertAlign w:val="subscript"/>
              </w:rPr>
              <w:t>m</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male inhalation rate (m</w:t>
            </w:r>
            <w:r w:rsidRPr="00E91895">
              <w:rPr>
                <w:rFonts w:ascii="Arial Narrow" w:hAnsi="Arial Narrow"/>
                <w:sz w:val="22"/>
                <w:vertAlign w:val="superscript"/>
              </w:rPr>
              <w:t>3</w:t>
            </w:r>
            <w:r w:rsidRPr="00CE4331">
              <w:rPr>
                <w:rFonts w:ascii="Arial Narrow" w:hAnsi="Arial Narrow"/>
                <w:sz w:val="22"/>
              </w:rPr>
              <w:t>/day)</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15</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uniform</w:t>
            </w:r>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1.45</w:t>
            </w:r>
          </w:p>
        </w:tc>
        <w:tc>
          <w:tcPr>
            <w:tcW w:w="448" w:type="pct"/>
            <w:tcBorders>
              <w:top w:val="nil"/>
              <w:left w:val="nil"/>
              <w:bottom w:val="nil"/>
              <w:right w:val="nil"/>
            </w:tcBorders>
            <w:shd w:val="clear" w:color="auto" w:fill="auto"/>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0.20-1.50</w:t>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8" w:tooltip="USEPA, 2010 #68" w:history="1">
              <w:r w:rsidR="00637C89">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hint="eastAsia"/>
                <w:b/>
                <w:bCs/>
                <w:i/>
                <w:iCs/>
                <w:color w:val="000000"/>
                <w:sz w:val="22"/>
              </w:rPr>
              <w:t>λ</w:t>
            </w:r>
            <w:r w:rsidRPr="00CE4331">
              <w:rPr>
                <w:rFonts w:ascii="Arial Narrow" w:hAnsi="Arial Narrow"/>
                <w:b/>
                <w:bCs/>
                <w:i/>
                <w:iCs/>
                <w:color w:val="000000"/>
                <w:sz w:val="16"/>
                <w:szCs w:val="16"/>
              </w:rPr>
              <w:t>v</w:t>
            </w:r>
          </w:p>
        </w:tc>
        <w:tc>
          <w:tcPr>
            <w:tcW w:w="2137" w:type="pct"/>
            <w:tcBorders>
              <w:top w:val="nil"/>
              <w:left w:val="nil"/>
              <w:bottom w:val="nil"/>
              <w:right w:val="nil"/>
            </w:tcBorders>
            <w:shd w:val="clear" w:color="D8D8D8" w:fill="D8D8D8"/>
            <w:noWrap/>
            <w:vAlign w:val="bottom"/>
            <w:hideMark/>
          </w:tcPr>
          <w:p w:rsidR="007A4765" w:rsidRPr="000045CC" w:rsidRDefault="007A4765" w:rsidP="00323F8F">
            <w:pPr>
              <w:jc w:val="center"/>
              <w:rPr>
                <w:rFonts w:ascii="Arial Narrow" w:hAnsi="Arial Narrow"/>
                <w:sz w:val="22"/>
              </w:rPr>
            </w:pPr>
            <w:r w:rsidRPr="00CE4331">
              <w:rPr>
                <w:rFonts w:ascii="Arial Narrow" w:hAnsi="Arial Narrow"/>
                <w:sz w:val="22"/>
              </w:rPr>
              <w:t>indoor ventilation rate (</w:t>
            </w:r>
            <w:r>
              <w:rPr>
                <w:rFonts w:ascii="Arial Narrow" w:hAnsi="Arial Narrow"/>
                <w:sz w:val="22"/>
              </w:rPr>
              <w:t>s</w:t>
            </w:r>
            <w:r w:rsidRPr="00E91895">
              <w:rPr>
                <w:rFonts w:ascii="Arial Narrow" w:hAnsi="Arial Narrow"/>
                <w:sz w:val="22"/>
                <w:vertAlign w:val="superscript"/>
              </w:rPr>
              <w:t>-1</w:t>
            </w:r>
            <w:r w:rsidRPr="00CE4331">
              <w:rPr>
                <w:rFonts w:ascii="Arial Narrow" w:hAnsi="Arial Narrow"/>
                <w:sz w:val="22"/>
              </w:rPr>
              <w:t>)</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16</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 xml:space="preserve">empirical </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1.75</w:t>
            </w:r>
          </w:p>
        </w:tc>
        <w:tc>
          <w:tcPr>
            <w:tcW w:w="448" w:type="pct"/>
            <w:tcBorders>
              <w:top w:val="nil"/>
              <w:left w:val="nil"/>
              <w:bottom w:val="nil"/>
              <w:right w:val="nil"/>
            </w:tcBorders>
            <w:shd w:val="clear" w:color="D8D8D8" w:fill="D8D8D8"/>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0.2-2</w:t>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shd w:val="clear" w:color="D8D8D8" w:fill="D8D8D8"/>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&lt;EndNote&gt;&lt;Cite&gt;&lt;Author&gt;Helbig&lt;/Author&gt;&lt;Year&gt;2004&lt;/Year&gt;&lt;RecNum&gt;25&lt;/RecNum&gt;&lt;DisplayText&gt;(Helbig et al., 2004)&lt;/DisplayText&gt;&lt;record&gt;&lt;rec-number&gt;25&lt;/rec-number&gt;&lt;foreign-keys&gt;&lt;key app="EN" db-id="tdz2dxda7d9zpsere5vps09wvftsz5xrwvx9" timestamp="1389045163"&gt;25&lt;/key&gt;&lt;/foreign-keys&gt;&lt;ref-type name="Journal Article"&gt;17&lt;/ref-type&gt;&lt;contributors&gt;&lt;authors&gt;&lt;author&gt;Helbig, Nora&lt;/author&gt;&lt;author&gt;Vogel, Bernhard&lt;/author&gt;&lt;author&gt;Vogel, Heike&lt;/author&gt;&lt;author&gt;Fiedler, Franz&lt;/author&gt;&lt;/authors&gt;&lt;/contributors&gt;&lt;titles&gt;&lt;title&gt;Numerical modelling of pollen dispersion on the regional scale&lt;/title&gt;&lt;secondary-title&gt;Aerobiologia&lt;/secondary-title&gt;&lt;/titles&gt;&lt;periodical&gt;&lt;full-title&gt;Aerobiologia&lt;/full-title&gt;&lt;/periodical&gt;&lt;pages&gt;3-19&lt;/pages&gt;&lt;volume&gt;20&lt;/volume&gt;&lt;number&gt;1&lt;/number&gt;&lt;dates&gt;&lt;year&gt;2004&lt;/year&gt;&lt;/dates&gt;&lt;isbn&gt;0393-5965&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14" w:tooltip="Helbig, 2004 #25" w:history="1">
              <w:r w:rsidR="00637C89">
                <w:rPr>
                  <w:rFonts w:ascii="Arial Narrow" w:hAnsi="Arial Narrow"/>
                  <w:noProof/>
                  <w:sz w:val="22"/>
                </w:rPr>
                <w:t>Helbig et al., 2004</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r>
      <w:tr w:rsidR="00787A2D" w:rsidRPr="000045CC" w:rsidTr="009C09C7">
        <w:trPr>
          <w:trHeight w:val="345"/>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Lr</w:t>
            </w:r>
          </w:p>
        </w:tc>
        <w:tc>
          <w:tcPr>
            <w:tcW w:w="2137" w:type="pct"/>
            <w:tcBorders>
              <w:top w:val="nil"/>
              <w:left w:val="nil"/>
              <w:bottom w:val="nil"/>
              <w:right w:val="nil"/>
            </w:tcBorders>
            <w:shd w:val="clear" w:color="auto" w:fill="auto"/>
            <w:noWrap/>
            <w:vAlign w:val="bottom"/>
            <w:hideMark/>
          </w:tcPr>
          <w:p w:rsidR="00897E90" w:rsidRDefault="009C09C7">
            <w:pPr>
              <w:jc w:val="center"/>
              <w:rPr>
                <w:rFonts w:ascii="Arial Narrow" w:hAnsi="Arial Narrow"/>
                <w:sz w:val="22"/>
              </w:rPr>
            </w:pPr>
            <w:r w:rsidRPr="008C0F97">
              <w:rPr>
                <w:rFonts w:ascii="Arial Narrow" w:hAnsi="Arial Narrow"/>
                <w:sz w:val="22"/>
              </w:rPr>
              <w:t>efficiency of adherence</w:t>
            </w:r>
            <w:r w:rsidR="00787A2D">
              <w:rPr>
                <w:rFonts w:ascii="Arial Narrow" w:hAnsi="Arial Narrow"/>
                <w:sz w:val="22"/>
              </w:rPr>
              <w:t xml:space="preserve"> </w:t>
            </w:r>
            <w:r w:rsidR="007A4765" w:rsidRPr="00CE4331">
              <w:rPr>
                <w:rFonts w:ascii="Arial Narrow" w:hAnsi="Arial Narrow"/>
                <w:sz w:val="22"/>
              </w:rPr>
              <w:t>(dimensionless)</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17</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empirical</w:t>
            </w:r>
          </w:p>
        </w:tc>
        <w:tc>
          <w:tcPr>
            <w:tcW w:w="57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0.003</w:t>
            </w:r>
          </w:p>
        </w:tc>
        <w:tc>
          <w:tcPr>
            <w:tcW w:w="44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p>
        </w:tc>
        <w:tc>
          <w:tcPr>
            <w:tcW w:w="4" w:type="pct"/>
            <w:tcBorders>
              <w:top w:val="nil"/>
              <w:left w:val="nil"/>
              <w:bottom w:val="nil"/>
              <w:right w:val="nil"/>
            </w:tcBorders>
          </w:tcPr>
          <w:p w:rsidR="007A4765" w:rsidRPr="000045CC" w:rsidRDefault="007A4765" w:rsidP="00355F09">
            <w:pPr>
              <w:jc w:val="center"/>
              <w:rPr>
                <w:rFonts w:ascii="Arial Narrow" w:hAnsi="Arial Narrow" w:cs="Calibri"/>
                <w:sz w:val="22"/>
              </w:rPr>
            </w:pPr>
          </w:p>
        </w:tc>
        <w:tc>
          <w:tcPr>
            <w:tcW w:w="489" w:type="pct"/>
            <w:tcBorders>
              <w:top w:val="nil"/>
              <w:left w:val="nil"/>
              <w:bottom w:val="nil"/>
              <w:right w:val="nil"/>
            </w:tcBorders>
          </w:tcPr>
          <w:p w:rsidR="007A4765" w:rsidRPr="000045CC" w:rsidRDefault="00222E77" w:rsidP="00637C89">
            <w:pPr>
              <w:jc w:val="center"/>
              <w:rPr>
                <w:rFonts w:ascii="Arial Narrow" w:hAnsi="Arial Narrow" w:cs="Calibri"/>
                <w:sz w:val="22"/>
              </w:rPr>
            </w:pPr>
            <w:r>
              <w:rPr>
                <w:rFonts w:ascii="Arial Narrow" w:hAnsi="Arial Narrow" w:cs="Calibri"/>
                <w:sz w:val="22"/>
              </w:rPr>
              <w:fldChar w:fldCharType="begin"/>
            </w:r>
            <w:r w:rsidR="00787A2D">
              <w:rPr>
                <w:rFonts w:ascii="Arial Narrow" w:hAnsi="Arial Narrow" w:cs="Calibri"/>
                <w:sz w:val="22"/>
              </w:rPr>
              <w:instrText xml:space="preserve"> ADDIN EN.CITE &lt;EndNote&gt;&lt;Cite&gt;&lt;Author&gt;Fogh&lt;/Author&gt;&lt;Year&gt;2000&lt;/Year&gt;&lt;RecNum&gt;18&lt;/RecNum&gt;&lt;DisplayText&gt;(Fogh &amp;amp; Andersson, 2000)&lt;/DisplayText&gt;&lt;record&gt;&lt;rec-number&gt;18&lt;/rec-number&gt;&lt;foreign-keys&gt;&lt;key app="EN" db-id="tdz2dxda7d9zpsere5vps09wvftsz5xrwvx9" timestamp="1387474795"&gt;18&lt;/key&gt;&lt;/foreign-keys&gt;&lt;ref-type name="Journal Article"&gt;17&lt;/ref-type&gt;&lt;contributors&gt;&lt;authors&gt;&lt;author&gt;Fogh, Christian Lange&lt;/author&gt;&lt;author&gt;Andersson, Kasper Grann&lt;/author&gt;&lt;/authors&gt;&lt;/contributors&gt;&lt;titles&gt;&lt;title&gt;Modelling of skin exposure from distributed sources&lt;/title&gt;&lt;secondary-title&gt;Annals of Occupational Hygiene&lt;/secondary-title&gt;&lt;/titles&gt;&lt;periodical&gt;&lt;full-title&gt;Annals of Occupational Hygiene&lt;/full-title&gt;&lt;/periodical&gt;&lt;pages&gt;529-532&lt;/pages&gt;&lt;volume&gt;44&lt;/volume&gt;&lt;number&gt;7&lt;/number&gt;&lt;dates&gt;&lt;year&gt;2000&lt;/year&gt;&lt;/dates&gt;&lt;isbn&gt;0003-4878&lt;/isbn&gt;&lt;urls&gt;&lt;/urls&gt;&lt;/record&gt;&lt;/Cite&gt;&lt;/EndNote&gt;</w:instrText>
            </w:r>
            <w:r>
              <w:rPr>
                <w:rFonts w:ascii="Arial Narrow" w:hAnsi="Arial Narrow" w:cs="Calibri"/>
                <w:sz w:val="22"/>
              </w:rPr>
              <w:fldChar w:fldCharType="separate"/>
            </w:r>
            <w:r w:rsidR="00787A2D">
              <w:rPr>
                <w:rFonts w:ascii="Arial Narrow" w:hAnsi="Arial Narrow" w:cs="Calibri"/>
                <w:noProof/>
                <w:sz w:val="22"/>
              </w:rPr>
              <w:t>(</w:t>
            </w:r>
            <w:hyperlink w:anchor="_ENREF_12" w:tooltip="Fogh, 2000 #18" w:history="1">
              <w:r w:rsidR="00637C89">
                <w:rPr>
                  <w:rFonts w:ascii="Arial Narrow" w:hAnsi="Arial Narrow" w:cs="Calibri"/>
                  <w:noProof/>
                  <w:sz w:val="22"/>
                </w:rPr>
                <w:t>Fogh &amp; Andersson, 2000</w:t>
              </w:r>
            </w:hyperlink>
            <w:r w:rsidR="00787A2D">
              <w:rPr>
                <w:rFonts w:ascii="Arial Narrow" w:hAnsi="Arial Narrow" w:cs="Calibri"/>
                <w:noProof/>
                <w:sz w:val="22"/>
              </w:rPr>
              <w:t>)</w:t>
            </w:r>
            <w:r>
              <w:rPr>
                <w:rFonts w:ascii="Arial Narrow" w:hAnsi="Arial Narrow" w:cs="Calibri"/>
                <w:sz w:val="22"/>
              </w:rPr>
              <w:fldChar w:fldCharType="end"/>
            </w:r>
          </w:p>
        </w:tc>
        <w:tc>
          <w:tcPr>
            <w:tcW w:w="4" w:type="pct"/>
            <w:tcBorders>
              <w:top w:val="nil"/>
              <w:left w:val="nil"/>
              <w:bottom w:val="nil"/>
              <w:right w:val="nil"/>
            </w:tcBorders>
          </w:tcPr>
          <w:p w:rsidR="007A4765" w:rsidRPr="000045CC" w:rsidRDefault="007A4765" w:rsidP="00355F09">
            <w:pPr>
              <w:jc w:val="center"/>
              <w:rPr>
                <w:rFonts w:ascii="Arial Narrow" w:hAnsi="Arial Narrow" w:cs="Calibri"/>
                <w:sz w:val="22"/>
              </w:rPr>
            </w:pPr>
          </w:p>
        </w:tc>
        <w:tc>
          <w:tcPr>
            <w:tcW w:w="4" w:type="pct"/>
            <w:tcBorders>
              <w:top w:val="nil"/>
              <w:left w:val="nil"/>
              <w:bottom w:val="nil"/>
              <w:right w:val="nil"/>
            </w:tcBorders>
          </w:tcPr>
          <w:p w:rsidR="007A4765" w:rsidRPr="000045CC" w:rsidRDefault="007A4765" w:rsidP="00355F09">
            <w:pPr>
              <w:jc w:val="center"/>
              <w:rPr>
                <w:rFonts w:ascii="Arial Narrow" w:hAnsi="Arial Narrow" w:cs="Calibri"/>
                <w:sz w:val="22"/>
              </w:rPr>
            </w:pPr>
          </w:p>
        </w:tc>
        <w:tc>
          <w:tcPr>
            <w:tcW w:w="4" w:type="pct"/>
            <w:tcBorders>
              <w:top w:val="nil"/>
              <w:left w:val="nil"/>
              <w:bottom w:val="nil"/>
              <w:right w:val="nil"/>
            </w:tcBorders>
          </w:tcPr>
          <w:p w:rsidR="007A4765" w:rsidRPr="000045CC" w:rsidRDefault="007A4765" w:rsidP="00355F09">
            <w:pPr>
              <w:jc w:val="center"/>
              <w:rPr>
                <w:rFonts w:ascii="Arial Narrow" w:hAnsi="Arial Narrow" w:cs="Calibri"/>
                <w:sz w:val="22"/>
              </w:rPr>
            </w:pPr>
          </w:p>
        </w:tc>
        <w:tc>
          <w:tcPr>
            <w:tcW w:w="4" w:type="pct"/>
            <w:tcBorders>
              <w:top w:val="nil"/>
              <w:left w:val="nil"/>
              <w:bottom w:val="nil"/>
              <w:right w:val="nil"/>
            </w:tcBorders>
          </w:tcPr>
          <w:p w:rsidR="007A4765" w:rsidRPr="000045CC" w:rsidRDefault="007A4765" w:rsidP="00355F09">
            <w:pPr>
              <w:jc w:val="center"/>
              <w:rPr>
                <w:rFonts w:ascii="Arial Narrow" w:hAnsi="Arial Narrow" w:cs="Calibri"/>
                <w:sz w:val="22"/>
              </w:rPr>
            </w:pPr>
          </w:p>
        </w:tc>
      </w:tr>
      <w:tr w:rsidR="00787A2D" w:rsidRPr="000045CC" w:rsidTr="009C09C7">
        <w:trPr>
          <w:trHeight w:val="300"/>
        </w:trPr>
        <w:tc>
          <w:tcPr>
            <w:tcW w:w="681" w:type="pct"/>
            <w:tcBorders>
              <w:top w:val="nil"/>
              <w:left w:val="nil"/>
              <w:bottom w:val="nil"/>
              <w:right w:val="nil"/>
            </w:tcBorders>
            <w:shd w:val="clear" w:color="auto" w:fill="auto"/>
            <w:noWrap/>
            <w:vAlign w:val="bottom"/>
            <w:hideMark/>
          </w:tcPr>
          <w:tbl>
            <w:tblPr>
              <w:tblW w:w="0" w:type="auto"/>
              <w:tblCellSpacing w:w="0" w:type="dxa"/>
              <w:tblCellMar>
                <w:left w:w="0" w:type="dxa"/>
                <w:right w:w="0" w:type="dxa"/>
              </w:tblCellMar>
              <w:tblLook w:val="04A0" w:firstRow="1" w:lastRow="0" w:firstColumn="1" w:lastColumn="0" w:noHBand="0" w:noVBand="1"/>
            </w:tblPr>
            <w:tblGrid>
              <w:gridCol w:w="1121"/>
            </w:tblGrid>
            <w:tr w:rsidR="00787A2D" w:rsidRPr="000045CC" w:rsidTr="00355F09">
              <w:trPr>
                <w:trHeight w:val="300"/>
                <w:tblCellSpacing w:w="0" w:type="dxa"/>
              </w:trPr>
              <w:tc>
                <w:tcPr>
                  <w:tcW w:w="1160" w:type="dxa"/>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R</w:t>
                  </w:r>
                  <w:r w:rsidRPr="00CE4331">
                    <w:rPr>
                      <w:rFonts w:ascii="Arial Narrow" w:hAnsi="Arial Narrow"/>
                      <w:b/>
                      <w:bCs/>
                      <w:i/>
                      <w:iCs/>
                      <w:sz w:val="16"/>
                      <w:szCs w:val="16"/>
                    </w:rPr>
                    <w:t>m</w:t>
                  </w:r>
                </w:p>
              </w:tc>
            </w:tr>
          </w:tbl>
          <w:p w:rsidR="007A4765" w:rsidRPr="000045CC" w:rsidRDefault="007A4765" w:rsidP="00355F09">
            <w:pPr>
              <w:rPr>
                <w:rFonts w:ascii="Arial Narrow" w:hAnsi="Arial Narrow" w:cs="Calibri"/>
                <w:color w:val="000000"/>
                <w:sz w:val="22"/>
              </w:rPr>
            </w:pPr>
          </w:p>
        </w:tc>
        <w:tc>
          <w:tcPr>
            <w:tcW w:w="2137" w:type="pct"/>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removal coefficient on the skin (dimesionless)</w:t>
            </w:r>
          </w:p>
        </w:tc>
        <w:tc>
          <w:tcPr>
            <w:tcW w:w="118" w:type="pct"/>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18</w:t>
            </w:r>
          </w:p>
        </w:tc>
        <w:tc>
          <w:tcPr>
            <w:tcW w:w="530" w:type="pct"/>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 xml:space="preserve">empirical </w:t>
            </w:r>
          </w:p>
        </w:tc>
        <w:tc>
          <w:tcPr>
            <w:tcW w:w="577" w:type="pct"/>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10.75</w:t>
            </w:r>
          </w:p>
        </w:tc>
        <w:tc>
          <w:tcPr>
            <w:tcW w:w="448" w:type="pct"/>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10.0-25.0</w:t>
            </w:r>
          </w:p>
        </w:tc>
        <w:tc>
          <w:tcPr>
            <w:tcW w:w="4" w:type="pct"/>
            <w:tcBorders>
              <w:top w:val="nil"/>
              <w:left w:val="nil"/>
              <w:bottom w:val="single" w:sz="4" w:space="0" w:color="000000"/>
              <w:right w:val="nil"/>
            </w:tcBorders>
            <w:shd w:val="clear" w:color="D8D8D8" w:fill="D8D8D8"/>
          </w:tcPr>
          <w:p w:rsidR="007A4765" w:rsidRPr="00CE4331" w:rsidRDefault="007A4765" w:rsidP="00355F09">
            <w:pPr>
              <w:jc w:val="center"/>
              <w:rPr>
                <w:rFonts w:ascii="Arial Narrow" w:hAnsi="Arial Narrow" w:cs="Calibri"/>
                <w:sz w:val="22"/>
              </w:rPr>
            </w:pPr>
          </w:p>
        </w:tc>
        <w:tc>
          <w:tcPr>
            <w:tcW w:w="489" w:type="pct"/>
            <w:tcBorders>
              <w:top w:val="nil"/>
              <w:left w:val="nil"/>
              <w:bottom w:val="single" w:sz="4" w:space="0" w:color="000000"/>
              <w:right w:val="nil"/>
            </w:tcBorders>
            <w:shd w:val="clear" w:color="D8D8D8" w:fill="D8D8D8"/>
          </w:tcPr>
          <w:p w:rsidR="007A4765" w:rsidRPr="00CE4331" w:rsidRDefault="00222E77" w:rsidP="00637C89">
            <w:pPr>
              <w:jc w:val="center"/>
              <w:rPr>
                <w:rFonts w:ascii="Arial Narrow" w:hAnsi="Arial Narrow" w:cs="Calibri"/>
                <w:sz w:val="22"/>
              </w:rPr>
            </w:pPr>
            <w:r>
              <w:rPr>
                <w:rFonts w:ascii="Arial Narrow" w:hAnsi="Arial Narrow" w:cs="Calibri"/>
                <w:sz w:val="22"/>
              </w:rPr>
              <w:fldChar w:fldCharType="begin"/>
            </w:r>
            <w:r w:rsidR="00787A2D">
              <w:rPr>
                <w:rFonts w:ascii="Arial Narrow" w:hAnsi="Arial Narrow" w:cs="Calibri"/>
                <w:sz w:val="22"/>
              </w:rPr>
              <w:instrText xml:space="preserve"> ADDIN EN.CITE &lt;EndNote&gt;&lt;Cite&gt;&lt;Author&gt;Cohen&lt;/Author&gt;&lt;Year&gt;1930&lt;/Year&gt;&lt;RecNum&gt;27&lt;/RecNum&gt;&lt;DisplayText&gt;(Cohen et al., 1930)&lt;/DisplayText&gt;&lt;record&gt;&lt;rec-number&gt;27&lt;/rec-number&gt;&lt;foreign-keys&gt;&lt;key app="EN" db-id="tdz2dxda7d9zpsere5vps09wvftsz5xrwvx9" timestamp="1389045912"&gt;27&lt;/key&gt;&lt;/foreign-keys&gt;&lt;ref-type name="Journal Article"&gt;17&lt;/ref-type&gt;&lt;contributors&gt;&lt;authors&gt;&lt;author&gt;Cohen, Milton B&lt;/author&gt;&lt;author&gt;Ecker, EE&lt;/author&gt;&lt;author&gt;Breitbart, JR&lt;/author&gt;&lt;author&gt;Rudolph, JA&lt;/author&gt;&lt;/authors&gt;&lt;/contributors&gt;&lt;titles&gt;&lt;title&gt;The rate of absorption of ragweed pollen material from the nose&lt;/title&gt;&lt;secondary-title&gt;The Journal of Immunology&lt;/secondary-title&gt;&lt;/titles&gt;&lt;periodical&gt;&lt;full-title&gt;The Journal of Immunology&lt;/full-title&gt;&lt;/periodical&gt;&lt;pages&gt;419-425&lt;/pages&gt;&lt;volume&gt;18&lt;/volume&gt;&lt;number&gt;6&lt;/number&gt;&lt;dates&gt;&lt;year&gt;1930&lt;/year&gt;&lt;/dates&gt;&lt;isbn&gt;0022-1767&lt;/isbn&gt;&lt;urls&gt;&lt;/urls&gt;&lt;/record&gt;&lt;/Cite&gt;&lt;/EndNote&gt;</w:instrText>
            </w:r>
            <w:r>
              <w:rPr>
                <w:rFonts w:ascii="Arial Narrow" w:hAnsi="Arial Narrow" w:cs="Calibri"/>
                <w:sz w:val="22"/>
              </w:rPr>
              <w:fldChar w:fldCharType="separate"/>
            </w:r>
            <w:r w:rsidR="00787A2D">
              <w:rPr>
                <w:rFonts w:ascii="Arial Narrow" w:hAnsi="Arial Narrow" w:cs="Calibri"/>
                <w:noProof/>
                <w:sz w:val="22"/>
              </w:rPr>
              <w:t>(</w:t>
            </w:r>
            <w:hyperlink w:anchor="_ENREF_7" w:tooltip="Cohen, 1930 #27" w:history="1">
              <w:r w:rsidR="00637C89">
                <w:rPr>
                  <w:rFonts w:ascii="Arial Narrow" w:hAnsi="Arial Narrow" w:cs="Calibri"/>
                  <w:noProof/>
                  <w:sz w:val="22"/>
                </w:rPr>
                <w:t>Cohen et al., 1930</w:t>
              </w:r>
            </w:hyperlink>
            <w:r w:rsidR="00787A2D">
              <w:rPr>
                <w:rFonts w:ascii="Arial Narrow" w:hAnsi="Arial Narrow" w:cs="Calibri"/>
                <w:noProof/>
                <w:sz w:val="22"/>
              </w:rPr>
              <w:t>)</w:t>
            </w:r>
            <w:r>
              <w:rPr>
                <w:rFonts w:ascii="Arial Narrow" w:hAnsi="Arial Narrow" w:cs="Calibri"/>
                <w:sz w:val="22"/>
              </w:rPr>
              <w:fldChar w:fldCharType="end"/>
            </w:r>
          </w:p>
        </w:tc>
        <w:tc>
          <w:tcPr>
            <w:tcW w:w="4" w:type="pct"/>
            <w:tcBorders>
              <w:top w:val="nil"/>
              <w:left w:val="nil"/>
              <w:bottom w:val="single" w:sz="4" w:space="0" w:color="000000"/>
              <w:right w:val="nil"/>
            </w:tcBorders>
            <w:shd w:val="clear" w:color="D8D8D8" w:fill="D8D8D8"/>
          </w:tcPr>
          <w:p w:rsidR="007A4765" w:rsidRPr="00CE4331" w:rsidRDefault="007A4765" w:rsidP="00355F09">
            <w:pPr>
              <w:jc w:val="center"/>
              <w:rPr>
                <w:rFonts w:ascii="Arial Narrow" w:hAnsi="Arial Narrow" w:cs="Calibri"/>
                <w:sz w:val="22"/>
              </w:rPr>
            </w:pPr>
          </w:p>
        </w:tc>
        <w:tc>
          <w:tcPr>
            <w:tcW w:w="4" w:type="pct"/>
            <w:tcBorders>
              <w:top w:val="nil"/>
              <w:left w:val="nil"/>
              <w:bottom w:val="single" w:sz="4" w:space="0" w:color="000000"/>
              <w:right w:val="nil"/>
            </w:tcBorders>
            <w:shd w:val="clear" w:color="D8D8D8" w:fill="D8D8D8"/>
          </w:tcPr>
          <w:p w:rsidR="007A4765" w:rsidRPr="00CE4331" w:rsidRDefault="007A4765" w:rsidP="00355F09">
            <w:pPr>
              <w:jc w:val="center"/>
              <w:rPr>
                <w:rFonts w:ascii="Arial Narrow" w:hAnsi="Arial Narrow" w:cs="Calibri"/>
                <w:sz w:val="22"/>
              </w:rPr>
            </w:pPr>
          </w:p>
        </w:tc>
        <w:tc>
          <w:tcPr>
            <w:tcW w:w="4" w:type="pct"/>
            <w:tcBorders>
              <w:top w:val="nil"/>
              <w:left w:val="nil"/>
              <w:bottom w:val="single" w:sz="4" w:space="0" w:color="000000"/>
              <w:right w:val="nil"/>
            </w:tcBorders>
            <w:shd w:val="clear" w:color="D8D8D8" w:fill="D8D8D8"/>
          </w:tcPr>
          <w:p w:rsidR="007A4765" w:rsidRPr="00CE4331" w:rsidRDefault="007A4765" w:rsidP="00355F09">
            <w:pPr>
              <w:jc w:val="center"/>
              <w:rPr>
                <w:rFonts w:ascii="Arial Narrow" w:hAnsi="Arial Narrow" w:cs="Calibri"/>
                <w:sz w:val="22"/>
              </w:rPr>
            </w:pPr>
          </w:p>
        </w:tc>
        <w:tc>
          <w:tcPr>
            <w:tcW w:w="4" w:type="pct"/>
            <w:tcBorders>
              <w:top w:val="nil"/>
              <w:left w:val="nil"/>
              <w:bottom w:val="single" w:sz="4" w:space="0" w:color="000000"/>
              <w:right w:val="nil"/>
            </w:tcBorders>
            <w:shd w:val="clear" w:color="D8D8D8" w:fill="D8D8D8"/>
          </w:tcPr>
          <w:p w:rsidR="007A4765" w:rsidRPr="00CE4331" w:rsidRDefault="007A4765" w:rsidP="00355F09">
            <w:pPr>
              <w:jc w:val="center"/>
              <w:rPr>
                <w:rFonts w:ascii="Arial Narrow" w:hAnsi="Arial Narrow" w:cs="Calibri"/>
                <w:sz w:val="22"/>
              </w:rPr>
            </w:pPr>
          </w:p>
        </w:tc>
      </w:tr>
    </w:tbl>
    <w:p w:rsidR="00216FBD" w:rsidRDefault="00216FBD">
      <w:pPr>
        <w:jc w:val="left"/>
        <w:rPr>
          <w:rFonts w:eastAsiaTheme="majorEastAsia" w:cs="Times New Roman"/>
          <w:bCs/>
          <w:color w:val="000000"/>
          <w:szCs w:val="24"/>
        </w:rPr>
      </w:pPr>
      <w:bookmarkStart w:id="518" w:name="_Ref378773654"/>
      <w:bookmarkStart w:id="519" w:name="_Ref375223963"/>
      <w:r>
        <w:rPr>
          <w:rFonts w:eastAsiaTheme="majorEastAsia" w:cs="Times New Roman"/>
          <w:bCs/>
          <w:color w:val="000000"/>
          <w:szCs w:val="24"/>
        </w:rPr>
        <w:br w:type="page"/>
      </w:r>
    </w:p>
    <w:p w:rsidR="00960E08" w:rsidRDefault="00960E08" w:rsidP="00216FBD">
      <w:pPr>
        <w:pStyle w:val="a7"/>
        <w:keepNext/>
        <w:rPr>
          <w:rFonts w:eastAsiaTheme="majorEastAsia" w:cs="Times New Roman"/>
          <w:bCs/>
          <w:color w:val="000000"/>
          <w:szCs w:val="24"/>
        </w:rPr>
      </w:pPr>
    </w:p>
    <w:p w:rsidR="00216FBD" w:rsidRPr="001A2206" w:rsidRDefault="00216FBD" w:rsidP="00216FBD">
      <w:pPr>
        <w:pStyle w:val="a7"/>
        <w:keepNext/>
        <w:rPr>
          <w:rFonts w:eastAsiaTheme="majorEastAsia" w:cs="Times New Roman"/>
          <w:bCs/>
          <w:color w:val="000000"/>
          <w:szCs w:val="24"/>
        </w:rPr>
      </w:pPr>
      <w:bookmarkStart w:id="520" w:name="_Ref378852189"/>
      <w:bookmarkStart w:id="521" w:name="_Toc380875165"/>
      <w:r w:rsidRPr="001A2206">
        <w:rPr>
          <w:rFonts w:eastAsiaTheme="majorEastAsia" w:cs="Times New Roman"/>
          <w:bCs/>
          <w:color w:val="000000"/>
          <w:szCs w:val="24"/>
        </w:rPr>
        <w:t xml:space="preserve">Table </w:t>
      </w:r>
      <w:r w:rsidR="00222E77">
        <w:rPr>
          <w:rFonts w:eastAsiaTheme="majorEastAsia" w:cs="Times New Roman"/>
          <w:bCs/>
          <w:color w:val="000000"/>
          <w:szCs w:val="24"/>
        </w:rPr>
        <w:fldChar w:fldCharType="begin"/>
      </w:r>
      <w:r>
        <w:rPr>
          <w:rFonts w:eastAsiaTheme="majorEastAsia" w:cs="Times New Roman"/>
          <w:bCs/>
          <w:color w:val="000000"/>
          <w:szCs w:val="24"/>
        </w:rPr>
        <w:instrText xml:space="preserve"> SEQ Table \* ARABIC </w:instrText>
      </w:r>
      <w:r w:rsidR="00222E77">
        <w:rPr>
          <w:rFonts w:eastAsiaTheme="majorEastAsia" w:cs="Times New Roman"/>
          <w:bCs/>
          <w:color w:val="000000"/>
          <w:szCs w:val="24"/>
        </w:rPr>
        <w:fldChar w:fldCharType="separate"/>
      </w:r>
      <w:r w:rsidR="0008141F">
        <w:rPr>
          <w:rFonts w:eastAsiaTheme="majorEastAsia" w:cs="Times New Roman"/>
          <w:bCs/>
          <w:noProof/>
          <w:color w:val="000000"/>
          <w:szCs w:val="24"/>
        </w:rPr>
        <w:t>3</w:t>
      </w:r>
      <w:r w:rsidR="00222E77">
        <w:rPr>
          <w:rFonts w:eastAsiaTheme="majorEastAsia" w:cs="Times New Roman"/>
          <w:bCs/>
          <w:color w:val="000000"/>
          <w:szCs w:val="24"/>
        </w:rPr>
        <w:fldChar w:fldCharType="end"/>
      </w:r>
      <w:bookmarkEnd w:id="518"/>
      <w:bookmarkEnd w:id="520"/>
      <w:r>
        <w:rPr>
          <w:rFonts w:eastAsiaTheme="majorEastAsia" w:cs="Times New Roman"/>
          <w:bCs/>
          <w:color w:val="000000"/>
          <w:szCs w:val="24"/>
        </w:rPr>
        <w:t>.</w:t>
      </w:r>
      <w:bookmarkEnd w:id="519"/>
      <w:r w:rsidRPr="001A2206">
        <w:rPr>
          <w:rFonts w:eastAsiaTheme="majorEastAsia" w:cs="Times New Roman"/>
          <w:bCs/>
          <w:color w:val="000000"/>
          <w:szCs w:val="24"/>
        </w:rPr>
        <w:t xml:space="preserve"> Median </w:t>
      </w:r>
      <w:r w:rsidR="00523A79">
        <w:rPr>
          <w:rFonts w:eastAsiaTheme="majorEastAsia" w:cs="Times New Roman"/>
          <w:bCs/>
          <w:color w:val="000000"/>
          <w:szCs w:val="24"/>
        </w:rPr>
        <w:t>and mean</w:t>
      </w:r>
      <w:r w:rsidR="00CD4140">
        <w:rPr>
          <w:rFonts w:eastAsiaTheme="majorEastAsia" w:cs="Times New Roman"/>
          <w:bCs/>
          <w:color w:val="000000"/>
          <w:szCs w:val="24"/>
        </w:rPr>
        <w:t>(</w:t>
      </w:r>
      <w:r w:rsidR="00CD4140" w:rsidRPr="006B3B85">
        <w:rPr>
          <w:rFonts w:cs="Times New Roman"/>
          <w:kern w:val="0"/>
          <w:szCs w:val="24"/>
        </w:rPr>
        <w:t>±</w:t>
      </w:r>
      <w:r w:rsidR="00CD4140">
        <w:rPr>
          <w:rFonts w:cs="Times New Roman"/>
          <w:kern w:val="0"/>
          <w:szCs w:val="24"/>
        </w:rPr>
        <w:t>standard deviation)</w:t>
      </w:r>
      <w:r w:rsidR="00523A79">
        <w:rPr>
          <w:rFonts w:eastAsiaTheme="majorEastAsia" w:cs="Times New Roman"/>
          <w:bCs/>
          <w:color w:val="000000"/>
          <w:szCs w:val="24"/>
        </w:rPr>
        <w:t xml:space="preserve"> </w:t>
      </w:r>
      <w:r w:rsidRPr="001A2206">
        <w:rPr>
          <w:rFonts w:eastAsiaTheme="majorEastAsia" w:cs="Times New Roman"/>
          <w:bCs/>
          <w:color w:val="000000"/>
          <w:szCs w:val="24"/>
        </w:rPr>
        <w:t xml:space="preserve">of the exposure </w:t>
      </w:r>
      <w:r>
        <w:rPr>
          <w:rFonts w:eastAsiaTheme="majorEastAsia" w:cs="Times New Roman"/>
          <w:bCs/>
          <w:color w:val="000000"/>
          <w:szCs w:val="24"/>
        </w:rPr>
        <w:t xml:space="preserve">in </w:t>
      </w:r>
      <w:r w:rsidR="00782D08">
        <w:rPr>
          <w:rFonts w:eastAsiaTheme="majorEastAsia" w:cs="Times New Roman"/>
          <w:bCs/>
          <w:color w:val="000000"/>
          <w:szCs w:val="24"/>
        </w:rPr>
        <w:t xml:space="preserve">Northeast </w:t>
      </w:r>
      <w:r>
        <w:rPr>
          <w:rFonts w:eastAsiaTheme="majorEastAsia" w:cs="Times New Roman"/>
          <w:bCs/>
          <w:color w:val="000000"/>
          <w:szCs w:val="24"/>
        </w:rPr>
        <w:t xml:space="preserve">climate region </w:t>
      </w:r>
      <w:r w:rsidRPr="001A2206">
        <w:rPr>
          <w:rFonts w:eastAsiaTheme="majorEastAsia" w:cs="Times New Roman"/>
          <w:bCs/>
          <w:color w:val="000000"/>
          <w:szCs w:val="24"/>
        </w:rPr>
        <w:t>through different exposure routes (</w:t>
      </w:r>
      <w:r>
        <w:rPr>
          <w:rFonts w:eastAsiaTheme="majorEastAsia" w:cs="Times New Roman"/>
          <w:bCs/>
          <w:color w:val="000000"/>
          <w:szCs w:val="24"/>
        </w:rPr>
        <w:t>pollen grains</w:t>
      </w:r>
      <w:r w:rsidRPr="001A2206">
        <w:rPr>
          <w:rFonts w:eastAsiaTheme="majorEastAsia" w:cs="Times New Roman"/>
          <w:bCs/>
          <w:color w:val="000000"/>
          <w:szCs w:val="24"/>
        </w:rPr>
        <w:t>/day)</w:t>
      </w:r>
      <w:r w:rsidR="00782D08">
        <w:rPr>
          <w:rFonts w:eastAsiaTheme="majorEastAsia" w:cs="Times New Roman"/>
          <w:bCs/>
          <w:color w:val="000000"/>
          <w:szCs w:val="24"/>
        </w:rPr>
        <w:t xml:space="preserve"> in 1994-2000</w:t>
      </w:r>
      <w:bookmarkEnd w:id="521"/>
    </w:p>
    <w:tbl>
      <w:tblPr>
        <w:tblW w:w="5000" w:type="pct"/>
        <w:tblLook w:val="04A0" w:firstRow="1" w:lastRow="0" w:firstColumn="1" w:lastColumn="0" w:noHBand="0" w:noVBand="1"/>
      </w:tblPr>
      <w:tblGrid>
        <w:gridCol w:w="1841"/>
        <w:gridCol w:w="1580"/>
        <w:gridCol w:w="1069"/>
        <w:gridCol w:w="1550"/>
        <w:gridCol w:w="1018"/>
        <w:gridCol w:w="1464"/>
      </w:tblGrid>
      <w:tr w:rsidR="00216FBD" w:rsidRPr="008B6339" w:rsidTr="00782D08">
        <w:trPr>
          <w:trHeight w:val="288"/>
        </w:trPr>
        <w:tc>
          <w:tcPr>
            <w:tcW w:w="1080"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927" w:type="pct"/>
            <w:tcBorders>
              <w:top w:val="single" w:sz="4" w:space="0" w:color="000000"/>
              <w:left w:val="nil"/>
              <w:bottom w:val="single" w:sz="4" w:space="0" w:color="000000"/>
              <w:right w:val="nil"/>
            </w:tcBorders>
            <w:shd w:val="clear" w:color="auto" w:fill="auto"/>
            <w:noWrap/>
            <w:vAlign w:val="bottom"/>
            <w:hideMark/>
          </w:tcPr>
          <w:p w:rsidR="00216FBD" w:rsidRPr="008B6339" w:rsidRDefault="00216FBD" w:rsidP="00CE2E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Median or Mean</w:t>
            </w:r>
          </w:p>
        </w:tc>
        <w:tc>
          <w:tcPr>
            <w:tcW w:w="627"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Inhalation</w:t>
            </w:r>
          </w:p>
        </w:tc>
        <w:tc>
          <w:tcPr>
            <w:tcW w:w="909"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Dermal Contact</w:t>
            </w:r>
          </w:p>
        </w:tc>
        <w:tc>
          <w:tcPr>
            <w:tcW w:w="597"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Ingestion</w:t>
            </w:r>
          </w:p>
        </w:tc>
        <w:tc>
          <w:tcPr>
            <w:tcW w:w="859"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Total</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30</w:t>
            </w:r>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30</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206(821)</w:t>
            </w:r>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2(8)</w:t>
            </w:r>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2(7)</w:t>
            </w:r>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208</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28</w:t>
            </w:r>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28</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Mean </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86(206)</w:t>
            </w:r>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1(1)</w:t>
            </w:r>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0(1)</w:t>
            </w:r>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87</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20</w:t>
            </w:r>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20</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85(489)</w:t>
            </w:r>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0(2)</w:t>
            </w:r>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0(1)</w:t>
            </w:r>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85</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13</w:t>
            </w:r>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13</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38(86)</w:t>
            </w:r>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0(1)</w:t>
            </w:r>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0(1)</w:t>
            </w:r>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45</w:t>
            </w:r>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1</w:t>
            </w:r>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45</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386(1112)</w:t>
            </w:r>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3(7)</w:t>
            </w:r>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2(5)</w:t>
            </w:r>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jc w:val="center"/>
              <w:rPr>
                <w:rFonts w:ascii="Arial Narrow" w:eastAsia="宋体" w:hAnsi="Arial Narrow" w:cs="宋体"/>
                <w:color w:val="000000"/>
                <w:kern w:val="0"/>
                <w:sz w:val="22"/>
              </w:rPr>
            </w:pPr>
            <w:r>
              <w:rPr>
                <w:rFonts w:ascii="Arial Narrow" w:eastAsia="宋体" w:hAnsi="Arial Narrow" w:cs="宋体"/>
                <w:color w:val="000000"/>
                <w:kern w:val="0"/>
                <w:sz w:val="22"/>
              </w:rPr>
              <w:t>390</w:t>
            </w:r>
          </w:p>
        </w:tc>
      </w:tr>
    </w:tbl>
    <w:p w:rsidR="00F80A69" w:rsidRDefault="00F80A69" w:rsidP="00216FBD">
      <w:pPr>
        <w:pStyle w:val="EndNoteCategoryHeading"/>
        <w:sectPr w:rsidR="00F80A69" w:rsidSect="006728B4">
          <w:headerReference w:type="default" r:id="rId176"/>
          <w:footerReference w:type="default" r:id="rId177"/>
          <w:pgSz w:w="11906" w:h="16838" w:code="9"/>
          <w:pgMar w:top="1440" w:right="1440" w:bottom="1440" w:left="2160" w:header="720" w:footer="720" w:gutter="0"/>
          <w:pgNumType w:start="1"/>
          <w:cols w:space="720"/>
          <w:docGrid w:linePitch="312"/>
        </w:sectPr>
      </w:pPr>
    </w:p>
    <w:p w:rsidR="00E91895" w:rsidRDefault="00E91895" w:rsidP="00E91895">
      <w:pPr>
        <w:jc w:val="left"/>
      </w:pPr>
    </w:p>
    <w:p w:rsidR="00185763" w:rsidRDefault="00CE4331">
      <w:pPr>
        <w:pStyle w:val="a7"/>
        <w:keepNext/>
        <w:rPr>
          <w:rFonts w:cs="Times New Roman"/>
          <w:szCs w:val="24"/>
        </w:rPr>
      </w:pPr>
      <w:bookmarkStart w:id="522" w:name="_Ref378343937"/>
      <w:bookmarkStart w:id="523" w:name="_Toc380875166"/>
      <w:r w:rsidRPr="00CE4331">
        <w:rPr>
          <w:rFonts w:eastAsiaTheme="minorEastAsia" w:cs="Times New Roman"/>
          <w:szCs w:val="24"/>
        </w:rPr>
        <w:t xml:space="preserve">Table </w:t>
      </w:r>
      <w:r w:rsidR="00222E77" w:rsidRPr="00CE4331">
        <w:rPr>
          <w:rFonts w:eastAsiaTheme="minorEastAsia" w:cs="Times New Roman"/>
          <w:szCs w:val="24"/>
        </w:rPr>
        <w:fldChar w:fldCharType="begin"/>
      </w:r>
      <w:r w:rsidRPr="00CE4331">
        <w:rPr>
          <w:rFonts w:eastAsiaTheme="minorEastAsia" w:cs="Times New Roman"/>
          <w:szCs w:val="24"/>
        </w:rPr>
        <w:instrText xml:space="preserve"> SEQ Table \* ARABIC </w:instrText>
      </w:r>
      <w:r w:rsidR="00222E77" w:rsidRPr="00CE4331">
        <w:rPr>
          <w:rFonts w:eastAsiaTheme="minorEastAsia" w:cs="Times New Roman"/>
          <w:szCs w:val="24"/>
        </w:rPr>
        <w:fldChar w:fldCharType="separate"/>
      </w:r>
      <w:r w:rsidR="0008141F">
        <w:rPr>
          <w:rFonts w:eastAsiaTheme="minorEastAsia" w:cs="Times New Roman"/>
          <w:noProof/>
          <w:szCs w:val="24"/>
        </w:rPr>
        <w:t>4</w:t>
      </w:r>
      <w:r w:rsidR="00222E77" w:rsidRPr="00CE4331">
        <w:rPr>
          <w:rFonts w:eastAsiaTheme="minorEastAsia" w:cs="Times New Roman"/>
          <w:szCs w:val="24"/>
        </w:rPr>
        <w:fldChar w:fldCharType="end"/>
      </w:r>
      <w:bookmarkEnd w:id="522"/>
      <w:r w:rsidR="00F06226">
        <w:rPr>
          <w:rFonts w:eastAsiaTheme="minorEastAsia" w:cs="Times New Roman"/>
          <w:szCs w:val="24"/>
        </w:rPr>
        <w:t>.</w:t>
      </w:r>
      <w:r w:rsidRPr="00CE4331">
        <w:rPr>
          <w:rFonts w:eastAsiaTheme="minorEastAsia" w:cs="Times New Roman"/>
          <w:szCs w:val="24"/>
        </w:rPr>
        <w:t xml:space="preserve"> </w:t>
      </w:r>
      <w:r w:rsidR="00E52371">
        <w:rPr>
          <w:rFonts w:eastAsiaTheme="minorEastAsia" w:cs="Times New Roman"/>
          <w:szCs w:val="24"/>
        </w:rPr>
        <w:t xml:space="preserve">Comparisons of mean peak values between periods 1994-2000 and </w:t>
      </w:r>
      <w:r w:rsidR="00DE7ACE">
        <w:rPr>
          <w:rFonts w:eastAsiaTheme="minorEastAsia" w:cs="Times New Roman"/>
          <w:szCs w:val="24"/>
        </w:rPr>
        <w:t>2003</w:t>
      </w:r>
      <w:r w:rsidR="00E52371">
        <w:rPr>
          <w:rFonts w:eastAsiaTheme="minorEastAsia" w:cs="Times New Roman"/>
          <w:szCs w:val="24"/>
        </w:rPr>
        <w:t>-2010</w:t>
      </w:r>
      <w:r w:rsidR="00B90528">
        <w:rPr>
          <w:rFonts w:eastAsiaTheme="minorEastAsia" w:cs="Times New Roman"/>
          <w:szCs w:val="24"/>
        </w:rPr>
        <w:t>.</w:t>
      </w:r>
      <w:r w:rsidR="00442D28" w:rsidRPr="00442D28">
        <w:rPr>
          <w:rFonts w:cs="Times New Roman"/>
          <w:color w:val="000000"/>
          <w:szCs w:val="24"/>
          <w:shd w:val="clear" w:color="auto" w:fill="FFFFFF"/>
        </w:rPr>
        <w:t xml:space="preserve"> </w:t>
      </w:r>
      <w:r w:rsidR="00B90528">
        <w:rPr>
          <w:rFonts w:cs="Times New Roman"/>
          <w:color w:val="000000"/>
          <w:szCs w:val="24"/>
          <w:shd w:val="clear" w:color="auto" w:fill="FFFFFF"/>
        </w:rPr>
        <w:t>R</w:t>
      </w:r>
      <w:r w:rsidR="00442D28" w:rsidRPr="00127E9D">
        <w:rPr>
          <w:rFonts w:cs="Times New Roman"/>
          <w:color w:val="000000"/>
          <w:szCs w:val="24"/>
          <w:shd w:val="clear" w:color="auto" w:fill="FFFFFF"/>
        </w:rPr>
        <w:t>ed values indicate that those species in th</w:t>
      </w:r>
      <w:r w:rsidR="00B90528">
        <w:rPr>
          <w:rFonts w:cs="Times New Roman"/>
          <w:color w:val="000000"/>
          <w:szCs w:val="24"/>
          <w:shd w:val="clear" w:color="auto" w:fill="FFFFFF"/>
        </w:rPr>
        <w:t>o</w:t>
      </w:r>
      <w:r w:rsidR="00442D28" w:rsidRPr="00127E9D">
        <w:rPr>
          <w:rFonts w:cs="Times New Roman"/>
          <w:color w:val="000000"/>
          <w:szCs w:val="24"/>
          <w:shd w:val="clear" w:color="auto" w:fill="FFFFFF"/>
        </w:rPr>
        <w:t>se regions var</w:t>
      </w:r>
      <w:r w:rsidR="00B90528">
        <w:rPr>
          <w:rFonts w:cs="Times New Roman"/>
          <w:color w:val="000000"/>
          <w:szCs w:val="24"/>
          <w:shd w:val="clear" w:color="auto" w:fill="FFFFFF"/>
        </w:rPr>
        <w:t>y</w:t>
      </w:r>
      <w:r w:rsidR="00442D28" w:rsidRPr="00127E9D">
        <w:rPr>
          <w:rFonts w:cs="Times New Roman"/>
          <w:color w:val="000000"/>
          <w:szCs w:val="24"/>
          <w:shd w:val="clear" w:color="auto" w:fill="FFFFFF"/>
        </w:rPr>
        <w:t xml:space="preserve"> significant</w:t>
      </w:r>
      <w:r w:rsidR="00B90528">
        <w:rPr>
          <w:rFonts w:cs="Times New Roman"/>
          <w:color w:val="000000"/>
          <w:szCs w:val="24"/>
          <w:shd w:val="clear" w:color="auto" w:fill="FFFFFF"/>
        </w:rPr>
        <w:t>ly</w:t>
      </w:r>
      <w:r w:rsidR="00442D28" w:rsidRPr="00127E9D">
        <w:rPr>
          <w:rFonts w:cs="Times New Roman"/>
          <w:color w:val="000000"/>
          <w:szCs w:val="24"/>
          <w:shd w:val="clear" w:color="auto" w:fill="FFFFFF"/>
        </w:rPr>
        <w:t xml:space="preserve"> over time</w:t>
      </w:r>
      <w:r w:rsidR="00B90528">
        <w:rPr>
          <w:rFonts w:cs="Times New Roman"/>
          <w:color w:val="000000"/>
          <w:szCs w:val="24"/>
          <w:shd w:val="clear" w:color="auto" w:fill="FFFFFF"/>
        </w:rPr>
        <w:t>.</w:t>
      </w:r>
      <w:bookmarkEnd w:id="523"/>
    </w:p>
    <w:tbl>
      <w:tblPr>
        <w:tblW w:w="5000" w:type="pct"/>
        <w:tblCellMar>
          <w:left w:w="0" w:type="dxa"/>
          <w:right w:w="0" w:type="dxa"/>
        </w:tblCellMar>
        <w:tblLook w:val="04A0" w:firstRow="1" w:lastRow="0" w:firstColumn="1" w:lastColumn="0" w:noHBand="0" w:noVBand="1"/>
      </w:tblPr>
      <w:tblGrid>
        <w:gridCol w:w="1485"/>
        <w:gridCol w:w="1007"/>
        <w:gridCol w:w="1007"/>
        <w:gridCol w:w="416"/>
        <w:gridCol w:w="1007"/>
        <w:gridCol w:w="1007"/>
        <w:gridCol w:w="372"/>
        <w:gridCol w:w="1007"/>
        <w:gridCol w:w="1007"/>
        <w:gridCol w:w="416"/>
        <w:gridCol w:w="1008"/>
        <w:gridCol w:w="1344"/>
        <w:gridCol w:w="416"/>
        <w:gridCol w:w="1089"/>
        <w:gridCol w:w="1008"/>
        <w:gridCol w:w="416"/>
      </w:tblGrid>
      <w:tr w:rsidR="008D420F" w:rsidRPr="00B90528" w:rsidTr="00B874A0">
        <w:trPr>
          <w:trHeight w:val="315"/>
        </w:trPr>
        <w:tc>
          <w:tcPr>
            <w:tcW w:w="430" w:type="pct"/>
            <w:tcBorders>
              <w:top w:val="single" w:sz="4" w:space="0" w:color="auto"/>
              <w:left w:val="single" w:sz="4" w:space="0" w:color="auto"/>
              <w:bottom w:val="double" w:sz="6" w:space="0" w:color="auto"/>
              <w:right w:val="nil"/>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outlineLvl w:val="0"/>
              <w:rPr>
                <w:rFonts w:ascii="Arial Narrow" w:hAnsi="Arial Narrow" w:cs="Calibri"/>
                <w:color w:val="000000"/>
                <w:sz w:val="22"/>
              </w:rPr>
            </w:pPr>
            <w:bookmarkStart w:id="524" w:name="_Toc380870295"/>
            <w:bookmarkStart w:id="525" w:name="_Toc380964285"/>
            <w:bookmarkStart w:id="526" w:name="_Toc380964850"/>
            <w:r w:rsidRPr="00CE4331">
              <w:rPr>
                <w:rFonts w:ascii="Arial Narrow" w:hAnsi="Arial Narrow" w:cs="Calibri"/>
                <w:color w:val="000000"/>
                <w:sz w:val="22"/>
              </w:rPr>
              <w:t>Species</w:t>
            </w:r>
            <w:bookmarkEnd w:id="524"/>
            <w:bookmarkEnd w:id="525"/>
            <w:bookmarkEnd w:id="526"/>
          </w:p>
        </w:tc>
        <w:tc>
          <w:tcPr>
            <w:tcW w:w="887"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bookmarkStart w:id="527" w:name="_Toc380870296"/>
            <w:bookmarkStart w:id="528" w:name="_Toc380964286"/>
            <w:bookmarkStart w:id="529" w:name="_Toc380964851"/>
            <w:r w:rsidRPr="00CE4331">
              <w:rPr>
                <w:rFonts w:ascii="Arial Narrow" w:hAnsi="Arial Narrow" w:cs="Calibri"/>
                <w:color w:val="000000"/>
                <w:sz w:val="22"/>
              </w:rPr>
              <w:t>ragweed (</w:t>
            </w:r>
            <w:r w:rsidRPr="00CE4331">
              <w:rPr>
                <w:rFonts w:ascii="Arial Narrow" w:hAnsi="Arial Narrow" w:cs="Calibri"/>
                <w:i/>
                <w:iCs/>
                <w:color w:val="000000"/>
                <w:sz w:val="22"/>
              </w:rPr>
              <w:t>Ambrosia</w:t>
            </w:r>
            <w:r w:rsidRPr="00CE4331">
              <w:rPr>
                <w:rFonts w:ascii="Arial Narrow" w:hAnsi="Arial Narrow" w:cs="Calibri"/>
                <w:color w:val="000000"/>
                <w:sz w:val="22"/>
              </w:rPr>
              <w:t>)</w:t>
            </w:r>
            <w:bookmarkEnd w:id="527"/>
            <w:bookmarkEnd w:id="528"/>
            <w:bookmarkEnd w:id="529"/>
          </w:p>
        </w:tc>
        <w:tc>
          <w:tcPr>
            <w:tcW w:w="874"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bookmarkStart w:id="530" w:name="_Toc380870297"/>
            <w:bookmarkStart w:id="531" w:name="_Toc380964287"/>
            <w:bookmarkStart w:id="532" w:name="_Toc380964852"/>
            <w:r w:rsidRPr="00CE4331">
              <w:rPr>
                <w:rFonts w:ascii="Arial Narrow" w:hAnsi="Arial Narrow" w:cs="Calibri"/>
                <w:color w:val="000000"/>
                <w:sz w:val="22"/>
              </w:rPr>
              <w:t>mugwort (</w:t>
            </w:r>
            <w:r w:rsidRPr="00CE4331">
              <w:rPr>
                <w:rFonts w:ascii="Arial Narrow" w:hAnsi="Arial Narrow" w:cs="Calibri"/>
                <w:i/>
                <w:iCs/>
                <w:color w:val="000000"/>
                <w:sz w:val="22"/>
              </w:rPr>
              <w:t>Artemisia</w:t>
            </w:r>
            <w:r w:rsidRPr="00CE4331">
              <w:rPr>
                <w:rFonts w:ascii="Arial Narrow" w:hAnsi="Arial Narrow" w:cs="Calibri"/>
                <w:color w:val="000000"/>
                <w:sz w:val="22"/>
              </w:rPr>
              <w:t>)</w:t>
            </w:r>
            <w:bookmarkEnd w:id="530"/>
            <w:bookmarkEnd w:id="531"/>
            <w:bookmarkEnd w:id="532"/>
          </w:p>
        </w:tc>
        <w:tc>
          <w:tcPr>
            <w:tcW w:w="887"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286423">
            <w:pPr>
              <w:keepNext/>
              <w:keepLines/>
              <w:spacing w:before="340" w:after="330" w:line="578" w:lineRule="auto"/>
              <w:jc w:val="center"/>
              <w:outlineLvl w:val="0"/>
              <w:rPr>
                <w:rFonts w:ascii="Arial Narrow" w:hAnsi="Arial Narrow" w:cs="Calibri"/>
                <w:color w:val="000000"/>
                <w:sz w:val="22"/>
              </w:rPr>
            </w:pPr>
            <w:bookmarkStart w:id="533" w:name="_Toc380870298"/>
            <w:bookmarkStart w:id="534" w:name="_Toc380964288"/>
            <w:bookmarkStart w:id="535" w:name="_Toc380964853"/>
            <w:r w:rsidRPr="00286423">
              <w:rPr>
                <w:rFonts w:ascii="Arial Narrow" w:hAnsi="Arial Narrow" w:cs="Calibri"/>
                <w:color w:val="000000"/>
                <w:sz w:val="22"/>
              </w:rPr>
              <w:t>birch</w:t>
            </w:r>
            <w:r w:rsidR="00CE4331" w:rsidRPr="00CE4331">
              <w:rPr>
                <w:rFonts w:ascii="Arial Narrow" w:hAnsi="Arial Narrow" w:cs="Calibri"/>
                <w:color w:val="000000"/>
                <w:sz w:val="22"/>
              </w:rPr>
              <w:t xml:space="preserve"> (</w:t>
            </w:r>
            <w:r w:rsidR="00CE4331" w:rsidRPr="00CE4331">
              <w:rPr>
                <w:rFonts w:ascii="Arial Narrow" w:hAnsi="Arial Narrow" w:cs="Calibri"/>
                <w:i/>
                <w:iCs/>
                <w:color w:val="000000"/>
                <w:sz w:val="22"/>
              </w:rPr>
              <w:t>Betula</w:t>
            </w:r>
            <w:r w:rsidR="00CE4331" w:rsidRPr="00CE4331">
              <w:rPr>
                <w:rFonts w:ascii="Arial Narrow" w:hAnsi="Arial Narrow" w:cs="Calibri"/>
                <w:color w:val="000000"/>
                <w:sz w:val="22"/>
              </w:rPr>
              <w:t>)</w:t>
            </w:r>
            <w:bookmarkEnd w:id="533"/>
            <w:bookmarkEnd w:id="534"/>
            <w:bookmarkEnd w:id="535"/>
          </w:p>
        </w:tc>
        <w:tc>
          <w:tcPr>
            <w:tcW w:w="1007"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bookmarkStart w:id="536" w:name="_Toc380870299"/>
            <w:bookmarkStart w:id="537" w:name="_Toc380964289"/>
            <w:bookmarkStart w:id="538" w:name="_Toc380964854"/>
            <w:r w:rsidRPr="00CE4331">
              <w:rPr>
                <w:rFonts w:ascii="Arial Narrow" w:hAnsi="Arial Narrow" w:cs="Calibri"/>
                <w:color w:val="000000"/>
                <w:sz w:val="22"/>
              </w:rPr>
              <w:t>grass (</w:t>
            </w:r>
            <w:r w:rsidRPr="00CE4331">
              <w:rPr>
                <w:rFonts w:ascii="Arial Narrow" w:hAnsi="Arial Narrow" w:cs="Calibri"/>
                <w:i/>
                <w:iCs/>
                <w:color w:val="000000"/>
                <w:sz w:val="22"/>
              </w:rPr>
              <w:t>Gramineae</w:t>
            </w:r>
            <w:r w:rsidRPr="00CE4331">
              <w:rPr>
                <w:rFonts w:ascii="Arial Narrow" w:hAnsi="Arial Narrow" w:cs="Calibri"/>
                <w:color w:val="000000"/>
                <w:sz w:val="22"/>
              </w:rPr>
              <w:t>)</w:t>
            </w:r>
            <w:bookmarkEnd w:id="536"/>
            <w:bookmarkEnd w:id="537"/>
            <w:bookmarkEnd w:id="538"/>
          </w:p>
        </w:tc>
        <w:tc>
          <w:tcPr>
            <w:tcW w:w="916"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bookmarkStart w:id="539" w:name="_Toc380870300"/>
            <w:bookmarkStart w:id="540" w:name="_Toc380964290"/>
            <w:bookmarkStart w:id="541" w:name="_Toc380964855"/>
            <w:r w:rsidRPr="00CE4331">
              <w:rPr>
                <w:rFonts w:ascii="Arial Narrow" w:hAnsi="Arial Narrow" w:cs="Calibri"/>
                <w:color w:val="000000"/>
                <w:sz w:val="22"/>
              </w:rPr>
              <w:t>oak (</w:t>
            </w:r>
            <w:r w:rsidRPr="00CE4331">
              <w:rPr>
                <w:rFonts w:ascii="Arial Narrow" w:hAnsi="Arial Narrow" w:cs="Calibri"/>
                <w:i/>
                <w:iCs/>
                <w:color w:val="000000"/>
                <w:sz w:val="22"/>
              </w:rPr>
              <w:t>Quercus</w:t>
            </w:r>
            <w:r w:rsidRPr="00CE4331">
              <w:rPr>
                <w:rFonts w:ascii="Arial Narrow" w:hAnsi="Arial Narrow" w:cs="Calibri"/>
                <w:color w:val="000000"/>
                <w:sz w:val="22"/>
              </w:rPr>
              <w:t>)</w:t>
            </w:r>
            <w:bookmarkEnd w:id="539"/>
            <w:bookmarkEnd w:id="540"/>
            <w:bookmarkEnd w:id="541"/>
          </w:p>
        </w:tc>
      </w:tr>
      <w:tr w:rsidR="00533CA2" w:rsidRPr="00B90528" w:rsidTr="003308B6">
        <w:trPr>
          <w:trHeight w:val="330"/>
        </w:trPr>
        <w:tc>
          <w:tcPr>
            <w:tcW w:w="430"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23"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10"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23"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50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E7ACE" w:rsidRDefault="00DE7ACE" w:rsidP="00B874A0">
            <w:pPr>
              <w:ind w:firstLineChars="50" w:firstLine="110"/>
              <w:rPr>
                <w:rFonts w:ascii="Arial Narrow" w:hAnsi="Arial Narrow" w:cs="Calibri"/>
                <w:b/>
                <w:bCs/>
                <w:color w:val="000000"/>
                <w:kern w:val="44"/>
                <w:sz w:val="22"/>
                <w:szCs w:val="44"/>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23"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411"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sidRPr="00CE4331">
              <w:rPr>
                <w:rFonts w:ascii="Arial Narrow" w:hAnsi="Arial Narrow" w:cs="Calibri"/>
                <w:color w:val="000000"/>
                <w:sz w:val="22"/>
              </w:rPr>
              <w:t>1</w:t>
            </w:r>
            <w:r w:rsidR="008D420F">
              <w:rPr>
                <w:rFonts w:ascii="Arial Narrow" w:hAnsi="Arial Narrow" w:cs="Calibri"/>
                <w:color w:val="000000"/>
                <w:sz w:val="22"/>
              </w:rPr>
              <w:t>2000</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23"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Central  </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705</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397</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196</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215</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109</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198</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-89</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662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-313</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EastNorthCentral</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185</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215</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250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232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51</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50</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461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741</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-281</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Northeast  </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136</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56</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79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-613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84</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144</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-60</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1576</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-847</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Northwest</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143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114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399</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269</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127</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South</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271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556</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-286</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378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196</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47</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203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874A0" w:rsidRDefault="00CE4331">
            <w:pPr>
              <w:jc w:val="center"/>
              <w:rPr>
                <w:rFonts w:ascii="Arial Narrow" w:hAnsi="Arial Narrow" w:cs="Calibri"/>
                <w:color w:val="FF0000"/>
                <w:sz w:val="22"/>
              </w:rPr>
            </w:pPr>
            <w:r w:rsidRPr="00B874A0">
              <w:rPr>
                <w:rFonts w:ascii="Arial Narrow" w:hAnsi="Arial Narrow" w:cs="Calibri"/>
                <w:color w:val="FF0000"/>
                <w:sz w:val="22"/>
              </w:rPr>
              <w:t>-156</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1220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1654</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-434</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Southeast</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118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265</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71</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1799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2326</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-527</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Southwest </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38</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403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159</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-35</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40</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r w:rsidR="00761526">
              <w:rPr>
                <w:rFonts w:ascii="Arial Narrow" w:hAnsi="Arial Narrow" w:cs="Calibri"/>
                <w:color w:val="000000"/>
                <w:sz w:val="22"/>
              </w:rPr>
              <w:t>82</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-192</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West    </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32</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32</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47</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143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738</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675</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309</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w:t>
            </w:r>
          </w:p>
        </w:tc>
      </w:tr>
      <w:tr w:rsidR="00533CA2" w:rsidRPr="00B90528" w:rsidTr="003308B6">
        <w:trPr>
          <w:trHeight w:val="300"/>
        </w:trPr>
        <w:tc>
          <w:tcPr>
            <w:tcW w:w="430"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lastRenderedPageBreak/>
              <w:t>WestNorthCentral</w:t>
            </w:r>
          </w:p>
        </w:tc>
        <w:tc>
          <w:tcPr>
            <w:tcW w:w="382"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1053</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319</w:t>
            </w:r>
          </w:p>
        </w:tc>
        <w:tc>
          <w:tcPr>
            <w:tcW w:w="123"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734</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110"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-22</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349</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185</w:t>
            </w:r>
          </w:p>
        </w:tc>
        <w:tc>
          <w:tcPr>
            <w:tcW w:w="123"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164</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110</w:t>
            </w:r>
          </w:p>
        </w:tc>
        <w:tc>
          <w:tcPr>
            <w:tcW w:w="50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83</w:t>
            </w:r>
          </w:p>
        </w:tc>
        <w:tc>
          <w:tcPr>
            <w:tcW w:w="123"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27</w:t>
            </w:r>
          </w:p>
        </w:tc>
        <w:tc>
          <w:tcPr>
            <w:tcW w:w="411"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456</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693</w:t>
            </w:r>
          </w:p>
        </w:tc>
        <w:tc>
          <w:tcPr>
            <w:tcW w:w="123"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185763" w:rsidRDefault="00CE4331">
            <w:pPr>
              <w:keepNext/>
              <w:jc w:val="center"/>
              <w:rPr>
                <w:rFonts w:ascii="Arial Narrow" w:hAnsi="Arial Narrow" w:cs="Calibri"/>
                <w:sz w:val="22"/>
              </w:rPr>
            </w:pPr>
            <w:r w:rsidRPr="00CE4331">
              <w:rPr>
                <w:rFonts w:ascii="Arial Narrow" w:hAnsi="Arial Narrow" w:cs="Calibri"/>
                <w:sz w:val="22"/>
              </w:rPr>
              <w:t>-237</w:t>
            </w:r>
          </w:p>
        </w:tc>
      </w:tr>
    </w:tbl>
    <w:p w:rsidR="00DC661C" w:rsidRDefault="00DC661C">
      <w:pPr>
        <w:jc w:val="left"/>
      </w:pPr>
      <w:r>
        <w:br w:type="page"/>
      </w:r>
    </w:p>
    <w:p w:rsidR="00185763" w:rsidRDefault="00CE4331">
      <w:pPr>
        <w:pStyle w:val="a7"/>
        <w:keepNext/>
        <w:rPr>
          <w:rFonts w:cs="Times New Roman"/>
          <w:szCs w:val="24"/>
        </w:rPr>
      </w:pPr>
      <w:bookmarkStart w:id="542" w:name="_Ref378343939"/>
      <w:bookmarkStart w:id="543" w:name="_Toc380875167"/>
      <w:r w:rsidRPr="00CE4331">
        <w:rPr>
          <w:rFonts w:eastAsiaTheme="minorEastAsia" w:cs="Times New Roman"/>
          <w:szCs w:val="24"/>
        </w:rPr>
        <w:lastRenderedPageBreak/>
        <w:t xml:space="preserve">Table </w:t>
      </w:r>
      <w:r w:rsidR="00222E77" w:rsidRPr="00CE4331">
        <w:rPr>
          <w:rFonts w:eastAsiaTheme="minorEastAsia" w:cs="Times New Roman"/>
          <w:szCs w:val="24"/>
        </w:rPr>
        <w:fldChar w:fldCharType="begin"/>
      </w:r>
      <w:r w:rsidRPr="00CE4331">
        <w:rPr>
          <w:rFonts w:eastAsiaTheme="minorEastAsia" w:cs="Times New Roman"/>
          <w:szCs w:val="24"/>
        </w:rPr>
        <w:instrText xml:space="preserve"> SEQ Table \* ARABIC </w:instrText>
      </w:r>
      <w:r w:rsidR="00222E77" w:rsidRPr="00CE4331">
        <w:rPr>
          <w:rFonts w:eastAsiaTheme="minorEastAsia" w:cs="Times New Roman"/>
          <w:szCs w:val="24"/>
        </w:rPr>
        <w:fldChar w:fldCharType="separate"/>
      </w:r>
      <w:r w:rsidR="0008141F">
        <w:rPr>
          <w:rFonts w:eastAsiaTheme="minorEastAsia" w:cs="Times New Roman"/>
          <w:noProof/>
          <w:szCs w:val="24"/>
        </w:rPr>
        <w:t>5</w:t>
      </w:r>
      <w:r w:rsidR="00222E77" w:rsidRPr="00CE4331">
        <w:rPr>
          <w:rFonts w:eastAsiaTheme="minorEastAsia" w:cs="Times New Roman"/>
          <w:szCs w:val="24"/>
        </w:rPr>
        <w:fldChar w:fldCharType="end"/>
      </w:r>
      <w:bookmarkEnd w:id="542"/>
      <w:r w:rsidR="00F06226">
        <w:rPr>
          <w:rFonts w:eastAsiaTheme="minorEastAsia" w:cs="Times New Roman"/>
          <w:szCs w:val="24"/>
        </w:rPr>
        <w:t>.</w:t>
      </w:r>
      <w:r w:rsidRPr="00CE4331">
        <w:rPr>
          <w:rFonts w:eastAsiaTheme="minorEastAsia" w:cs="Times New Roman"/>
          <w:szCs w:val="24"/>
        </w:rPr>
        <w:t xml:space="preserve"> </w:t>
      </w:r>
      <w:r w:rsidR="003308B6">
        <w:rPr>
          <w:rFonts w:eastAsiaTheme="minorEastAsia" w:cs="Times New Roman"/>
          <w:szCs w:val="24"/>
        </w:rPr>
        <w:t>Comparisons of m</w:t>
      </w:r>
      <w:r w:rsidRPr="00CE4331">
        <w:rPr>
          <w:rFonts w:eastAsiaTheme="minorEastAsia" w:cs="Times New Roman"/>
          <w:szCs w:val="24"/>
        </w:rPr>
        <w:t>ean of pollen concentration</w:t>
      </w:r>
      <w:r w:rsidR="003308B6">
        <w:rPr>
          <w:rFonts w:eastAsiaTheme="minorEastAsia" w:cs="Times New Roman"/>
          <w:szCs w:val="24"/>
        </w:rPr>
        <w:t>s</w:t>
      </w:r>
      <w:r w:rsidR="003308B6" w:rsidRPr="003308B6">
        <w:rPr>
          <w:rFonts w:eastAsiaTheme="minorEastAsia" w:cs="Times New Roman"/>
          <w:szCs w:val="24"/>
        </w:rPr>
        <w:t xml:space="preserve"> </w:t>
      </w:r>
      <w:r w:rsidR="003308B6">
        <w:rPr>
          <w:rFonts w:eastAsiaTheme="minorEastAsia" w:cs="Times New Roman"/>
          <w:szCs w:val="24"/>
        </w:rPr>
        <w:t>between periods 1994-2000 and 2003-2010.</w:t>
      </w:r>
      <w:r w:rsidR="00F06226">
        <w:rPr>
          <w:rFonts w:eastAsiaTheme="minorEastAsia" w:cs="Times New Roman"/>
          <w:szCs w:val="24"/>
        </w:rPr>
        <w:t xml:space="preserve">. </w:t>
      </w:r>
      <w:r w:rsidR="00F06226">
        <w:rPr>
          <w:rFonts w:cs="Times New Roman"/>
          <w:color w:val="000000"/>
          <w:szCs w:val="24"/>
          <w:shd w:val="clear" w:color="auto" w:fill="FFFFFF"/>
        </w:rPr>
        <w:t>R</w:t>
      </w:r>
      <w:r w:rsidR="00442D28" w:rsidRPr="00127E9D">
        <w:rPr>
          <w:rFonts w:cs="Times New Roman"/>
          <w:color w:val="000000"/>
          <w:szCs w:val="24"/>
          <w:shd w:val="clear" w:color="auto" w:fill="FFFFFF"/>
        </w:rPr>
        <w:t>ed values indicate that those species in th</w:t>
      </w:r>
      <w:r w:rsidR="00F06226">
        <w:rPr>
          <w:rFonts w:cs="Times New Roman"/>
          <w:color w:val="000000"/>
          <w:szCs w:val="24"/>
          <w:shd w:val="clear" w:color="auto" w:fill="FFFFFF"/>
        </w:rPr>
        <w:t>o</w:t>
      </w:r>
      <w:r w:rsidR="00442D28" w:rsidRPr="00127E9D">
        <w:rPr>
          <w:rFonts w:cs="Times New Roman"/>
          <w:color w:val="000000"/>
          <w:szCs w:val="24"/>
          <w:shd w:val="clear" w:color="auto" w:fill="FFFFFF"/>
        </w:rPr>
        <w:t>se regions var</w:t>
      </w:r>
      <w:r w:rsidR="00F06226">
        <w:rPr>
          <w:rFonts w:cs="Times New Roman"/>
          <w:color w:val="000000"/>
          <w:szCs w:val="24"/>
          <w:shd w:val="clear" w:color="auto" w:fill="FFFFFF"/>
        </w:rPr>
        <w:t>y</w:t>
      </w:r>
      <w:r w:rsidR="00442D28" w:rsidRPr="00127E9D">
        <w:rPr>
          <w:rFonts w:cs="Times New Roman"/>
          <w:color w:val="000000"/>
          <w:szCs w:val="24"/>
          <w:shd w:val="clear" w:color="auto" w:fill="FFFFFF"/>
        </w:rPr>
        <w:t xml:space="preserve"> significant</w:t>
      </w:r>
      <w:r w:rsidR="00F06226">
        <w:rPr>
          <w:rFonts w:cs="Times New Roman"/>
          <w:color w:val="000000"/>
          <w:szCs w:val="24"/>
          <w:shd w:val="clear" w:color="auto" w:fill="FFFFFF"/>
        </w:rPr>
        <w:t>ly</w:t>
      </w:r>
      <w:r w:rsidR="00442D28" w:rsidRPr="00127E9D">
        <w:rPr>
          <w:rFonts w:cs="Times New Roman"/>
          <w:color w:val="000000"/>
          <w:szCs w:val="24"/>
          <w:shd w:val="clear" w:color="auto" w:fill="FFFFFF"/>
        </w:rPr>
        <w:t xml:space="preserve"> over time</w:t>
      </w:r>
      <w:r w:rsidR="00F06226">
        <w:rPr>
          <w:rFonts w:cs="Times New Roman"/>
          <w:color w:val="000000"/>
          <w:szCs w:val="24"/>
          <w:shd w:val="clear" w:color="auto" w:fill="FFFFFF"/>
        </w:rPr>
        <w:t>.</w:t>
      </w:r>
      <w:bookmarkEnd w:id="543"/>
    </w:p>
    <w:tbl>
      <w:tblPr>
        <w:tblW w:w="5000" w:type="pct"/>
        <w:tblCellMar>
          <w:left w:w="0" w:type="dxa"/>
          <w:right w:w="0" w:type="dxa"/>
        </w:tblCellMar>
        <w:tblLook w:val="04A0" w:firstRow="1" w:lastRow="0" w:firstColumn="1" w:lastColumn="0" w:noHBand="0" w:noVBand="1"/>
      </w:tblPr>
      <w:tblGrid>
        <w:gridCol w:w="1711"/>
        <w:gridCol w:w="1022"/>
        <w:gridCol w:w="1022"/>
        <w:gridCol w:w="418"/>
        <w:gridCol w:w="1023"/>
        <w:gridCol w:w="1023"/>
        <w:gridCol w:w="418"/>
        <w:gridCol w:w="1023"/>
        <w:gridCol w:w="1023"/>
        <w:gridCol w:w="418"/>
        <w:gridCol w:w="1023"/>
        <w:gridCol w:w="1023"/>
        <w:gridCol w:w="418"/>
        <w:gridCol w:w="1023"/>
        <w:gridCol w:w="1023"/>
        <w:gridCol w:w="401"/>
      </w:tblGrid>
      <w:tr w:rsidR="00DC661C" w:rsidRPr="000045CC" w:rsidTr="000045CC">
        <w:trPr>
          <w:trHeight w:val="315"/>
        </w:trPr>
        <w:tc>
          <w:tcPr>
            <w:tcW w:w="611" w:type="pct"/>
            <w:tcBorders>
              <w:top w:val="single" w:sz="4" w:space="0" w:color="auto"/>
              <w:left w:val="single" w:sz="4" w:space="0" w:color="auto"/>
              <w:bottom w:val="double" w:sz="6" w:space="0" w:color="auto"/>
              <w:right w:val="nil"/>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outlineLvl w:val="0"/>
              <w:rPr>
                <w:rFonts w:ascii="Arial Narrow" w:hAnsi="Arial Narrow" w:cs="Calibri"/>
                <w:color w:val="000000"/>
                <w:sz w:val="22"/>
              </w:rPr>
            </w:pPr>
            <w:r w:rsidRPr="00CE4331">
              <w:rPr>
                <w:rFonts w:ascii="Arial Narrow" w:hAnsi="Arial Narrow" w:cs="Calibri"/>
                <w:color w:val="000000"/>
                <w:sz w:val="22"/>
              </w:rPr>
              <w:t> </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533605">
            <w:pPr>
              <w:keepNext/>
              <w:keepLines/>
              <w:spacing w:before="340" w:after="330" w:line="578" w:lineRule="auto"/>
              <w:jc w:val="center"/>
              <w:outlineLvl w:val="0"/>
              <w:rPr>
                <w:rFonts w:ascii="Arial Narrow" w:hAnsi="Arial Narrow" w:cs="Calibri"/>
                <w:color w:val="000000"/>
                <w:sz w:val="22"/>
              </w:rPr>
            </w:pPr>
            <w:bookmarkStart w:id="544" w:name="_Toc380964856"/>
            <w:r w:rsidRPr="00CE4331">
              <w:rPr>
                <w:rFonts w:ascii="Arial Narrow" w:hAnsi="Arial Narrow" w:cs="Calibri"/>
                <w:color w:val="000000"/>
                <w:sz w:val="22"/>
              </w:rPr>
              <w:t>ragweed (</w:t>
            </w:r>
            <w:r w:rsidRPr="00CE4331">
              <w:rPr>
                <w:rFonts w:ascii="Arial Narrow" w:hAnsi="Arial Narrow" w:cs="Calibri"/>
                <w:i/>
                <w:iCs/>
                <w:color w:val="000000"/>
                <w:sz w:val="22"/>
              </w:rPr>
              <w:t>Ambrosia</w:t>
            </w:r>
            <w:r w:rsidRPr="00CE4331">
              <w:rPr>
                <w:rFonts w:ascii="Arial Narrow" w:hAnsi="Arial Narrow" w:cs="Calibri"/>
                <w:color w:val="000000"/>
                <w:sz w:val="22"/>
              </w:rPr>
              <w:t>)</w:t>
            </w:r>
            <w:bookmarkEnd w:id="544"/>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533605">
            <w:pPr>
              <w:keepNext/>
              <w:keepLines/>
              <w:spacing w:before="340" w:after="330" w:line="578" w:lineRule="auto"/>
              <w:jc w:val="center"/>
              <w:outlineLvl w:val="0"/>
              <w:rPr>
                <w:rFonts w:ascii="Arial Narrow" w:hAnsi="Arial Narrow" w:cs="Calibri"/>
                <w:color w:val="000000"/>
                <w:sz w:val="22"/>
              </w:rPr>
            </w:pPr>
            <w:bookmarkStart w:id="545" w:name="_Toc380964857"/>
            <w:r w:rsidRPr="00CE4331">
              <w:rPr>
                <w:rFonts w:ascii="Arial Narrow" w:hAnsi="Arial Narrow" w:cs="Calibri"/>
                <w:color w:val="000000"/>
                <w:sz w:val="22"/>
              </w:rPr>
              <w:t>mugwort (</w:t>
            </w:r>
            <w:r w:rsidRPr="00CE4331">
              <w:rPr>
                <w:rFonts w:ascii="Arial Narrow" w:hAnsi="Arial Narrow" w:cs="Calibri"/>
                <w:i/>
                <w:iCs/>
                <w:color w:val="000000"/>
                <w:sz w:val="22"/>
              </w:rPr>
              <w:t>Artemisia</w:t>
            </w:r>
            <w:r w:rsidRPr="00CE4331">
              <w:rPr>
                <w:rFonts w:ascii="Arial Narrow" w:hAnsi="Arial Narrow" w:cs="Calibri"/>
                <w:color w:val="000000"/>
                <w:sz w:val="22"/>
              </w:rPr>
              <w:t>)</w:t>
            </w:r>
            <w:bookmarkEnd w:id="545"/>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Pr="00533605" w:rsidRDefault="00533605">
            <w:pPr>
              <w:keepNext/>
              <w:keepLines/>
              <w:spacing w:before="340" w:after="330" w:line="578" w:lineRule="auto"/>
              <w:jc w:val="center"/>
              <w:outlineLvl w:val="0"/>
              <w:rPr>
                <w:rFonts w:ascii="Arial Narrow" w:hAnsi="Arial Narrow" w:cs="Calibri"/>
                <w:i/>
                <w:color w:val="000000"/>
                <w:sz w:val="22"/>
              </w:rPr>
            </w:pPr>
            <w:bookmarkStart w:id="546" w:name="_Toc380964858"/>
            <w:r w:rsidRPr="00286423">
              <w:rPr>
                <w:rFonts w:ascii="Arial Narrow" w:hAnsi="Arial Narrow" w:cs="Calibri"/>
                <w:color w:val="000000"/>
                <w:sz w:val="22"/>
              </w:rPr>
              <w:t>birch</w:t>
            </w:r>
            <w:r w:rsidRPr="00CE4331">
              <w:rPr>
                <w:rFonts w:ascii="Arial Narrow" w:hAnsi="Arial Narrow" w:cs="Calibri"/>
                <w:color w:val="000000"/>
                <w:sz w:val="22"/>
              </w:rPr>
              <w:t xml:space="preserve"> (</w:t>
            </w:r>
            <w:r w:rsidRPr="00CE4331">
              <w:rPr>
                <w:rFonts w:ascii="Arial Narrow" w:hAnsi="Arial Narrow" w:cs="Calibri"/>
                <w:i/>
                <w:iCs/>
                <w:color w:val="000000"/>
                <w:sz w:val="22"/>
              </w:rPr>
              <w:t>Betula</w:t>
            </w:r>
            <w:r w:rsidRPr="00CE4331">
              <w:rPr>
                <w:rFonts w:ascii="Arial Narrow" w:hAnsi="Arial Narrow" w:cs="Calibri"/>
                <w:color w:val="000000"/>
                <w:sz w:val="22"/>
              </w:rPr>
              <w:t>)</w:t>
            </w:r>
            <w:bookmarkEnd w:id="546"/>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Pr="00533605" w:rsidRDefault="00533605">
            <w:pPr>
              <w:keepNext/>
              <w:keepLines/>
              <w:spacing w:before="340" w:after="330" w:line="578" w:lineRule="auto"/>
              <w:jc w:val="center"/>
              <w:outlineLvl w:val="0"/>
              <w:rPr>
                <w:rFonts w:ascii="Arial Narrow" w:hAnsi="Arial Narrow" w:cs="Calibri"/>
                <w:i/>
                <w:color w:val="000000"/>
                <w:sz w:val="22"/>
              </w:rPr>
            </w:pPr>
            <w:bookmarkStart w:id="547" w:name="_Toc380964859"/>
            <w:r w:rsidRPr="00CE4331">
              <w:rPr>
                <w:rFonts w:ascii="Arial Narrow" w:hAnsi="Arial Narrow" w:cs="Calibri"/>
                <w:color w:val="000000"/>
                <w:sz w:val="22"/>
              </w:rPr>
              <w:t>grass (</w:t>
            </w:r>
            <w:r w:rsidRPr="00CE4331">
              <w:rPr>
                <w:rFonts w:ascii="Arial Narrow" w:hAnsi="Arial Narrow" w:cs="Calibri"/>
                <w:i/>
                <w:iCs/>
                <w:color w:val="000000"/>
                <w:sz w:val="22"/>
              </w:rPr>
              <w:t>Gramineae</w:t>
            </w:r>
            <w:r w:rsidRPr="00CE4331">
              <w:rPr>
                <w:rFonts w:ascii="Arial Narrow" w:hAnsi="Arial Narrow" w:cs="Calibri"/>
                <w:color w:val="000000"/>
                <w:sz w:val="22"/>
              </w:rPr>
              <w:t>)</w:t>
            </w:r>
            <w:bookmarkEnd w:id="547"/>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Pr="00533605" w:rsidRDefault="00533605">
            <w:pPr>
              <w:keepNext/>
              <w:keepLines/>
              <w:spacing w:before="340" w:after="330" w:line="578" w:lineRule="auto"/>
              <w:jc w:val="center"/>
              <w:outlineLvl w:val="0"/>
              <w:rPr>
                <w:rFonts w:ascii="Arial Narrow" w:hAnsi="Arial Narrow" w:cs="Calibri"/>
                <w:i/>
                <w:color w:val="000000"/>
                <w:sz w:val="22"/>
              </w:rPr>
            </w:pPr>
            <w:bookmarkStart w:id="548" w:name="_Toc380964860"/>
            <w:r w:rsidRPr="00CE4331">
              <w:rPr>
                <w:rFonts w:ascii="Arial Narrow" w:hAnsi="Arial Narrow" w:cs="Calibri"/>
                <w:color w:val="000000"/>
                <w:sz w:val="22"/>
              </w:rPr>
              <w:t>oak (</w:t>
            </w:r>
            <w:r w:rsidRPr="00CE4331">
              <w:rPr>
                <w:rFonts w:ascii="Arial Narrow" w:hAnsi="Arial Narrow" w:cs="Calibri"/>
                <w:i/>
                <w:iCs/>
                <w:color w:val="000000"/>
                <w:sz w:val="22"/>
              </w:rPr>
              <w:t>Quercus</w:t>
            </w:r>
            <w:r w:rsidRPr="00CE4331">
              <w:rPr>
                <w:rFonts w:ascii="Arial Narrow" w:hAnsi="Arial Narrow" w:cs="Calibri"/>
                <w:color w:val="000000"/>
                <w:sz w:val="22"/>
              </w:rPr>
              <w:t>)</w:t>
            </w:r>
            <w:bookmarkEnd w:id="548"/>
          </w:p>
        </w:tc>
      </w:tr>
      <w:tr w:rsidR="008D420F" w:rsidRPr="000045CC" w:rsidTr="000045CC">
        <w:trPr>
          <w:trHeight w:val="330"/>
        </w:trPr>
        <w:tc>
          <w:tcPr>
            <w:tcW w:w="611"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200</w:t>
            </w:r>
            <w:r w:rsidR="008D420F">
              <w:rPr>
                <w:rFonts w:ascii="Arial Narrow" w:hAnsi="Arial Narrow" w:cs="Calibri"/>
                <w:color w:val="000000"/>
                <w:sz w:val="22"/>
              </w:rPr>
              <w:t>1</w:t>
            </w:r>
            <w:r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Central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-30</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EastNorthCentral</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48</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Northeast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-77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193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-96</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Northwest</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-16</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South</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B874A0" w:rsidRDefault="00CE4331">
            <w:pPr>
              <w:jc w:val="center"/>
              <w:rPr>
                <w:rFonts w:ascii="Arial Narrow" w:hAnsi="Arial Narrow" w:cs="Calibri"/>
                <w:color w:val="FF0000"/>
                <w:sz w:val="22"/>
              </w:rPr>
            </w:pPr>
            <w:r w:rsidRPr="00B874A0">
              <w:rPr>
                <w:rFonts w:ascii="Arial Narrow" w:hAnsi="Arial Narrow" w:cs="Calibri"/>
                <w:color w:val="FF0000"/>
                <w:sz w:val="22"/>
              </w:rPr>
              <w:t>-45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165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257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-91</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Southeast</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256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293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-37</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Southwest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50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r w:rsidR="00D84C1F">
              <w:rPr>
                <w:rFonts w:ascii="Arial Narrow" w:hAnsi="Arial Narrow" w:cs="Calibri"/>
                <w:color w:val="000000"/>
                <w:sz w:val="22"/>
              </w:rPr>
              <w:t>12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-23</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rPr>
                <w:rFonts w:ascii="Arial Narrow" w:hAnsi="Arial Narrow" w:cs="Calibri"/>
                <w:color w:val="000000"/>
                <w:sz w:val="22"/>
              </w:rPr>
            </w:pPr>
            <w:r w:rsidRPr="00CE4331">
              <w:rPr>
                <w:rFonts w:ascii="Arial Narrow" w:hAnsi="Arial Narrow" w:cs="Calibri"/>
                <w:color w:val="000000"/>
                <w:sz w:val="22"/>
              </w:rPr>
              <w:t xml:space="preserve">West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31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965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953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55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r>
      <w:tr w:rsidR="008D420F" w:rsidRPr="000045CC" w:rsidTr="000045CC">
        <w:trPr>
          <w:trHeight w:val="300"/>
        </w:trPr>
        <w:tc>
          <w:tcPr>
            <w:tcW w:w="611"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rPr>
                <w:rFonts w:ascii="Arial Narrow" w:hAnsi="Arial Narrow" w:cs="Calibri"/>
                <w:color w:val="000000"/>
                <w:sz w:val="22"/>
              </w:rPr>
            </w:pPr>
            <w:r w:rsidRPr="00CE4331">
              <w:rPr>
                <w:rFonts w:ascii="Arial Narrow" w:hAnsi="Arial Narrow" w:cs="Calibri"/>
                <w:color w:val="000000"/>
                <w:sz w:val="22"/>
              </w:rPr>
              <w:t>WestNorthCentral</w:t>
            </w:r>
          </w:p>
        </w:tc>
        <w:tc>
          <w:tcPr>
            <w:tcW w:w="365"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43</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131</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-6</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27</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16</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1</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113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74</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39</w:t>
            </w:r>
          </w:p>
        </w:tc>
      </w:tr>
    </w:tbl>
    <w:p w:rsidR="00185763" w:rsidRDefault="00185763"/>
    <w:p w:rsidR="00185763" w:rsidRDefault="00185763"/>
    <w:p w:rsidR="007377DB" w:rsidRDefault="007377DB" w:rsidP="007377DB">
      <w:pPr>
        <w:sectPr w:rsidR="007377DB" w:rsidSect="00F80A69">
          <w:pgSz w:w="16838" w:h="11906" w:orient="landscape" w:code="9"/>
          <w:pgMar w:top="2160" w:right="1440" w:bottom="1440" w:left="1440" w:header="720" w:footer="720" w:gutter="0"/>
          <w:cols w:space="720"/>
          <w:docGrid w:linePitch="312"/>
        </w:sectPr>
      </w:pPr>
    </w:p>
    <w:p w:rsidR="00185763" w:rsidRDefault="00185763"/>
    <w:p w:rsidR="00185763" w:rsidRDefault="00CE4331">
      <w:pPr>
        <w:pStyle w:val="a7"/>
      </w:pPr>
      <w:bookmarkStart w:id="549" w:name="_Ref378773933"/>
      <w:bookmarkStart w:id="550" w:name="_Ref375150190"/>
      <w:bookmarkStart w:id="551" w:name="_Toc380875168"/>
      <w:r w:rsidRPr="00CE4331">
        <w:t xml:space="preserve">Table </w:t>
      </w:r>
      <w:r w:rsidR="00222E77">
        <w:fldChar w:fldCharType="begin"/>
      </w:r>
      <w:r w:rsidR="0068144C">
        <w:instrText xml:space="preserve"> SEQ Table \* ARABIC </w:instrText>
      </w:r>
      <w:r w:rsidR="00222E77">
        <w:fldChar w:fldCharType="separate"/>
      </w:r>
      <w:r w:rsidR="0008141F">
        <w:rPr>
          <w:noProof/>
        </w:rPr>
        <w:t>6</w:t>
      </w:r>
      <w:r w:rsidR="00222E77">
        <w:rPr>
          <w:noProof/>
        </w:rPr>
        <w:fldChar w:fldCharType="end"/>
      </w:r>
      <w:bookmarkEnd w:id="549"/>
      <w:r w:rsidR="008B6339">
        <w:t>.</w:t>
      </w:r>
      <w:bookmarkEnd w:id="550"/>
      <w:r w:rsidRPr="00CE4331">
        <w:t xml:space="preserve"> Median and range of the </w:t>
      </w:r>
      <w:r w:rsidR="0030615F">
        <w:t>inhalation intakes</w:t>
      </w:r>
      <w:r w:rsidRPr="00CE4331">
        <w:t xml:space="preserve"> in nine climate regions </w:t>
      </w:r>
      <w:r w:rsidR="003349BC">
        <w:rPr>
          <w:szCs w:val="24"/>
        </w:rPr>
        <w:t xml:space="preserve">of </w:t>
      </w:r>
      <w:r w:rsidR="003349BC">
        <w:rPr>
          <w:rFonts w:cs="Times New Roman"/>
          <w:kern w:val="0"/>
          <w:szCs w:val="24"/>
        </w:rPr>
        <w:t>contiguous US</w:t>
      </w:r>
      <w:r w:rsidR="003349BC">
        <w:rPr>
          <w:szCs w:val="24"/>
        </w:rPr>
        <w:t xml:space="preserve">  </w:t>
      </w:r>
      <w:r w:rsidR="0062592F">
        <w:t>1994-2000</w:t>
      </w:r>
      <w:r w:rsidRPr="00CE4331">
        <w:t>(</w:t>
      </w:r>
      <w:r w:rsidR="000045CC">
        <w:t>p</w:t>
      </w:r>
      <w:r w:rsidRPr="00CE4331">
        <w:t>ollen</w:t>
      </w:r>
      <w:r w:rsidR="000045CC">
        <w:t xml:space="preserve"> g</w:t>
      </w:r>
      <w:r w:rsidRPr="00CE4331">
        <w:t>rains/</w:t>
      </w:r>
      <w:r w:rsidR="000045CC">
        <w:t>d</w:t>
      </w:r>
      <w:r w:rsidRPr="00CE4331">
        <w:t>ay)</w:t>
      </w:r>
      <w:bookmarkEnd w:id="551"/>
    </w:p>
    <w:tbl>
      <w:tblPr>
        <w:tblW w:w="5000" w:type="pct"/>
        <w:tblLayout w:type="fixed"/>
        <w:tblLook w:val="04A0" w:firstRow="1" w:lastRow="0" w:firstColumn="1" w:lastColumn="0" w:noHBand="0" w:noVBand="1"/>
      </w:tblPr>
      <w:tblGrid>
        <w:gridCol w:w="1584"/>
        <w:gridCol w:w="1161"/>
        <w:gridCol w:w="1009"/>
        <w:gridCol w:w="1548"/>
        <w:gridCol w:w="983"/>
        <w:gridCol w:w="1473"/>
        <w:gridCol w:w="764"/>
      </w:tblGrid>
      <w:tr w:rsidR="001377C7" w:rsidRPr="000045CC" w:rsidTr="009E1F2E">
        <w:trPr>
          <w:trHeight w:val="288"/>
          <w:tblHeader/>
        </w:trPr>
        <w:tc>
          <w:tcPr>
            <w:tcW w:w="929" w:type="pct"/>
            <w:tcBorders>
              <w:top w:val="single" w:sz="4" w:space="0" w:color="000000"/>
              <w:left w:val="single" w:sz="4" w:space="0" w:color="000000"/>
              <w:bottom w:val="single" w:sz="4" w:space="0" w:color="000000"/>
              <w:right w:val="nil"/>
            </w:tcBorders>
            <w:shd w:val="clear" w:color="auto" w:fill="auto"/>
            <w:noWrap/>
            <w:vAlign w:val="bottom"/>
            <w:hideMark/>
          </w:tcPr>
          <w:p w:rsidR="001377C7" w:rsidRPr="000045CC" w:rsidRDefault="00CE4331" w:rsidP="001377C7">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681"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Percentile</w:t>
            </w:r>
          </w:p>
        </w:tc>
        <w:tc>
          <w:tcPr>
            <w:tcW w:w="592"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Central</w:t>
            </w:r>
          </w:p>
        </w:tc>
        <w:tc>
          <w:tcPr>
            <w:tcW w:w="908" w:type="pct"/>
            <w:tcBorders>
              <w:top w:val="single" w:sz="4" w:space="0" w:color="000000"/>
              <w:left w:val="nil"/>
              <w:bottom w:val="single" w:sz="4" w:space="0" w:color="000000"/>
              <w:right w:val="nil"/>
            </w:tcBorders>
            <w:shd w:val="clear" w:color="auto" w:fill="auto"/>
            <w:noWrap/>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East</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577"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864"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448" w:type="pct"/>
            <w:tcBorders>
              <w:top w:val="single" w:sz="4" w:space="0" w:color="000000"/>
              <w:left w:val="nil"/>
              <w:bottom w:val="single" w:sz="4" w:space="0" w:color="000000"/>
              <w:right w:val="single" w:sz="4" w:space="0" w:color="auto"/>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p>
        </w:tc>
      </w:tr>
      <w:tr w:rsidR="00604D52" w:rsidRPr="000045CC" w:rsidTr="009E1F2E">
        <w:trPr>
          <w:trHeight w:val="288"/>
        </w:trPr>
        <w:tc>
          <w:tcPr>
            <w:tcW w:w="929" w:type="pct"/>
            <w:tcBorders>
              <w:top w:val="nil"/>
              <w:left w:val="single" w:sz="4" w:space="0" w:color="000000"/>
              <w:bottom w:val="nil"/>
              <w:right w:val="nil"/>
            </w:tcBorders>
            <w:shd w:val="clear" w:color="D9D9D9" w:fill="D9D9D9"/>
            <w:vAlign w:val="bottom"/>
            <w:hideMark/>
          </w:tcPr>
          <w:p w:rsidR="00604D52" w:rsidRPr="00CE039F" w:rsidRDefault="00C14E1C"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15</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w:t>
            </w:r>
          </w:p>
        </w:tc>
      </w:tr>
      <w:tr w:rsidR="00604D52" w:rsidRPr="000045CC" w:rsidTr="009E1F2E">
        <w:trPr>
          <w:trHeight w:val="288"/>
        </w:trPr>
        <w:tc>
          <w:tcPr>
            <w:tcW w:w="929" w:type="pct"/>
            <w:tcBorders>
              <w:top w:val="nil"/>
              <w:left w:val="single" w:sz="4" w:space="0" w:color="000000"/>
              <w:bottom w:val="nil"/>
              <w:right w:val="nil"/>
            </w:tcBorders>
            <w:shd w:val="clear" w:color="auto" w:fill="auto"/>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53</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42</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28</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23</w:t>
            </w:r>
          </w:p>
        </w:tc>
      </w:tr>
      <w:tr w:rsidR="00604D52" w:rsidRPr="000045CC" w:rsidTr="009E1F2E">
        <w:trPr>
          <w:trHeight w:val="288"/>
        </w:trPr>
        <w:tc>
          <w:tcPr>
            <w:tcW w:w="929" w:type="pct"/>
            <w:tcBorders>
              <w:top w:val="nil"/>
              <w:left w:val="single" w:sz="4" w:space="0" w:color="000000"/>
              <w:bottom w:val="nil"/>
              <w:right w:val="nil"/>
            </w:tcBorders>
            <w:shd w:val="clear" w:color="D9D9D9" w:fill="D9D9D9"/>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231</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203</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82</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104</w:t>
            </w:r>
          </w:p>
        </w:tc>
      </w:tr>
      <w:tr w:rsidR="00604D52" w:rsidRPr="000045CC" w:rsidTr="009E1F2E">
        <w:trPr>
          <w:trHeight w:val="288"/>
        </w:trPr>
        <w:tc>
          <w:tcPr>
            <w:tcW w:w="929" w:type="pct"/>
            <w:tcBorders>
              <w:top w:val="nil"/>
              <w:left w:val="single" w:sz="4" w:space="0" w:color="000000"/>
              <w:bottom w:val="nil"/>
              <w:right w:val="nil"/>
            </w:tcBorders>
            <w:shd w:val="clear" w:color="auto" w:fill="auto"/>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1173</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654</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347</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663</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C14E1C" w:rsidP="008A029B">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20</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61</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86</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313</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338</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C14E1C"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14</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24</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40</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30</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15</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69</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126</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119</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64</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82</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416</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565</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857</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712</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622</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13</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13</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25</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lastRenderedPageBreak/>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38</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31</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37</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28</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194</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122</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149</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653</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121</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14</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56</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47</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45</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68</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198</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262</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249</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64</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506</w:t>
            </w:r>
          </w:p>
        </w:tc>
      </w:tr>
      <w:tr w:rsidR="00604D52" w:rsidRPr="000045CC" w:rsidTr="009E1F2E">
        <w:trPr>
          <w:trHeight w:val="288"/>
        </w:trPr>
        <w:tc>
          <w:tcPr>
            <w:tcW w:w="929" w:type="pct"/>
            <w:tcBorders>
              <w:top w:val="nil"/>
              <w:left w:val="single" w:sz="4" w:space="0" w:color="000000"/>
              <w:bottom w:val="single" w:sz="4" w:space="0" w:color="000000"/>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single" w:sz="4" w:space="0" w:color="000000"/>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single" w:sz="4" w:space="0" w:color="000000"/>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1141</w:t>
            </w:r>
          </w:p>
        </w:tc>
        <w:tc>
          <w:tcPr>
            <w:tcW w:w="908" w:type="pct"/>
            <w:tcBorders>
              <w:top w:val="nil"/>
              <w:left w:val="nil"/>
              <w:bottom w:val="single" w:sz="4" w:space="0" w:color="000000"/>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1451</w:t>
            </w:r>
          </w:p>
        </w:tc>
        <w:tc>
          <w:tcPr>
            <w:tcW w:w="577" w:type="pct"/>
            <w:tcBorders>
              <w:top w:val="nil"/>
              <w:left w:val="nil"/>
              <w:bottom w:val="single" w:sz="4" w:space="0" w:color="000000"/>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1803</w:t>
            </w:r>
          </w:p>
        </w:tc>
        <w:tc>
          <w:tcPr>
            <w:tcW w:w="864" w:type="pct"/>
            <w:tcBorders>
              <w:top w:val="nil"/>
              <w:left w:val="nil"/>
              <w:bottom w:val="single" w:sz="4" w:space="0" w:color="000000"/>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256</w:t>
            </w:r>
          </w:p>
        </w:tc>
        <w:tc>
          <w:tcPr>
            <w:tcW w:w="448" w:type="pct"/>
            <w:tcBorders>
              <w:top w:val="nil"/>
              <w:left w:val="nil"/>
              <w:bottom w:val="single" w:sz="4" w:space="0" w:color="000000"/>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3057</w:t>
            </w:r>
          </w:p>
        </w:tc>
      </w:tr>
      <w:tr w:rsidR="001377C7" w:rsidRPr="000045CC" w:rsidTr="009E1F2E">
        <w:trPr>
          <w:trHeight w:val="288"/>
        </w:trPr>
        <w:tc>
          <w:tcPr>
            <w:tcW w:w="929" w:type="pct"/>
            <w:tcBorders>
              <w:top w:val="single" w:sz="4" w:space="0" w:color="000000"/>
              <w:left w:val="single" w:sz="4" w:space="0" w:color="auto"/>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681"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Percentile</w:t>
            </w:r>
          </w:p>
        </w:tc>
        <w:tc>
          <w:tcPr>
            <w:tcW w:w="592"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908"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577"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p>
        </w:tc>
        <w:tc>
          <w:tcPr>
            <w:tcW w:w="864"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448" w:type="pct"/>
            <w:tcBorders>
              <w:top w:val="single" w:sz="4" w:space="0" w:color="000000"/>
              <w:left w:val="nil"/>
              <w:bottom w:val="single" w:sz="4" w:space="0" w:color="000000"/>
              <w:right w:val="single" w:sz="4" w:space="0" w:color="auto"/>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US</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C14E1C"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c>
          <w:tcPr>
            <w:tcW w:w="908" w:type="pct"/>
            <w:tcBorders>
              <w:top w:val="nil"/>
              <w:left w:val="nil"/>
              <w:bottom w:val="nil"/>
              <w:right w:val="nil"/>
            </w:tcBorders>
            <w:shd w:val="clear" w:color="D9D9D9" w:fill="D9D9D9"/>
            <w:noWrap/>
            <w:vAlign w:val="bottom"/>
            <w:hideMark/>
          </w:tcPr>
          <w:p w:rsidR="00604D52" w:rsidRPr="00D73BC7" w:rsidRDefault="00604D52">
            <w:pPr>
              <w:jc w:val="center"/>
              <w:rPr>
                <w:rFonts w:ascii="Arial Narrow" w:eastAsia="宋体" w:hAnsi="Arial Narrow" w:cs="宋体"/>
                <w:color w:val="000000"/>
                <w:kern w:val="0"/>
                <w:sz w:val="22"/>
              </w:rPr>
            </w:pPr>
            <w:r>
              <w:rPr>
                <w:rFonts w:hint="eastAsia"/>
                <w:color w:val="000000"/>
                <w:sz w:val="22"/>
              </w:rPr>
              <w:t>6</w:t>
            </w:r>
          </w:p>
        </w:tc>
        <w:tc>
          <w:tcPr>
            <w:tcW w:w="577" w:type="pct"/>
            <w:tcBorders>
              <w:top w:val="nil"/>
              <w:left w:val="nil"/>
              <w:bottom w:val="nil"/>
              <w:right w:val="nil"/>
            </w:tcBorders>
            <w:shd w:val="clear" w:color="D9D9D9" w:fill="D9D9D9"/>
            <w:noWrap/>
            <w:vAlign w:val="bottom"/>
            <w:hideMark/>
          </w:tcPr>
          <w:p w:rsidR="00604D52" w:rsidRPr="00D73BC7" w:rsidRDefault="00604D52">
            <w:pPr>
              <w:jc w:val="center"/>
              <w:rPr>
                <w:rFonts w:ascii="Arial Narrow" w:eastAsia="宋体" w:hAnsi="Arial Narrow" w:cs="宋体"/>
                <w:color w:val="000000"/>
                <w:kern w:val="0"/>
                <w:sz w:val="22"/>
              </w:rPr>
            </w:pPr>
            <w:r>
              <w:rPr>
                <w:rFonts w:hint="eastAsia"/>
                <w:color w:val="000000"/>
                <w:sz w:val="22"/>
              </w:rPr>
              <w:t>4</w:t>
            </w:r>
          </w:p>
        </w:tc>
        <w:tc>
          <w:tcPr>
            <w:tcW w:w="864" w:type="pct"/>
            <w:tcBorders>
              <w:top w:val="nil"/>
              <w:left w:val="nil"/>
              <w:bottom w:val="nil"/>
              <w:right w:val="nil"/>
            </w:tcBorders>
            <w:shd w:val="clear" w:color="D9D9D9" w:fill="D9D9D9"/>
            <w:noWrap/>
            <w:vAlign w:val="bottom"/>
            <w:hideMark/>
          </w:tcPr>
          <w:p w:rsidR="00604D52" w:rsidRPr="00D73BC7" w:rsidRDefault="00604D52">
            <w:pPr>
              <w:jc w:val="center"/>
              <w:rPr>
                <w:rFonts w:ascii="Arial Narrow" w:eastAsia="宋体" w:hAnsi="Arial Narrow" w:cs="宋体"/>
                <w:color w:val="000000"/>
                <w:kern w:val="0"/>
                <w:sz w:val="22"/>
              </w:rPr>
            </w:pPr>
            <w:r>
              <w:rPr>
                <w:rFonts w:hint="eastAsia"/>
                <w:color w:val="000000"/>
                <w:sz w:val="22"/>
              </w:rPr>
              <w:t>26</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pPr>
              <w:jc w:val="center"/>
              <w:rPr>
                <w:rFonts w:ascii="Arial Narrow" w:eastAsia="宋体" w:hAnsi="Arial Narrow" w:cs="宋体"/>
                <w:color w:val="000000"/>
                <w:kern w:val="0"/>
                <w:sz w:val="22"/>
              </w:rPr>
            </w:pPr>
            <w:r>
              <w:rPr>
                <w:rFonts w:hint="eastAsia"/>
                <w:color w:val="000000"/>
                <w:sz w:val="22"/>
              </w:rPr>
              <w:t>10</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25</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17</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149</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43</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73</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123</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25</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607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181</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286</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1101</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89</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2970</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910</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C14E1C"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18</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68</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14</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29</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41</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214</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33</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87</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82</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456</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109</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259</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C14E1C"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26</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17</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28</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25</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lastRenderedPageBreak/>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90</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70</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102</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90</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402</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526</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642</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593</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5</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9</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22</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16</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15</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27</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20</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60</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42</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100</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82</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383</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114</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213</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21</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13</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15</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129</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40</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39</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68</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753</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122</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159</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333</w:t>
            </w:r>
          </w:p>
        </w:tc>
      </w:tr>
      <w:tr w:rsidR="00604D52" w:rsidRPr="000045CC" w:rsidTr="009E1F2E">
        <w:trPr>
          <w:trHeight w:val="288"/>
        </w:trPr>
        <w:tc>
          <w:tcPr>
            <w:tcW w:w="929" w:type="pct"/>
            <w:tcBorders>
              <w:top w:val="nil"/>
              <w:left w:val="single" w:sz="4" w:space="0" w:color="auto"/>
              <w:bottom w:val="single" w:sz="4" w:space="0" w:color="auto"/>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single" w:sz="4" w:space="0" w:color="auto"/>
              <w:right w:val="nil"/>
            </w:tcBorders>
            <w:shd w:val="clear" w:color="auto" w:fill="auto"/>
            <w:noWrap/>
            <w:vAlign w:val="bottom"/>
            <w:hideMark/>
          </w:tcPr>
          <w:p w:rsidR="00604D52" w:rsidRPr="00CE039F" w:rsidRDefault="00604D52"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single" w:sz="4" w:space="0" w:color="auto"/>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4291</w:t>
            </w:r>
          </w:p>
        </w:tc>
        <w:tc>
          <w:tcPr>
            <w:tcW w:w="908" w:type="pct"/>
            <w:tcBorders>
              <w:top w:val="nil"/>
              <w:left w:val="nil"/>
              <w:bottom w:val="single" w:sz="4" w:space="0" w:color="auto"/>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single" w:sz="4" w:space="0" w:color="auto"/>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796</w:t>
            </w:r>
          </w:p>
        </w:tc>
        <w:tc>
          <w:tcPr>
            <w:tcW w:w="864" w:type="pct"/>
            <w:tcBorders>
              <w:top w:val="nil"/>
              <w:left w:val="nil"/>
              <w:bottom w:val="single" w:sz="4" w:space="0" w:color="auto"/>
              <w:right w:val="nil"/>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1087</w:t>
            </w:r>
          </w:p>
        </w:tc>
        <w:tc>
          <w:tcPr>
            <w:tcW w:w="448" w:type="pct"/>
            <w:tcBorders>
              <w:top w:val="nil"/>
              <w:left w:val="nil"/>
              <w:bottom w:val="single" w:sz="4" w:space="0" w:color="auto"/>
              <w:right w:val="single" w:sz="4" w:space="0" w:color="auto"/>
            </w:tcBorders>
            <w:shd w:val="clear" w:color="auto" w:fill="auto"/>
            <w:noWrap/>
            <w:vAlign w:val="bottom"/>
            <w:hideMark/>
          </w:tcPr>
          <w:p w:rsidR="00604D52" w:rsidRPr="00D73BC7" w:rsidRDefault="00604D52" w:rsidP="00D73BC7">
            <w:pPr>
              <w:jc w:val="center"/>
              <w:rPr>
                <w:rFonts w:ascii="Arial Narrow" w:eastAsia="宋体" w:hAnsi="Arial Narrow" w:cs="宋体"/>
                <w:color w:val="000000"/>
                <w:kern w:val="0"/>
                <w:sz w:val="22"/>
              </w:rPr>
            </w:pPr>
            <w:r>
              <w:rPr>
                <w:rFonts w:hint="eastAsia"/>
                <w:color w:val="000000"/>
                <w:sz w:val="22"/>
              </w:rPr>
              <w:t>1781</w:t>
            </w:r>
          </w:p>
        </w:tc>
      </w:tr>
    </w:tbl>
    <w:p w:rsidR="00327163" w:rsidRDefault="007814D3" w:rsidP="00327163">
      <w:pPr>
        <w:pStyle w:val="a7"/>
      </w:pPr>
      <w:r>
        <w:br w:type="page"/>
      </w:r>
      <w:bookmarkStart w:id="552" w:name="_Ref378773935"/>
      <w:bookmarkStart w:id="553" w:name="_Toc380875169"/>
      <w:r w:rsidR="00327163" w:rsidRPr="005825F9">
        <w:lastRenderedPageBreak/>
        <w:t xml:space="preserve">Table </w:t>
      </w:r>
      <w:r w:rsidR="00222E77" w:rsidRPr="005825F9">
        <w:fldChar w:fldCharType="begin"/>
      </w:r>
      <w:r w:rsidR="00327163" w:rsidRPr="005825F9">
        <w:instrText xml:space="preserve"> SEQ Table \* ARABIC </w:instrText>
      </w:r>
      <w:r w:rsidR="00222E77" w:rsidRPr="005825F9">
        <w:fldChar w:fldCharType="separate"/>
      </w:r>
      <w:r w:rsidR="0008141F">
        <w:rPr>
          <w:noProof/>
        </w:rPr>
        <w:t>7</w:t>
      </w:r>
      <w:r w:rsidR="00222E77" w:rsidRPr="005825F9">
        <w:fldChar w:fldCharType="end"/>
      </w:r>
      <w:bookmarkEnd w:id="552"/>
      <w:r w:rsidR="00327163">
        <w:t>.</w:t>
      </w:r>
      <w:r w:rsidR="00327163" w:rsidRPr="005825F9">
        <w:t xml:space="preserve"> Median and range of the </w:t>
      </w:r>
      <w:r w:rsidR="0030615F">
        <w:t>inhalation intakes</w:t>
      </w:r>
      <w:r w:rsidR="00327163" w:rsidRPr="005825F9">
        <w:t xml:space="preserve"> in nine climate regions </w:t>
      </w:r>
      <w:r w:rsidR="003349BC">
        <w:rPr>
          <w:szCs w:val="24"/>
        </w:rPr>
        <w:t xml:space="preserve">of </w:t>
      </w:r>
      <w:r w:rsidR="003349BC">
        <w:rPr>
          <w:rFonts w:cs="Times New Roman"/>
          <w:kern w:val="0"/>
          <w:szCs w:val="24"/>
        </w:rPr>
        <w:t>contiguous US</w:t>
      </w:r>
      <w:r w:rsidR="003349BC">
        <w:rPr>
          <w:szCs w:val="24"/>
        </w:rPr>
        <w:t xml:space="preserve"> </w:t>
      </w:r>
      <w:r w:rsidR="00327163">
        <w:t xml:space="preserve">in </w:t>
      </w:r>
      <w:r w:rsidR="00DE7ACE">
        <w:t>2003</w:t>
      </w:r>
      <w:r w:rsidR="0062592F">
        <w:t>-2010</w:t>
      </w:r>
      <w:r w:rsidR="00AA6330">
        <w:t xml:space="preserve"> </w:t>
      </w:r>
      <w:r w:rsidR="00327163" w:rsidRPr="005825F9">
        <w:t>(</w:t>
      </w:r>
      <w:r w:rsidR="00327163">
        <w:t>p</w:t>
      </w:r>
      <w:r w:rsidR="00327163" w:rsidRPr="005825F9">
        <w:t>ollen</w:t>
      </w:r>
      <w:r w:rsidR="00327163">
        <w:t xml:space="preserve"> g</w:t>
      </w:r>
      <w:r w:rsidR="00327163" w:rsidRPr="005825F9">
        <w:t>rains/</w:t>
      </w:r>
      <w:r w:rsidR="00327163">
        <w:t>d</w:t>
      </w:r>
      <w:r w:rsidR="00327163" w:rsidRPr="005825F9">
        <w:t>ay)</w:t>
      </w:r>
      <w:bookmarkEnd w:id="553"/>
    </w:p>
    <w:tbl>
      <w:tblPr>
        <w:tblW w:w="5000" w:type="pct"/>
        <w:tblLayout w:type="fixed"/>
        <w:tblLook w:val="04A0" w:firstRow="1" w:lastRow="0" w:firstColumn="1" w:lastColumn="0" w:noHBand="0" w:noVBand="1"/>
      </w:tblPr>
      <w:tblGrid>
        <w:gridCol w:w="1607"/>
        <w:gridCol w:w="1178"/>
        <w:gridCol w:w="982"/>
        <w:gridCol w:w="1573"/>
        <w:gridCol w:w="999"/>
        <w:gridCol w:w="1421"/>
        <w:gridCol w:w="762"/>
      </w:tblGrid>
      <w:tr w:rsidR="00327163" w:rsidRPr="000045CC" w:rsidTr="005118E3">
        <w:trPr>
          <w:trHeight w:val="288"/>
          <w:tblHeader/>
        </w:trPr>
        <w:tc>
          <w:tcPr>
            <w:tcW w:w="943" w:type="pct"/>
            <w:tcBorders>
              <w:top w:val="single" w:sz="4" w:space="0" w:color="000000"/>
              <w:left w:val="single" w:sz="4" w:space="0" w:color="000000"/>
              <w:bottom w:val="single" w:sz="4" w:space="0" w:color="000000"/>
              <w:right w:val="nil"/>
            </w:tcBorders>
            <w:shd w:val="clear" w:color="auto" w:fill="auto"/>
            <w:noWrap/>
            <w:vAlign w:val="bottom"/>
            <w:hideMark/>
          </w:tcPr>
          <w:p w:rsidR="00327163" w:rsidRPr="000045CC" w:rsidRDefault="00327163" w:rsidP="00D07E54">
            <w:pPr>
              <w:jc w:val="left"/>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Species</w:t>
            </w:r>
          </w:p>
        </w:tc>
        <w:tc>
          <w:tcPr>
            <w:tcW w:w="691"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jc w:val="left"/>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Percentile</w:t>
            </w:r>
          </w:p>
        </w:tc>
        <w:tc>
          <w:tcPr>
            <w:tcW w:w="576"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Central</w:t>
            </w:r>
          </w:p>
        </w:tc>
        <w:tc>
          <w:tcPr>
            <w:tcW w:w="923" w:type="pct"/>
            <w:tcBorders>
              <w:top w:val="single" w:sz="4" w:space="0" w:color="000000"/>
              <w:left w:val="nil"/>
              <w:bottom w:val="single" w:sz="4" w:space="0" w:color="000000"/>
              <w:right w:val="nil"/>
            </w:tcBorders>
            <w:shd w:val="clear" w:color="auto" w:fill="auto"/>
            <w:noWrap/>
            <w:hideMark/>
          </w:tcPr>
          <w:p w:rsidR="00327163" w:rsidRPr="000045CC" w:rsidRDefault="00327163"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East</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Central</w:t>
            </w:r>
          </w:p>
        </w:tc>
        <w:tc>
          <w:tcPr>
            <w:tcW w:w="586"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East</w:t>
            </w:r>
          </w:p>
        </w:tc>
        <w:tc>
          <w:tcPr>
            <w:tcW w:w="834"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West</w:t>
            </w:r>
          </w:p>
        </w:tc>
        <w:tc>
          <w:tcPr>
            <w:tcW w:w="447" w:type="pct"/>
            <w:tcBorders>
              <w:top w:val="single" w:sz="4" w:space="0" w:color="000000"/>
              <w:left w:val="nil"/>
              <w:bottom w:val="single" w:sz="4" w:space="0" w:color="000000"/>
              <w:right w:val="single" w:sz="4" w:space="0" w:color="auto"/>
            </w:tcBorders>
            <w:shd w:val="clear" w:color="auto" w:fill="auto"/>
            <w:noWrap/>
            <w:vAlign w:val="bottom"/>
            <w:hideMark/>
          </w:tcPr>
          <w:p w:rsidR="00327163" w:rsidRPr="000045CC" w:rsidRDefault="00327163"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South</w:t>
            </w:r>
          </w:p>
        </w:tc>
      </w:tr>
      <w:tr w:rsidR="005118E3" w:rsidRPr="000045CC" w:rsidTr="005118E3">
        <w:trPr>
          <w:trHeight w:val="288"/>
        </w:trPr>
        <w:tc>
          <w:tcPr>
            <w:tcW w:w="943" w:type="pct"/>
            <w:tcBorders>
              <w:top w:val="nil"/>
              <w:left w:val="single" w:sz="4" w:space="0" w:color="000000"/>
              <w:bottom w:val="nil"/>
              <w:right w:val="nil"/>
            </w:tcBorders>
            <w:shd w:val="clear" w:color="D9D9D9" w:fill="D9D9D9"/>
            <w:vAlign w:val="bottom"/>
            <w:hideMark/>
          </w:tcPr>
          <w:p w:rsidR="005118E3" w:rsidRPr="008763D3" w:rsidRDefault="0033253A"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birch (Betula)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w:t>
            </w:r>
          </w:p>
        </w:tc>
      </w:tr>
      <w:tr w:rsidR="005118E3" w:rsidRPr="000045CC" w:rsidTr="005118E3">
        <w:trPr>
          <w:trHeight w:val="288"/>
        </w:trPr>
        <w:tc>
          <w:tcPr>
            <w:tcW w:w="943" w:type="pct"/>
            <w:tcBorders>
              <w:top w:val="nil"/>
              <w:left w:val="single" w:sz="4" w:space="0" w:color="000000"/>
              <w:bottom w:val="nil"/>
              <w:right w:val="nil"/>
            </w:tcBorders>
            <w:shd w:val="clear" w:color="auto" w:fill="auto"/>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23</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11</w:t>
            </w:r>
          </w:p>
        </w:tc>
      </w:tr>
      <w:tr w:rsidR="005118E3" w:rsidRPr="000045CC" w:rsidTr="005118E3">
        <w:trPr>
          <w:trHeight w:val="288"/>
        </w:trPr>
        <w:tc>
          <w:tcPr>
            <w:tcW w:w="943" w:type="pct"/>
            <w:tcBorders>
              <w:top w:val="nil"/>
              <w:left w:val="single" w:sz="4" w:space="0" w:color="000000"/>
              <w:bottom w:val="nil"/>
              <w:right w:val="nil"/>
            </w:tcBorders>
            <w:shd w:val="clear" w:color="D9D9D9" w:fill="D9D9D9"/>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15</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14</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33</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85</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27</w:t>
            </w:r>
          </w:p>
        </w:tc>
      </w:tr>
      <w:tr w:rsidR="005118E3" w:rsidRPr="000045CC" w:rsidTr="005118E3">
        <w:trPr>
          <w:trHeight w:val="288"/>
        </w:trPr>
        <w:tc>
          <w:tcPr>
            <w:tcW w:w="943" w:type="pct"/>
            <w:tcBorders>
              <w:top w:val="nil"/>
              <w:left w:val="single" w:sz="4" w:space="0" w:color="000000"/>
              <w:bottom w:val="nil"/>
              <w:right w:val="nil"/>
            </w:tcBorders>
            <w:shd w:val="clear" w:color="auto" w:fill="auto"/>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59</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40</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135</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320</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87</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33253A"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ragweed (Ambrosia)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28</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39</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68</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109</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173</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222</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77</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472</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1035</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654</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306</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29</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1951</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33253A"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mugwort (Artemisia)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24</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44</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42</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23</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25</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70</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150</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188</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92</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66</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385</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673</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1903</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615</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421</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grass (Gramineae)</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11</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21</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16</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24</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33</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58</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33</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42</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91</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130</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lastRenderedPageBreak/>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312</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119</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198</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956</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940</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oak (Quercus)</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15</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20</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68</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47</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100</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82</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36</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292</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210</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444</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470</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134</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968</w:t>
            </w:r>
          </w:p>
        </w:tc>
      </w:tr>
      <w:tr w:rsidR="005118E3" w:rsidRPr="000045CC" w:rsidTr="005118E3">
        <w:trPr>
          <w:trHeight w:val="288"/>
        </w:trPr>
        <w:tc>
          <w:tcPr>
            <w:tcW w:w="943" w:type="pct"/>
            <w:tcBorders>
              <w:top w:val="nil"/>
              <w:left w:val="single" w:sz="4" w:space="0" w:color="000000"/>
              <w:bottom w:val="single" w:sz="4" w:space="0" w:color="000000"/>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single" w:sz="4" w:space="0" w:color="000000"/>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single" w:sz="4" w:space="0" w:color="000000"/>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1467</w:t>
            </w:r>
          </w:p>
        </w:tc>
        <w:tc>
          <w:tcPr>
            <w:tcW w:w="923" w:type="pct"/>
            <w:tcBorders>
              <w:top w:val="nil"/>
              <w:left w:val="nil"/>
              <w:bottom w:val="single" w:sz="4" w:space="0" w:color="000000"/>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2053</w:t>
            </w:r>
          </w:p>
        </w:tc>
        <w:tc>
          <w:tcPr>
            <w:tcW w:w="586" w:type="pct"/>
            <w:tcBorders>
              <w:top w:val="nil"/>
              <w:left w:val="nil"/>
              <w:bottom w:val="single" w:sz="4" w:space="0" w:color="000000"/>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3476</w:t>
            </w:r>
          </w:p>
        </w:tc>
        <w:tc>
          <w:tcPr>
            <w:tcW w:w="834" w:type="pct"/>
            <w:tcBorders>
              <w:top w:val="nil"/>
              <w:left w:val="nil"/>
              <w:bottom w:val="single" w:sz="4" w:space="0" w:color="000000"/>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479</w:t>
            </w:r>
          </w:p>
        </w:tc>
        <w:tc>
          <w:tcPr>
            <w:tcW w:w="447" w:type="pct"/>
            <w:tcBorders>
              <w:top w:val="nil"/>
              <w:left w:val="nil"/>
              <w:bottom w:val="single" w:sz="4" w:space="0" w:color="000000"/>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3534</w:t>
            </w:r>
          </w:p>
        </w:tc>
      </w:tr>
      <w:tr w:rsidR="00327163" w:rsidRPr="000045CC" w:rsidTr="005118E3">
        <w:trPr>
          <w:trHeight w:val="288"/>
        </w:trPr>
        <w:tc>
          <w:tcPr>
            <w:tcW w:w="943" w:type="pct"/>
            <w:tcBorders>
              <w:top w:val="single" w:sz="4" w:space="0" w:color="000000"/>
              <w:left w:val="single" w:sz="4" w:space="0" w:color="auto"/>
              <w:bottom w:val="single" w:sz="4" w:space="0" w:color="000000"/>
              <w:right w:val="nil"/>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Species</w:t>
            </w:r>
          </w:p>
        </w:tc>
        <w:tc>
          <w:tcPr>
            <w:tcW w:w="691"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Percentile</w:t>
            </w:r>
          </w:p>
        </w:tc>
        <w:tc>
          <w:tcPr>
            <w:tcW w:w="576"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South</w:t>
            </w:r>
            <w:r w:rsidR="009E1F2E" w:rsidRPr="008763D3">
              <w:rPr>
                <w:rFonts w:ascii="Arial Narrow" w:eastAsia="宋体" w:hAnsi="Arial Narrow" w:cs="宋体"/>
                <w:b/>
                <w:bCs/>
                <w:color w:val="000000"/>
                <w:kern w:val="0"/>
                <w:sz w:val="22"/>
              </w:rPr>
              <w:t xml:space="preserve"> </w:t>
            </w:r>
            <w:r w:rsidRPr="008763D3">
              <w:rPr>
                <w:rFonts w:ascii="Arial Narrow" w:eastAsia="宋体" w:hAnsi="Arial Narrow" w:cs="宋体"/>
                <w:b/>
                <w:bCs/>
                <w:color w:val="000000"/>
                <w:kern w:val="0"/>
                <w:sz w:val="22"/>
              </w:rPr>
              <w:t>East</w:t>
            </w:r>
          </w:p>
        </w:tc>
        <w:tc>
          <w:tcPr>
            <w:tcW w:w="923"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South</w:t>
            </w:r>
            <w:r w:rsidR="009E1F2E" w:rsidRPr="008763D3">
              <w:rPr>
                <w:rFonts w:ascii="Arial Narrow" w:eastAsia="宋体" w:hAnsi="Arial Narrow" w:cs="宋体"/>
                <w:b/>
                <w:bCs/>
                <w:color w:val="000000"/>
                <w:kern w:val="0"/>
                <w:sz w:val="22"/>
              </w:rPr>
              <w:t xml:space="preserve"> </w:t>
            </w:r>
            <w:r w:rsidRPr="008763D3">
              <w:rPr>
                <w:rFonts w:ascii="Arial Narrow" w:eastAsia="宋体" w:hAnsi="Arial Narrow" w:cs="宋体"/>
                <w:b/>
                <w:bCs/>
                <w:color w:val="000000"/>
                <w:kern w:val="0"/>
                <w:sz w:val="22"/>
              </w:rPr>
              <w:t>West</w:t>
            </w:r>
          </w:p>
        </w:tc>
        <w:tc>
          <w:tcPr>
            <w:tcW w:w="586"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West</w:t>
            </w:r>
          </w:p>
        </w:tc>
        <w:tc>
          <w:tcPr>
            <w:tcW w:w="834"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West</w:t>
            </w:r>
            <w:r w:rsidR="009E1F2E" w:rsidRPr="008763D3">
              <w:rPr>
                <w:rFonts w:ascii="Arial Narrow" w:eastAsia="宋体" w:hAnsi="Arial Narrow" w:cs="宋体"/>
                <w:b/>
                <w:bCs/>
                <w:color w:val="000000"/>
                <w:kern w:val="0"/>
                <w:sz w:val="22"/>
              </w:rPr>
              <w:t xml:space="preserve"> </w:t>
            </w:r>
            <w:r w:rsidRPr="008763D3">
              <w:rPr>
                <w:rFonts w:ascii="Arial Narrow" w:eastAsia="宋体" w:hAnsi="Arial Narrow" w:cs="宋体"/>
                <w:b/>
                <w:bCs/>
                <w:color w:val="000000"/>
                <w:kern w:val="0"/>
                <w:sz w:val="22"/>
              </w:rPr>
              <w:t>North</w:t>
            </w:r>
            <w:r w:rsidR="009E1F2E" w:rsidRPr="008763D3">
              <w:rPr>
                <w:rFonts w:ascii="Arial Narrow" w:eastAsia="宋体" w:hAnsi="Arial Narrow" w:cs="宋体"/>
                <w:b/>
                <w:bCs/>
                <w:color w:val="000000"/>
                <w:kern w:val="0"/>
                <w:sz w:val="22"/>
              </w:rPr>
              <w:t xml:space="preserve"> </w:t>
            </w:r>
            <w:r w:rsidRPr="008763D3">
              <w:rPr>
                <w:rFonts w:ascii="Arial Narrow" w:eastAsia="宋体" w:hAnsi="Arial Narrow" w:cs="宋体"/>
                <w:b/>
                <w:bCs/>
                <w:color w:val="000000"/>
                <w:kern w:val="0"/>
                <w:sz w:val="22"/>
              </w:rPr>
              <w:t>Central</w:t>
            </w:r>
          </w:p>
        </w:tc>
        <w:tc>
          <w:tcPr>
            <w:tcW w:w="447" w:type="pct"/>
            <w:tcBorders>
              <w:top w:val="single" w:sz="4" w:space="0" w:color="000000"/>
              <w:left w:val="nil"/>
              <w:bottom w:val="single" w:sz="4" w:space="0" w:color="000000"/>
              <w:right w:val="single" w:sz="4" w:space="0" w:color="auto"/>
            </w:tcBorders>
            <w:shd w:val="clear" w:color="auto" w:fill="auto"/>
            <w:noWrap/>
            <w:vAlign w:val="bottom"/>
            <w:hideMark/>
          </w:tcPr>
          <w:p w:rsidR="00327163" w:rsidRPr="008763D3" w:rsidRDefault="00327163" w:rsidP="00D07E54">
            <w:pPr>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US</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CA22C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birch (Betula)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14</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35</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35</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50</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28</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145</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134</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232</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172</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215</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670</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585</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CA22C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ragweed (Ambrosia)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11</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11</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21</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98</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21</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22</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37</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59</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867</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74</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70</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190</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CA22C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mugwort (Artemisia)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29</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18</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26</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106</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58</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84</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91</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582</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29</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272</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438</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591</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lastRenderedPageBreak/>
              <w:t>grass (Gramineae)</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7</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14</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17</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30</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40</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33</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54</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98</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124</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169</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148</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340</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oak (Quercus)</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18</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37</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21</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101</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41</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137</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83</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892</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53</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127</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503</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384</w:t>
            </w:r>
          </w:p>
        </w:tc>
      </w:tr>
      <w:tr w:rsidR="005118E3" w:rsidRPr="000045CC" w:rsidTr="005118E3">
        <w:trPr>
          <w:trHeight w:val="288"/>
        </w:trPr>
        <w:tc>
          <w:tcPr>
            <w:tcW w:w="943" w:type="pct"/>
            <w:tcBorders>
              <w:top w:val="nil"/>
              <w:left w:val="single" w:sz="4" w:space="0" w:color="auto"/>
              <w:bottom w:val="single" w:sz="4" w:space="0" w:color="auto"/>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single" w:sz="4" w:space="0" w:color="auto"/>
              <w:right w:val="nil"/>
            </w:tcBorders>
            <w:shd w:val="clear" w:color="auto" w:fill="auto"/>
            <w:noWrap/>
            <w:vAlign w:val="bottom"/>
            <w:hideMark/>
          </w:tcPr>
          <w:p w:rsidR="005118E3" w:rsidRPr="008763D3" w:rsidRDefault="005118E3" w:rsidP="00D07E54">
            <w:pPr>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single" w:sz="4" w:space="0" w:color="auto"/>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5413</w:t>
            </w:r>
          </w:p>
        </w:tc>
        <w:tc>
          <w:tcPr>
            <w:tcW w:w="923" w:type="pct"/>
            <w:tcBorders>
              <w:top w:val="nil"/>
              <w:left w:val="nil"/>
              <w:bottom w:val="single" w:sz="4" w:space="0" w:color="auto"/>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387</w:t>
            </w:r>
          </w:p>
        </w:tc>
        <w:tc>
          <w:tcPr>
            <w:tcW w:w="586" w:type="pct"/>
            <w:tcBorders>
              <w:top w:val="nil"/>
              <w:left w:val="nil"/>
              <w:bottom w:val="single" w:sz="4" w:space="0" w:color="auto"/>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651</w:t>
            </w:r>
          </w:p>
        </w:tc>
        <w:tc>
          <w:tcPr>
            <w:tcW w:w="834" w:type="pct"/>
            <w:tcBorders>
              <w:top w:val="nil"/>
              <w:left w:val="nil"/>
              <w:bottom w:val="single" w:sz="4" w:space="0" w:color="auto"/>
              <w:right w:val="nil"/>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1601</w:t>
            </w:r>
          </w:p>
        </w:tc>
        <w:tc>
          <w:tcPr>
            <w:tcW w:w="447" w:type="pct"/>
            <w:tcBorders>
              <w:top w:val="nil"/>
              <w:left w:val="nil"/>
              <w:bottom w:val="single" w:sz="4" w:space="0" w:color="auto"/>
              <w:right w:val="single" w:sz="4" w:space="0" w:color="auto"/>
            </w:tcBorders>
            <w:shd w:val="clear" w:color="auto" w:fill="auto"/>
            <w:noWrap/>
            <w:vAlign w:val="bottom"/>
            <w:hideMark/>
          </w:tcPr>
          <w:p w:rsidR="005118E3" w:rsidRPr="008763D3" w:rsidRDefault="005118E3" w:rsidP="00D73BC7">
            <w:pPr>
              <w:jc w:val="center"/>
              <w:rPr>
                <w:rFonts w:ascii="Arial Narrow" w:eastAsia="宋体" w:hAnsi="Arial Narrow" w:cs="宋体"/>
                <w:color w:val="000000"/>
                <w:kern w:val="0"/>
                <w:sz w:val="22"/>
              </w:rPr>
            </w:pPr>
            <w:r w:rsidRPr="008763D3">
              <w:rPr>
                <w:rFonts w:ascii="Arial Narrow" w:hAnsi="Arial Narrow"/>
                <w:color w:val="000000"/>
                <w:sz w:val="22"/>
              </w:rPr>
              <w:t>2077</w:t>
            </w:r>
          </w:p>
        </w:tc>
      </w:tr>
    </w:tbl>
    <w:p w:rsidR="00327163" w:rsidRDefault="00327163" w:rsidP="00327163">
      <w:pPr>
        <w:pStyle w:val="EndNoteCategoryHeading"/>
      </w:pPr>
      <w:r>
        <w:br w:type="page"/>
      </w:r>
    </w:p>
    <w:p w:rsidR="00E91895" w:rsidRDefault="00E91895" w:rsidP="00E91895"/>
    <w:p w:rsidR="007814D3" w:rsidRPr="007814D3" w:rsidRDefault="007814D3" w:rsidP="007814D3">
      <w:pPr>
        <w:pStyle w:val="a7"/>
        <w:keepNext/>
        <w:rPr>
          <w:rFonts w:eastAsiaTheme="majorEastAsia" w:cs="Times New Roman"/>
          <w:bCs/>
          <w:color w:val="000000"/>
          <w:szCs w:val="24"/>
        </w:rPr>
      </w:pPr>
      <w:bookmarkStart w:id="554" w:name="_Ref378889147"/>
      <w:bookmarkStart w:id="555" w:name="_Toc380875170"/>
      <w:r w:rsidRPr="007814D3">
        <w:rPr>
          <w:rFonts w:eastAsiaTheme="majorEastAsia" w:cs="Times New Roman"/>
          <w:bCs/>
          <w:color w:val="000000"/>
          <w:szCs w:val="24"/>
        </w:rPr>
        <w:t xml:space="preserve">Table </w:t>
      </w:r>
      <w:r w:rsidR="00222E77">
        <w:rPr>
          <w:rFonts w:eastAsiaTheme="majorEastAsia" w:cs="Times New Roman"/>
          <w:bCs/>
          <w:color w:val="000000"/>
          <w:szCs w:val="24"/>
        </w:rPr>
        <w:fldChar w:fldCharType="begin"/>
      </w:r>
      <w:r w:rsidR="00DC661C">
        <w:rPr>
          <w:rFonts w:eastAsiaTheme="majorEastAsia" w:cs="Times New Roman"/>
          <w:bCs/>
          <w:color w:val="000000"/>
          <w:szCs w:val="24"/>
        </w:rPr>
        <w:instrText xml:space="preserve"> SEQ Table \* ARABIC </w:instrText>
      </w:r>
      <w:r w:rsidR="00222E77">
        <w:rPr>
          <w:rFonts w:eastAsiaTheme="majorEastAsia" w:cs="Times New Roman"/>
          <w:bCs/>
          <w:color w:val="000000"/>
          <w:szCs w:val="24"/>
        </w:rPr>
        <w:fldChar w:fldCharType="separate"/>
      </w:r>
      <w:r w:rsidR="0008141F">
        <w:rPr>
          <w:rFonts w:eastAsiaTheme="majorEastAsia" w:cs="Times New Roman"/>
          <w:bCs/>
          <w:noProof/>
          <w:color w:val="000000"/>
          <w:szCs w:val="24"/>
        </w:rPr>
        <w:t>8</w:t>
      </w:r>
      <w:r w:rsidR="00222E77">
        <w:rPr>
          <w:rFonts w:eastAsiaTheme="majorEastAsia" w:cs="Times New Roman"/>
          <w:bCs/>
          <w:color w:val="000000"/>
          <w:szCs w:val="24"/>
        </w:rPr>
        <w:fldChar w:fldCharType="end"/>
      </w:r>
      <w:bookmarkEnd w:id="554"/>
      <w:r w:rsidR="008B6339">
        <w:rPr>
          <w:rFonts w:eastAsiaTheme="majorEastAsia" w:cs="Times New Roman"/>
          <w:bCs/>
          <w:color w:val="000000"/>
          <w:szCs w:val="24"/>
        </w:rPr>
        <w:t>.</w:t>
      </w:r>
      <w:r w:rsidRPr="007814D3">
        <w:rPr>
          <w:rFonts w:eastAsiaTheme="majorEastAsia" w:cs="Times New Roman" w:hint="eastAsia"/>
          <w:bCs/>
          <w:color w:val="000000"/>
          <w:szCs w:val="24"/>
        </w:rPr>
        <w:t xml:space="preserve"> </w:t>
      </w:r>
      <w:r>
        <w:rPr>
          <w:rFonts w:eastAsiaTheme="majorEastAsia" w:cs="Times New Roman" w:hint="eastAsia"/>
          <w:bCs/>
          <w:color w:val="000000"/>
          <w:szCs w:val="24"/>
        </w:rPr>
        <w:t>Mean and</w:t>
      </w:r>
      <w:r w:rsidR="000045CC">
        <w:rPr>
          <w:rFonts w:eastAsiaTheme="majorEastAsia" w:cs="Times New Roman"/>
          <w:bCs/>
          <w:color w:val="000000"/>
          <w:szCs w:val="24"/>
        </w:rPr>
        <w:t xml:space="preserve"> standard deviation </w:t>
      </w:r>
      <w:r w:rsidR="000045CC" w:rsidRPr="000F73DC">
        <w:rPr>
          <w:rFonts w:eastAsiaTheme="majorEastAsia" w:cs="Times New Roman"/>
          <w:bCs/>
          <w:color w:val="000000"/>
          <w:szCs w:val="24"/>
        </w:rPr>
        <w:t xml:space="preserve">of the </w:t>
      </w:r>
      <w:r w:rsidR="00252575">
        <w:rPr>
          <w:rFonts w:eastAsiaTheme="majorEastAsia" w:cs="Times New Roman"/>
          <w:bCs/>
          <w:color w:val="000000"/>
          <w:szCs w:val="24"/>
        </w:rPr>
        <w:t>individual</w:t>
      </w:r>
      <w:r w:rsidR="000045CC">
        <w:rPr>
          <w:rFonts w:eastAsiaTheme="majorEastAsia" w:cs="Times New Roman"/>
          <w:bCs/>
          <w:color w:val="000000"/>
          <w:szCs w:val="24"/>
        </w:rPr>
        <w:t xml:space="preserve"> </w:t>
      </w:r>
      <w:r w:rsidR="0030615F">
        <w:rPr>
          <w:rFonts w:eastAsiaTheme="majorEastAsia" w:cs="Times New Roman"/>
          <w:bCs/>
          <w:color w:val="000000"/>
          <w:szCs w:val="24"/>
        </w:rPr>
        <w:t xml:space="preserve">inhalation </w:t>
      </w:r>
      <w:r w:rsidR="000045CC">
        <w:rPr>
          <w:rFonts w:eastAsiaTheme="majorEastAsia" w:cs="Times New Roman"/>
          <w:bCs/>
          <w:color w:val="000000"/>
          <w:szCs w:val="24"/>
        </w:rPr>
        <w:t>intake</w:t>
      </w:r>
      <w:r w:rsidR="000045CC" w:rsidRPr="000F73DC">
        <w:rPr>
          <w:rFonts w:eastAsiaTheme="majorEastAsia" w:cs="Times New Roman"/>
          <w:bCs/>
          <w:color w:val="000000"/>
          <w:szCs w:val="24"/>
        </w:rPr>
        <w:t xml:space="preserve"> values in 9 climate regions</w:t>
      </w:r>
      <w:r w:rsidR="00327163">
        <w:rPr>
          <w:rFonts w:eastAsiaTheme="majorEastAsia" w:cs="Times New Roman"/>
          <w:bCs/>
          <w:color w:val="000000"/>
          <w:szCs w:val="24"/>
        </w:rPr>
        <w:t xml:space="preserve"> in </w:t>
      </w:r>
      <w:r w:rsidR="0062592F">
        <w:rPr>
          <w:rFonts w:eastAsiaTheme="majorEastAsia" w:cs="Times New Roman"/>
          <w:bCs/>
          <w:color w:val="000000"/>
          <w:szCs w:val="24"/>
        </w:rPr>
        <w:t>1994</w:t>
      </w:r>
      <w:r w:rsidR="00327163">
        <w:rPr>
          <w:rFonts w:eastAsiaTheme="majorEastAsia" w:cs="Times New Roman"/>
          <w:bCs/>
          <w:color w:val="000000"/>
          <w:szCs w:val="24"/>
        </w:rPr>
        <w:t>-2</w:t>
      </w:r>
      <w:r w:rsidR="0062592F">
        <w:rPr>
          <w:rFonts w:eastAsiaTheme="majorEastAsia" w:cs="Times New Roman"/>
          <w:bCs/>
          <w:color w:val="000000"/>
          <w:szCs w:val="24"/>
        </w:rPr>
        <w:t>00</w:t>
      </w:r>
      <w:r w:rsidR="00327163">
        <w:rPr>
          <w:rFonts w:eastAsiaTheme="majorEastAsia" w:cs="Times New Roman"/>
          <w:bCs/>
          <w:color w:val="000000"/>
          <w:szCs w:val="24"/>
        </w:rPr>
        <w:t>0</w:t>
      </w:r>
      <w:r w:rsidR="000045CC" w:rsidRPr="000F73DC">
        <w:rPr>
          <w:rFonts w:eastAsiaTheme="majorEastAsia" w:cs="Times New Roman"/>
          <w:bCs/>
          <w:color w:val="000000"/>
          <w:szCs w:val="24"/>
        </w:rPr>
        <w:t xml:space="preserve"> (</w:t>
      </w:r>
      <w:r w:rsidR="000045CC">
        <w:rPr>
          <w:rFonts w:eastAsiaTheme="majorEastAsia" w:cs="Times New Roman"/>
          <w:bCs/>
          <w:color w:val="000000"/>
          <w:szCs w:val="24"/>
        </w:rPr>
        <w:t>pollen grains</w:t>
      </w:r>
      <w:r w:rsidR="000045CC" w:rsidRPr="000F73DC">
        <w:rPr>
          <w:rFonts w:eastAsiaTheme="majorEastAsia" w:cs="Times New Roman"/>
          <w:bCs/>
          <w:color w:val="000000"/>
          <w:szCs w:val="24"/>
        </w:rPr>
        <w:t>/day)</w:t>
      </w:r>
      <w:bookmarkEnd w:id="555"/>
    </w:p>
    <w:tbl>
      <w:tblPr>
        <w:tblW w:w="5000" w:type="pct"/>
        <w:tblLook w:val="04A0" w:firstRow="1" w:lastRow="0" w:firstColumn="1" w:lastColumn="0" w:noHBand="0" w:noVBand="1"/>
      </w:tblPr>
      <w:tblGrid>
        <w:gridCol w:w="1767"/>
        <w:gridCol w:w="1116"/>
        <w:gridCol w:w="1728"/>
        <w:gridCol w:w="1087"/>
        <w:gridCol w:w="1775"/>
        <w:gridCol w:w="1049"/>
      </w:tblGrid>
      <w:tr w:rsidR="001377C7" w:rsidRPr="000045CC" w:rsidTr="000045CC">
        <w:trPr>
          <w:trHeight w:val="288"/>
        </w:trPr>
        <w:tc>
          <w:tcPr>
            <w:tcW w:w="919" w:type="pct"/>
            <w:tcBorders>
              <w:top w:val="single" w:sz="4" w:space="0" w:color="000000"/>
              <w:left w:val="single" w:sz="4" w:space="0" w:color="000000"/>
              <w:bottom w:val="single" w:sz="4" w:space="0" w:color="000000"/>
              <w:right w:val="nil"/>
            </w:tcBorders>
            <w:shd w:val="clear" w:color="auto" w:fill="auto"/>
            <w:noWrap/>
            <w:vAlign w:val="bottom"/>
            <w:hideMark/>
          </w:tcPr>
          <w:p w:rsidR="001377C7" w:rsidRPr="000045CC" w:rsidRDefault="00CE4331" w:rsidP="001377C7">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919"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Central</w:t>
            </w:r>
          </w:p>
        </w:tc>
        <w:tc>
          <w:tcPr>
            <w:tcW w:w="669" w:type="pct"/>
            <w:tcBorders>
              <w:top w:val="single" w:sz="4" w:space="0" w:color="000000"/>
              <w:left w:val="nil"/>
              <w:bottom w:val="single" w:sz="4" w:space="0" w:color="000000"/>
              <w:right w:val="nil"/>
            </w:tcBorders>
            <w:shd w:val="clear" w:color="auto" w:fill="auto"/>
            <w:noWrap/>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East</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830"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669"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993" w:type="pct"/>
            <w:tcBorders>
              <w:top w:val="single" w:sz="4" w:space="0" w:color="000000"/>
              <w:left w:val="nil"/>
              <w:bottom w:val="single" w:sz="4" w:space="0" w:color="000000"/>
              <w:right w:val="single" w:sz="4" w:space="0" w:color="000000"/>
            </w:tcBorders>
            <w:shd w:val="clear" w:color="auto" w:fill="auto"/>
            <w:noWrap/>
            <w:vAlign w:val="bottom"/>
            <w:hideMark/>
          </w:tcPr>
          <w:p w:rsidR="001377C7" w:rsidRPr="000045CC"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CA22C3" w:rsidP="00AF040C">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100 (294)</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151 (420)</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206 (821)</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167 (976)</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151 (625)</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CA22C3"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320 (1554)</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163 (331)</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86 (206)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161 (677)</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CA22C3"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85 (489)</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79 (151)</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 (246)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31 (64)</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38 (86)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137 (404)</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 (64)</w:t>
            </w:r>
          </w:p>
        </w:tc>
      </w:tr>
      <w:tr w:rsidR="00D73B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91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274 (1202)</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302 (798)</w:t>
            </w:r>
          </w:p>
        </w:tc>
        <w:tc>
          <w:tcPr>
            <w:tcW w:w="830"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366 (1112)</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61 (128)</w:t>
            </w:r>
          </w:p>
        </w:tc>
        <w:tc>
          <w:tcPr>
            <w:tcW w:w="993" w:type="pct"/>
            <w:tcBorders>
              <w:top w:val="nil"/>
              <w:left w:val="single" w:sz="4" w:space="0" w:color="000000"/>
              <w:bottom w:val="single" w:sz="4" w:space="0" w:color="000000"/>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641 (2083)</w:t>
            </w:r>
          </w:p>
        </w:tc>
      </w:tr>
      <w:tr w:rsidR="001377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1377C7" w:rsidRPr="00CE039F" w:rsidRDefault="00CE4331" w:rsidP="001377C7">
            <w:pPr>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919" w:type="pct"/>
            <w:tcBorders>
              <w:top w:val="nil"/>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669" w:type="pct"/>
            <w:tcBorders>
              <w:top w:val="nil"/>
              <w:left w:val="nil"/>
              <w:bottom w:val="single" w:sz="4" w:space="0" w:color="000000"/>
              <w:right w:val="nil"/>
            </w:tcBorders>
            <w:shd w:val="clear" w:color="auto" w:fill="auto"/>
            <w:noWrap/>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830" w:type="pct"/>
            <w:tcBorders>
              <w:top w:val="nil"/>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p>
        </w:tc>
        <w:tc>
          <w:tcPr>
            <w:tcW w:w="669" w:type="pct"/>
            <w:tcBorders>
              <w:top w:val="nil"/>
              <w:left w:val="nil"/>
              <w:bottom w:val="single" w:sz="4" w:space="0" w:color="000000"/>
              <w:right w:val="nil"/>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993" w:type="pct"/>
            <w:tcBorders>
              <w:top w:val="nil"/>
              <w:left w:val="nil"/>
              <w:bottom w:val="single" w:sz="4" w:space="0" w:color="000000"/>
              <w:right w:val="single" w:sz="4" w:space="0" w:color="000000"/>
            </w:tcBorders>
            <w:shd w:val="clear" w:color="auto" w:fill="auto"/>
            <w:noWrap/>
            <w:vAlign w:val="bottom"/>
            <w:hideMark/>
          </w:tcPr>
          <w:p w:rsidR="001377C7" w:rsidRPr="00CE039F" w:rsidRDefault="00CE4331" w:rsidP="001377C7">
            <w:pPr>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US</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CA22C3"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103 (367)</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111 (322)</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176 (1109)</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(616)</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CA22C3"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73 (159)</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219 (743)</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24 (68)</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664 (1764)</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213 (687)</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CA22C3"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 (33)</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(206)</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 (87)</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74 (193)</w:t>
            </w:r>
          </w:p>
        </w:tc>
      </w:tr>
      <w:tr w:rsidR="00D73BC7" w:rsidRPr="000045CC" w:rsidTr="000045CC">
        <w:trPr>
          <w:trHeight w:val="300"/>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83 (290)</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31 (67)</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 (194)</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196 (719)</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72 (237)</w:t>
            </w:r>
          </w:p>
        </w:tc>
      </w:tr>
      <w:tr w:rsidR="00D73B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1377C7">
            <w:pPr>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91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401 (2173)</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464 (1073)</w:t>
            </w:r>
          </w:p>
        </w:tc>
        <w:tc>
          <w:tcPr>
            <w:tcW w:w="830"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801 (3990)</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xml:space="preserve">120 (241) </w:t>
            </w:r>
          </w:p>
        </w:tc>
        <w:tc>
          <w:tcPr>
            <w:tcW w:w="993" w:type="pct"/>
            <w:tcBorders>
              <w:top w:val="nil"/>
              <w:left w:val="single" w:sz="4" w:space="0" w:color="000000"/>
              <w:bottom w:val="single" w:sz="4" w:space="0" w:color="000000"/>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401 (1312)</w:t>
            </w:r>
          </w:p>
        </w:tc>
      </w:tr>
    </w:tbl>
    <w:p w:rsidR="00DA001E" w:rsidRDefault="00DA001E">
      <w:pPr>
        <w:jc w:val="left"/>
      </w:pPr>
    </w:p>
    <w:p w:rsidR="00DA001E" w:rsidRDefault="00DA001E">
      <w:pPr>
        <w:jc w:val="left"/>
      </w:pPr>
    </w:p>
    <w:p w:rsidR="00DA001E" w:rsidRDefault="00DA001E">
      <w:pPr>
        <w:jc w:val="left"/>
      </w:pPr>
    </w:p>
    <w:p w:rsidR="00DA001E" w:rsidRDefault="00DA001E">
      <w:pPr>
        <w:jc w:val="left"/>
      </w:pPr>
    </w:p>
    <w:p w:rsidR="00DA001E" w:rsidRDefault="00DA001E">
      <w:pPr>
        <w:jc w:val="left"/>
      </w:pPr>
    </w:p>
    <w:p w:rsidR="003B31FC" w:rsidRDefault="003B31FC">
      <w:pPr>
        <w:jc w:val="left"/>
        <w:rPr>
          <w:b/>
          <w:noProof/>
        </w:rPr>
      </w:pPr>
      <w:r>
        <w:br w:type="page"/>
      </w:r>
    </w:p>
    <w:p w:rsidR="003B31FC" w:rsidRDefault="003B31FC" w:rsidP="003B31FC">
      <w:pPr>
        <w:pStyle w:val="EndNoteCategoryHeading"/>
      </w:pPr>
    </w:p>
    <w:p w:rsidR="003B31FC" w:rsidRPr="007814D3" w:rsidRDefault="003B31FC" w:rsidP="003B31FC">
      <w:pPr>
        <w:pStyle w:val="a7"/>
        <w:keepNext/>
        <w:rPr>
          <w:rFonts w:eastAsiaTheme="majorEastAsia" w:cs="Times New Roman"/>
          <w:bCs/>
          <w:color w:val="000000"/>
          <w:szCs w:val="24"/>
        </w:rPr>
      </w:pPr>
      <w:bookmarkStart w:id="556" w:name="_Ref378889156"/>
      <w:bookmarkStart w:id="557" w:name="_Toc380875171"/>
      <w:r w:rsidRPr="007814D3">
        <w:rPr>
          <w:rFonts w:eastAsiaTheme="majorEastAsia" w:cs="Times New Roman"/>
          <w:bCs/>
          <w:color w:val="000000"/>
          <w:szCs w:val="24"/>
        </w:rPr>
        <w:t xml:space="preserve">Table </w:t>
      </w:r>
      <w:r w:rsidR="00222E77">
        <w:rPr>
          <w:rFonts w:eastAsiaTheme="majorEastAsia" w:cs="Times New Roman"/>
          <w:bCs/>
          <w:color w:val="000000"/>
          <w:szCs w:val="24"/>
        </w:rPr>
        <w:fldChar w:fldCharType="begin"/>
      </w:r>
      <w:r>
        <w:rPr>
          <w:rFonts w:eastAsiaTheme="majorEastAsia" w:cs="Times New Roman"/>
          <w:bCs/>
          <w:color w:val="000000"/>
          <w:szCs w:val="24"/>
        </w:rPr>
        <w:instrText xml:space="preserve"> SEQ Table \* ARABIC </w:instrText>
      </w:r>
      <w:r w:rsidR="00222E77">
        <w:rPr>
          <w:rFonts w:eastAsiaTheme="majorEastAsia" w:cs="Times New Roman"/>
          <w:bCs/>
          <w:color w:val="000000"/>
          <w:szCs w:val="24"/>
        </w:rPr>
        <w:fldChar w:fldCharType="separate"/>
      </w:r>
      <w:r w:rsidR="0008141F">
        <w:rPr>
          <w:rFonts w:eastAsiaTheme="majorEastAsia" w:cs="Times New Roman"/>
          <w:bCs/>
          <w:noProof/>
          <w:color w:val="000000"/>
          <w:szCs w:val="24"/>
        </w:rPr>
        <w:t>9</w:t>
      </w:r>
      <w:r w:rsidR="00222E77">
        <w:rPr>
          <w:rFonts w:eastAsiaTheme="majorEastAsia" w:cs="Times New Roman"/>
          <w:bCs/>
          <w:color w:val="000000"/>
          <w:szCs w:val="24"/>
        </w:rPr>
        <w:fldChar w:fldCharType="end"/>
      </w:r>
      <w:bookmarkEnd w:id="556"/>
      <w:r>
        <w:rPr>
          <w:rFonts w:eastAsiaTheme="majorEastAsia" w:cs="Times New Roman"/>
          <w:bCs/>
          <w:color w:val="000000"/>
          <w:szCs w:val="24"/>
        </w:rPr>
        <w:t>.</w:t>
      </w:r>
      <w:r w:rsidRPr="007814D3">
        <w:rPr>
          <w:rFonts w:eastAsiaTheme="majorEastAsia" w:cs="Times New Roman" w:hint="eastAsia"/>
          <w:bCs/>
          <w:color w:val="000000"/>
          <w:szCs w:val="24"/>
        </w:rPr>
        <w:t xml:space="preserve"> </w:t>
      </w:r>
      <w:r>
        <w:rPr>
          <w:rFonts w:eastAsiaTheme="majorEastAsia" w:cs="Times New Roman" w:hint="eastAsia"/>
          <w:bCs/>
          <w:color w:val="000000"/>
          <w:szCs w:val="24"/>
        </w:rPr>
        <w:t>Mean and</w:t>
      </w:r>
      <w:r>
        <w:rPr>
          <w:rFonts w:eastAsiaTheme="majorEastAsia" w:cs="Times New Roman"/>
          <w:bCs/>
          <w:color w:val="000000"/>
          <w:szCs w:val="24"/>
        </w:rPr>
        <w:t xml:space="preserve"> standard deviation </w:t>
      </w:r>
      <w:r w:rsidRPr="000F73DC">
        <w:rPr>
          <w:rFonts w:eastAsiaTheme="majorEastAsia" w:cs="Times New Roman"/>
          <w:bCs/>
          <w:color w:val="000000"/>
          <w:szCs w:val="24"/>
        </w:rPr>
        <w:t>of the</w:t>
      </w:r>
      <w:r w:rsidR="005118E3">
        <w:rPr>
          <w:rFonts w:eastAsiaTheme="majorEastAsia" w:cs="Times New Roman"/>
          <w:bCs/>
          <w:color w:val="000000"/>
          <w:szCs w:val="24"/>
        </w:rPr>
        <w:t>individual</w:t>
      </w:r>
      <w:r>
        <w:rPr>
          <w:rFonts w:eastAsiaTheme="majorEastAsia" w:cs="Times New Roman"/>
          <w:bCs/>
          <w:color w:val="000000"/>
          <w:szCs w:val="24"/>
        </w:rPr>
        <w:t xml:space="preserve"> </w:t>
      </w:r>
      <w:r w:rsidR="0030615F">
        <w:rPr>
          <w:rFonts w:eastAsiaTheme="majorEastAsia" w:cs="Times New Roman"/>
          <w:bCs/>
          <w:color w:val="000000"/>
          <w:szCs w:val="24"/>
        </w:rPr>
        <w:t xml:space="preserve">inhalation </w:t>
      </w:r>
      <w:r>
        <w:rPr>
          <w:rFonts w:eastAsiaTheme="majorEastAsia" w:cs="Times New Roman"/>
          <w:bCs/>
          <w:color w:val="000000"/>
          <w:szCs w:val="24"/>
        </w:rPr>
        <w:t>intake</w:t>
      </w:r>
      <w:r w:rsidR="00562C48">
        <w:rPr>
          <w:rFonts w:eastAsiaTheme="majorEastAsia" w:cs="Times New Roman"/>
          <w:bCs/>
          <w:color w:val="000000"/>
          <w:szCs w:val="24"/>
        </w:rPr>
        <w:t>s</w:t>
      </w:r>
      <w:r w:rsidRPr="000F73DC">
        <w:rPr>
          <w:rFonts w:eastAsiaTheme="majorEastAsia" w:cs="Times New Roman"/>
          <w:bCs/>
          <w:color w:val="000000"/>
          <w:szCs w:val="24"/>
        </w:rPr>
        <w:t xml:space="preserve"> in 9 climate regions</w:t>
      </w:r>
      <w:r>
        <w:rPr>
          <w:rFonts w:eastAsiaTheme="majorEastAsia" w:cs="Times New Roman"/>
          <w:bCs/>
          <w:color w:val="000000"/>
          <w:szCs w:val="24"/>
        </w:rPr>
        <w:t xml:space="preserve"> in </w:t>
      </w:r>
      <w:r w:rsidR="00DE7ACE">
        <w:rPr>
          <w:rFonts w:eastAsiaTheme="majorEastAsia" w:cs="Times New Roman"/>
          <w:bCs/>
          <w:color w:val="000000"/>
          <w:szCs w:val="24"/>
        </w:rPr>
        <w:t>2003</w:t>
      </w:r>
      <w:r>
        <w:rPr>
          <w:rFonts w:eastAsiaTheme="majorEastAsia" w:cs="Times New Roman"/>
          <w:bCs/>
          <w:color w:val="000000"/>
          <w:szCs w:val="24"/>
        </w:rPr>
        <w:t>-20</w:t>
      </w:r>
      <w:r w:rsidR="008C0695">
        <w:rPr>
          <w:rFonts w:eastAsiaTheme="majorEastAsia" w:cs="Times New Roman"/>
          <w:bCs/>
          <w:color w:val="000000"/>
          <w:szCs w:val="24"/>
        </w:rPr>
        <w:t>10</w:t>
      </w:r>
      <w:r w:rsidRPr="000F73DC">
        <w:rPr>
          <w:rFonts w:eastAsiaTheme="majorEastAsia" w:cs="Times New Roman"/>
          <w:bCs/>
          <w:color w:val="000000"/>
          <w:szCs w:val="24"/>
        </w:rPr>
        <w:t xml:space="preserve"> (</w:t>
      </w:r>
      <w:r>
        <w:rPr>
          <w:rFonts w:eastAsiaTheme="majorEastAsia" w:cs="Times New Roman"/>
          <w:bCs/>
          <w:color w:val="000000"/>
          <w:szCs w:val="24"/>
        </w:rPr>
        <w:t xml:space="preserve"> pollen grains</w:t>
      </w:r>
      <w:r w:rsidRPr="000F73DC">
        <w:rPr>
          <w:rFonts w:eastAsiaTheme="majorEastAsia" w:cs="Times New Roman"/>
          <w:bCs/>
          <w:color w:val="000000"/>
          <w:szCs w:val="24"/>
        </w:rPr>
        <w:t>/day)</w:t>
      </w:r>
      <w:bookmarkEnd w:id="557"/>
    </w:p>
    <w:tbl>
      <w:tblPr>
        <w:tblW w:w="5000" w:type="pct"/>
        <w:tblLook w:val="04A0" w:firstRow="1" w:lastRow="0" w:firstColumn="1" w:lastColumn="0" w:noHBand="0" w:noVBand="1"/>
      </w:tblPr>
      <w:tblGrid>
        <w:gridCol w:w="1764"/>
        <w:gridCol w:w="1130"/>
        <w:gridCol w:w="1724"/>
        <w:gridCol w:w="1085"/>
        <w:gridCol w:w="1772"/>
        <w:gridCol w:w="1047"/>
      </w:tblGrid>
      <w:tr w:rsidR="003B31FC" w:rsidRPr="000045CC" w:rsidTr="005118E3">
        <w:trPr>
          <w:trHeight w:val="288"/>
        </w:trPr>
        <w:tc>
          <w:tcPr>
            <w:tcW w:w="778" w:type="pct"/>
            <w:tcBorders>
              <w:top w:val="single" w:sz="4" w:space="0" w:color="000000"/>
              <w:left w:val="single" w:sz="4" w:space="0" w:color="000000"/>
              <w:bottom w:val="single" w:sz="4" w:space="0" w:color="000000"/>
              <w:right w:val="nil"/>
            </w:tcBorders>
            <w:shd w:val="clear" w:color="auto" w:fill="auto"/>
            <w:noWrap/>
            <w:vAlign w:val="bottom"/>
            <w:hideMark/>
          </w:tcPr>
          <w:p w:rsidR="003B31FC" w:rsidRPr="000045CC" w:rsidRDefault="003B31FC" w:rsidP="00D07E54">
            <w:pPr>
              <w:jc w:val="left"/>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Species</w:t>
            </w:r>
          </w:p>
        </w:tc>
        <w:tc>
          <w:tcPr>
            <w:tcW w:w="826"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Central</w:t>
            </w:r>
          </w:p>
        </w:tc>
        <w:tc>
          <w:tcPr>
            <w:tcW w:w="826" w:type="pct"/>
            <w:tcBorders>
              <w:top w:val="single" w:sz="4" w:space="0" w:color="000000"/>
              <w:left w:val="nil"/>
              <w:bottom w:val="single" w:sz="4" w:space="0" w:color="000000"/>
              <w:right w:val="nil"/>
            </w:tcBorders>
            <w:shd w:val="clear" w:color="auto" w:fill="auto"/>
            <w:noWrap/>
            <w:hideMark/>
          </w:tcPr>
          <w:p w:rsidR="003B31FC" w:rsidRPr="000045CC" w:rsidRDefault="003B31FC"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East</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Central</w:t>
            </w:r>
          </w:p>
        </w:tc>
        <w:tc>
          <w:tcPr>
            <w:tcW w:w="926"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East</w:t>
            </w:r>
          </w:p>
        </w:tc>
        <w:tc>
          <w:tcPr>
            <w:tcW w:w="785"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West</w:t>
            </w:r>
          </w:p>
        </w:tc>
        <w:tc>
          <w:tcPr>
            <w:tcW w:w="860" w:type="pct"/>
            <w:tcBorders>
              <w:top w:val="single" w:sz="4" w:space="0" w:color="000000"/>
              <w:left w:val="nil"/>
              <w:bottom w:val="single" w:sz="4" w:space="0" w:color="000000"/>
              <w:right w:val="single" w:sz="4" w:space="0" w:color="000000"/>
            </w:tcBorders>
            <w:shd w:val="clear" w:color="auto" w:fill="auto"/>
            <w:noWrap/>
            <w:vAlign w:val="bottom"/>
            <w:hideMark/>
          </w:tcPr>
          <w:p w:rsidR="003B31FC" w:rsidRPr="000045CC" w:rsidRDefault="003B31FC" w:rsidP="00D07E54">
            <w:pPr>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South</w:t>
            </w:r>
          </w:p>
        </w:tc>
      </w:tr>
      <w:tr w:rsidR="00D73BC7" w:rsidRPr="000045CC" w:rsidTr="005118E3">
        <w:trPr>
          <w:trHeight w:val="288"/>
        </w:trPr>
        <w:tc>
          <w:tcPr>
            <w:tcW w:w="778" w:type="pct"/>
            <w:tcBorders>
              <w:top w:val="nil"/>
              <w:left w:val="single" w:sz="4" w:space="0" w:color="000000"/>
              <w:bottom w:val="nil"/>
              <w:right w:val="nil"/>
            </w:tcBorders>
            <w:shd w:val="clear" w:color="auto" w:fill="auto"/>
            <w:noWrap/>
            <w:vAlign w:val="bottom"/>
            <w:hideMark/>
          </w:tcPr>
          <w:p w:rsidR="00D73BC7" w:rsidRPr="00CE039F" w:rsidRDefault="00D857A9"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birch (Betula)</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121 (731)</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155 (345)</w:t>
            </w:r>
          </w:p>
        </w:tc>
        <w:tc>
          <w:tcPr>
            <w:tcW w:w="9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541 (3182)</w:t>
            </w:r>
          </w:p>
        </w:tc>
        <w:tc>
          <w:tcPr>
            <w:tcW w:w="785"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166 (715)</w:t>
            </w:r>
          </w:p>
        </w:tc>
        <w:tc>
          <w:tcPr>
            <w:tcW w:w="860"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(1063)</w:t>
            </w:r>
          </w:p>
        </w:tc>
      </w:tr>
      <w:tr w:rsidR="00D73BC7" w:rsidRPr="000045CC" w:rsidTr="005118E3">
        <w:trPr>
          <w:trHeight w:val="288"/>
        </w:trPr>
        <w:tc>
          <w:tcPr>
            <w:tcW w:w="778" w:type="pct"/>
            <w:tcBorders>
              <w:top w:val="nil"/>
              <w:left w:val="single" w:sz="4" w:space="0" w:color="000000"/>
              <w:bottom w:val="nil"/>
              <w:right w:val="nil"/>
            </w:tcBorders>
            <w:shd w:val="clear" w:color="D9D9D9" w:fill="D9D9D9"/>
            <w:noWrap/>
            <w:vAlign w:val="bottom"/>
            <w:hideMark/>
          </w:tcPr>
          <w:p w:rsidR="00D73BC7" w:rsidRPr="00CE039F" w:rsidRDefault="00D857A9"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ragweed (Ambrosia)</w:t>
            </w:r>
          </w:p>
        </w:tc>
        <w:tc>
          <w:tcPr>
            <w:tcW w:w="8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302 (2534)</w:t>
            </w:r>
          </w:p>
        </w:tc>
        <w:tc>
          <w:tcPr>
            <w:tcW w:w="8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173 (287)</w:t>
            </w:r>
          </w:p>
        </w:tc>
        <w:tc>
          <w:tcPr>
            <w:tcW w:w="9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83 (242)</w:t>
            </w:r>
          </w:p>
        </w:tc>
        <w:tc>
          <w:tcPr>
            <w:tcW w:w="785"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 (12)</w:t>
            </w:r>
          </w:p>
        </w:tc>
        <w:tc>
          <w:tcPr>
            <w:tcW w:w="860"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461 (1074)</w:t>
            </w:r>
          </w:p>
        </w:tc>
      </w:tr>
      <w:tr w:rsidR="00D73BC7" w:rsidRPr="000045CC" w:rsidTr="005118E3">
        <w:trPr>
          <w:trHeight w:val="288"/>
        </w:trPr>
        <w:tc>
          <w:tcPr>
            <w:tcW w:w="778" w:type="pct"/>
            <w:tcBorders>
              <w:top w:val="nil"/>
              <w:left w:val="single" w:sz="4" w:space="0" w:color="000000"/>
              <w:bottom w:val="nil"/>
              <w:right w:val="nil"/>
            </w:tcBorders>
            <w:shd w:val="clear" w:color="auto" w:fill="auto"/>
            <w:noWrap/>
            <w:vAlign w:val="bottom"/>
            <w:hideMark/>
          </w:tcPr>
          <w:p w:rsidR="00D73BC7" w:rsidRPr="00CE039F" w:rsidRDefault="00D857A9"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mugwort (Artemisia)</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 (69)</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 (18)</w:t>
            </w:r>
          </w:p>
        </w:tc>
        <w:tc>
          <w:tcPr>
            <w:tcW w:w="9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34 (76)</w:t>
            </w:r>
          </w:p>
        </w:tc>
        <w:tc>
          <w:tcPr>
            <w:tcW w:w="785"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79 (144)</w:t>
            </w:r>
          </w:p>
        </w:tc>
        <w:tc>
          <w:tcPr>
            <w:tcW w:w="860"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25 (57)</w:t>
            </w:r>
          </w:p>
        </w:tc>
      </w:tr>
      <w:tr w:rsidR="005118E3" w:rsidRPr="000045CC" w:rsidTr="005118E3">
        <w:trPr>
          <w:trHeight w:val="288"/>
        </w:trPr>
        <w:tc>
          <w:tcPr>
            <w:tcW w:w="778" w:type="pct"/>
            <w:tcBorders>
              <w:top w:val="nil"/>
              <w:left w:val="single" w:sz="4" w:space="0" w:color="000000"/>
              <w:bottom w:val="nil"/>
              <w:right w:val="nil"/>
            </w:tcBorders>
            <w:shd w:val="clear" w:color="D9D9D9" w:fill="D9D9D9"/>
            <w:noWrap/>
            <w:vAlign w:val="bottom"/>
            <w:hideMark/>
          </w:tcPr>
          <w:p w:rsidR="005118E3" w:rsidRPr="00CE039F" w:rsidRDefault="005118E3"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grass (Gramineae)</w:t>
            </w:r>
          </w:p>
        </w:tc>
        <w:tc>
          <w:tcPr>
            <w:tcW w:w="8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83 (290)</w:t>
            </w:r>
          </w:p>
        </w:tc>
        <w:tc>
          <w:tcPr>
            <w:tcW w:w="8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31 (67)</w:t>
            </w:r>
          </w:p>
        </w:tc>
        <w:tc>
          <w:tcPr>
            <w:tcW w:w="9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54 (194)</w:t>
            </w:r>
          </w:p>
        </w:tc>
        <w:tc>
          <w:tcPr>
            <w:tcW w:w="785"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196 (719)</w:t>
            </w:r>
          </w:p>
        </w:tc>
        <w:tc>
          <w:tcPr>
            <w:tcW w:w="860" w:type="pct"/>
            <w:tcBorders>
              <w:top w:val="nil"/>
              <w:left w:val="single" w:sz="4" w:space="0" w:color="000000"/>
              <w:bottom w:val="nil"/>
              <w:right w:val="single" w:sz="4" w:space="0" w:color="000000"/>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72 (237)</w:t>
            </w:r>
          </w:p>
        </w:tc>
      </w:tr>
      <w:tr w:rsidR="005118E3" w:rsidRPr="000045CC" w:rsidTr="005118E3">
        <w:trPr>
          <w:trHeight w:val="288"/>
        </w:trPr>
        <w:tc>
          <w:tcPr>
            <w:tcW w:w="778" w:type="pct"/>
            <w:tcBorders>
              <w:top w:val="nil"/>
              <w:left w:val="single" w:sz="4" w:space="0" w:color="000000"/>
              <w:bottom w:val="single" w:sz="4" w:space="0" w:color="000000"/>
              <w:right w:val="nil"/>
            </w:tcBorders>
            <w:shd w:val="clear" w:color="auto" w:fill="auto"/>
            <w:noWrap/>
            <w:vAlign w:val="bottom"/>
            <w:hideMark/>
          </w:tcPr>
          <w:p w:rsidR="005118E3" w:rsidRPr="00CE039F" w:rsidRDefault="005118E3"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oak (Quercus)</w:t>
            </w:r>
          </w:p>
        </w:tc>
        <w:tc>
          <w:tcPr>
            <w:tcW w:w="8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401 (2173)</w:t>
            </w:r>
          </w:p>
        </w:tc>
        <w:tc>
          <w:tcPr>
            <w:tcW w:w="8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464 (1073)</w:t>
            </w:r>
          </w:p>
        </w:tc>
        <w:tc>
          <w:tcPr>
            <w:tcW w:w="9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214 (972)</w:t>
            </w:r>
          </w:p>
        </w:tc>
        <w:tc>
          <w:tcPr>
            <w:tcW w:w="785"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316 (1920)</w:t>
            </w:r>
          </w:p>
        </w:tc>
        <w:tc>
          <w:tcPr>
            <w:tcW w:w="860" w:type="pct"/>
            <w:tcBorders>
              <w:top w:val="nil"/>
              <w:left w:val="single" w:sz="4" w:space="0" w:color="000000"/>
              <w:bottom w:val="single" w:sz="4" w:space="0" w:color="000000"/>
              <w:right w:val="single" w:sz="4" w:space="0" w:color="000000"/>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401 (1312)</w:t>
            </w:r>
          </w:p>
        </w:tc>
      </w:tr>
      <w:tr w:rsidR="003B31FC" w:rsidRPr="000045CC" w:rsidTr="005118E3">
        <w:trPr>
          <w:trHeight w:val="288"/>
        </w:trPr>
        <w:tc>
          <w:tcPr>
            <w:tcW w:w="778" w:type="pct"/>
            <w:tcBorders>
              <w:top w:val="nil"/>
              <w:left w:val="single" w:sz="4" w:space="0" w:color="000000"/>
              <w:bottom w:val="single" w:sz="4" w:space="0" w:color="000000"/>
              <w:right w:val="nil"/>
            </w:tcBorders>
            <w:shd w:val="clear" w:color="auto" w:fill="auto"/>
            <w:noWrap/>
            <w:vAlign w:val="bottom"/>
            <w:hideMark/>
          </w:tcPr>
          <w:p w:rsidR="003B31FC" w:rsidRPr="00CE039F" w:rsidRDefault="003B31FC" w:rsidP="00D07E54">
            <w:pPr>
              <w:jc w:val="left"/>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Species</w:t>
            </w:r>
          </w:p>
        </w:tc>
        <w:tc>
          <w:tcPr>
            <w:tcW w:w="826" w:type="pct"/>
            <w:tcBorders>
              <w:top w:val="nil"/>
              <w:left w:val="nil"/>
              <w:bottom w:val="single" w:sz="4" w:space="0" w:color="000000"/>
              <w:right w:val="nil"/>
            </w:tcBorders>
            <w:shd w:val="clear" w:color="auto" w:fill="auto"/>
            <w:noWrap/>
            <w:vAlign w:val="bottom"/>
            <w:hideMark/>
          </w:tcPr>
          <w:p w:rsidR="003B31FC" w:rsidRPr="00CE039F" w:rsidRDefault="003B31FC" w:rsidP="00D07E54">
            <w:pPr>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East</w:t>
            </w:r>
          </w:p>
        </w:tc>
        <w:tc>
          <w:tcPr>
            <w:tcW w:w="826" w:type="pct"/>
            <w:tcBorders>
              <w:top w:val="nil"/>
              <w:left w:val="nil"/>
              <w:bottom w:val="single" w:sz="4" w:space="0" w:color="000000"/>
              <w:right w:val="nil"/>
            </w:tcBorders>
            <w:shd w:val="clear" w:color="auto" w:fill="auto"/>
            <w:noWrap/>
            <w:hideMark/>
          </w:tcPr>
          <w:p w:rsidR="003B31FC" w:rsidRPr="00CE039F" w:rsidRDefault="003B31FC" w:rsidP="00D07E54">
            <w:pPr>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West</w:t>
            </w:r>
          </w:p>
        </w:tc>
        <w:tc>
          <w:tcPr>
            <w:tcW w:w="926" w:type="pct"/>
            <w:tcBorders>
              <w:top w:val="nil"/>
              <w:left w:val="nil"/>
              <w:bottom w:val="single" w:sz="4" w:space="0" w:color="000000"/>
              <w:right w:val="nil"/>
            </w:tcBorders>
            <w:shd w:val="clear" w:color="auto" w:fill="auto"/>
            <w:noWrap/>
            <w:vAlign w:val="bottom"/>
            <w:hideMark/>
          </w:tcPr>
          <w:p w:rsidR="003B31FC" w:rsidRPr="00CE039F" w:rsidRDefault="003B31FC" w:rsidP="00D07E54">
            <w:pPr>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West</w:t>
            </w:r>
          </w:p>
        </w:tc>
        <w:tc>
          <w:tcPr>
            <w:tcW w:w="785" w:type="pct"/>
            <w:tcBorders>
              <w:top w:val="nil"/>
              <w:left w:val="nil"/>
              <w:bottom w:val="single" w:sz="4" w:space="0" w:color="000000"/>
              <w:right w:val="nil"/>
            </w:tcBorders>
            <w:shd w:val="clear" w:color="auto" w:fill="auto"/>
            <w:noWrap/>
            <w:vAlign w:val="bottom"/>
            <w:hideMark/>
          </w:tcPr>
          <w:p w:rsidR="003B31FC" w:rsidRPr="00CE039F" w:rsidRDefault="003B31FC" w:rsidP="00D07E54">
            <w:pPr>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West</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Central</w:t>
            </w:r>
          </w:p>
        </w:tc>
        <w:tc>
          <w:tcPr>
            <w:tcW w:w="860" w:type="pct"/>
            <w:tcBorders>
              <w:top w:val="nil"/>
              <w:left w:val="nil"/>
              <w:bottom w:val="single" w:sz="4" w:space="0" w:color="000000"/>
              <w:right w:val="single" w:sz="4" w:space="0" w:color="000000"/>
            </w:tcBorders>
            <w:shd w:val="clear" w:color="auto" w:fill="auto"/>
            <w:noWrap/>
            <w:vAlign w:val="bottom"/>
            <w:hideMark/>
          </w:tcPr>
          <w:p w:rsidR="003B31FC" w:rsidRPr="00CE039F" w:rsidRDefault="003B31FC" w:rsidP="00D07E54">
            <w:pPr>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US</w:t>
            </w:r>
          </w:p>
        </w:tc>
      </w:tr>
      <w:tr w:rsidR="00D73BC7" w:rsidRPr="000045CC" w:rsidTr="005118E3">
        <w:trPr>
          <w:trHeight w:val="288"/>
        </w:trPr>
        <w:tc>
          <w:tcPr>
            <w:tcW w:w="778" w:type="pct"/>
            <w:tcBorders>
              <w:top w:val="nil"/>
              <w:left w:val="single" w:sz="4" w:space="0" w:color="000000"/>
              <w:bottom w:val="nil"/>
              <w:right w:val="nil"/>
            </w:tcBorders>
            <w:shd w:val="clear" w:color="auto" w:fill="auto"/>
            <w:noWrap/>
            <w:vAlign w:val="bottom"/>
            <w:hideMark/>
          </w:tcPr>
          <w:p w:rsidR="00D73BC7" w:rsidRPr="00CE039F" w:rsidRDefault="00D857A9" w:rsidP="00D857A9">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birch (Betula)</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156 (635)</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 (15)</w:t>
            </w:r>
          </w:p>
        </w:tc>
        <w:tc>
          <w:tcPr>
            <w:tcW w:w="9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65 (158)</w:t>
            </w:r>
          </w:p>
        </w:tc>
        <w:tc>
          <w:tcPr>
            <w:tcW w:w="785"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112 (511)</w:t>
            </w:r>
          </w:p>
        </w:tc>
        <w:tc>
          <w:tcPr>
            <w:tcW w:w="860"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163 (780)</w:t>
            </w:r>
          </w:p>
        </w:tc>
      </w:tr>
      <w:tr w:rsidR="00D73BC7" w:rsidRPr="000045CC" w:rsidTr="005118E3">
        <w:trPr>
          <w:trHeight w:val="288"/>
        </w:trPr>
        <w:tc>
          <w:tcPr>
            <w:tcW w:w="778" w:type="pct"/>
            <w:tcBorders>
              <w:top w:val="nil"/>
              <w:left w:val="single" w:sz="4" w:space="0" w:color="000000"/>
              <w:bottom w:val="nil"/>
              <w:right w:val="nil"/>
            </w:tcBorders>
            <w:shd w:val="clear" w:color="D9D9D9" w:fill="D9D9D9"/>
            <w:noWrap/>
            <w:vAlign w:val="bottom"/>
            <w:hideMark/>
          </w:tcPr>
          <w:p w:rsidR="00D73BC7" w:rsidRPr="00CE039F" w:rsidRDefault="00D857A9"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ragweed (Ambrosia)</w:t>
            </w:r>
          </w:p>
        </w:tc>
        <w:tc>
          <w:tcPr>
            <w:tcW w:w="8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 (26)</w:t>
            </w:r>
          </w:p>
        </w:tc>
        <w:tc>
          <w:tcPr>
            <w:tcW w:w="8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175 (562)</w:t>
            </w:r>
          </w:p>
        </w:tc>
        <w:tc>
          <w:tcPr>
            <w:tcW w:w="9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24 (87)</w:t>
            </w:r>
          </w:p>
        </w:tc>
        <w:tc>
          <w:tcPr>
            <w:tcW w:w="785"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 (39)</w:t>
            </w:r>
          </w:p>
        </w:tc>
        <w:tc>
          <w:tcPr>
            <w:tcW w:w="860"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162 (540)</w:t>
            </w:r>
          </w:p>
        </w:tc>
      </w:tr>
      <w:tr w:rsidR="00D73BC7" w:rsidRPr="000045CC" w:rsidTr="005118E3">
        <w:trPr>
          <w:trHeight w:val="288"/>
        </w:trPr>
        <w:tc>
          <w:tcPr>
            <w:tcW w:w="778" w:type="pct"/>
            <w:tcBorders>
              <w:top w:val="nil"/>
              <w:left w:val="single" w:sz="4" w:space="0" w:color="000000"/>
              <w:bottom w:val="nil"/>
              <w:right w:val="nil"/>
            </w:tcBorders>
            <w:shd w:val="clear" w:color="auto" w:fill="auto"/>
            <w:noWrap/>
            <w:vAlign w:val="bottom"/>
            <w:hideMark/>
          </w:tcPr>
          <w:p w:rsidR="00D73BC7" w:rsidRPr="00CE039F" w:rsidRDefault="00D857A9"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mugwort (Artemisia)</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124 (263)</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321 (452)</w:t>
            </w:r>
          </w:p>
        </w:tc>
        <w:tc>
          <w:tcPr>
            <w:tcW w:w="9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105 (497)</w:t>
            </w:r>
          </w:p>
        </w:tc>
        <w:tc>
          <w:tcPr>
            <w:tcW w:w="785"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369 (984)</w:t>
            </w:r>
          </w:p>
        </w:tc>
        <w:tc>
          <w:tcPr>
            <w:tcW w:w="860"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121 (284)</w:t>
            </w:r>
          </w:p>
        </w:tc>
      </w:tr>
      <w:tr w:rsidR="005118E3" w:rsidRPr="000045CC" w:rsidTr="005118E3">
        <w:trPr>
          <w:trHeight w:val="300"/>
        </w:trPr>
        <w:tc>
          <w:tcPr>
            <w:tcW w:w="778" w:type="pct"/>
            <w:tcBorders>
              <w:top w:val="nil"/>
              <w:left w:val="single" w:sz="4" w:space="0" w:color="000000"/>
              <w:bottom w:val="nil"/>
              <w:right w:val="nil"/>
            </w:tcBorders>
            <w:shd w:val="clear" w:color="D9D9D9" w:fill="D9D9D9"/>
            <w:noWrap/>
            <w:vAlign w:val="bottom"/>
            <w:hideMark/>
          </w:tcPr>
          <w:p w:rsidR="005118E3" w:rsidRPr="00CE039F" w:rsidRDefault="005118E3"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grass (Gramineae)</w:t>
            </w:r>
          </w:p>
        </w:tc>
        <w:tc>
          <w:tcPr>
            <w:tcW w:w="8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27 (64)</w:t>
            </w:r>
          </w:p>
        </w:tc>
        <w:tc>
          <w:tcPr>
            <w:tcW w:w="8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33 (95)</w:t>
            </w:r>
          </w:p>
        </w:tc>
        <w:tc>
          <w:tcPr>
            <w:tcW w:w="9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44 (111)</w:t>
            </w:r>
          </w:p>
        </w:tc>
        <w:tc>
          <w:tcPr>
            <w:tcW w:w="785"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38 (128)</w:t>
            </w:r>
          </w:p>
        </w:tc>
        <w:tc>
          <w:tcPr>
            <w:tcW w:w="860" w:type="pct"/>
            <w:tcBorders>
              <w:top w:val="nil"/>
              <w:left w:val="single" w:sz="4" w:space="0" w:color="000000"/>
              <w:bottom w:val="nil"/>
              <w:right w:val="single" w:sz="4" w:space="0" w:color="000000"/>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114 (368)</w:t>
            </w:r>
          </w:p>
        </w:tc>
      </w:tr>
      <w:tr w:rsidR="005118E3" w:rsidRPr="000045CC" w:rsidTr="005118E3">
        <w:trPr>
          <w:trHeight w:val="288"/>
        </w:trPr>
        <w:tc>
          <w:tcPr>
            <w:tcW w:w="778" w:type="pct"/>
            <w:tcBorders>
              <w:top w:val="nil"/>
              <w:left w:val="single" w:sz="4" w:space="0" w:color="000000"/>
              <w:bottom w:val="single" w:sz="4" w:space="0" w:color="000000"/>
              <w:right w:val="nil"/>
            </w:tcBorders>
            <w:shd w:val="clear" w:color="auto" w:fill="auto"/>
            <w:noWrap/>
            <w:vAlign w:val="bottom"/>
            <w:hideMark/>
          </w:tcPr>
          <w:p w:rsidR="005118E3" w:rsidRPr="00CE039F" w:rsidRDefault="005118E3" w:rsidP="00D07E54">
            <w:pPr>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oak (Quercus)</w:t>
            </w:r>
          </w:p>
        </w:tc>
        <w:tc>
          <w:tcPr>
            <w:tcW w:w="8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1109 (2856)</w:t>
            </w:r>
          </w:p>
        </w:tc>
        <w:tc>
          <w:tcPr>
            <w:tcW w:w="8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84 (291)</w:t>
            </w:r>
          </w:p>
        </w:tc>
        <w:tc>
          <w:tcPr>
            <w:tcW w:w="9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801 (3990)</w:t>
            </w:r>
          </w:p>
        </w:tc>
        <w:tc>
          <w:tcPr>
            <w:tcW w:w="785"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 xml:space="preserve">120 (241) </w:t>
            </w:r>
          </w:p>
        </w:tc>
        <w:tc>
          <w:tcPr>
            <w:tcW w:w="860" w:type="pct"/>
            <w:tcBorders>
              <w:top w:val="nil"/>
              <w:left w:val="single" w:sz="4" w:space="0" w:color="000000"/>
              <w:bottom w:val="single" w:sz="4" w:space="0" w:color="000000"/>
              <w:right w:val="single" w:sz="4" w:space="0" w:color="000000"/>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667 (1974)</w:t>
            </w:r>
          </w:p>
        </w:tc>
      </w:tr>
    </w:tbl>
    <w:p w:rsidR="007814D3" w:rsidRDefault="007814D3" w:rsidP="00F95561">
      <w:pPr>
        <w:pStyle w:val="EndNoteCategoryHeading"/>
      </w:pPr>
    </w:p>
    <w:p w:rsidR="008B6339" w:rsidRDefault="008B6339" w:rsidP="008B6339">
      <w:pPr>
        <w:pStyle w:val="EndNoteCategoryHeading"/>
      </w:pPr>
    </w:p>
    <w:p w:rsidR="008B6339" w:rsidRDefault="008B6339" w:rsidP="008B6339">
      <w:pPr>
        <w:pStyle w:val="EndNoteCategoryHeading"/>
      </w:pPr>
    </w:p>
    <w:p w:rsidR="00B01EBA" w:rsidRDefault="00B01EBA">
      <w:pPr>
        <w:jc w:val="left"/>
        <w:rPr>
          <w:b/>
          <w:noProof/>
        </w:rPr>
      </w:pPr>
    </w:p>
    <w:p w:rsidR="00321170" w:rsidRDefault="00321170">
      <w:pPr>
        <w:jc w:val="left"/>
        <w:rPr>
          <w:b/>
          <w:sz w:val="44"/>
          <w:szCs w:val="44"/>
        </w:rPr>
      </w:pPr>
      <w:r>
        <w:rPr>
          <w:b/>
          <w:sz w:val="44"/>
          <w:szCs w:val="44"/>
        </w:rPr>
        <w:br w:type="page"/>
      </w:r>
    </w:p>
    <w:p w:rsidR="00E91895" w:rsidRDefault="00E91895" w:rsidP="00533605">
      <w:pPr>
        <w:pStyle w:val="1"/>
      </w:pPr>
      <w:bookmarkStart w:id="558" w:name="_Toc380964861"/>
      <w:r w:rsidRPr="00533605">
        <w:lastRenderedPageBreak/>
        <w:t>Appendix</w:t>
      </w:r>
      <w:bookmarkEnd w:id="558"/>
    </w:p>
    <w:p w:rsidR="00F80A69" w:rsidRDefault="003A2050" w:rsidP="00B01EBA">
      <w:pPr>
        <w:pStyle w:val="a7"/>
      </w:pPr>
      <w:r>
        <w:rPr>
          <w:noProof/>
        </w:rPr>
        <w:drawing>
          <wp:inline distT="0" distB="0" distL="0" distR="0" wp14:anchorId="16AE0530" wp14:editId="2D09C4D3">
            <wp:extent cx="5270500" cy="4813300"/>
            <wp:effectExtent l="0" t="0" r="0" b="0"/>
            <wp:docPr id="3" name="Picture 3" descr="C:\Users\lindaeve\Desktop\pollen-species-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indaeve\Desktop\pollen-species-images.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0500" cy="4813300"/>
                    </a:xfrm>
                    <a:prstGeom prst="rect">
                      <a:avLst/>
                    </a:prstGeom>
                    <a:noFill/>
                    <a:ln>
                      <a:noFill/>
                    </a:ln>
                  </pic:spPr>
                </pic:pic>
              </a:graphicData>
            </a:graphic>
          </wp:inline>
        </w:drawing>
      </w:r>
    </w:p>
    <w:p w:rsidR="00F80A69" w:rsidRDefault="00F80A69" w:rsidP="00B01EBA">
      <w:pPr>
        <w:pStyle w:val="a7"/>
      </w:pPr>
    </w:p>
    <w:p w:rsidR="00B01EBA" w:rsidRDefault="00B01EBA" w:rsidP="00B01EBA">
      <w:pPr>
        <w:pStyle w:val="a7"/>
        <w:rPr>
          <w:noProof/>
        </w:rPr>
      </w:pPr>
    </w:p>
    <w:p w:rsidR="00B01EBA" w:rsidRDefault="00B01EBA">
      <w:pPr>
        <w:jc w:val="left"/>
        <w:rPr>
          <w:b/>
          <w:noProof/>
        </w:rPr>
      </w:pPr>
    </w:p>
    <w:p w:rsidR="00321170" w:rsidRDefault="00321170">
      <w:pPr>
        <w:jc w:val="left"/>
        <w:rPr>
          <w:rFonts w:eastAsia="黑体" w:cstheme="majorBidi"/>
          <w:szCs w:val="20"/>
        </w:rPr>
      </w:pPr>
      <w:r>
        <w:rPr>
          <w:rFonts w:eastAsia="黑体" w:cstheme="majorBidi"/>
          <w:szCs w:val="20"/>
        </w:rPr>
        <w:br w:type="page"/>
      </w:r>
    </w:p>
    <w:p w:rsidR="00185763" w:rsidRDefault="00CE4331" w:rsidP="00533605">
      <w:pPr>
        <w:pStyle w:val="1"/>
      </w:pPr>
      <w:bookmarkStart w:id="559" w:name="_Toc380964862"/>
      <w:r w:rsidRPr="00533605">
        <w:lastRenderedPageBreak/>
        <w:t>References</w:t>
      </w:r>
      <w:bookmarkEnd w:id="559"/>
    </w:p>
    <w:p w:rsidR="00185763" w:rsidRDefault="00185763"/>
    <w:p w:rsidR="00637C89" w:rsidRPr="00637C89" w:rsidRDefault="00222E77" w:rsidP="00637C89">
      <w:pPr>
        <w:pStyle w:val="EndNoteBibliography"/>
        <w:spacing w:after="0"/>
        <w:ind w:left="360" w:hanging="360"/>
      </w:pPr>
      <w:r>
        <w:rPr>
          <w:rFonts w:ascii="Cambria Math" w:hAnsi="Cambria Math" w:cstheme="minorBidi"/>
          <w:sz w:val="21"/>
        </w:rPr>
        <w:fldChar w:fldCharType="begin"/>
      </w:r>
      <w:r w:rsidR="008317E1" w:rsidRPr="00536D17">
        <w:instrText xml:space="preserve"> ADDIN EN.REFLIST </w:instrText>
      </w:r>
      <w:r>
        <w:rPr>
          <w:rFonts w:ascii="Cambria Math" w:hAnsi="Cambria Math" w:cstheme="minorBidi"/>
          <w:sz w:val="21"/>
        </w:rPr>
        <w:fldChar w:fldCharType="separate"/>
      </w:r>
      <w:bookmarkStart w:id="560" w:name="_ENREF_1"/>
      <w:r w:rsidR="00637C89" w:rsidRPr="00637C89">
        <w:t xml:space="preserve">Behrendt, H., and Becker, W.-M. 2001. Localization, release and bioavailability of pollen allergens: the influence of environmental factors. </w:t>
      </w:r>
      <w:r w:rsidR="00637C89" w:rsidRPr="00637C89">
        <w:rPr>
          <w:i/>
        </w:rPr>
        <w:t>Current Opinion in Immunology</w:t>
      </w:r>
      <w:r w:rsidR="00637C89" w:rsidRPr="00637C89">
        <w:t xml:space="preserve"> 13 (6):709-715.</w:t>
      </w:r>
      <w:bookmarkEnd w:id="560"/>
    </w:p>
    <w:p w:rsidR="00637C89" w:rsidRPr="00637C89" w:rsidRDefault="00637C89" w:rsidP="00637C89">
      <w:pPr>
        <w:pStyle w:val="EndNoteBibliography"/>
        <w:spacing w:after="0"/>
        <w:ind w:left="360" w:hanging="360"/>
      </w:pPr>
      <w:bookmarkStart w:id="561" w:name="_ENREF_2"/>
      <w:r w:rsidRPr="00637C89">
        <w:t xml:space="preserve">Bielory, L., Lyons, K., and Goldberg, R. 2012. Climate change and allergic disease. </w:t>
      </w:r>
      <w:r w:rsidRPr="00637C89">
        <w:rPr>
          <w:i/>
        </w:rPr>
        <w:t>Current allergy and asthma reports</w:t>
      </w:r>
      <w:r w:rsidRPr="00637C89">
        <w:t xml:space="preserve"> 12 (6):485-494.</w:t>
      </w:r>
      <w:bookmarkEnd w:id="561"/>
    </w:p>
    <w:p w:rsidR="00637C89" w:rsidRPr="00637C89" w:rsidRDefault="00637C89" w:rsidP="00637C89">
      <w:pPr>
        <w:pStyle w:val="EndNoteBibliography"/>
        <w:spacing w:after="0"/>
        <w:ind w:left="360" w:hanging="360"/>
      </w:pPr>
      <w:bookmarkStart w:id="562" w:name="_ENREF_3"/>
      <w:r w:rsidRPr="00637C89">
        <w:rPr>
          <w:rFonts w:hint="eastAsia"/>
        </w:rPr>
        <w:t>Björkst</w:t>
      </w:r>
      <w:r w:rsidRPr="00637C89">
        <w:rPr>
          <w:rFonts w:hint="eastAsia"/>
        </w:rPr>
        <w:t>é</w:t>
      </w:r>
      <w:r w:rsidRPr="00637C89">
        <w:rPr>
          <w:rFonts w:hint="eastAsia"/>
        </w:rPr>
        <w:t>n, F., Suoniemi, I., and Koski, V. 1980. Neonatal birch</w:t>
      </w:r>
      <w:r w:rsidRPr="00637C89">
        <w:rPr>
          <w:rFonts w:hint="eastAsia"/>
        </w:rPr>
        <w:t>‐</w:t>
      </w:r>
      <w:r w:rsidRPr="00637C89">
        <w:rPr>
          <w:rFonts w:hint="eastAsia"/>
        </w:rPr>
        <w:t xml:space="preserve">pollen contact and subsequent allergy to birch pollen. </w:t>
      </w:r>
      <w:r w:rsidRPr="00637C89">
        <w:rPr>
          <w:rFonts w:hint="eastAsia"/>
          <w:i/>
        </w:rPr>
        <w:t>Clinical &amp; Experimental Allergy</w:t>
      </w:r>
      <w:r w:rsidRPr="00637C89">
        <w:rPr>
          <w:rFonts w:hint="eastAsia"/>
        </w:rPr>
        <w:t xml:space="preserve"> 10 (5):585-591.</w:t>
      </w:r>
      <w:bookmarkEnd w:id="562"/>
    </w:p>
    <w:p w:rsidR="00637C89" w:rsidRPr="00637C89" w:rsidRDefault="00637C89" w:rsidP="00637C89">
      <w:pPr>
        <w:pStyle w:val="EndNoteBibliography"/>
        <w:spacing w:after="0"/>
        <w:ind w:left="360" w:hanging="360"/>
      </w:pPr>
      <w:bookmarkStart w:id="563" w:name="_ENREF_4"/>
      <w:r w:rsidRPr="00637C89">
        <w:t xml:space="preserve">Brożek, J.L., Bousquet, J., Baena-Cagnani, C.E., Bonini, S., Canonica, G.W., Casale, T.B., van Wijk, R.G., Ohta, K., Zuberbier, T., and Schünemann, H.J. 2010. Allergic Rhinitis and its Impact on Asthma (ARIA) guidelines: 2010 revision. </w:t>
      </w:r>
      <w:r w:rsidRPr="00637C89">
        <w:rPr>
          <w:i/>
        </w:rPr>
        <w:t>Journal of Allergy and Clinical Immunology</w:t>
      </w:r>
      <w:r w:rsidRPr="00637C89">
        <w:t xml:space="preserve"> 126 (3):466-476.</w:t>
      </w:r>
      <w:bookmarkEnd w:id="563"/>
    </w:p>
    <w:p w:rsidR="00637C89" w:rsidRPr="00637C89" w:rsidRDefault="00637C89" w:rsidP="00637C89">
      <w:pPr>
        <w:pStyle w:val="EndNoteBibliography"/>
        <w:spacing w:after="0"/>
        <w:ind w:left="360" w:hanging="360"/>
      </w:pPr>
      <w:bookmarkStart w:id="564" w:name="_ENREF_5"/>
      <w:r w:rsidRPr="00637C89">
        <w:t xml:space="preserve">Chivato, T., Juan, F., Montoro, A., and Laguna, R. 1996. Anaphylaxis induced by ingestion of a pollen compound. </w:t>
      </w:r>
      <w:r w:rsidRPr="00637C89">
        <w:rPr>
          <w:i/>
        </w:rPr>
        <w:t>Journal of investigational allergology &amp; clinical immunology: official organ of the International Association of Asthmology (INTERASMA) and Sociedad Latinoamericana de Alergia e Inmunología</w:t>
      </w:r>
      <w:r w:rsidRPr="00637C89">
        <w:t xml:space="preserve"> 6 (3):208.</w:t>
      </w:r>
      <w:bookmarkEnd w:id="564"/>
    </w:p>
    <w:p w:rsidR="00637C89" w:rsidRPr="00637C89" w:rsidRDefault="00637C89" w:rsidP="00637C89">
      <w:pPr>
        <w:pStyle w:val="EndNoteBibliography"/>
        <w:spacing w:after="0"/>
        <w:ind w:left="360" w:hanging="360"/>
      </w:pPr>
      <w:bookmarkStart w:id="565" w:name="_ENREF_6"/>
      <w:r w:rsidRPr="00637C89">
        <w:t xml:space="preserve">Chuine, I., Belmonte, J., and Mignot, A. 2000. A modelling analysis of the genetic variation of phenology between tree populations. </w:t>
      </w:r>
      <w:r w:rsidRPr="00637C89">
        <w:rPr>
          <w:i/>
        </w:rPr>
        <w:t>Journal of Ecology</w:t>
      </w:r>
      <w:r w:rsidRPr="00637C89">
        <w:t xml:space="preserve"> 88 (4):561-570.</w:t>
      </w:r>
      <w:bookmarkEnd w:id="565"/>
    </w:p>
    <w:p w:rsidR="00637C89" w:rsidRPr="00637C89" w:rsidRDefault="00637C89" w:rsidP="00637C89">
      <w:pPr>
        <w:pStyle w:val="EndNoteBibliography"/>
        <w:spacing w:after="0"/>
        <w:ind w:left="360" w:hanging="360"/>
      </w:pPr>
      <w:bookmarkStart w:id="566" w:name="_ENREF_7"/>
      <w:r w:rsidRPr="00637C89">
        <w:lastRenderedPageBreak/>
        <w:t xml:space="preserve">Cohen, M.B., Ecker, E., Breitbart, J., and Rudolph, J. 1930. The rate of absorption of ragweed pollen material from the nose. </w:t>
      </w:r>
      <w:r w:rsidRPr="00637C89">
        <w:rPr>
          <w:i/>
        </w:rPr>
        <w:t>The Journal of Immunology</w:t>
      </w:r>
      <w:r w:rsidRPr="00637C89">
        <w:t xml:space="preserve"> 18 (6):419-425.</w:t>
      </w:r>
      <w:bookmarkEnd w:id="566"/>
    </w:p>
    <w:p w:rsidR="00637C89" w:rsidRPr="00637C89" w:rsidRDefault="00637C89" w:rsidP="00637C89">
      <w:pPr>
        <w:pStyle w:val="EndNoteBibliography"/>
        <w:spacing w:after="0"/>
        <w:ind w:left="360" w:hanging="360"/>
      </w:pPr>
      <w:bookmarkStart w:id="567" w:name="_ENREF_8"/>
      <w:r w:rsidRPr="00637C89">
        <w:t xml:space="preserve">Cohen, S.H., Yunginger, J.W., Rosenberg, N., and Fink, J.N. 1979. Acute allergic reaction after composite pollen ingestion. </w:t>
      </w:r>
      <w:r w:rsidRPr="00637C89">
        <w:rPr>
          <w:i/>
        </w:rPr>
        <w:t>Journal of Allergy and Clinical Immunology</w:t>
      </w:r>
      <w:r w:rsidRPr="00637C89">
        <w:t xml:space="preserve"> 64 (4):270-274.</w:t>
      </w:r>
      <w:bookmarkEnd w:id="567"/>
    </w:p>
    <w:p w:rsidR="00637C89" w:rsidRPr="00637C89" w:rsidRDefault="00637C89" w:rsidP="00637C89">
      <w:pPr>
        <w:pStyle w:val="EndNoteBibliography"/>
        <w:spacing w:after="0"/>
        <w:ind w:left="360" w:hanging="360"/>
      </w:pPr>
      <w:bookmarkStart w:id="568" w:name="_ENREF_9"/>
      <w:r w:rsidRPr="00637C89">
        <w:t xml:space="preserve">Damialis, A., Gioulekas, D., Lazopoulou, C., Balafoutis, C., and Vokou, D. 2005. Transport of airborne pollen into the city of Thessaloniki: the effects of wind direction, speed and persistence. </w:t>
      </w:r>
      <w:r w:rsidRPr="00637C89">
        <w:rPr>
          <w:i/>
        </w:rPr>
        <w:t>Int J Biometeorol</w:t>
      </w:r>
      <w:r w:rsidRPr="00637C89">
        <w:t xml:space="preserve"> 49 (3):139-145.</w:t>
      </w:r>
      <w:bookmarkEnd w:id="568"/>
    </w:p>
    <w:p w:rsidR="00637C89" w:rsidRPr="00637C89" w:rsidRDefault="00637C89" w:rsidP="00637C89">
      <w:pPr>
        <w:pStyle w:val="EndNoteBibliography"/>
        <w:spacing w:after="0"/>
        <w:ind w:left="360" w:hanging="360"/>
      </w:pPr>
      <w:bookmarkStart w:id="569" w:name="_ENREF_10"/>
      <w:r w:rsidRPr="00637C89">
        <w:t xml:space="preserve">ERDTMAN, G. 1986. </w:t>
      </w:r>
      <w:r w:rsidRPr="00637C89">
        <w:rPr>
          <w:i/>
        </w:rPr>
        <w:t>Pollen morphology and plant taxonomy: angiosperms</w:t>
      </w:r>
      <w:r w:rsidRPr="00637C89">
        <w:t>. Vol. 1: Brill Archive.</w:t>
      </w:r>
      <w:bookmarkEnd w:id="569"/>
    </w:p>
    <w:p w:rsidR="00637C89" w:rsidRPr="00637C89" w:rsidRDefault="00637C89" w:rsidP="00637C89">
      <w:pPr>
        <w:pStyle w:val="EndNoteBibliography"/>
        <w:spacing w:after="0"/>
        <w:ind w:left="360" w:hanging="360"/>
      </w:pPr>
      <w:bookmarkStart w:id="570" w:name="_ENREF_11"/>
      <w:r w:rsidRPr="00637C89">
        <w:t xml:space="preserve">ESRI, A. 2013. ArcGIS. Available from </w:t>
      </w:r>
      <w:hyperlink r:id="rId179" w:history="1">
        <w:r w:rsidRPr="00637C89">
          <w:rPr>
            <w:rStyle w:val="a6"/>
          </w:rPr>
          <w:t>http://www.esri.com/software/arcgis</w:t>
        </w:r>
      </w:hyperlink>
      <w:r w:rsidRPr="00637C89">
        <w:t>.</w:t>
      </w:r>
      <w:bookmarkEnd w:id="570"/>
    </w:p>
    <w:p w:rsidR="00637C89" w:rsidRPr="00637C89" w:rsidRDefault="00637C89" w:rsidP="00637C89">
      <w:pPr>
        <w:pStyle w:val="EndNoteBibliography"/>
        <w:spacing w:after="0"/>
        <w:ind w:left="360" w:hanging="360"/>
      </w:pPr>
      <w:bookmarkStart w:id="571" w:name="_ENREF_12"/>
      <w:r w:rsidRPr="00637C89">
        <w:t xml:space="preserve">Fogh, C.L., and Andersson, K.G. 2000. Modelling of skin exposure from distributed sources. </w:t>
      </w:r>
      <w:r w:rsidRPr="00637C89">
        <w:rPr>
          <w:i/>
        </w:rPr>
        <w:t>Annals of Occupational Hygiene</w:t>
      </w:r>
      <w:r w:rsidRPr="00637C89">
        <w:t xml:space="preserve"> 44 (7):529-532.</w:t>
      </w:r>
      <w:bookmarkEnd w:id="571"/>
    </w:p>
    <w:p w:rsidR="00637C89" w:rsidRPr="00637C89" w:rsidRDefault="00637C89" w:rsidP="00637C89">
      <w:pPr>
        <w:pStyle w:val="EndNoteBibliography"/>
        <w:spacing w:after="0"/>
        <w:ind w:left="360" w:hanging="360"/>
      </w:pPr>
      <w:bookmarkStart w:id="572" w:name="_ENREF_13"/>
      <w:r w:rsidRPr="00637C89">
        <w:t xml:space="preserve">Hansen, J.T., Koeppen, B.M., and Netter, F.F.H. 2002. </w:t>
      </w:r>
      <w:r w:rsidRPr="00637C89">
        <w:rPr>
          <w:i/>
        </w:rPr>
        <w:t>Netter's Atlas of Human Physiology</w:t>
      </w:r>
      <w:r w:rsidRPr="00637C89">
        <w:t>: Icon Learning Systems.</w:t>
      </w:r>
      <w:bookmarkEnd w:id="572"/>
    </w:p>
    <w:p w:rsidR="00637C89" w:rsidRPr="00637C89" w:rsidRDefault="00637C89" w:rsidP="00637C89">
      <w:pPr>
        <w:pStyle w:val="EndNoteBibliography"/>
        <w:spacing w:after="0"/>
        <w:ind w:left="360" w:hanging="360"/>
      </w:pPr>
      <w:bookmarkStart w:id="573" w:name="_ENREF_14"/>
      <w:r w:rsidRPr="00637C89">
        <w:t xml:space="preserve">Helbig, N., Vogel, B., Vogel, H., and Fiedler, F. 2004. Numerical modelling of pollen dispersion on the regional scale. </w:t>
      </w:r>
      <w:r w:rsidRPr="00637C89">
        <w:rPr>
          <w:i/>
        </w:rPr>
        <w:t>Aerobiologia</w:t>
      </w:r>
      <w:r w:rsidRPr="00637C89">
        <w:t xml:space="preserve"> 20 (1):3-19.</w:t>
      </w:r>
      <w:bookmarkEnd w:id="573"/>
    </w:p>
    <w:p w:rsidR="00637C89" w:rsidRPr="00637C89" w:rsidRDefault="00637C89" w:rsidP="00637C89">
      <w:pPr>
        <w:pStyle w:val="EndNoteBibliography"/>
        <w:spacing w:after="0"/>
        <w:ind w:left="360" w:hanging="360"/>
      </w:pPr>
      <w:bookmarkStart w:id="574" w:name="_ENREF_15"/>
      <w:r w:rsidRPr="00637C89">
        <w:t xml:space="preserve">Hu, X., Zhang, Y., Luo, J., Wang, T., Lian, H., and Ding, Z. 2011. Bioaccessibility and health risk of arsenic, mercury and other metals in urban street dusts from a mega-city, Nanjing, China. </w:t>
      </w:r>
      <w:r w:rsidRPr="00637C89">
        <w:rPr>
          <w:i/>
        </w:rPr>
        <w:t>Environmental Pollution</w:t>
      </w:r>
      <w:r w:rsidRPr="00637C89">
        <w:t xml:space="preserve"> 159 (5):1215-1221.</w:t>
      </w:r>
      <w:bookmarkEnd w:id="574"/>
    </w:p>
    <w:p w:rsidR="00637C89" w:rsidRPr="00637C89" w:rsidRDefault="00637C89" w:rsidP="00637C89">
      <w:pPr>
        <w:pStyle w:val="EndNoteBibliography"/>
        <w:spacing w:after="0"/>
        <w:ind w:left="360" w:hanging="360"/>
      </w:pPr>
      <w:bookmarkStart w:id="575" w:name="_ENREF_16"/>
      <w:r w:rsidRPr="00637C89">
        <w:t xml:space="preserve">Karl, T., and Koss, W.J. 1984. </w:t>
      </w:r>
      <w:r w:rsidRPr="00637C89">
        <w:rPr>
          <w:i/>
        </w:rPr>
        <w:t>Regional and National Monthly, Seasonal, and Annual Temperature Weighted by Area, 1895-1983</w:t>
      </w:r>
      <w:r w:rsidRPr="00637C89">
        <w:t>: National Climatic Data Center.</w:t>
      </w:r>
      <w:bookmarkEnd w:id="575"/>
    </w:p>
    <w:p w:rsidR="00637C89" w:rsidRPr="00637C89" w:rsidRDefault="00637C89" w:rsidP="00637C89">
      <w:pPr>
        <w:pStyle w:val="EndNoteBibliography"/>
        <w:spacing w:after="0"/>
        <w:ind w:left="360" w:hanging="360"/>
      </w:pPr>
      <w:bookmarkStart w:id="576" w:name="_ENREF_17"/>
      <w:r w:rsidRPr="00637C89">
        <w:t xml:space="preserve">Kartesz, J.T. 2013. The Biota of North America Program (BONAP), Taxonomic Data Center [maps generated from Kartesz, J.T. 2013. Floristic Synthesis of North </w:t>
      </w:r>
      <w:r w:rsidRPr="00637C89">
        <w:lastRenderedPageBreak/>
        <w:t xml:space="preserve">America, Version 1.0. Biota of North America Program (BONAP). (in press)]. Chapel Hill, N.C. Available from </w:t>
      </w:r>
      <w:hyperlink r:id="rId180" w:history="1">
        <w:r w:rsidRPr="00637C89">
          <w:rPr>
            <w:rStyle w:val="a6"/>
          </w:rPr>
          <w:t>http://www.bonap.net/tdc</w:t>
        </w:r>
      </w:hyperlink>
      <w:r w:rsidRPr="00637C89">
        <w:t>.</w:t>
      </w:r>
      <w:bookmarkEnd w:id="576"/>
    </w:p>
    <w:p w:rsidR="00637C89" w:rsidRPr="00637C89" w:rsidRDefault="00637C89" w:rsidP="00637C89">
      <w:pPr>
        <w:pStyle w:val="EndNoteBibliography"/>
        <w:spacing w:after="0"/>
        <w:ind w:left="360" w:hanging="360"/>
      </w:pPr>
      <w:bookmarkStart w:id="577" w:name="_ENREF_18"/>
      <w:r w:rsidRPr="00637C89">
        <w:t xml:space="preserve">Lamb, C.E., Ratner, P.H., Johnson, C.E., Ambegaonkar, A.J., Joshi, A.V., Day, D., Sampson, N., and Eng, B. 2006. Economic impact of workplace productivity losses due to allergic rhinitis compared with select medical conditions in the United States from an employer perspective. </w:t>
      </w:r>
      <w:r w:rsidRPr="00637C89">
        <w:rPr>
          <w:i/>
        </w:rPr>
        <w:t>Current Medical Research and Opinion®</w:t>
      </w:r>
      <w:r w:rsidRPr="00637C89">
        <w:t xml:space="preserve"> 22 (6):1203-1210.</w:t>
      </w:r>
      <w:bookmarkEnd w:id="577"/>
    </w:p>
    <w:p w:rsidR="00637C89" w:rsidRPr="00637C89" w:rsidRDefault="00637C89" w:rsidP="00637C89">
      <w:pPr>
        <w:pStyle w:val="EndNoteBibliography"/>
        <w:spacing w:after="0"/>
        <w:ind w:left="360" w:hanging="360"/>
      </w:pPr>
      <w:bookmarkStart w:id="578" w:name="_ENREF_19"/>
      <w:r w:rsidRPr="00637C89">
        <w:t xml:space="preserve">Lu, W., and Howarth, A.T. 1996. Numerical analysis of indoor aerosol particle deposition and distribution in two-zone ventilation system. </w:t>
      </w:r>
      <w:r w:rsidRPr="00637C89">
        <w:rPr>
          <w:i/>
        </w:rPr>
        <w:t>Building and Environment</w:t>
      </w:r>
      <w:r w:rsidRPr="00637C89">
        <w:t xml:space="preserve"> 31 (1):41-50.</w:t>
      </w:r>
      <w:bookmarkEnd w:id="578"/>
    </w:p>
    <w:p w:rsidR="00637C89" w:rsidRPr="00637C89" w:rsidRDefault="00637C89" w:rsidP="00637C89">
      <w:pPr>
        <w:pStyle w:val="EndNoteBibliography"/>
        <w:spacing w:after="0"/>
        <w:ind w:left="360" w:hanging="360"/>
      </w:pPr>
      <w:bookmarkStart w:id="579" w:name="_ENREF_20"/>
      <w:r w:rsidRPr="00637C89">
        <w:t xml:space="preserve">Saltelli, A., Chan, K., and Scott, E.M. 2000a. </w:t>
      </w:r>
      <w:r w:rsidRPr="00637C89">
        <w:rPr>
          <w:i/>
        </w:rPr>
        <w:t>Sensitivity analysis</w:t>
      </w:r>
      <w:r w:rsidRPr="00637C89">
        <w:t>. Vol. 134: Wiley New York.</w:t>
      </w:r>
      <w:bookmarkEnd w:id="579"/>
    </w:p>
    <w:p w:rsidR="00637C89" w:rsidRPr="00637C89" w:rsidRDefault="00637C89" w:rsidP="00637C89">
      <w:pPr>
        <w:pStyle w:val="EndNoteBibliography"/>
        <w:spacing w:after="0"/>
        <w:ind w:left="360" w:hanging="360"/>
      </w:pPr>
      <w:bookmarkStart w:id="580" w:name="_ENREF_21"/>
      <w:r w:rsidRPr="00637C89">
        <w:t xml:space="preserve">Saltelli, A., Tarantola, S., and Campolongo, F. 2000b. Sensitivity analysis as an ingredient of modeling. </w:t>
      </w:r>
      <w:r w:rsidRPr="00637C89">
        <w:rPr>
          <w:i/>
        </w:rPr>
        <w:t>Statistical Science</w:t>
      </w:r>
      <w:r w:rsidRPr="00637C89">
        <w:t xml:space="preserve"> 15(4):377-395.</w:t>
      </w:r>
      <w:bookmarkEnd w:id="580"/>
    </w:p>
    <w:p w:rsidR="00637C89" w:rsidRPr="00637C89" w:rsidRDefault="00637C89" w:rsidP="00637C89">
      <w:pPr>
        <w:pStyle w:val="EndNoteBibliography"/>
        <w:spacing w:after="0"/>
        <w:ind w:left="360" w:hanging="360"/>
      </w:pPr>
      <w:bookmarkStart w:id="581" w:name="_ENREF_22"/>
      <w:r w:rsidRPr="00637C89">
        <w:t xml:space="preserve">Seinfeld, J.H., and Pandis, S.N. 2012. </w:t>
      </w:r>
      <w:r w:rsidRPr="00637C89">
        <w:rPr>
          <w:i/>
        </w:rPr>
        <w:t>Atmospheric chemistry and physics: from air pollution to climate change</w:t>
      </w:r>
      <w:r w:rsidRPr="00637C89">
        <w:t>: John Wiley &amp; Sons.</w:t>
      </w:r>
      <w:bookmarkEnd w:id="581"/>
    </w:p>
    <w:p w:rsidR="00637C89" w:rsidRPr="00637C89" w:rsidRDefault="00637C89" w:rsidP="00637C89">
      <w:pPr>
        <w:pStyle w:val="EndNoteBibliography"/>
        <w:spacing w:after="0"/>
        <w:ind w:left="360" w:hanging="360"/>
      </w:pPr>
      <w:bookmarkStart w:id="582" w:name="_ENREF_23"/>
      <w:r w:rsidRPr="00637C89">
        <w:t xml:space="preserve">Shea, K.M., Truckner, R.T., Weber, R.W., and Peden, D.B. 2008. Climate change and allergic disease. </w:t>
      </w:r>
      <w:r w:rsidRPr="00637C89">
        <w:rPr>
          <w:i/>
        </w:rPr>
        <w:t>Journal of Allergy and Clinical Immunology</w:t>
      </w:r>
      <w:r w:rsidRPr="00637C89">
        <w:t xml:space="preserve"> 122 (3):443-453.</w:t>
      </w:r>
      <w:bookmarkEnd w:id="582"/>
    </w:p>
    <w:p w:rsidR="00637C89" w:rsidRPr="00637C89" w:rsidRDefault="00637C89" w:rsidP="00637C89">
      <w:pPr>
        <w:pStyle w:val="EndNoteBibliography"/>
        <w:spacing w:after="0"/>
        <w:ind w:left="360" w:hanging="360"/>
      </w:pPr>
      <w:bookmarkStart w:id="583" w:name="_ENREF_24"/>
      <w:r w:rsidRPr="00637C89">
        <w:t xml:space="preserve">Singh, K., Axelrod, S., and Bielory, L. 2010. The epidemiology of ocular and nasal allergy in the United States, 1988-1994. </w:t>
      </w:r>
      <w:r w:rsidRPr="00637C89">
        <w:rPr>
          <w:i/>
        </w:rPr>
        <w:t>Journal of Allergy and Clinical Immunology</w:t>
      </w:r>
      <w:r w:rsidRPr="00637C89">
        <w:t xml:space="preserve"> 126 (4):778-783. e6.</w:t>
      </w:r>
      <w:bookmarkEnd w:id="583"/>
    </w:p>
    <w:p w:rsidR="00637C89" w:rsidRPr="00637C89" w:rsidRDefault="00637C89" w:rsidP="00637C89">
      <w:pPr>
        <w:pStyle w:val="EndNoteBibliography"/>
        <w:spacing w:after="0"/>
        <w:ind w:left="360" w:hanging="360"/>
      </w:pPr>
      <w:bookmarkStart w:id="584" w:name="_ENREF_25"/>
      <w:r w:rsidRPr="00637C89">
        <w:t xml:space="preserve">Sofiev, M., Belmonte, J., Gehrig, R., Izquierdo, R., Smith, M., Dahl, Å., and Siljamo, P. 2013. Airborne Pollen Transport. In </w:t>
      </w:r>
      <w:r w:rsidRPr="00637C89">
        <w:rPr>
          <w:i/>
        </w:rPr>
        <w:t>Allergenic Pollen</w:t>
      </w:r>
      <w:r w:rsidRPr="00637C89">
        <w:t>: Springer.</w:t>
      </w:r>
      <w:bookmarkEnd w:id="584"/>
    </w:p>
    <w:p w:rsidR="00637C89" w:rsidRPr="00637C89" w:rsidRDefault="00637C89" w:rsidP="00637C89">
      <w:pPr>
        <w:pStyle w:val="EndNoteBibliography"/>
        <w:spacing w:after="0"/>
        <w:ind w:left="360" w:hanging="360"/>
      </w:pPr>
      <w:bookmarkStart w:id="585" w:name="_ENREF_26"/>
      <w:r w:rsidRPr="00637C89">
        <w:t xml:space="preserve">U.S Census Bureau. 2010. Profile of General Population and Housing Characteristics: 2010  Available from </w:t>
      </w:r>
      <w:hyperlink r:id="rId181" w:history="1">
        <w:r w:rsidRPr="00637C89">
          <w:rPr>
            <w:rStyle w:val="a6"/>
          </w:rPr>
          <w:t>http://factfinder2.census.gov/faces/tableservices/jsf/pages/productview.xhtml?pid=DEC_10_113_113DP1&amp;prodType=table</w:t>
        </w:r>
      </w:hyperlink>
      <w:r w:rsidRPr="00637C89">
        <w:t>.</w:t>
      </w:r>
      <w:bookmarkEnd w:id="585"/>
    </w:p>
    <w:p w:rsidR="00637C89" w:rsidRPr="00637C89" w:rsidRDefault="00637C89" w:rsidP="00637C89">
      <w:pPr>
        <w:pStyle w:val="EndNoteBibliography"/>
        <w:spacing w:after="0"/>
        <w:ind w:left="360" w:hanging="360"/>
      </w:pPr>
      <w:bookmarkStart w:id="586" w:name="_ENREF_27"/>
      <w:r w:rsidRPr="00637C89">
        <w:t xml:space="preserve">U.S. Census Bureau. 2010. Profile of General Population and Housing Characteristics: 2010  </w:t>
      </w:r>
      <w:bookmarkEnd w:id="586"/>
    </w:p>
    <w:p w:rsidR="00637C89" w:rsidRPr="00637C89" w:rsidRDefault="00637C89" w:rsidP="00637C89">
      <w:pPr>
        <w:pStyle w:val="EndNoteBibliography"/>
        <w:spacing w:after="0"/>
        <w:ind w:left="360" w:hanging="360"/>
      </w:pPr>
      <w:bookmarkStart w:id="587" w:name="_ENREF_28"/>
      <w:r w:rsidRPr="00637C89">
        <w:t xml:space="preserve">USEPA. 2010. Exposure factors handbook. US Environmental Protection Agency. Washington, DC. Available from </w:t>
      </w:r>
      <w:hyperlink r:id="rId182" w:history="1">
        <w:r w:rsidRPr="00637C89">
          <w:rPr>
            <w:rStyle w:val="a6"/>
          </w:rPr>
          <w:t>http://www.epa.gov/ncea/efh/pdfs/efh-complete.pdf</w:t>
        </w:r>
      </w:hyperlink>
      <w:r w:rsidRPr="00637C89">
        <w:t>.</w:t>
      </w:r>
      <w:bookmarkEnd w:id="587"/>
    </w:p>
    <w:p w:rsidR="00637C89" w:rsidRPr="00637C89" w:rsidRDefault="00637C89" w:rsidP="00637C89">
      <w:pPr>
        <w:pStyle w:val="EndNoteBibliography"/>
        <w:spacing w:after="0"/>
        <w:ind w:left="360" w:hanging="360"/>
      </w:pPr>
      <w:bookmarkStart w:id="588" w:name="_ENREF_29"/>
      <w:r w:rsidRPr="00637C89">
        <w:t xml:space="preserve">Zhang, Y., Bielory, L., and Georgopoulos, P.G. 2013a. Climate change effect on Betula (birch) and Quercus (oak) pollen seasons in the United States. </w:t>
      </w:r>
      <w:r w:rsidRPr="00637C89">
        <w:rPr>
          <w:i/>
        </w:rPr>
        <w:t>Int J Biometeorol</w:t>
      </w:r>
      <w:r w:rsidRPr="00637C89">
        <w:t>.</w:t>
      </w:r>
      <w:bookmarkEnd w:id="588"/>
    </w:p>
    <w:p w:rsidR="00637C89" w:rsidRPr="00637C89" w:rsidRDefault="00637C89" w:rsidP="00637C89">
      <w:pPr>
        <w:pStyle w:val="EndNoteBibliography"/>
        <w:ind w:left="360" w:hanging="360"/>
      </w:pPr>
      <w:bookmarkStart w:id="589" w:name="_ENREF_30"/>
      <w:r w:rsidRPr="00637C89">
        <w:t xml:space="preserve">Zhang, Y., Isukapalli, S., Georgopoulos, P., and Weisel, C. 2013b. Modeling Flight Attendants’ Exposures to Pesticide in Disinsected Aircraft Cabins. </w:t>
      </w:r>
      <w:r w:rsidRPr="00637C89">
        <w:rPr>
          <w:i/>
        </w:rPr>
        <w:t>Environmental Science &amp; Technology</w:t>
      </w:r>
      <w:r w:rsidRPr="00637C89">
        <w:t xml:space="preserve"> 47 (24):14275-14281.</w:t>
      </w:r>
      <w:bookmarkEnd w:id="589"/>
    </w:p>
    <w:p w:rsidR="00185763" w:rsidRDefault="00222E77">
      <w:pPr>
        <w:rPr>
          <w:rFonts w:cs="Times New Roman"/>
          <w:color w:val="000000"/>
          <w:szCs w:val="24"/>
        </w:rPr>
      </w:pPr>
      <w:r>
        <w:rPr>
          <w:rFonts w:cs="Times New Roman"/>
          <w:color w:val="000000"/>
          <w:szCs w:val="24"/>
        </w:rPr>
        <w:fldChar w:fldCharType="end"/>
      </w:r>
    </w:p>
    <w:p w:rsidR="00133A9A" w:rsidRDefault="00133A9A">
      <w:pPr>
        <w:rPr>
          <w:rFonts w:cs="Times New Roman"/>
          <w:color w:val="000000"/>
          <w:szCs w:val="24"/>
        </w:rPr>
      </w:pPr>
    </w:p>
    <w:p w:rsidR="00133A9A" w:rsidRDefault="00133A9A">
      <w:pPr>
        <w:rPr>
          <w:rFonts w:cs="Times New Roman"/>
          <w:color w:val="000000"/>
          <w:szCs w:val="24"/>
        </w:rPr>
      </w:pPr>
    </w:p>
    <w:p w:rsidR="00133A9A" w:rsidRDefault="00133A9A">
      <w:pPr>
        <w:rPr>
          <w:rFonts w:cs="Times New Roman"/>
          <w:color w:val="000000"/>
          <w:szCs w:val="24"/>
        </w:rPr>
      </w:pPr>
    </w:p>
    <w:sectPr w:rsidR="00133A9A" w:rsidSect="0026341A">
      <w:type w:val="nextColumn"/>
      <w:pgSz w:w="11906" w:h="16838" w:code="9"/>
      <w:pgMar w:top="1440" w:right="1440" w:bottom="1440" w:left="2160" w:header="720" w:footer="720" w:gutter="0"/>
      <w:cols w:space="720"/>
      <w:docGrid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kunmei" w:date="2014-02-20T23:58:00Z" w:initials="mk">
    <w:p w:rsidR="000D735F" w:rsidRDefault="000D735F" w:rsidP="00F7207F">
      <w:pPr>
        <w:pStyle w:val="af"/>
      </w:pPr>
      <w:r>
        <w:rPr>
          <w:rStyle w:val="ae"/>
        </w:rPr>
        <w:annotationRef/>
      </w:r>
      <w:proofErr w:type="gramStart"/>
      <w:r>
        <w:t>undecided</w:t>
      </w:r>
      <w:proofErr w:type="gramEnd"/>
    </w:p>
  </w:comment>
  <w:comment w:id="35" w:author="kunmei" w:date="2014-02-06T17:17:00Z" w:initials="mk">
    <w:p w:rsidR="000D735F" w:rsidRDefault="000D735F">
      <w:pPr>
        <w:pStyle w:val="af"/>
      </w:pPr>
      <w:r>
        <w:rPr>
          <w:rStyle w:val="ae"/>
        </w:rPr>
        <w:annotationRef/>
      </w:r>
      <w:r>
        <w:t>I am not quite sure about the name. Which is not explained in word in the reference.</w:t>
      </w:r>
    </w:p>
  </w:comment>
  <w:comment w:id="444" w:author="kunmei" w:date="2014-02-06T17:17:00Z" w:initials="k">
    <w:p w:rsidR="000D735F" w:rsidRDefault="000D735F">
      <w:pPr>
        <w:pStyle w:val="af"/>
      </w:pPr>
      <w:r>
        <w:rPr>
          <w:rStyle w:val="ae"/>
        </w:rPr>
        <w:annotationRef/>
      </w:r>
      <w:r>
        <w:t>This is my adding about future works.</w:t>
      </w:r>
    </w:p>
  </w:comment>
  <w:comment w:id="446" w:author="kunmei" w:date="2014-02-06T17:17:00Z" w:initials="mk">
    <w:p w:rsidR="000D735F" w:rsidRDefault="000D735F">
      <w:pPr>
        <w:pStyle w:val="af"/>
      </w:pPr>
      <w:r>
        <w:rPr>
          <w:rStyle w:val="ae"/>
        </w:rPr>
        <w:annotationRef/>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3736" w:rsidRDefault="00493736" w:rsidP="007E3CA3">
      <w:r>
        <w:separator/>
      </w:r>
    </w:p>
  </w:endnote>
  <w:endnote w:type="continuationSeparator" w:id="0">
    <w:p w:rsidR="00493736" w:rsidRDefault="00493736" w:rsidP="007E3C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MSSBX10">
    <w:altName w:val="Times New Roman"/>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735F" w:rsidRDefault="000D735F">
    <w:pPr>
      <w:pStyle w:val="aa"/>
      <w:jc w:val="center"/>
    </w:pPr>
  </w:p>
  <w:p w:rsidR="000D735F" w:rsidRDefault="000D735F">
    <w:pPr>
      <w:pStyle w:val="a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47315865"/>
      <w:docPartObj>
        <w:docPartGallery w:val="Page Numbers (Bottom of Page)"/>
        <w:docPartUnique/>
      </w:docPartObj>
    </w:sdtPr>
    <w:sdtContent>
      <w:p w:rsidR="000D735F" w:rsidRDefault="000D735F">
        <w:pPr>
          <w:pStyle w:val="aa"/>
          <w:jc w:val="center"/>
        </w:pPr>
        <w:r>
          <w:fldChar w:fldCharType="begin"/>
        </w:r>
        <w:r>
          <w:instrText>PAGE   \* MERGEFORMAT</w:instrText>
        </w:r>
        <w:r>
          <w:fldChar w:fldCharType="separate"/>
        </w:r>
        <w:r w:rsidRPr="000D735F">
          <w:rPr>
            <w:noProof/>
            <w:lang w:val="zh-CN"/>
          </w:rPr>
          <w:t>xii</w:t>
        </w:r>
        <w:r>
          <w:fldChar w:fldCharType="end"/>
        </w:r>
      </w:p>
    </w:sdtContent>
  </w:sdt>
  <w:p w:rsidR="000D735F" w:rsidRDefault="000D735F">
    <w:pPr>
      <w:pStyle w:val="a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735F" w:rsidRDefault="000D735F">
    <w:pPr>
      <w:pStyle w:val="aa"/>
      <w:jc w:val="center"/>
    </w:pPr>
  </w:p>
  <w:p w:rsidR="000D735F" w:rsidRDefault="000D735F">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3736" w:rsidRDefault="00493736" w:rsidP="007E3CA3">
      <w:r>
        <w:separator/>
      </w:r>
    </w:p>
  </w:footnote>
  <w:footnote w:type="continuationSeparator" w:id="0">
    <w:p w:rsidR="00493736" w:rsidRDefault="00493736" w:rsidP="007E3CA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735F" w:rsidRDefault="000D735F">
    <w:pPr>
      <w:pStyle w:val="a9"/>
      <w:jc w:val="right"/>
    </w:pPr>
  </w:p>
  <w:p w:rsidR="000D735F" w:rsidRDefault="000D735F">
    <w:pPr>
      <w:pStyle w:val="a9"/>
      <w:pBdr>
        <w:bottom w:val="single" w:sz="4" w:space="1" w:color="D9D9D9" w:themeColor="background1" w:themeShade="D9"/>
      </w:pBdr>
      <w:jc w:val="right"/>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1533192"/>
      <w:docPartObj>
        <w:docPartGallery w:val="Page Numbers (Top of Page)"/>
        <w:docPartUnique/>
      </w:docPartObj>
    </w:sdtPr>
    <w:sdtContent>
      <w:p w:rsidR="000D735F" w:rsidRDefault="000D735F">
        <w:pPr>
          <w:pStyle w:val="a9"/>
          <w:jc w:val="right"/>
        </w:pPr>
        <w:r>
          <w:fldChar w:fldCharType="begin"/>
        </w:r>
        <w:r>
          <w:instrText>PAGE   \* MERGEFORMAT</w:instrText>
        </w:r>
        <w:r>
          <w:fldChar w:fldCharType="separate"/>
        </w:r>
        <w:r w:rsidRPr="000D735F">
          <w:rPr>
            <w:noProof/>
            <w:lang w:val="zh-CN"/>
          </w:rPr>
          <w:t>95</w:t>
        </w:r>
        <w:r>
          <w:fldChar w:fldCharType="end"/>
        </w:r>
      </w:p>
    </w:sdtContent>
  </w:sdt>
  <w:p w:rsidR="000D735F" w:rsidRDefault="000D735F">
    <w:pPr>
      <w:pStyle w:val="a9"/>
      <w:pBdr>
        <w:bottom w:val="single" w:sz="4" w:space="1" w:color="D9D9D9" w:themeColor="background1" w:themeShade="D9"/>
      </w:pBdr>
      <w:jc w:val="right"/>
      <w:rPr>
        <w: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D4594"/>
    <w:multiLevelType w:val="hybridMultilevel"/>
    <w:tmpl w:val="1314497E"/>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1">
    <w:nsid w:val="14FD55FA"/>
    <w:multiLevelType w:val="hybridMultilevel"/>
    <w:tmpl w:val="8B5E3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842547E"/>
    <w:multiLevelType w:val="hybridMultilevel"/>
    <w:tmpl w:val="A8681904"/>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3">
    <w:nsid w:val="19FA34E5"/>
    <w:multiLevelType w:val="hybridMultilevel"/>
    <w:tmpl w:val="086C6662"/>
    <w:lvl w:ilvl="0" w:tplc="556C63DA">
      <w:start w:val="1"/>
      <w:numFmt w:val="decimal"/>
      <w:lvlText w:val="%1."/>
      <w:lvlJc w:val="left"/>
      <w:pPr>
        <w:ind w:left="11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E415683"/>
    <w:multiLevelType w:val="hybridMultilevel"/>
    <w:tmpl w:val="649C0A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20D1767"/>
    <w:multiLevelType w:val="multilevel"/>
    <w:tmpl w:val="37A06F9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567" w:hanging="567"/>
      </w:pPr>
      <w:rPr>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221A0457"/>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23E665EE"/>
    <w:multiLevelType w:val="hybridMultilevel"/>
    <w:tmpl w:val="59628620"/>
    <w:lvl w:ilvl="0" w:tplc="77DE0260">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24697A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8591B91"/>
    <w:multiLevelType w:val="hybridMultilevel"/>
    <w:tmpl w:val="759EBF5A"/>
    <w:lvl w:ilvl="0" w:tplc="77DE026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DE200B3"/>
    <w:multiLevelType w:val="hybridMultilevel"/>
    <w:tmpl w:val="D2080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A8E1727"/>
    <w:multiLevelType w:val="multilevel"/>
    <w:tmpl w:val="51D02822"/>
    <w:lvl w:ilvl="0">
      <w:start w:val="1"/>
      <w:numFmt w:val="decimal"/>
      <w:pStyle w:val="1"/>
      <w:lvlText w:val="%1"/>
      <w:lvlJc w:val="left"/>
      <w:pPr>
        <w:ind w:left="432" w:hanging="432"/>
      </w:pPr>
    </w:lvl>
    <w:lvl w:ilvl="1">
      <w:start w:val="1"/>
      <w:numFmt w:val="decimal"/>
      <w:pStyle w:val="2"/>
      <w:lvlText w:val="%1.%2"/>
      <w:lvlJc w:val="left"/>
      <w:pPr>
        <w:ind w:left="576" w:hanging="576"/>
      </w:pPr>
      <w:rPr>
        <w:b/>
      </w:rPr>
    </w:lvl>
    <w:lvl w:ilvl="2">
      <w:start w:val="1"/>
      <w:numFmt w:val="decimal"/>
      <w:pStyle w:val="3"/>
      <w:lvlText w:val="%1.%2.%3"/>
      <w:lvlJc w:val="left"/>
      <w:pPr>
        <w:ind w:left="720" w:hanging="720"/>
      </w:pPr>
      <w:rPr>
        <w:sz w:val="32"/>
        <w:szCs w:val="32"/>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nsid w:val="3B334ED0"/>
    <w:multiLevelType w:val="hybridMultilevel"/>
    <w:tmpl w:val="1314497E"/>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13">
    <w:nsid w:val="3CD43E7D"/>
    <w:multiLevelType w:val="hybridMultilevel"/>
    <w:tmpl w:val="0F743AFC"/>
    <w:lvl w:ilvl="0" w:tplc="77DE026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88443BF"/>
    <w:multiLevelType w:val="hybridMultilevel"/>
    <w:tmpl w:val="C09A59A0"/>
    <w:lvl w:ilvl="0" w:tplc="2A24126A">
      <w:start w:val="1"/>
      <w:numFmt w:val="decimal"/>
      <w:lvlText w:val="%1."/>
      <w:lvlJc w:val="left"/>
      <w:pPr>
        <w:ind w:left="42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A3217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13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1015ECC"/>
    <w:multiLevelType w:val="hybridMultilevel"/>
    <w:tmpl w:val="16760A8A"/>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17">
    <w:nsid w:val="57FE6812"/>
    <w:multiLevelType w:val="hybridMultilevel"/>
    <w:tmpl w:val="901AA2B4"/>
    <w:lvl w:ilvl="0" w:tplc="2A24126A">
      <w:start w:val="1"/>
      <w:numFmt w:val="decimal"/>
      <w:lvlText w:val="%1."/>
      <w:lvlJc w:val="left"/>
      <w:pPr>
        <w:ind w:left="42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8"/>
  </w:num>
  <w:num w:numId="4">
    <w:abstractNumId w:val="15"/>
  </w:num>
  <w:num w:numId="5">
    <w:abstractNumId w:val="0"/>
  </w:num>
  <w:num w:numId="6">
    <w:abstractNumId w:val="5"/>
  </w:num>
  <w:num w:numId="7">
    <w:abstractNumId w:val="16"/>
  </w:num>
  <w:num w:numId="8">
    <w:abstractNumId w:val="3"/>
  </w:num>
  <w:num w:numId="9">
    <w:abstractNumId w:val="7"/>
  </w:num>
  <w:num w:numId="10">
    <w:abstractNumId w:val="11"/>
  </w:num>
  <w:num w:numId="11">
    <w:abstractNumId w:val="13"/>
  </w:num>
  <w:num w:numId="12">
    <w:abstractNumId w:val="9"/>
  </w:num>
  <w:num w:numId="13">
    <w:abstractNumId w:val="1"/>
  </w:num>
  <w:num w:numId="14">
    <w:abstractNumId w:val="10"/>
  </w:num>
  <w:num w:numId="15">
    <w:abstractNumId w:val="11"/>
  </w:num>
  <w:num w:numId="16">
    <w:abstractNumId w:val="11"/>
  </w:num>
  <w:num w:numId="17">
    <w:abstractNumId w:val="12"/>
  </w:num>
  <w:num w:numId="18">
    <w:abstractNumId w:val="17"/>
  </w:num>
  <w:num w:numId="19">
    <w:abstractNumId w:val="14"/>
  </w:num>
  <w:num w:numId="20">
    <w:abstractNumId w:val="4"/>
  </w:num>
  <w:num w:numId="21">
    <w:abstractNumId w:val="2"/>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CCL-techReport&lt;/Style&gt;&lt;LeftDelim&gt;{&lt;/LeftDelim&gt;&lt;RightDelim&gt;}&lt;/RightDelim&gt;&lt;FontName&gt;Times New Roman&lt;/FontName&gt;&lt;FontSize&gt;12&lt;/FontSize&gt;&lt;ReflistTitle&gt;&lt;/ReflistTitle&gt;&lt;StartingRefnum&gt;1&lt;/StartingRefnum&gt;&lt;FirstLineIndent&gt;0&lt;/FirstLineIndent&gt;&lt;HangingIndent&gt;36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tdz2dxda7d9zpsere5vps09wvftsz5xrwvx9&quot;&gt;Kun&amp;apos;s EndNote Library&lt;record-ids&gt;&lt;item&gt;1&lt;/item&gt;&lt;item&gt;2&lt;/item&gt;&lt;item&gt;3&lt;/item&gt;&lt;item&gt;4&lt;/item&gt;&lt;item&gt;6&lt;/item&gt;&lt;item&gt;7&lt;/item&gt;&lt;item&gt;12&lt;/item&gt;&lt;item&gt;14&lt;/item&gt;&lt;item&gt;15&lt;/item&gt;&lt;item&gt;16&lt;/item&gt;&lt;item&gt;18&lt;/item&gt;&lt;item&gt;19&lt;/item&gt;&lt;item&gt;21&lt;/item&gt;&lt;item&gt;25&lt;/item&gt;&lt;item&gt;26&lt;/item&gt;&lt;item&gt;27&lt;/item&gt;&lt;item&gt;60&lt;/item&gt;&lt;item&gt;61&lt;/item&gt;&lt;item&gt;62&lt;/item&gt;&lt;item&gt;63&lt;/item&gt;&lt;item&gt;64&lt;/item&gt;&lt;item&gt;65&lt;/item&gt;&lt;item&gt;66&lt;/item&gt;&lt;item&gt;68&lt;/item&gt;&lt;item&gt;69&lt;/item&gt;&lt;item&gt;70&lt;/item&gt;&lt;item&gt;71&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E046B0"/>
    <w:rsid w:val="0000101F"/>
    <w:rsid w:val="000015E8"/>
    <w:rsid w:val="00002930"/>
    <w:rsid w:val="0000390D"/>
    <w:rsid w:val="000045CC"/>
    <w:rsid w:val="00005A81"/>
    <w:rsid w:val="000103C6"/>
    <w:rsid w:val="00010504"/>
    <w:rsid w:val="00011A64"/>
    <w:rsid w:val="000135F6"/>
    <w:rsid w:val="000148CB"/>
    <w:rsid w:val="00014A09"/>
    <w:rsid w:val="00014B3C"/>
    <w:rsid w:val="000150A4"/>
    <w:rsid w:val="00015435"/>
    <w:rsid w:val="00016264"/>
    <w:rsid w:val="00016E47"/>
    <w:rsid w:val="000221D9"/>
    <w:rsid w:val="00022349"/>
    <w:rsid w:val="000225B3"/>
    <w:rsid w:val="000228B5"/>
    <w:rsid w:val="00024BBA"/>
    <w:rsid w:val="00026347"/>
    <w:rsid w:val="00026426"/>
    <w:rsid w:val="000277AA"/>
    <w:rsid w:val="000321FE"/>
    <w:rsid w:val="000337B5"/>
    <w:rsid w:val="000340C2"/>
    <w:rsid w:val="000343CC"/>
    <w:rsid w:val="00036A7D"/>
    <w:rsid w:val="000371B6"/>
    <w:rsid w:val="000402E6"/>
    <w:rsid w:val="00041568"/>
    <w:rsid w:val="00041A52"/>
    <w:rsid w:val="00043FA3"/>
    <w:rsid w:val="00044424"/>
    <w:rsid w:val="00044D8B"/>
    <w:rsid w:val="00046016"/>
    <w:rsid w:val="00051BD6"/>
    <w:rsid w:val="00055819"/>
    <w:rsid w:val="00061BF3"/>
    <w:rsid w:val="00066092"/>
    <w:rsid w:val="00072358"/>
    <w:rsid w:val="000733DA"/>
    <w:rsid w:val="00075EDA"/>
    <w:rsid w:val="00077605"/>
    <w:rsid w:val="00081329"/>
    <w:rsid w:val="0008141F"/>
    <w:rsid w:val="00083CAF"/>
    <w:rsid w:val="000844CB"/>
    <w:rsid w:val="0008558A"/>
    <w:rsid w:val="00085827"/>
    <w:rsid w:val="00085987"/>
    <w:rsid w:val="00085E0F"/>
    <w:rsid w:val="00087EDB"/>
    <w:rsid w:val="00090E8A"/>
    <w:rsid w:val="00091766"/>
    <w:rsid w:val="00091A51"/>
    <w:rsid w:val="000927B8"/>
    <w:rsid w:val="00092F12"/>
    <w:rsid w:val="000930FE"/>
    <w:rsid w:val="000931A2"/>
    <w:rsid w:val="00094E6B"/>
    <w:rsid w:val="000962A8"/>
    <w:rsid w:val="00096F0B"/>
    <w:rsid w:val="000A0055"/>
    <w:rsid w:val="000A0C4F"/>
    <w:rsid w:val="000A179A"/>
    <w:rsid w:val="000A3629"/>
    <w:rsid w:val="000A3E1B"/>
    <w:rsid w:val="000A4572"/>
    <w:rsid w:val="000A460A"/>
    <w:rsid w:val="000A50EB"/>
    <w:rsid w:val="000A7D4A"/>
    <w:rsid w:val="000B1D69"/>
    <w:rsid w:val="000B20B4"/>
    <w:rsid w:val="000B44CA"/>
    <w:rsid w:val="000B5480"/>
    <w:rsid w:val="000B5A04"/>
    <w:rsid w:val="000B5F14"/>
    <w:rsid w:val="000B6ABB"/>
    <w:rsid w:val="000C0C9E"/>
    <w:rsid w:val="000C1806"/>
    <w:rsid w:val="000C1897"/>
    <w:rsid w:val="000C2A9C"/>
    <w:rsid w:val="000C5B03"/>
    <w:rsid w:val="000C6F31"/>
    <w:rsid w:val="000C7EC6"/>
    <w:rsid w:val="000D15A2"/>
    <w:rsid w:val="000D1649"/>
    <w:rsid w:val="000D25D8"/>
    <w:rsid w:val="000D2E99"/>
    <w:rsid w:val="000D40E7"/>
    <w:rsid w:val="000D5093"/>
    <w:rsid w:val="000D595A"/>
    <w:rsid w:val="000D5C61"/>
    <w:rsid w:val="000D5D8B"/>
    <w:rsid w:val="000D5ED9"/>
    <w:rsid w:val="000D638F"/>
    <w:rsid w:val="000D6843"/>
    <w:rsid w:val="000D735F"/>
    <w:rsid w:val="000D7FE0"/>
    <w:rsid w:val="000E03EB"/>
    <w:rsid w:val="000E13F3"/>
    <w:rsid w:val="000E1B0E"/>
    <w:rsid w:val="000E224C"/>
    <w:rsid w:val="000E2F65"/>
    <w:rsid w:val="000E4139"/>
    <w:rsid w:val="000E59E3"/>
    <w:rsid w:val="000E5BB2"/>
    <w:rsid w:val="000E6B8A"/>
    <w:rsid w:val="000E6E70"/>
    <w:rsid w:val="000E71E3"/>
    <w:rsid w:val="000E7D85"/>
    <w:rsid w:val="000F1403"/>
    <w:rsid w:val="000F1B6D"/>
    <w:rsid w:val="000F4467"/>
    <w:rsid w:val="000F454B"/>
    <w:rsid w:val="000F4649"/>
    <w:rsid w:val="000F4D76"/>
    <w:rsid w:val="000F4FBD"/>
    <w:rsid w:val="000F5458"/>
    <w:rsid w:val="000F73DC"/>
    <w:rsid w:val="000F768E"/>
    <w:rsid w:val="00100B62"/>
    <w:rsid w:val="00103192"/>
    <w:rsid w:val="00103C61"/>
    <w:rsid w:val="00104016"/>
    <w:rsid w:val="001053EC"/>
    <w:rsid w:val="001056AE"/>
    <w:rsid w:val="00107663"/>
    <w:rsid w:val="0011041E"/>
    <w:rsid w:val="00110B8E"/>
    <w:rsid w:val="00111107"/>
    <w:rsid w:val="001115FB"/>
    <w:rsid w:val="00111980"/>
    <w:rsid w:val="00111FB8"/>
    <w:rsid w:val="001125C6"/>
    <w:rsid w:val="00112A39"/>
    <w:rsid w:val="00112CE6"/>
    <w:rsid w:val="0011304D"/>
    <w:rsid w:val="001133EB"/>
    <w:rsid w:val="0011428F"/>
    <w:rsid w:val="00114A22"/>
    <w:rsid w:val="00117A84"/>
    <w:rsid w:val="00120D5B"/>
    <w:rsid w:val="001220C7"/>
    <w:rsid w:val="00122C75"/>
    <w:rsid w:val="001245EF"/>
    <w:rsid w:val="00127E9D"/>
    <w:rsid w:val="00130F60"/>
    <w:rsid w:val="001314B6"/>
    <w:rsid w:val="00131F09"/>
    <w:rsid w:val="001333EB"/>
    <w:rsid w:val="00133A40"/>
    <w:rsid w:val="00133A9A"/>
    <w:rsid w:val="00134471"/>
    <w:rsid w:val="001345AC"/>
    <w:rsid w:val="00134AAE"/>
    <w:rsid w:val="00135ACE"/>
    <w:rsid w:val="001377C7"/>
    <w:rsid w:val="00142E35"/>
    <w:rsid w:val="00145C2E"/>
    <w:rsid w:val="001463AD"/>
    <w:rsid w:val="00146615"/>
    <w:rsid w:val="00150FCC"/>
    <w:rsid w:val="00152215"/>
    <w:rsid w:val="00153B3A"/>
    <w:rsid w:val="001546FD"/>
    <w:rsid w:val="00154EC8"/>
    <w:rsid w:val="00157B3C"/>
    <w:rsid w:val="0016039D"/>
    <w:rsid w:val="001611EA"/>
    <w:rsid w:val="00162D4F"/>
    <w:rsid w:val="001673A8"/>
    <w:rsid w:val="001675D6"/>
    <w:rsid w:val="00167903"/>
    <w:rsid w:val="00170120"/>
    <w:rsid w:val="00170C07"/>
    <w:rsid w:val="001729BB"/>
    <w:rsid w:val="001734DC"/>
    <w:rsid w:val="001743B2"/>
    <w:rsid w:val="00174DC1"/>
    <w:rsid w:val="00174E52"/>
    <w:rsid w:val="00175510"/>
    <w:rsid w:val="00175A90"/>
    <w:rsid w:val="00175D51"/>
    <w:rsid w:val="00180D16"/>
    <w:rsid w:val="001820D0"/>
    <w:rsid w:val="00183344"/>
    <w:rsid w:val="00184675"/>
    <w:rsid w:val="00185763"/>
    <w:rsid w:val="00186F67"/>
    <w:rsid w:val="00187480"/>
    <w:rsid w:val="001876C9"/>
    <w:rsid w:val="00187ECA"/>
    <w:rsid w:val="0019057D"/>
    <w:rsid w:val="001911B9"/>
    <w:rsid w:val="0019169C"/>
    <w:rsid w:val="0019319D"/>
    <w:rsid w:val="00193660"/>
    <w:rsid w:val="00194308"/>
    <w:rsid w:val="00194FA8"/>
    <w:rsid w:val="00195966"/>
    <w:rsid w:val="00195B7A"/>
    <w:rsid w:val="00197348"/>
    <w:rsid w:val="001976B2"/>
    <w:rsid w:val="00197935"/>
    <w:rsid w:val="001A2206"/>
    <w:rsid w:val="001A301A"/>
    <w:rsid w:val="001A34F7"/>
    <w:rsid w:val="001A364B"/>
    <w:rsid w:val="001A421B"/>
    <w:rsid w:val="001A4919"/>
    <w:rsid w:val="001A4BE2"/>
    <w:rsid w:val="001A514C"/>
    <w:rsid w:val="001A71AB"/>
    <w:rsid w:val="001A727B"/>
    <w:rsid w:val="001B0936"/>
    <w:rsid w:val="001B41D2"/>
    <w:rsid w:val="001B57DC"/>
    <w:rsid w:val="001C0B6E"/>
    <w:rsid w:val="001C0C5F"/>
    <w:rsid w:val="001C2FC6"/>
    <w:rsid w:val="001C359C"/>
    <w:rsid w:val="001C4CA7"/>
    <w:rsid w:val="001C5ED6"/>
    <w:rsid w:val="001C6470"/>
    <w:rsid w:val="001C75E2"/>
    <w:rsid w:val="001C7F27"/>
    <w:rsid w:val="001D02AA"/>
    <w:rsid w:val="001D0E62"/>
    <w:rsid w:val="001D7717"/>
    <w:rsid w:val="001E0661"/>
    <w:rsid w:val="001E09B1"/>
    <w:rsid w:val="001E6012"/>
    <w:rsid w:val="001F257F"/>
    <w:rsid w:val="001F2E68"/>
    <w:rsid w:val="001F36FA"/>
    <w:rsid w:val="001F37E4"/>
    <w:rsid w:val="001F4218"/>
    <w:rsid w:val="001F6833"/>
    <w:rsid w:val="001F6FA0"/>
    <w:rsid w:val="001F75FB"/>
    <w:rsid w:val="001F7B7C"/>
    <w:rsid w:val="001F7E2B"/>
    <w:rsid w:val="00200F18"/>
    <w:rsid w:val="00201119"/>
    <w:rsid w:val="002011A5"/>
    <w:rsid w:val="00202060"/>
    <w:rsid w:val="00202512"/>
    <w:rsid w:val="00202E62"/>
    <w:rsid w:val="00202F82"/>
    <w:rsid w:val="00203C31"/>
    <w:rsid w:val="00204845"/>
    <w:rsid w:val="00204974"/>
    <w:rsid w:val="002049A6"/>
    <w:rsid w:val="002074CB"/>
    <w:rsid w:val="00207DEB"/>
    <w:rsid w:val="002118E1"/>
    <w:rsid w:val="00211B70"/>
    <w:rsid w:val="00213502"/>
    <w:rsid w:val="0021512E"/>
    <w:rsid w:val="00215252"/>
    <w:rsid w:val="00215D06"/>
    <w:rsid w:val="00216644"/>
    <w:rsid w:val="002169D9"/>
    <w:rsid w:val="00216FBD"/>
    <w:rsid w:val="00217F27"/>
    <w:rsid w:val="0022046F"/>
    <w:rsid w:val="00220E69"/>
    <w:rsid w:val="00222E77"/>
    <w:rsid w:val="00223F5C"/>
    <w:rsid w:val="00224968"/>
    <w:rsid w:val="002271A9"/>
    <w:rsid w:val="00227D8A"/>
    <w:rsid w:val="00227E87"/>
    <w:rsid w:val="00234F11"/>
    <w:rsid w:val="00235820"/>
    <w:rsid w:val="00235C4E"/>
    <w:rsid w:val="00236D3D"/>
    <w:rsid w:val="00237CB2"/>
    <w:rsid w:val="002410C2"/>
    <w:rsid w:val="00241F40"/>
    <w:rsid w:val="002428F8"/>
    <w:rsid w:val="0024480E"/>
    <w:rsid w:val="00247747"/>
    <w:rsid w:val="002510F5"/>
    <w:rsid w:val="00252575"/>
    <w:rsid w:val="00252D2B"/>
    <w:rsid w:val="002539AF"/>
    <w:rsid w:val="00253FDA"/>
    <w:rsid w:val="00254965"/>
    <w:rsid w:val="00255A7A"/>
    <w:rsid w:val="00257605"/>
    <w:rsid w:val="00260A6E"/>
    <w:rsid w:val="00261FDD"/>
    <w:rsid w:val="002623EE"/>
    <w:rsid w:val="00262D6A"/>
    <w:rsid w:val="0026341A"/>
    <w:rsid w:val="00263E67"/>
    <w:rsid w:val="00264360"/>
    <w:rsid w:val="002702CC"/>
    <w:rsid w:val="002720F4"/>
    <w:rsid w:val="0027248A"/>
    <w:rsid w:val="0027556A"/>
    <w:rsid w:val="00275B52"/>
    <w:rsid w:val="00276777"/>
    <w:rsid w:val="002801A1"/>
    <w:rsid w:val="00280D7D"/>
    <w:rsid w:val="00282103"/>
    <w:rsid w:val="002844CD"/>
    <w:rsid w:val="00284F0A"/>
    <w:rsid w:val="00286423"/>
    <w:rsid w:val="002879A6"/>
    <w:rsid w:val="00287CA8"/>
    <w:rsid w:val="00290751"/>
    <w:rsid w:val="00294129"/>
    <w:rsid w:val="002955EE"/>
    <w:rsid w:val="002964E0"/>
    <w:rsid w:val="002974AB"/>
    <w:rsid w:val="00297704"/>
    <w:rsid w:val="002A4994"/>
    <w:rsid w:val="002A6F13"/>
    <w:rsid w:val="002A7B33"/>
    <w:rsid w:val="002B2B07"/>
    <w:rsid w:val="002B3B35"/>
    <w:rsid w:val="002B436D"/>
    <w:rsid w:val="002B466E"/>
    <w:rsid w:val="002B4AD8"/>
    <w:rsid w:val="002B5ABD"/>
    <w:rsid w:val="002B6ADA"/>
    <w:rsid w:val="002C0152"/>
    <w:rsid w:val="002C0A85"/>
    <w:rsid w:val="002C1403"/>
    <w:rsid w:val="002C1A99"/>
    <w:rsid w:val="002C1F47"/>
    <w:rsid w:val="002C51BE"/>
    <w:rsid w:val="002C5D9C"/>
    <w:rsid w:val="002C63BD"/>
    <w:rsid w:val="002C6E70"/>
    <w:rsid w:val="002C7669"/>
    <w:rsid w:val="002C789B"/>
    <w:rsid w:val="002D3F80"/>
    <w:rsid w:val="002D6A9C"/>
    <w:rsid w:val="002E23A6"/>
    <w:rsid w:val="002E2D02"/>
    <w:rsid w:val="002E2FD3"/>
    <w:rsid w:val="002E2FF9"/>
    <w:rsid w:val="002E5BA3"/>
    <w:rsid w:val="002F0C52"/>
    <w:rsid w:val="002F13D0"/>
    <w:rsid w:val="002F34E1"/>
    <w:rsid w:val="002F37F3"/>
    <w:rsid w:val="002F3DB9"/>
    <w:rsid w:val="002F505A"/>
    <w:rsid w:val="002F53E0"/>
    <w:rsid w:val="002F59F3"/>
    <w:rsid w:val="002F5D99"/>
    <w:rsid w:val="002F71C8"/>
    <w:rsid w:val="00300AD1"/>
    <w:rsid w:val="003014A5"/>
    <w:rsid w:val="00302A45"/>
    <w:rsid w:val="00302B41"/>
    <w:rsid w:val="00303222"/>
    <w:rsid w:val="00304D5E"/>
    <w:rsid w:val="00305BD5"/>
    <w:rsid w:val="00305DE5"/>
    <w:rsid w:val="0030615F"/>
    <w:rsid w:val="003079AA"/>
    <w:rsid w:val="00307B77"/>
    <w:rsid w:val="00314C0A"/>
    <w:rsid w:val="0031577B"/>
    <w:rsid w:val="003166AC"/>
    <w:rsid w:val="00316783"/>
    <w:rsid w:val="00317BDE"/>
    <w:rsid w:val="00320387"/>
    <w:rsid w:val="00321170"/>
    <w:rsid w:val="003223CF"/>
    <w:rsid w:val="00322590"/>
    <w:rsid w:val="0032291F"/>
    <w:rsid w:val="00322BF2"/>
    <w:rsid w:val="00323344"/>
    <w:rsid w:val="00323F8F"/>
    <w:rsid w:val="0032455D"/>
    <w:rsid w:val="00324B67"/>
    <w:rsid w:val="00326619"/>
    <w:rsid w:val="00327163"/>
    <w:rsid w:val="00330120"/>
    <w:rsid w:val="003308B6"/>
    <w:rsid w:val="0033253A"/>
    <w:rsid w:val="0033298B"/>
    <w:rsid w:val="00333683"/>
    <w:rsid w:val="0033454B"/>
    <w:rsid w:val="003349BC"/>
    <w:rsid w:val="0033510C"/>
    <w:rsid w:val="00335BD6"/>
    <w:rsid w:val="003364A5"/>
    <w:rsid w:val="0033655F"/>
    <w:rsid w:val="003407B5"/>
    <w:rsid w:val="003420A0"/>
    <w:rsid w:val="00342FE1"/>
    <w:rsid w:val="00344908"/>
    <w:rsid w:val="00345710"/>
    <w:rsid w:val="00346CA0"/>
    <w:rsid w:val="003506BC"/>
    <w:rsid w:val="00351780"/>
    <w:rsid w:val="003519AF"/>
    <w:rsid w:val="00352886"/>
    <w:rsid w:val="00352D73"/>
    <w:rsid w:val="003536CA"/>
    <w:rsid w:val="00353AC7"/>
    <w:rsid w:val="00355E92"/>
    <w:rsid w:val="00355F09"/>
    <w:rsid w:val="00355FDD"/>
    <w:rsid w:val="003570B1"/>
    <w:rsid w:val="00357846"/>
    <w:rsid w:val="0035792B"/>
    <w:rsid w:val="003623FC"/>
    <w:rsid w:val="00363D2E"/>
    <w:rsid w:val="00366D2F"/>
    <w:rsid w:val="00367035"/>
    <w:rsid w:val="00367FA4"/>
    <w:rsid w:val="00371CA8"/>
    <w:rsid w:val="003739DE"/>
    <w:rsid w:val="0037491A"/>
    <w:rsid w:val="00374CFE"/>
    <w:rsid w:val="00375020"/>
    <w:rsid w:val="003766D8"/>
    <w:rsid w:val="0037707B"/>
    <w:rsid w:val="00377424"/>
    <w:rsid w:val="0037744C"/>
    <w:rsid w:val="00382933"/>
    <w:rsid w:val="00382C3F"/>
    <w:rsid w:val="00382EDA"/>
    <w:rsid w:val="00384921"/>
    <w:rsid w:val="0038542C"/>
    <w:rsid w:val="00385B06"/>
    <w:rsid w:val="0038655B"/>
    <w:rsid w:val="00387215"/>
    <w:rsid w:val="00387F9D"/>
    <w:rsid w:val="003923D9"/>
    <w:rsid w:val="00392DB0"/>
    <w:rsid w:val="003943CD"/>
    <w:rsid w:val="00394990"/>
    <w:rsid w:val="00395E7D"/>
    <w:rsid w:val="0039680F"/>
    <w:rsid w:val="00397989"/>
    <w:rsid w:val="00397E77"/>
    <w:rsid w:val="003A0571"/>
    <w:rsid w:val="003A109D"/>
    <w:rsid w:val="003A1C00"/>
    <w:rsid w:val="003A2050"/>
    <w:rsid w:val="003A229B"/>
    <w:rsid w:val="003A5622"/>
    <w:rsid w:val="003A5819"/>
    <w:rsid w:val="003A6FDA"/>
    <w:rsid w:val="003B23B4"/>
    <w:rsid w:val="003B2AEE"/>
    <w:rsid w:val="003B31FC"/>
    <w:rsid w:val="003B33D0"/>
    <w:rsid w:val="003B3572"/>
    <w:rsid w:val="003B3EA6"/>
    <w:rsid w:val="003B4259"/>
    <w:rsid w:val="003B4AB1"/>
    <w:rsid w:val="003B6612"/>
    <w:rsid w:val="003B662D"/>
    <w:rsid w:val="003B77C7"/>
    <w:rsid w:val="003C0FB8"/>
    <w:rsid w:val="003C284A"/>
    <w:rsid w:val="003C3DB5"/>
    <w:rsid w:val="003C404E"/>
    <w:rsid w:val="003C4BDE"/>
    <w:rsid w:val="003C6D5C"/>
    <w:rsid w:val="003C7D36"/>
    <w:rsid w:val="003C7F12"/>
    <w:rsid w:val="003C7FF2"/>
    <w:rsid w:val="003D03C1"/>
    <w:rsid w:val="003D05F8"/>
    <w:rsid w:val="003D20EC"/>
    <w:rsid w:val="003D3DC4"/>
    <w:rsid w:val="003D4222"/>
    <w:rsid w:val="003D43E4"/>
    <w:rsid w:val="003D47F8"/>
    <w:rsid w:val="003D6BD0"/>
    <w:rsid w:val="003E0B77"/>
    <w:rsid w:val="003E1FE9"/>
    <w:rsid w:val="003E56B6"/>
    <w:rsid w:val="003E5B79"/>
    <w:rsid w:val="003E70F6"/>
    <w:rsid w:val="003E72F8"/>
    <w:rsid w:val="003E7CB0"/>
    <w:rsid w:val="003F2442"/>
    <w:rsid w:val="003F24F5"/>
    <w:rsid w:val="003F3700"/>
    <w:rsid w:val="003F459B"/>
    <w:rsid w:val="0040076C"/>
    <w:rsid w:val="004048AC"/>
    <w:rsid w:val="00410020"/>
    <w:rsid w:val="00410E55"/>
    <w:rsid w:val="00411369"/>
    <w:rsid w:val="00411BF4"/>
    <w:rsid w:val="004130BB"/>
    <w:rsid w:val="004155A3"/>
    <w:rsid w:val="00416BDE"/>
    <w:rsid w:val="004178A1"/>
    <w:rsid w:val="0042088F"/>
    <w:rsid w:val="00420F0F"/>
    <w:rsid w:val="00422F5B"/>
    <w:rsid w:val="004234DE"/>
    <w:rsid w:val="00423BEA"/>
    <w:rsid w:val="00423D97"/>
    <w:rsid w:val="00430563"/>
    <w:rsid w:val="004324CD"/>
    <w:rsid w:val="004336E0"/>
    <w:rsid w:val="00440686"/>
    <w:rsid w:val="0044119F"/>
    <w:rsid w:val="004427CF"/>
    <w:rsid w:val="00442D28"/>
    <w:rsid w:val="00442EE0"/>
    <w:rsid w:val="00444FB5"/>
    <w:rsid w:val="0044561E"/>
    <w:rsid w:val="00445FAE"/>
    <w:rsid w:val="0044644D"/>
    <w:rsid w:val="00447ECE"/>
    <w:rsid w:val="00447FDA"/>
    <w:rsid w:val="00451F66"/>
    <w:rsid w:val="00452C77"/>
    <w:rsid w:val="00455D53"/>
    <w:rsid w:val="004561B1"/>
    <w:rsid w:val="0045714E"/>
    <w:rsid w:val="004603FC"/>
    <w:rsid w:val="004611E3"/>
    <w:rsid w:val="00461447"/>
    <w:rsid w:val="0046459D"/>
    <w:rsid w:val="0046460C"/>
    <w:rsid w:val="0046571C"/>
    <w:rsid w:val="004719A2"/>
    <w:rsid w:val="00474F03"/>
    <w:rsid w:val="00475CB0"/>
    <w:rsid w:val="00477474"/>
    <w:rsid w:val="0047788F"/>
    <w:rsid w:val="00477F61"/>
    <w:rsid w:val="00477FA2"/>
    <w:rsid w:val="00480E64"/>
    <w:rsid w:val="004812D1"/>
    <w:rsid w:val="004813E1"/>
    <w:rsid w:val="00482265"/>
    <w:rsid w:val="0048590E"/>
    <w:rsid w:val="00485F12"/>
    <w:rsid w:val="004864F4"/>
    <w:rsid w:val="00487FA5"/>
    <w:rsid w:val="00490BF9"/>
    <w:rsid w:val="0049167A"/>
    <w:rsid w:val="00491815"/>
    <w:rsid w:val="00493306"/>
    <w:rsid w:val="00493736"/>
    <w:rsid w:val="00493AF4"/>
    <w:rsid w:val="00495B56"/>
    <w:rsid w:val="004A03BC"/>
    <w:rsid w:val="004A075B"/>
    <w:rsid w:val="004A07F5"/>
    <w:rsid w:val="004A12A3"/>
    <w:rsid w:val="004A3D05"/>
    <w:rsid w:val="004A432D"/>
    <w:rsid w:val="004A4611"/>
    <w:rsid w:val="004A60DE"/>
    <w:rsid w:val="004A627D"/>
    <w:rsid w:val="004A6EC1"/>
    <w:rsid w:val="004B2008"/>
    <w:rsid w:val="004B2337"/>
    <w:rsid w:val="004B389E"/>
    <w:rsid w:val="004B59EE"/>
    <w:rsid w:val="004B624D"/>
    <w:rsid w:val="004C0985"/>
    <w:rsid w:val="004C1DDA"/>
    <w:rsid w:val="004C3139"/>
    <w:rsid w:val="004C3566"/>
    <w:rsid w:val="004C3DA9"/>
    <w:rsid w:val="004C4D95"/>
    <w:rsid w:val="004C6060"/>
    <w:rsid w:val="004C7664"/>
    <w:rsid w:val="004C7C03"/>
    <w:rsid w:val="004C7C64"/>
    <w:rsid w:val="004C7D50"/>
    <w:rsid w:val="004D12AB"/>
    <w:rsid w:val="004D13FF"/>
    <w:rsid w:val="004D4345"/>
    <w:rsid w:val="004D62F4"/>
    <w:rsid w:val="004E22CF"/>
    <w:rsid w:val="004E28FE"/>
    <w:rsid w:val="004E3577"/>
    <w:rsid w:val="004E3F2A"/>
    <w:rsid w:val="004E40C3"/>
    <w:rsid w:val="004E5306"/>
    <w:rsid w:val="004E78AD"/>
    <w:rsid w:val="004E7EA9"/>
    <w:rsid w:val="004E7F7C"/>
    <w:rsid w:val="004F188F"/>
    <w:rsid w:val="004F19A4"/>
    <w:rsid w:val="004F399C"/>
    <w:rsid w:val="004F3FEA"/>
    <w:rsid w:val="004F7397"/>
    <w:rsid w:val="004F7B54"/>
    <w:rsid w:val="005005B8"/>
    <w:rsid w:val="005006C5"/>
    <w:rsid w:val="00500CF5"/>
    <w:rsid w:val="00502D91"/>
    <w:rsid w:val="00504518"/>
    <w:rsid w:val="00504612"/>
    <w:rsid w:val="005056FB"/>
    <w:rsid w:val="00505CC3"/>
    <w:rsid w:val="0050675C"/>
    <w:rsid w:val="0051091A"/>
    <w:rsid w:val="00511171"/>
    <w:rsid w:val="005118E3"/>
    <w:rsid w:val="00512DFA"/>
    <w:rsid w:val="0051337B"/>
    <w:rsid w:val="00513C2A"/>
    <w:rsid w:val="00515999"/>
    <w:rsid w:val="0051610D"/>
    <w:rsid w:val="00522813"/>
    <w:rsid w:val="00522D6E"/>
    <w:rsid w:val="00523A79"/>
    <w:rsid w:val="00524BD0"/>
    <w:rsid w:val="0052560A"/>
    <w:rsid w:val="00525D11"/>
    <w:rsid w:val="0052675C"/>
    <w:rsid w:val="00530392"/>
    <w:rsid w:val="005307A4"/>
    <w:rsid w:val="005313A0"/>
    <w:rsid w:val="00533605"/>
    <w:rsid w:val="00533CA2"/>
    <w:rsid w:val="00535294"/>
    <w:rsid w:val="0053540D"/>
    <w:rsid w:val="00536D17"/>
    <w:rsid w:val="00537337"/>
    <w:rsid w:val="005374F9"/>
    <w:rsid w:val="005401A2"/>
    <w:rsid w:val="005404A7"/>
    <w:rsid w:val="00541D53"/>
    <w:rsid w:val="0054251B"/>
    <w:rsid w:val="00542ACD"/>
    <w:rsid w:val="005503D9"/>
    <w:rsid w:val="00550669"/>
    <w:rsid w:val="0055092D"/>
    <w:rsid w:val="00554A27"/>
    <w:rsid w:val="00554F24"/>
    <w:rsid w:val="005575CD"/>
    <w:rsid w:val="00557967"/>
    <w:rsid w:val="00557A94"/>
    <w:rsid w:val="00557EB2"/>
    <w:rsid w:val="005604F5"/>
    <w:rsid w:val="00560BD6"/>
    <w:rsid w:val="00560E5F"/>
    <w:rsid w:val="00561EA7"/>
    <w:rsid w:val="00562C48"/>
    <w:rsid w:val="00566921"/>
    <w:rsid w:val="00567309"/>
    <w:rsid w:val="005678F8"/>
    <w:rsid w:val="00570DD6"/>
    <w:rsid w:val="0057119A"/>
    <w:rsid w:val="0057356D"/>
    <w:rsid w:val="00573DFC"/>
    <w:rsid w:val="005746B3"/>
    <w:rsid w:val="00580253"/>
    <w:rsid w:val="00580F83"/>
    <w:rsid w:val="00581AE5"/>
    <w:rsid w:val="00581EDE"/>
    <w:rsid w:val="00582296"/>
    <w:rsid w:val="005825F9"/>
    <w:rsid w:val="00582EAE"/>
    <w:rsid w:val="00584C87"/>
    <w:rsid w:val="0058566B"/>
    <w:rsid w:val="005865FA"/>
    <w:rsid w:val="00586EE7"/>
    <w:rsid w:val="00590ABB"/>
    <w:rsid w:val="00592B65"/>
    <w:rsid w:val="00592BD6"/>
    <w:rsid w:val="00594247"/>
    <w:rsid w:val="00594975"/>
    <w:rsid w:val="00597CEE"/>
    <w:rsid w:val="00597DB9"/>
    <w:rsid w:val="00597FE8"/>
    <w:rsid w:val="005A09D8"/>
    <w:rsid w:val="005A0FF6"/>
    <w:rsid w:val="005A29D1"/>
    <w:rsid w:val="005A3318"/>
    <w:rsid w:val="005A4E93"/>
    <w:rsid w:val="005A5501"/>
    <w:rsid w:val="005A55D6"/>
    <w:rsid w:val="005A61F3"/>
    <w:rsid w:val="005A6B5C"/>
    <w:rsid w:val="005B3CE6"/>
    <w:rsid w:val="005B3D84"/>
    <w:rsid w:val="005B4CCF"/>
    <w:rsid w:val="005B61BC"/>
    <w:rsid w:val="005B66A3"/>
    <w:rsid w:val="005C014E"/>
    <w:rsid w:val="005C067B"/>
    <w:rsid w:val="005C1148"/>
    <w:rsid w:val="005C1305"/>
    <w:rsid w:val="005C1734"/>
    <w:rsid w:val="005C1D6D"/>
    <w:rsid w:val="005C3DAE"/>
    <w:rsid w:val="005C5541"/>
    <w:rsid w:val="005C74E0"/>
    <w:rsid w:val="005D01BD"/>
    <w:rsid w:val="005D03EE"/>
    <w:rsid w:val="005D1D15"/>
    <w:rsid w:val="005D2372"/>
    <w:rsid w:val="005D2C5D"/>
    <w:rsid w:val="005D2F27"/>
    <w:rsid w:val="005D3521"/>
    <w:rsid w:val="005D4EF1"/>
    <w:rsid w:val="005D5875"/>
    <w:rsid w:val="005D6292"/>
    <w:rsid w:val="005E0108"/>
    <w:rsid w:val="005E0E72"/>
    <w:rsid w:val="005E1A97"/>
    <w:rsid w:val="005E1FDF"/>
    <w:rsid w:val="005E2012"/>
    <w:rsid w:val="005E25C1"/>
    <w:rsid w:val="005E536A"/>
    <w:rsid w:val="005E6538"/>
    <w:rsid w:val="005F1A04"/>
    <w:rsid w:val="005F2550"/>
    <w:rsid w:val="005F28CE"/>
    <w:rsid w:val="005F3B3F"/>
    <w:rsid w:val="005F4656"/>
    <w:rsid w:val="005F4BE0"/>
    <w:rsid w:val="005F50A3"/>
    <w:rsid w:val="005F5D01"/>
    <w:rsid w:val="005F6822"/>
    <w:rsid w:val="005F6DD4"/>
    <w:rsid w:val="005F7EE7"/>
    <w:rsid w:val="00600524"/>
    <w:rsid w:val="00600E9D"/>
    <w:rsid w:val="006014C5"/>
    <w:rsid w:val="00601CB0"/>
    <w:rsid w:val="00602152"/>
    <w:rsid w:val="0060220B"/>
    <w:rsid w:val="00602D5E"/>
    <w:rsid w:val="00604D52"/>
    <w:rsid w:val="0060630B"/>
    <w:rsid w:val="00606692"/>
    <w:rsid w:val="006106E2"/>
    <w:rsid w:val="00612606"/>
    <w:rsid w:val="00613327"/>
    <w:rsid w:val="006177BF"/>
    <w:rsid w:val="00617B13"/>
    <w:rsid w:val="00620016"/>
    <w:rsid w:val="0062022A"/>
    <w:rsid w:val="00620390"/>
    <w:rsid w:val="0062431B"/>
    <w:rsid w:val="00624443"/>
    <w:rsid w:val="00624CEE"/>
    <w:rsid w:val="00625262"/>
    <w:rsid w:val="0062556C"/>
    <w:rsid w:val="00625880"/>
    <w:rsid w:val="0062592F"/>
    <w:rsid w:val="00625BDF"/>
    <w:rsid w:val="00626DE8"/>
    <w:rsid w:val="006318CE"/>
    <w:rsid w:val="0063262C"/>
    <w:rsid w:val="00634601"/>
    <w:rsid w:val="00634734"/>
    <w:rsid w:val="00635FE2"/>
    <w:rsid w:val="00636021"/>
    <w:rsid w:val="0063725A"/>
    <w:rsid w:val="00637C89"/>
    <w:rsid w:val="00641853"/>
    <w:rsid w:val="00641E10"/>
    <w:rsid w:val="00642313"/>
    <w:rsid w:val="00643F5C"/>
    <w:rsid w:val="00644229"/>
    <w:rsid w:val="006463DA"/>
    <w:rsid w:val="006466B0"/>
    <w:rsid w:val="006468FF"/>
    <w:rsid w:val="006474CF"/>
    <w:rsid w:val="006500CA"/>
    <w:rsid w:val="0065260D"/>
    <w:rsid w:val="00652AEF"/>
    <w:rsid w:val="00653A4C"/>
    <w:rsid w:val="00655F1F"/>
    <w:rsid w:val="00656285"/>
    <w:rsid w:val="00657646"/>
    <w:rsid w:val="0066005B"/>
    <w:rsid w:val="006604A2"/>
    <w:rsid w:val="00660766"/>
    <w:rsid w:val="006610D8"/>
    <w:rsid w:val="0066116E"/>
    <w:rsid w:val="0066356B"/>
    <w:rsid w:val="00663970"/>
    <w:rsid w:val="0066444A"/>
    <w:rsid w:val="006645CC"/>
    <w:rsid w:val="00665627"/>
    <w:rsid w:val="00666C5D"/>
    <w:rsid w:val="00670A3E"/>
    <w:rsid w:val="00671096"/>
    <w:rsid w:val="006728B4"/>
    <w:rsid w:val="00673367"/>
    <w:rsid w:val="00675C82"/>
    <w:rsid w:val="006764D6"/>
    <w:rsid w:val="00676A55"/>
    <w:rsid w:val="006805F5"/>
    <w:rsid w:val="006807F2"/>
    <w:rsid w:val="0068144C"/>
    <w:rsid w:val="00681DE0"/>
    <w:rsid w:val="00681EA2"/>
    <w:rsid w:val="006824A1"/>
    <w:rsid w:val="00682BD6"/>
    <w:rsid w:val="00682C1A"/>
    <w:rsid w:val="00682E05"/>
    <w:rsid w:val="00683778"/>
    <w:rsid w:val="00684B08"/>
    <w:rsid w:val="00685F32"/>
    <w:rsid w:val="006937AD"/>
    <w:rsid w:val="006942E2"/>
    <w:rsid w:val="00695A5D"/>
    <w:rsid w:val="00696769"/>
    <w:rsid w:val="006A1C7C"/>
    <w:rsid w:val="006A1F96"/>
    <w:rsid w:val="006A7C06"/>
    <w:rsid w:val="006B01DD"/>
    <w:rsid w:val="006B11E2"/>
    <w:rsid w:val="006B1976"/>
    <w:rsid w:val="006B3B85"/>
    <w:rsid w:val="006B4CBE"/>
    <w:rsid w:val="006B51B4"/>
    <w:rsid w:val="006B5BD4"/>
    <w:rsid w:val="006B668B"/>
    <w:rsid w:val="006C27F1"/>
    <w:rsid w:val="006C5FCE"/>
    <w:rsid w:val="006C6599"/>
    <w:rsid w:val="006C6743"/>
    <w:rsid w:val="006C6935"/>
    <w:rsid w:val="006C785C"/>
    <w:rsid w:val="006D1D17"/>
    <w:rsid w:val="006D26A1"/>
    <w:rsid w:val="006D314F"/>
    <w:rsid w:val="006D33C6"/>
    <w:rsid w:val="006D3C42"/>
    <w:rsid w:val="006D607E"/>
    <w:rsid w:val="006D6CBD"/>
    <w:rsid w:val="006E20E7"/>
    <w:rsid w:val="006E353F"/>
    <w:rsid w:val="006E3950"/>
    <w:rsid w:val="006E3D3B"/>
    <w:rsid w:val="006E5E8E"/>
    <w:rsid w:val="006E72EB"/>
    <w:rsid w:val="006F0C02"/>
    <w:rsid w:val="006F1777"/>
    <w:rsid w:val="006F1C9E"/>
    <w:rsid w:val="006F352F"/>
    <w:rsid w:val="006F3EF9"/>
    <w:rsid w:val="00701243"/>
    <w:rsid w:val="007018E3"/>
    <w:rsid w:val="00702118"/>
    <w:rsid w:val="00702BA0"/>
    <w:rsid w:val="007045A1"/>
    <w:rsid w:val="00705A53"/>
    <w:rsid w:val="0070668A"/>
    <w:rsid w:val="00706A1E"/>
    <w:rsid w:val="00707416"/>
    <w:rsid w:val="00711EC3"/>
    <w:rsid w:val="00713BBF"/>
    <w:rsid w:val="00713C12"/>
    <w:rsid w:val="0071521A"/>
    <w:rsid w:val="0071592D"/>
    <w:rsid w:val="00716A01"/>
    <w:rsid w:val="007171DC"/>
    <w:rsid w:val="00720CAE"/>
    <w:rsid w:val="00720EA4"/>
    <w:rsid w:val="00721671"/>
    <w:rsid w:val="00722BC1"/>
    <w:rsid w:val="00722C5B"/>
    <w:rsid w:val="00722F1F"/>
    <w:rsid w:val="00725298"/>
    <w:rsid w:val="00726349"/>
    <w:rsid w:val="00727CBF"/>
    <w:rsid w:val="00730AF9"/>
    <w:rsid w:val="00731D2C"/>
    <w:rsid w:val="0073285E"/>
    <w:rsid w:val="007339D1"/>
    <w:rsid w:val="00733E04"/>
    <w:rsid w:val="00735267"/>
    <w:rsid w:val="0073544C"/>
    <w:rsid w:val="00735F38"/>
    <w:rsid w:val="007377DB"/>
    <w:rsid w:val="0074163A"/>
    <w:rsid w:val="00741788"/>
    <w:rsid w:val="0074257B"/>
    <w:rsid w:val="007426C5"/>
    <w:rsid w:val="00742B53"/>
    <w:rsid w:val="00742C49"/>
    <w:rsid w:val="00743661"/>
    <w:rsid w:val="00743874"/>
    <w:rsid w:val="00743AED"/>
    <w:rsid w:val="007455B6"/>
    <w:rsid w:val="00745975"/>
    <w:rsid w:val="0075003E"/>
    <w:rsid w:val="007505D1"/>
    <w:rsid w:val="00752AD6"/>
    <w:rsid w:val="0075377A"/>
    <w:rsid w:val="00753B4B"/>
    <w:rsid w:val="00754BA7"/>
    <w:rsid w:val="00755D8B"/>
    <w:rsid w:val="007606BB"/>
    <w:rsid w:val="00761186"/>
    <w:rsid w:val="007612FE"/>
    <w:rsid w:val="00761526"/>
    <w:rsid w:val="007616C1"/>
    <w:rsid w:val="007618FA"/>
    <w:rsid w:val="00766C6D"/>
    <w:rsid w:val="00767131"/>
    <w:rsid w:val="00767F78"/>
    <w:rsid w:val="007708AF"/>
    <w:rsid w:val="00771A78"/>
    <w:rsid w:val="0077331B"/>
    <w:rsid w:val="007748A4"/>
    <w:rsid w:val="00776B84"/>
    <w:rsid w:val="007801E1"/>
    <w:rsid w:val="00780988"/>
    <w:rsid w:val="007814D3"/>
    <w:rsid w:val="0078187A"/>
    <w:rsid w:val="00782A09"/>
    <w:rsid w:val="00782D08"/>
    <w:rsid w:val="00782F8F"/>
    <w:rsid w:val="0078319D"/>
    <w:rsid w:val="00783932"/>
    <w:rsid w:val="00783CAD"/>
    <w:rsid w:val="00784208"/>
    <w:rsid w:val="00787A2D"/>
    <w:rsid w:val="00787B31"/>
    <w:rsid w:val="00790640"/>
    <w:rsid w:val="00791D62"/>
    <w:rsid w:val="00792FB2"/>
    <w:rsid w:val="00793400"/>
    <w:rsid w:val="00793D4E"/>
    <w:rsid w:val="00794463"/>
    <w:rsid w:val="00797885"/>
    <w:rsid w:val="00797D6A"/>
    <w:rsid w:val="007A0A18"/>
    <w:rsid w:val="007A0A75"/>
    <w:rsid w:val="007A0EAB"/>
    <w:rsid w:val="007A4765"/>
    <w:rsid w:val="007A4D6A"/>
    <w:rsid w:val="007A5A55"/>
    <w:rsid w:val="007A60FD"/>
    <w:rsid w:val="007A6297"/>
    <w:rsid w:val="007B08A6"/>
    <w:rsid w:val="007B20B8"/>
    <w:rsid w:val="007B3072"/>
    <w:rsid w:val="007B4302"/>
    <w:rsid w:val="007B50B4"/>
    <w:rsid w:val="007B5143"/>
    <w:rsid w:val="007B6448"/>
    <w:rsid w:val="007B6467"/>
    <w:rsid w:val="007B657A"/>
    <w:rsid w:val="007B7C54"/>
    <w:rsid w:val="007C055F"/>
    <w:rsid w:val="007C111E"/>
    <w:rsid w:val="007C3056"/>
    <w:rsid w:val="007C3EF6"/>
    <w:rsid w:val="007C3FA1"/>
    <w:rsid w:val="007C7189"/>
    <w:rsid w:val="007C779C"/>
    <w:rsid w:val="007C7B2F"/>
    <w:rsid w:val="007D11B5"/>
    <w:rsid w:val="007D1F2D"/>
    <w:rsid w:val="007D2E9D"/>
    <w:rsid w:val="007D3D22"/>
    <w:rsid w:val="007D463B"/>
    <w:rsid w:val="007D4ACE"/>
    <w:rsid w:val="007D6C2F"/>
    <w:rsid w:val="007D70AC"/>
    <w:rsid w:val="007E0204"/>
    <w:rsid w:val="007E022A"/>
    <w:rsid w:val="007E21B6"/>
    <w:rsid w:val="007E287E"/>
    <w:rsid w:val="007E2B40"/>
    <w:rsid w:val="007E3689"/>
    <w:rsid w:val="007E3C57"/>
    <w:rsid w:val="007E3CA3"/>
    <w:rsid w:val="007E4EE5"/>
    <w:rsid w:val="007E53F9"/>
    <w:rsid w:val="007E7C18"/>
    <w:rsid w:val="007F0728"/>
    <w:rsid w:val="007F10FE"/>
    <w:rsid w:val="007F1A4F"/>
    <w:rsid w:val="007F1E56"/>
    <w:rsid w:val="007F2202"/>
    <w:rsid w:val="007F2837"/>
    <w:rsid w:val="007F28B7"/>
    <w:rsid w:val="007F3A03"/>
    <w:rsid w:val="007F41BE"/>
    <w:rsid w:val="007F41CC"/>
    <w:rsid w:val="007F66C4"/>
    <w:rsid w:val="007F6A77"/>
    <w:rsid w:val="007F764C"/>
    <w:rsid w:val="0080005C"/>
    <w:rsid w:val="00801105"/>
    <w:rsid w:val="00801BD2"/>
    <w:rsid w:val="00804B38"/>
    <w:rsid w:val="00805D7D"/>
    <w:rsid w:val="0080644E"/>
    <w:rsid w:val="00806D6B"/>
    <w:rsid w:val="00806F00"/>
    <w:rsid w:val="0081080E"/>
    <w:rsid w:val="0081101E"/>
    <w:rsid w:val="008136E5"/>
    <w:rsid w:val="0081409E"/>
    <w:rsid w:val="00814206"/>
    <w:rsid w:val="008152B4"/>
    <w:rsid w:val="00815650"/>
    <w:rsid w:val="00816A0A"/>
    <w:rsid w:val="008178A4"/>
    <w:rsid w:val="00817B6B"/>
    <w:rsid w:val="00820C1E"/>
    <w:rsid w:val="00821061"/>
    <w:rsid w:val="00823156"/>
    <w:rsid w:val="00823408"/>
    <w:rsid w:val="008258E5"/>
    <w:rsid w:val="00826C0F"/>
    <w:rsid w:val="00826D69"/>
    <w:rsid w:val="0083013E"/>
    <w:rsid w:val="008317E1"/>
    <w:rsid w:val="008338BC"/>
    <w:rsid w:val="00834903"/>
    <w:rsid w:val="00834D0C"/>
    <w:rsid w:val="0083503C"/>
    <w:rsid w:val="00841532"/>
    <w:rsid w:val="00842193"/>
    <w:rsid w:val="00843652"/>
    <w:rsid w:val="008448BB"/>
    <w:rsid w:val="0085013B"/>
    <w:rsid w:val="00856C58"/>
    <w:rsid w:val="0086017F"/>
    <w:rsid w:val="00860276"/>
    <w:rsid w:val="00862B55"/>
    <w:rsid w:val="00863BE3"/>
    <w:rsid w:val="0086701F"/>
    <w:rsid w:val="00867E92"/>
    <w:rsid w:val="00871114"/>
    <w:rsid w:val="00873A60"/>
    <w:rsid w:val="0087412D"/>
    <w:rsid w:val="00874816"/>
    <w:rsid w:val="00874871"/>
    <w:rsid w:val="008761CA"/>
    <w:rsid w:val="008763D3"/>
    <w:rsid w:val="00876D98"/>
    <w:rsid w:val="0087774C"/>
    <w:rsid w:val="0088015A"/>
    <w:rsid w:val="00882462"/>
    <w:rsid w:val="008835F3"/>
    <w:rsid w:val="00884D75"/>
    <w:rsid w:val="00885C5A"/>
    <w:rsid w:val="008914A8"/>
    <w:rsid w:val="0089170C"/>
    <w:rsid w:val="00894BCA"/>
    <w:rsid w:val="00895194"/>
    <w:rsid w:val="00895369"/>
    <w:rsid w:val="00897E90"/>
    <w:rsid w:val="008A029B"/>
    <w:rsid w:val="008A02FD"/>
    <w:rsid w:val="008A048A"/>
    <w:rsid w:val="008A0F7B"/>
    <w:rsid w:val="008A3507"/>
    <w:rsid w:val="008A352F"/>
    <w:rsid w:val="008A5B3B"/>
    <w:rsid w:val="008A639E"/>
    <w:rsid w:val="008A695D"/>
    <w:rsid w:val="008A6BA9"/>
    <w:rsid w:val="008A7BDF"/>
    <w:rsid w:val="008B10CB"/>
    <w:rsid w:val="008B16CA"/>
    <w:rsid w:val="008B1A98"/>
    <w:rsid w:val="008B2512"/>
    <w:rsid w:val="008B4E3A"/>
    <w:rsid w:val="008B5451"/>
    <w:rsid w:val="008B61FF"/>
    <w:rsid w:val="008B6339"/>
    <w:rsid w:val="008B6ADB"/>
    <w:rsid w:val="008C0695"/>
    <w:rsid w:val="008C07FA"/>
    <w:rsid w:val="008C29F8"/>
    <w:rsid w:val="008C3DB0"/>
    <w:rsid w:val="008C4BC2"/>
    <w:rsid w:val="008C5183"/>
    <w:rsid w:val="008C6F56"/>
    <w:rsid w:val="008C7E0F"/>
    <w:rsid w:val="008D02A0"/>
    <w:rsid w:val="008D0775"/>
    <w:rsid w:val="008D2EDA"/>
    <w:rsid w:val="008D420F"/>
    <w:rsid w:val="008D50F8"/>
    <w:rsid w:val="008D63D2"/>
    <w:rsid w:val="008D7A36"/>
    <w:rsid w:val="008E0CE5"/>
    <w:rsid w:val="008E1B55"/>
    <w:rsid w:val="008E29F0"/>
    <w:rsid w:val="008E640D"/>
    <w:rsid w:val="008F136F"/>
    <w:rsid w:val="008F299C"/>
    <w:rsid w:val="008F2EA4"/>
    <w:rsid w:val="008F3D0E"/>
    <w:rsid w:val="008F3ED1"/>
    <w:rsid w:val="008F53CE"/>
    <w:rsid w:val="008F5CAF"/>
    <w:rsid w:val="008F7242"/>
    <w:rsid w:val="008F725A"/>
    <w:rsid w:val="0090261D"/>
    <w:rsid w:val="00903FDD"/>
    <w:rsid w:val="00905993"/>
    <w:rsid w:val="00906E7D"/>
    <w:rsid w:val="0090782E"/>
    <w:rsid w:val="00911232"/>
    <w:rsid w:val="00911FB0"/>
    <w:rsid w:val="0091290B"/>
    <w:rsid w:val="00913312"/>
    <w:rsid w:val="0091384F"/>
    <w:rsid w:val="00914778"/>
    <w:rsid w:val="009166C0"/>
    <w:rsid w:val="00917BBF"/>
    <w:rsid w:val="009238C5"/>
    <w:rsid w:val="0092510C"/>
    <w:rsid w:val="009266BC"/>
    <w:rsid w:val="00927328"/>
    <w:rsid w:val="009277E5"/>
    <w:rsid w:val="009309FD"/>
    <w:rsid w:val="009318D5"/>
    <w:rsid w:val="009339FD"/>
    <w:rsid w:val="00933CD8"/>
    <w:rsid w:val="00934264"/>
    <w:rsid w:val="009343D3"/>
    <w:rsid w:val="009344A9"/>
    <w:rsid w:val="009355F3"/>
    <w:rsid w:val="00936506"/>
    <w:rsid w:val="0093652A"/>
    <w:rsid w:val="0094115F"/>
    <w:rsid w:val="009413C6"/>
    <w:rsid w:val="00945413"/>
    <w:rsid w:val="00946143"/>
    <w:rsid w:val="00947E93"/>
    <w:rsid w:val="00952CE5"/>
    <w:rsid w:val="00952D34"/>
    <w:rsid w:val="009531E6"/>
    <w:rsid w:val="009545E5"/>
    <w:rsid w:val="0095460C"/>
    <w:rsid w:val="009548CC"/>
    <w:rsid w:val="00954D91"/>
    <w:rsid w:val="009568FF"/>
    <w:rsid w:val="00956E4A"/>
    <w:rsid w:val="00957EC6"/>
    <w:rsid w:val="00957F55"/>
    <w:rsid w:val="0096061F"/>
    <w:rsid w:val="00960E08"/>
    <w:rsid w:val="00970278"/>
    <w:rsid w:val="00970882"/>
    <w:rsid w:val="00973EFF"/>
    <w:rsid w:val="00974106"/>
    <w:rsid w:val="00974DEB"/>
    <w:rsid w:val="00981683"/>
    <w:rsid w:val="00981AC2"/>
    <w:rsid w:val="00981B1C"/>
    <w:rsid w:val="00981CFD"/>
    <w:rsid w:val="00981F56"/>
    <w:rsid w:val="009826D9"/>
    <w:rsid w:val="00984014"/>
    <w:rsid w:val="00986DBC"/>
    <w:rsid w:val="009878F3"/>
    <w:rsid w:val="0099174F"/>
    <w:rsid w:val="00991DFA"/>
    <w:rsid w:val="00993DEF"/>
    <w:rsid w:val="00993EF4"/>
    <w:rsid w:val="009949AE"/>
    <w:rsid w:val="00994CE6"/>
    <w:rsid w:val="0099512C"/>
    <w:rsid w:val="00995838"/>
    <w:rsid w:val="0099686D"/>
    <w:rsid w:val="009971B8"/>
    <w:rsid w:val="009A164C"/>
    <w:rsid w:val="009A28C4"/>
    <w:rsid w:val="009A3979"/>
    <w:rsid w:val="009A45A0"/>
    <w:rsid w:val="009A51C2"/>
    <w:rsid w:val="009A6517"/>
    <w:rsid w:val="009B2E1A"/>
    <w:rsid w:val="009B4E20"/>
    <w:rsid w:val="009B5D45"/>
    <w:rsid w:val="009B5EAC"/>
    <w:rsid w:val="009B5FB9"/>
    <w:rsid w:val="009B7047"/>
    <w:rsid w:val="009B77BD"/>
    <w:rsid w:val="009C09C7"/>
    <w:rsid w:val="009C09E3"/>
    <w:rsid w:val="009C0E09"/>
    <w:rsid w:val="009D0359"/>
    <w:rsid w:val="009D0813"/>
    <w:rsid w:val="009D0CDB"/>
    <w:rsid w:val="009D321B"/>
    <w:rsid w:val="009D3410"/>
    <w:rsid w:val="009D509E"/>
    <w:rsid w:val="009E0203"/>
    <w:rsid w:val="009E09D1"/>
    <w:rsid w:val="009E0B86"/>
    <w:rsid w:val="009E163A"/>
    <w:rsid w:val="009E1F2E"/>
    <w:rsid w:val="009E3F5B"/>
    <w:rsid w:val="009E5661"/>
    <w:rsid w:val="009E606E"/>
    <w:rsid w:val="009E6297"/>
    <w:rsid w:val="009E76F8"/>
    <w:rsid w:val="009F05F7"/>
    <w:rsid w:val="009F0E8B"/>
    <w:rsid w:val="009F1FB1"/>
    <w:rsid w:val="009F5849"/>
    <w:rsid w:val="009F663B"/>
    <w:rsid w:val="009F7B31"/>
    <w:rsid w:val="00A011F6"/>
    <w:rsid w:val="00A01A52"/>
    <w:rsid w:val="00A01E18"/>
    <w:rsid w:val="00A02621"/>
    <w:rsid w:val="00A02C61"/>
    <w:rsid w:val="00A02E63"/>
    <w:rsid w:val="00A04188"/>
    <w:rsid w:val="00A047C9"/>
    <w:rsid w:val="00A05440"/>
    <w:rsid w:val="00A06841"/>
    <w:rsid w:val="00A06A0F"/>
    <w:rsid w:val="00A06F95"/>
    <w:rsid w:val="00A0797C"/>
    <w:rsid w:val="00A11063"/>
    <w:rsid w:val="00A11BEF"/>
    <w:rsid w:val="00A13352"/>
    <w:rsid w:val="00A1393F"/>
    <w:rsid w:val="00A1533C"/>
    <w:rsid w:val="00A1558A"/>
    <w:rsid w:val="00A1622A"/>
    <w:rsid w:val="00A16469"/>
    <w:rsid w:val="00A21693"/>
    <w:rsid w:val="00A21BB5"/>
    <w:rsid w:val="00A22C5E"/>
    <w:rsid w:val="00A22EE7"/>
    <w:rsid w:val="00A22FFB"/>
    <w:rsid w:val="00A230C6"/>
    <w:rsid w:val="00A23336"/>
    <w:rsid w:val="00A23E9B"/>
    <w:rsid w:val="00A240D3"/>
    <w:rsid w:val="00A24CD3"/>
    <w:rsid w:val="00A24FDB"/>
    <w:rsid w:val="00A252B7"/>
    <w:rsid w:val="00A25E07"/>
    <w:rsid w:val="00A273CD"/>
    <w:rsid w:val="00A275E5"/>
    <w:rsid w:val="00A2796E"/>
    <w:rsid w:val="00A27B67"/>
    <w:rsid w:val="00A27C06"/>
    <w:rsid w:val="00A34444"/>
    <w:rsid w:val="00A36305"/>
    <w:rsid w:val="00A36FB2"/>
    <w:rsid w:val="00A41D41"/>
    <w:rsid w:val="00A42AA3"/>
    <w:rsid w:val="00A438A5"/>
    <w:rsid w:val="00A43A29"/>
    <w:rsid w:val="00A4649F"/>
    <w:rsid w:val="00A476A5"/>
    <w:rsid w:val="00A478CD"/>
    <w:rsid w:val="00A47994"/>
    <w:rsid w:val="00A528C2"/>
    <w:rsid w:val="00A531EF"/>
    <w:rsid w:val="00A53630"/>
    <w:rsid w:val="00A53C59"/>
    <w:rsid w:val="00A54777"/>
    <w:rsid w:val="00A55F7E"/>
    <w:rsid w:val="00A57619"/>
    <w:rsid w:val="00A57DFB"/>
    <w:rsid w:val="00A60A16"/>
    <w:rsid w:val="00A60B96"/>
    <w:rsid w:val="00A6161A"/>
    <w:rsid w:val="00A640E1"/>
    <w:rsid w:val="00A65FB0"/>
    <w:rsid w:val="00A71794"/>
    <w:rsid w:val="00A71B5B"/>
    <w:rsid w:val="00A74362"/>
    <w:rsid w:val="00A743E5"/>
    <w:rsid w:val="00A75869"/>
    <w:rsid w:val="00A7798E"/>
    <w:rsid w:val="00A77D6A"/>
    <w:rsid w:val="00A80D3E"/>
    <w:rsid w:val="00A828AF"/>
    <w:rsid w:val="00A84B45"/>
    <w:rsid w:val="00A84C32"/>
    <w:rsid w:val="00A9034D"/>
    <w:rsid w:val="00A907F6"/>
    <w:rsid w:val="00A92003"/>
    <w:rsid w:val="00A935C9"/>
    <w:rsid w:val="00A93AB0"/>
    <w:rsid w:val="00A93E3B"/>
    <w:rsid w:val="00A94079"/>
    <w:rsid w:val="00A9466A"/>
    <w:rsid w:val="00A94765"/>
    <w:rsid w:val="00A954F1"/>
    <w:rsid w:val="00A95CC2"/>
    <w:rsid w:val="00A96FFE"/>
    <w:rsid w:val="00A973A1"/>
    <w:rsid w:val="00A976EF"/>
    <w:rsid w:val="00AA1883"/>
    <w:rsid w:val="00AA2945"/>
    <w:rsid w:val="00AA5754"/>
    <w:rsid w:val="00AA6330"/>
    <w:rsid w:val="00AA6A45"/>
    <w:rsid w:val="00AB65DC"/>
    <w:rsid w:val="00AC01A4"/>
    <w:rsid w:val="00AC07E5"/>
    <w:rsid w:val="00AC2900"/>
    <w:rsid w:val="00AC577D"/>
    <w:rsid w:val="00AC71C9"/>
    <w:rsid w:val="00AC7452"/>
    <w:rsid w:val="00AC7C37"/>
    <w:rsid w:val="00AD0174"/>
    <w:rsid w:val="00AD1AF7"/>
    <w:rsid w:val="00AD1FAF"/>
    <w:rsid w:val="00AD2200"/>
    <w:rsid w:val="00AD24FE"/>
    <w:rsid w:val="00AD5010"/>
    <w:rsid w:val="00AE00E3"/>
    <w:rsid w:val="00AE364A"/>
    <w:rsid w:val="00AE447D"/>
    <w:rsid w:val="00AE460E"/>
    <w:rsid w:val="00AE52E7"/>
    <w:rsid w:val="00AE6C0D"/>
    <w:rsid w:val="00AE7373"/>
    <w:rsid w:val="00AF040C"/>
    <w:rsid w:val="00AF3191"/>
    <w:rsid w:val="00AF32C3"/>
    <w:rsid w:val="00AF3E8A"/>
    <w:rsid w:val="00AF504B"/>
    <w:rsid w:val="00AF5DA5"/>
    <w:rsid w:val="00AF7B87"/>
    <w:rsid w:val="00AF7C50"/>
    <w:rsid w:val="00B003B1"/>
    <w:rsid w:val="00B004A1"/>
    <w:rsid w:val="00B00E48"/>
    <w:rsid w:val="00B01DCC"/>
    <w:rsid w:val="00B01EBA"/>
    <w:rsid w:val="00B03E18"/>
    <w:rsid w:val="00B04A0D"/>
    <w:rsid w:val="00B04BBF"/>
    <w:rsid w:val="00B05804"/>
    <w:rsid w:val="00B11254"/>
    <w:rsid w:val="00B11B86"/>
    <w:rsid w:val="00B12B19"/>
    <w:rsid w:val="00B12D2C"/>
    <w:rsid w:val="00B132C8"/>
    <w:rsid w:val="00B13948"/>
    <w:rsid w:val="00B146CA"/>
    <w:rsid w:val="00B15117"/>
    <w:rsid w:val="00B1628D"/>
    <w:rsid w:val="00B1789F"/>
    <w:rsid w:val="00B17EAD"/>
    <w:rsid w:val="00B23D68"/>
    <w:rsid w:val="00B260E3"/>
    <w:rsid w:val="00B27A15"/>
    <w:rsid w:val="00B30440"/>
    <w:rsid w:val="00B304A1"/>
    <w:rsid w:val="00B30686"/>
    <w:rsid w:val="00B30A65"/>
    <w:rsid w:val="00B30EE5"/>
    <w:rsid w:val="00B34C1D"/>
    <w:rsid w:val="00B35929"/>
    <w:rsid w:val="00B36DD5"/>
    <w:rsid w:val="00B37CAA"/>
    <w:rsid w:val="00B400D2"/>
    <w:rsid w:val="00B424B0"/>
    <w:rsid w:val="00B441C7"/>
    <w:rsid w:val="00B453EA"/>
    <w:rsid w:val="00B474ED"/>
    <w:rsid w:val="00B500EB"/>
    <w:rsid w:val="00B50198"/>
    <w:rsid w:val="00B52609"/>
    <w:rsid w:val="00B52781"/>
    <w:rsid w:val="00B558CC"/>
    <w:rsid w:val="00B559FC"/>
    <w:rsid w:val="00B55D8C"/>
    <w:rsid w:val="00B560DD"/>
    <w:rsid w:val="00B6042D"/>
    <w:rsid w:val="00B60918"/>
    <w:rsid w:val="00B60F3A"/>
    <w:rsid w:val="00B62BCE"/>
    <w:rsid w:val="00B63CEB"/>
    <w:rsid w:val="00B64357"/>
    <w:rsid w:val="00B644ED"/>
    <w:rsid w:val="00B647C7"/>
    <w:rsid w:val="00B64C4D"/>
    <w:rsid w:val="00B65093"/>
    <w:rsid w:val="00B6552E"/>
    <w:rsid w:val="00B670A3"/>
    <w:rsid w:val="00B72C75"/>
    <w:rsid w:val="00B730DB"/>
    <w:rsid w:val="00B73412"/>
    <w:rsid w:val="00B75677"/>
    <w:rsid w:val="00B75752"/>
    <w:rsid w:val="00B77183"/>
    <w:rsid w:val="00B81624"/>
    <w:rsid w:val="00B84D21"/>
    <w:rsid w:val="00B85FE4"/>
    <w:rsid w:val="00B86C22"/>
    <w:rsid w:val="00B86CD6"/>
    <w:rsid w:val="00B87340"/>
    <w:rsid w:val="00B8739F"/>
    <w:rsid w:val="00B874A0"/>
    <w:rsid w:val="00B90528"/>
    <w:rsid w:val="00B906AD"/>
    <w:rsid w:val="00B9148F"/>
    <w:rsid w:val="00B915C8"/>
    <w:rsid w:val="00B91A8B"/>
    <w:rsid w:val="00B91BED"/>
    <w:rsid w:val="00B92C2D"/>
    <w:rsid w:val="00B93EBB"/>
    <w:rsid w:val="00B93F61"/>
    <w:rsid w:val="00B96DDA"/>
    <w:rsid w:val="00BA0022"/>
    <w:rsid w:val="00BA3A2C"/>
    <w:rsid w:val="00BA3E0A"/>
    <w:rsid w:val="00BA53D7"/>
    <w:rsid w:val="00BA54A9"/>
    <w:rsid w:val="00BA58F1"/>
    <w:rsid w:val="00BA6DE6"/>
    <w:rsid w:val="00BB0E9E"/>
    <w:rsid w:val="00BB1924"/>
    <w:rsid w:val="00BB1A0A"/>
    <w:rsid w:val="00BB21E7"/>
    <w:rsid w:val="00BB38FF"/>
    <w:rsid w:val="00BB3F4F"/>
    <w:rsid w:val="00BB402F"/>
    <w:rsid w:val="00BB4037"/>
    <w:rsid w:val="00BB46F1"/>
    <w:rsid w:val="00BB6DB6"/>
    <w:rsid w:val="00BC14FE"/>
    <w:rsid w:val="00BC15C6"/>
    <w:rsid w:val="00BC1AE7"/>
    <w:rsid w:val="00BC1C49"/>
    <w:rsid w:val="00BC265E"/>
    <w:rsid w:val="00BC3699"/>
    <w:rsid w:val="00BC417D"/>
    <w:rsid w:val="00BC428D"/>
    <w:rsid w:val="00BC4C84"/>
    <w:rsid w:val="00BC5204"/>
    <w:rsid w:val="00BC6BB1"/>
    <w:rsid w:val="00BD1151"/>
    <w:rsid w:val="00BD2C7F"/>
    <w:rsid w:val="00BD3235"/>
    <w:rsid w:val="00BD3E2B"/>
    <w:rsid w:val="00BD3ED6"/>
    <w:rsid w:val="00BD4BD2"/>
    <w:rsid w:val="00BD550E"/>
    <w:rsid w:val="00BD6DF7"/>
    <w:rsid w:val="00BE0C81"/>
    <w:rsid w:val="00BE1E2C"/>
    <w:rsid w:val="00BE30B3"/>
    <w:rsid w:val="00BE36B2"/>
    <w:rsid w:val="00BE56BD"/>
    <w:rsid w:val="00BE6642"/>
    <w:rsid w:val="00BF04B9"/>
    <w:rsid w:val="00BF2267"/>
    <w:rsid w:val="00BF25FF"/>
    <w:rsid w:val="00BF2BB3"/>
    <w:rsid w:val="00BF4953"/>
    <w:rsid w:val="00BF5BCD"/>
    <w:rsid w:val="00BF6767"/>
    <w:rsid w:val="00C003BC"/>
    <w:rsid w:val="00C010E8"/>
    <w:rsid w:val="00C01CDF"/>
    <w:rsid w:val="00C0257B"/>
    <w:rsid w:val="00C02919"/>
    <w:rsid w:val="00C03928"/>
    <w:rsid w:val="00C03FC8"/>
    <w:rsid w:val="00C04314"/>
    <w:rsid w:val="00C0522D"/>
    <w:rsid w:val="00C055FE"/>
    <w:rsid w:val="00C062F5"/>
    <w:rsid w:val="00C068B2"/>
    <w:rsid w:val="00C07736"/>
    <w:rsid w:val="00C115B7"/>
    <w:rsid w:val="00C14E1C"/>
    <w:rsid w:val="00C17A2E"/>
    <w:rsid w:val="00C23E96"/>
    <w:rsid w:val="00C24C44"/>
    <w:rsid w:val="00C257F5"/>
    <w:rsid w:val="00C30DC7"/>
    <w:rsid w:val="00C314C9"/>
    <w:rsid w:val="00C31581"/>
    <w:rsid w:val="00C329B8"/>
    <w:rsid w:val="00C32C92"/>
    <w:rsid w:val="00C32D3A"/>
    <w:rsid w:val="00C346C9"/>
    <w:rsid w:val="00C35372"/>
    <w:rsid w:val="00C430E5"/>
    <w:rsid w:val="00C43DB7"/>
    <w:rsid w:val="00C4510A"/>
    <w:rsid w:val="00C474E7"/>
    <w:rsid w:val="00C47953"/>
    <w:rsid w:val="00C47BE8"/>
    <w:rsid w:val="00C47DB5"/>
    <w:rsid w:val="00C53C90"/>
    <w:rsid w:val="00C5769E"/>
    <w:rsid w:val="00C61248"/>
    <w:rsid w:val="00C6168E"/>
    <w:rsid w:val="00C61E42"/>
    <w:rsid w:val="00C62D47"/>
    <w:rsid w:val="00C646FF"/>
    <w:rsid w:val="00C64B9F"/>
    <w:rsid w:val="00C65BBB"/>
    <w:rsid w:val="00C66E26"/>
    <w:rsid w:val="00C67592"/>
    <w:rsid w:val="00C70375"/>
    <w:rsid w:val="00C71906"/>
    <w:rsid w:val="00C720CB"/>
    <w:rsid w:val="00C73650"/>
    <w:rsid w:val="00C747A0"/>
    <w:rsid w:val="00C75A54"/>
    <w:rsid w:val="00C773F4"/>
    <w:rsid w:val="00C810F9"/>
    <w:rsid w:val="00C81982"/>
    <w:rsid w:val="00C82DAA"/>
    <w:rsid w:val="00C830F6"/>
    <w:rsid w:val="00C83E36"/>
    <w:rsid w:val="00C84A5D"/>
    <w:rsid w:val="00C87432"/>
    <w:rsid w:val="00C91263"/>
    <w:rsid w:val="00C9148E"/>
    <w:rsid w:val="00C937DB"/>
    <w:rsid w:val="00C9519A"/>
    <w:rsid w:val="00C971CD"/>
    <w:rsid w:val="00C97B2F"/>
    <w:rsid w:val="00CA1ADA"/>
    <w:rsid w:val="00CA22C3"/>
    <w:rsid w:val="00CA2402"/>
    <w:rsid w:val="00CA4BFC"/>
    <w:rsid w:val="00CA640B"/>
    <w:rsid w:val="00CA6836"/>
    <w:rsid w:val="00CA7941"/>
    <w:rsid w:val="00CB02F6"/>
    <w:rsid w:val="00CB0845"/>
    <w:rsid w:val="00CB0E75"/>
    <w:rsid w:val="00CB289F"/>
    <w:rsid w:val="00CB28B0"/>
    <w:rsid w:val="00CB3CE1"/>
    <w:rsid w:val="00CB7040"/>
    <w:rsid w:val="00CB70E1"/>
    <w:rsid w:val="00CC2409"/>
    <w:rsid w:val="00CC4EC8"/>
    <w:rsid w:val="00CD0F2C"/>
    <w:rsid w:val="00CD1FC1"/>
    <w:rsid w:val="00CD4140"/>
    <w:rsid w:val="00CD6252"/>
    <w:rsid w:val="00CD675D"/>
    <w:rsid w:val="00CE031A"/>
    <w:rsid w:val="00CE039F"/>
    <w:rsid w:val="00CE0D6F"/>
    <w:rsid w:val="00CE2546"/>
    <w:rsid w:val="00CE2E6D"/>
    <w:rsid w:val="00CE34F8"/>
    <w:rsid w:val="00CE41BB"/>
    <w:rsid w:val="00CE4331"/>
    <w:rsid w:val="00CF0854"/>
    <w:rsid w:val="00CF10F0"/>
    <w:rsid w:val="00CF2A85"/>
    <w:rsid w:val="00CF5BF0"/>
    <w:rsid w:val="00CF6A2A"/>
    <w:rsid w:val="00CF6C00"/>
    <w:rsid w:val="00D012DD"/>
    <w:rsid w:val="00D01B79"/>
    <w:rsid w:val="00D02F82"/>
    <w:rsid w:val="00D04ED0"/>
    <w:rsid w:val="00D06CA9"/>
    <w:rsid w:val="00D07E54"/>
    <w:rsid w:val="00D104FA"/>
    <w:rsid w:val="00D12097"/>
    <w:rsid w:val="00D12A6F"/>
    <w:rsid w:val="00D12E19"/>
    <w:rsid w:val="00D1328A"/>
    <w:rsid w:val="00D14C9C"/>
    <w:rsid w:val="00D154A6"/>
    <w:rsid w:val="00D164D8"/>
    <w:rsid w:val="00D16917"/>
    <w:rsid w:val="00D178F1"/>
    <w:rsid w:val="00D206AB"/>
    <w:rsid w:val="00D20C69"/>
    <w:rsid w:val="00D21308"/>
    <w:rsid w:val="00D21B3F"/>
    <w:rsid w:val="00D229E4"/>
    <w:rsid w:val="00D2332B"/>
    <w:rsid w:val="00D23CAF"/>
    <w:rsid w:val="00D2419F"/>
    <w:rsid w:val="00D241C6"/>
    <w:rsid w:val="00D25074"/>
    <w:rsid w:val="00D2665D"/>
    <w:rsid w:val="00D276B0"/>
    <w:rsid w:val="00D30638"/>
    <w:rsid w:val="00D324FF"/>
    <w:rsid w:val="00D330C1"/>
    <w:rsid w:val="00D34262"/>
    <w:rsid w:val="00D35B22"/>
    <w:rsid w:val="00D35C2D"/>
    <w:rsid w:val="00D40122"/>
    <w:rsid w:val="00D42D76"/>
    <w:rsid w:val="00D43D59"/>
    <w:rsid w:val="00D50A41"/>
    <w:rsid w:val="00D53711"/>
    <w:rsid w:val="00D53AAB"/>
    <w:rsid w:val="00D54482"/>
    <w:rsid w:val="00D54A00"/>
    <w:rsid w:val="00D556BA"/>
    <w:rsid w:val="00D557A7"/>
    <w:rsid w:val="00D61124"/>
    <w:rsid w:val="00D616C1"/>
    <w:rsid w:val="00D616C9"/>
    <w:rsid w:val="00D61707"/>
    <w:rsid w:val="00D6294F"/>
    <w:rsid w:val="00D64AB2"/>
    <w:rsid w:val="00D64C90"/>
    <w:rsid w:val="00D64D5F"/>
    <w:rsid w:val="00D6717D"/>
    <w:rsid w:val="00D7199A"/>
    <w:rsid w:val="00D71C52"/>
    <w:rsid w:val="00D71F5B"/>
    <w:rsid w:val="00D724DA"/>
    <w:rsid w:val="00D73BC7"/>
    <w:rsid w:val="00D73EF3"/>
    <w:rsid w:val="00D74031"/>
    <w:rsid w:val="00D745E3"/>
    <w:rsid w:val="00D75071"/>
    <w:rsid w:val="00D76960"/>
    <w:rsid w:val="00D776B6"/>
    <w:rsid w:val="00D7792B"/>
    <w:rsid w:val="00D827D8"/>
    <w:rsid w:val="00D8351E"/>
    <w:rsid w:val="00D848FA"/>
    <w:rsid w:val="00D84C1F"/>
    <w:rsid w:val="00D85308"/>
    <w:rsid w:val="00D857A9"/>
    <w:rsid w:val="00D85CE5"/>
    <w:rsid w:val="00D8693E"/>
    <w:rsid w:val="00D90985"/>
    <w:rsid w:val="00D90CA2"/>
    <w:rsid w:val="00D910AB"/>
    <w:rsid w:val="00D91632"/>
    <w:rsid w:val="00D9268C"/>
    <w:rsid w:val="00D930C7"/>
    <w:rsid w:val="00D9359A"/>
    <w:rsid w:val="00D952FC"/>
    <w:rsid w:val="00D9647E"/>
    <w:rsid w:val="00D965D1"/>
    <w:rsid w:val="00D96784"/>
    <w:rsid w:val="00D97583"/>
    <w:rsid w:val="00DA001E"/>
    <w:rsid w:val="00DA1F97"/>
    <w:rsid w:val="00DA209A"/>
    <w:rsid w:val="00DA21AE"/>
    <w:rsid w:val="00DA22CF"/>
    <w:rsid w:val="00DA2412"/>
    <w:rsid w:val="00DA3319"/>
    <w:rsid w:val="00DA34AE"/>
    <w:rsid w:val="00DA3735"/>
    <w:rsid w:val="00DA48D1"/>
    <w:rsid w:val="00DA5557"/>
    <w:rsid w:val="00DA5E76"/>
    <w:rsid w:val="00DA6BF7"/>
    <w:rsid w:val="00DA6D26"/>
    <w:rsid w:val="00DA6E34"/>
    <w:rsid w:val="00DB0DF4"/>
    <w:rsid w:val="00DB3FE1"/>
    <w:rsid w:val="00DB4253"/>
    <w:rsid w:val="00DB4A3E"/>
    <w:rsid w:val="00DB4FF3"/>
    <w:rsid w:val="00DC0A37"/>
    <w:rsid w:val="00DC1DE7"/>
    <w:rsid w:val="00DC36E0"/>
    <w:rsid w:val="00DC58D3"/>
    <w:rsid w:val="00DC6450"/>
    <w:rsid w:val="00DC661C"/>
    <w:rsid w:val="00DC7775"/>
    <w:rsid w:val="00DD2783"/>
    <w:rsid w:val="00DD43C1"/>
    <w:rsid w:val="00DD4B70"/>
    <w:rsid w:val="00DD69E1"/>
    <w:rsid w:val="00DE0CDA"/>
    <w:rsid w:val="00DE10B1"/>
    <w:rsid w:val="00DE1C46"/>
    <w:rsid w:val="00DE1CBA"/>
    <w:rsid w:val="00DE28EB"/>
    <w:rsid w:val="00DE3195"/>
    <w:rsid w:val="00DE360F"/>
    <w:rsid w:val="00DE4B32"/>
    <w:rsid w:val="00DE5401"/>
    <w:rsid w:val="00DE7A61"/>
    <w:rsid w:val="00DE7ACE"/>
    <w:rsid w:val="00DF1153"/>
    <w:rsid w:val="00DF2546"/>
    <w:rsid w:val="00DF280D"/>
    <w:rsid w:val="00DF3C60"/>
    <w:rsid w:val="00DF4924"/>
    <w:rsid w:val="00DF4B95"/>
    <w:rsid w:val="00DF5550"/>
    <w:rsid w:val="00DF6A54"/>
    <w:rsid w:val="00DF7632"/>
    <w:rsid w:val="00E0042C"/>
    <w:rsid w:val="00E017AB"/>
    <w:rsid w:val="00E01CB5"/>
    <w:rsid w:val="00E046B0"/>
    <w:rsid w:val="00E052B2"/>
    <w:rsid w:val="00E05EE8"/>
    <w:rsid w:val="00E062EA"/>
    <w:rsid w:val="00E06B82"/>
    <w:rsid w:val="00E07EF0"/>
    <w:rsid w:val="00E10530"/>
    <w:rsid w:val="00E10779"/>
    <w:rsid w:val="00E10BF9"/>
    <w:rsid w:val="00E10DBF"/>
    <w:rsid w:val="00E10F79"/>
    <w:rsid w:val="00E14FCF"/>
    <w:rsid w:val="00E15BDF"/>
    <w:rsid w:val="00E16431"/>
    <w:rsid w:val="00E17434"/>
    <w:rsid w:val="00E23857"/>
    <w:rsid w:val="00E253E5"/>
    <w:rsid w:val="00E258B8"/>
    <w:rsid w:val="00E3130E"/>
    <w:rsid w:val="00E339EF"/>
    <w:rsid w:val="00E351E3"/>
    <w:rsid w:val="00E353A2"/>
    <w:rsid w:val="00E36FA7"/>
    <w:rsid w:val="00E37B58"/>
    <w:rsid w:val="00E414B5"/>
    <w:rsid w:val="00E42074"/>
    <w:rsid w:val="00E42F0A"/>
    <w:rsid w:val="00E431E4"/>
    <w:rsid w:val="00E45B47"/>
    <w:rsid w:val="00E45F54"/>
    <w:rsid w:val="00E46833"/>
    <w:rsid w:val="00E47D1E"/>
    <w:rsid w:val="00E50644"/>
    <w:rsid w:val="00E52371"/>
    <w:rsid w:val="00E52F77"/>
    <w:rsid w:val="00E5364E"/>
    <w:rsid w:val="00E5446E"/>
    <w:rsid w:val="00E55741"/>
    <w:rsid w:val="00E55F50"/>
    <w:rsid w:val="00E5654F"/>
    <w:rsid w:val="00E576AA"/>
    <w:rsid w:val="00E57D41"/>
    <w:rsid w:val="00E60068"/>
    <w:rsid w:val="00E60483"/>
    <w:rsid w:val="00E63027"/>
    <w:rsid w:val="00E639C8"/>
    <w:rsid w:val="00E639F8"/>
    <w:rsid w:val="00E640FB"/>
    <w:rsid w:val="00E64FF3"/>
    <w:rsid w:val="00E65C96"/>
    <w:rsid w:val="00E6606F"/>
    <w:rsid w:val="00E6666D"/>
    <w:rsid w:val="00E71A0E"/>
    <w:rsid w:val="00E728EB"/>
    <w:rsid w:val="00E730CA"/>
    <w:rsid w:val="00E739B7"/>
    <w:rsid w:val="00E7562A"/>
    <w:rsid w:val="00E7692F"/>
    <w:rsid w:val="00E77941"/>
    <w:rsid w:val="00E80556"/>
    <w:rsid w:val="00E80645"/>
    <w:rsid w:val="00E82772"/>
    <w:rsid w:val="00E82BD2"/>
    <w:rsid w:val="00E83E28"/>
    <w:rsid w:val="00E84505"/>
    <w:rsid w:val="00E85049"/>
    <w:rsid w:val="00E878C3"/>
    <w:rsid w:val="00E878F1"/>
    <w:rsid w:val="00E90871"/>
    <w:rsid w:val="00E90C6E"/>
    <w:rsid w:val="00E9111B"/>
    <w:rsid w:val="00E914A7"/>
    <w:rsid w:val="00E91895"/>
    <w:rsid w:val="00E91CE2"/>
    <w:rsid w:val="00E92273"/>
    <w:rsid w:val="00E92C81"/>
    <w:rsid w:val="00E94DBE"/>
    <w:rsid w:val="00E96988"/>
    <w:rsid w:val="00E96E47"/>
    <w:rsid w:val="00E97C21"/>
    <w:rsid w:val="00EA040C"/>
    <w:rsid w:val="00EA20A3"/>
    <w:rsid w:val="00EA27A0"/>
    <w:rsid w:val="00EA2E7D"/>
    <w:rsid w:val="00EA30C4"/>
    <w:rsid w:val="00EA3F66"/>
    <w:rsid w:val="00EA3FAD"/>
    <w:rsid w:val="00EA4280"/>
    <w:rsid w:val="00EA4D82"/>
    <w:rsid w:val="00EA4E5C"/>
    <w:rsid w:val="00EA52E4"/>
    <w:rsid w:val="00EA6160"/>
    <w:rsid w:val="00EA69F5"/>
    <w:rsid w:val="00EA77F6"/>
    <w:rsid w:val="00EA7CF8"/>
    <w:rsid w:val="00EB0950"/>
    <w:rsid w:val="00EB1B99"/>
    <w:rsid w:val="00EB306E"/>
    <w:rsid w:val="00EB3758"/>
    <w:rsid w:val="00EB48CB"/>
    <w:rsid w:val="00EB5962"/>
    <w:rsid w:val="00EB798E"/>
    <w:rsid w:val="00EB7AD2"/>
    <w:rsid w:val="00EC10AF"/>
    <w:rsid w:val="00EC2338"/>
    <w:rsid w:val="00EC268C"/>
    <w:rsid w:val="00EC3158"/>
    <w:rsid w:val="00EC3F76"/>
    <w:rsid w:val="00EC4B71"/>
    <w:rsid w:val="00EC64A1"/>
    <w:rsid w:val="00EC6882"/>
    <w:rsid w:val="00ED14E8"/>
    <w:rsid w:val="00ED1E96"/>
    <w:rsid w:val="00ED2C56"/>
    <w:rsid w:val="00ED3009"/>
    <w:rsid w:val="00ED3099"/>
    <w:rsid w:val="00ED3C5B"/>
    <w:rsid w:val="00ED43E6"/>
    <w:rsid w:val="00ED5088"/>
    <w:rsid w:val="00ED7745"/>
    <w:rsid w:val="00EE16D5"/>
    <w:rsid w:val="00EE3D0B"/>
    <w:rsid w:val="00EE4B0A"/>
    <w:rsid w:val="00EE4EA3"/>
    <w:rsid w:val="00EE5547"/>
    <w:rsid w:val="00EE5923"/>
    <w:rsid w:val="00EE5C62"/>
    <w:rsid w:val="00EE7C52"/>
    <w:rsid w:val="00EF0C48"/>
    <w:rsid w:val="00EF152F"/>
    <w:rsid w:val="00EF1A37"/>
    <w:rsid w:val="00EF1A81"/>
    <w:rsid w:val="00EF1A92"/>
    <w:rsid w:val="00EF2184"/>
    <w:rsid w:val="00EF2BFC"/>
    <w:rsid w:val="00EF3DF8"/>
    <w:rsid w:val="00EF4551"/>
    <w:rsid w:val="00EF60BE"/>
    <w:rsid w:val="00F008BF"/>
    <w:rsid w:val="00F02308"/>
    <w:rsid w:val="00F04AF6"/>
    <w:rsid w:val="00F05952"/>
    <w:rsid w:val="00F05D4A"/>
    <w:rsid w:val="00F06226"/>
    <w:rsid w:val="00F07D8F"/>
    <w:rsid w:val="00F07FDC"/>
    <w:rsid w:val="00F1000F"/>
    <w:rsid w:val="00F136B2"/>
    <w:rsid w:val="00F15003"/>
    <w:rsid w:val="00F15B27"/>
    <w:rsid w:val="00F15D1A"/>
    <w:rsid w:val="00F15DDF"/>
    <w:rsid w:val="00F16561"/>
    <w:rsid w:val="00F16E6C"/>
    <w:rsid w:val="00F1724D"/>
    <w:rsid w:val="00F17E85"/>
    <w:rsid w:val="00F17FA7"/>
    <w:rsid w:val="00F20B0F"/>
    <w:rsid w:val="00F2117A"/>
    <w:rsid w:val="00F2133E"/>
    <w:rsid w:val="00F24CAB"/>
    <w:rsid w:val="00F25D7F"/>
    <w:rsid w:val="00F278F6"/>
    <w:rsid w:val="00F317AF"/>
    <w:rsid w:val="00F344E0"/>
    <w:rsid w:val="00F352A3"/>
    <w:rsid w:val="00F35834"/>
    <w:rsid w:val="00F36C27"/>
    <w:rsid w:val="00F37713"/>
    <w:rsid w:val="00F410A5"/>
    <w:rsid w:val="00F4111B"/>
    <w:rsid w:val="00F41CB5"/>
    <w:rsid w:val="00F41EF7"/>
    <w:rsid w:val="00F428F0"/>
    <w:rsid w:val="00F42B7A"/>
    <w:rsid w:val="00F44BDB"/>
    <w:rsid w:val="00F44D9E"/>
    <w:rsid w:val="00F464A7"/>
    <w:rsid w:val="00F46BE6"/>
    <w:rsid w:val="00F4730F"/>
    <w:rsid w:val="00F4767D"/>
    <w:rsid w:val="00F532B4"/>
    <w:rsid w:val="00F54889"/>
    <w:rsid w:val="00F62D85"/>
    <w:rsid w:val="00F6331F"/>
    <w:rsid w:val="00F648E6"/>
    <w:rsid w:val="00F64A73"/>
    <w:rsid w:val="00F64FB2"/>
    <w:rsid w:val="00F6604F"/>
    <w:rsid w:val="00F67840"/>
    <w:rsid w:val="00F711A0"/>
    <w:rsid w:val="00F71A84"/>
    <w:rsid w:val="00F71FC3"/>
    <w:rsid w:val="00F7207F"/>
    <w:rsid w:val="00F769A1"/>
    <w:rsid w:val="00F77050"/>
    <w:rsid w:val="00F80A69"/>
    <w:rsid w:val="00F80B2C"/>
    <w:rsid w:val="00F80C78"/>
    <w:rsid w:val="00F81BA6"/>
    <w:rsid w:val="00F83F3D"/>
    <w:rsid w:val="00F85806"/>
    <w:rsid w:val="00F86AB4"/>
    <w:rsid w:val="00F86DE5"/>
    <w:rsid w:val="00F90E99"/>
    <w:rsid w:val="00F91AE8"/>
    <w:rsid w:val="00F9398F"/>
    <w:rsid w:val="00F93F60"/>
    <w:rsid w:val="00F9527E"/>
    <w:rsid w:val="00F95335"/>
    <w:rsid w:val="00F95561"/>
    <w:rsid w:val="00F96A59"/>
    <w:rsid w:val="00FA32E2"/>
    <w:rsid w:val="00FA3834"/>
    <w:rsid w:val="00FA5105"/>
    <w:rsid w:val="00FA676B"/>
    <w:rsid w:val="00FB2EE1"/>
    <w:rsid w:val="00FB42BA"/>
    <w:rsid w:val="00FB4AFE"/>
    <w:rsid w:val="00FB6437"/>
    <w:rsid w:val="00FC00AB"/>
    <w:rsid w:val="00FC0227"/>
    <w:rsid w:val="00FC08A3"/>
    <w:rsid w:val="00FC1BA7"/>
    <w:rsid w:val="00FC1F49"/>
    <w:rsid w:val="00FC3498"/>
    <w:rsid w:val="00FC41D2"/>
    <w:rsid w:val="00FC4F0E"/>
    <w:rsid w:val="00FC66C3"/>
    <w:rsid w:val="00FC6BC8"/>
    <w:rsid w:val="00FD2A1F"/>
    <w:rsid w:val="00FD33A5"/>
    <w:rsid w:val="00FD4DBD"/>
    <w:rsid w:val="00FD571A"/>
    <w:rsid w:val="00FD66B3"/>
    <w:rsid w:val="00FD6BCA"/>
    <w:rsid w:val="00FD6DC2"/>
    <w:rsid w:val="00FD7712"/>
    <w:rsid w:val="00FE0189"/>
    <w:rsid w:val="00FE301C"/>
    <w:rsid w:val="00FE3141"/>
    <w:rsid w:val="00FE42FB"/>
    <w:rsid w:val="00FE68A8"/>
    <w:rsid w:val="00FE6CE5"/>
    <w:rsid w:val="00FF1A1B"/>
    <w:rsid w:val="00FF1F7D"/>
    <w:rsid w:val="00FF29C7"/>
    <w:rsid w:val="00FF2FCA"/>
    <w:rsid w:val="00FF3411"/>
    <w:rsid w:val="00FF4081"/>
    <w:rsid w:val="00FF40AA"/>
    <w:rsid w:val="00FF42D2"/>
    <w:rsid w:val="00FF4EFD"/>
    <w:rsid w:val="00FF5BB8"/>
    <w:rsid w:val="00FF5EA5"/>
    <w:rsid w:val="00FF6252"/>
  </w:rsids>
  <m:mathPr>
    <m:mathFont m:val="Cambria Math"/>
    <m:brkBin m:val="before"/>
    <m:brkBinSub m:val="--"/>
    <m:smallFrac m:val="0"/>
    <m:dispDef/>
    <m:lMargin m:val="719"/>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Math" w:eastAsiaTheme="minorEastAsia" w:hAnsi="Cambria Math" w:cstheme="minorBidi"/>
        <w:kern w:val="2"/>
        <w:sz w:val="21"/>
        <w:szCs w:val="22"/>
        <w:lang w:val="en-US" w:eastAsia="zh-CN" w:bidi="ar-SA"/>
      </w:rPr>
    </w:rPrDefault>
    <w:pPrDefault>
      <w:pPr>
        <w:spacing w:line="48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85827"/>
    <w:rPr>
      <w:rFonts w:ascii="Times New Roman" w:hAnsi="Times New Roman"/>
      <w:sz w:val="24"/>
    </w:rPr>
  </w:style>
  <w:style w:type="paragraph" w:styleId="1">
    <w:name w:val="heading 1"/>
    <w:basedOn w:val="a"/>
    <w:next w:val="a"/>
    <w:link w:val="1Char"/>
    <w:uiPriority w:val="9"/>
    <w:qFormat/>
    <w:rsid w:val="00513C2A"/>
    <w:pPr>
      <w:keepNext/>
      <w:keepLines/>
      <w:numPr>
        <w:numId w:val="2"/>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85827"/>
    <w:pPr>
      <w:keepNext/>
      <w:keepLines/>
      <w:numPr>
        <w:ilvl w:val="1"/>
        <w:numId w:val="2"/>
      </w:numPr>
      <w:spacing w:before="260" w:after="260" w:line="416" w:lineRule="auto"/>
      <w:outlineLvl w:val="1"/>
    </w:pPr>
    <w:rPr>
      <w:rFonts w:eastAsiaTheme="majorEastAsia" w:cstheme="majorBidi"/>
      <w:b/>
      <w:bCs/>
      <w:sz w:val="32"/>
      <w:szCs w:val="32"/>
    </w:rPr>
  </w:style>
  <w:style w:type="paragraph" w:styleId="3">
    <w:name w:val="heading 3"/>
    <w:basedOn w:val="a"/>
    <w:next w:val="a"/>
    <w:link w:val="3Char"/>
    <w:uiPriority w:val="9"/>
    <w:unhideWhenUsed/>
    <w:qFormat/>
    <w:rsid w:val="00085827"/>
    <w:pPr>
      <w:keepNext/>
      <w:keepLines/>
      <w:numPr>
        <w:ilvl w:val="2"/>
        <w:numId w:val="2"/>
      </w:numPr>
      <w:spacing w:before="200"/>
      <w:outlineLvl w:val="2"/>
    </w:pPr>
    <w:rPr>
      <w:rFonts w:eastAsiaTheme="majorEastAsia" w:cstheme="majorBidi"/>
      <w:b/>
      <w:bCs/>
      <w:color w:val="4F81BD" w:themeColor="accent1"/>
    </w:rPr>
  </w:style>
  <w:style w:type="paragraph" w:styleId="4">
    <w:name w:val="heading 4"/>
    <w:basedOn w:val="a"/>
    <w:next w:val="a"/>
    <w:link w:val="4Char"/>
    <w:uiPriority w:val="9"/>
    <w:semiHidden/>
    <w:unhideWhenUsed/>
    <w:qFormat/>
    <w:rsid w:val="00085827"/>
    <w:pPr>
      <w:keepNext/>
      <w:keepLines/>
      <w:numPr>
        <w:ilvl w:val="3"/>
        <w:numId w:val="2"/>
      </w:numPr>
      <w:spacing w:before="200"/>
      <w:outlineLvl w:val="3"/>
    </w:pPr>
    <w:rPr>
      <w:rFonts w:eastAsiaTheme="majorEastAsia" w:cstheme="majorBidi"/>
      <w:b/>
      <w:bCs/>
      <w:i/>
      <w:iCs/>
      <w:color w:val="4F81BD" w:themeColor="accent1"/>
    </w:rPr>
  </w:style>
  <w:style w:type="paragraph" w:styleId="5">
    <w:name w:val="heading 5"/>
    <w:basedOn w:val="a"/>
    <w:next w:val="a"/>
    <w:link w:val="5Char"/>
    <w:uiPriority w:val="9"/>
    <w:semiHidden/>
    <w:unhideWhenUsed/>
    <w:qFormat/>
    <w:rsid w:val="001A301A"/>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1A301A"/>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1A301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1A301A"/>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1A301A"/>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513C2A"/>
    <w:pPr>
      <w:widowControl w:val="0"/>
    </w:pPr>
  </w:style>
  <w:style w:type="character" w:customStyle="1" w:styleId="1Char">
    <w:name w:val="标题 1 Char"/>
    <w:basedOn w:val="a0"/>
    <w:link w:val="1"/>
    <w:uiPriority w:val="9"/>
    <w:rsid w:val="00513C2A"/>
    <w:rPr>
      <w:rFonts w:ascii="Times New Roman" w:hAnsi="Times New Roman"/>
      <w:b/>
      <w:bCs/>
      <w:kern w:val="44"/>
      <w:sz w:val="44"/>
      <w:szCs w:val="44"/>
    </w:rPr>
  </w:style>
  <w:style w:type="character" w:customStyle="1" w:styleId="2Char">
    <w:name w:val="标题 2 Char"/>
    <w:basedOn w:val="a0"/>
    <w:link w:val="2"/>
    <w:uiPriority w:val="9"/>
    <w:rsid w:val="00085827"/>
    <w:rPr>
      <w:rFonts w:ascii="Times New Roman" w:eastAsiaTheme="majorEastAsia" w:hAnsi="Times New Roman" w:cstheme="majorBidi"/>
      <w:b/>
      <w:bCs/>
      <w:sz w:val="32"/>
      <w:szCs w:val="32"/>
    </w:rPr>
  </w:style>
  <w:style w:type="paragraph" w:customStyle="1" w:styleId="CM46">
    <w:name w:val="CM46"/>
    <w:basedOn w:val="a"/>
    <w:next w:val="a"/>
    <w:uiPriority w:val="99"/>
    <w:rsid w:val="00590ABB"/>
    <w:pPr>
      <w:autoSpaceDE w:val="0"/>
      <w:autoSpaceDN w:val="0"/>
      <w:adjustRightInd w:val="0"/>
      <w:jc w:val="left"/>
    </w:pPr>
    <w:rPr>
      <w:rFonts w:cs="Times New Roman"/>
      <w:kern w:val="0"/>
      <w:szCs w:val="24"/>
    </w:rPr>
  </w:style>
  <w:style w:type="character" w:styleId="a4">
    <w:name w:val="Placeholder Text"/>
    <w:basedOn w:val="a0"/>
    <w:uiPriority w:val="99"/>
    <w:semiHidden/>
    <w:rsid w:val="00742B53"/>
    <w:rPr>
      <w:color w:val="808080"/>
    </w:rPr>
  </w:style>
  <w:style w:type="paragraph" w:styleId="a5">
    <w:name w:val="Balloon Text"/>
    <w:basedOn w:val="a"/>
    <w:link w:val="Char"/>
    <w:uiPriority w:val="99"/>
    <w:semiHidden/>
    <w:unhideWhenUsed/>
    <w:rsid w:val="00742B53"/>
    <w:rPr>
      <w:sz w:val="18"/>
      <w:szCs w:val="18"/>
    </w:rPr>
  </w:style>
  <w:style w:type="character" w:customStyle="1" w:styleId="Char">
    <w:name w:val="批注框文本 Char"/>
    <w:basedOn w:val="a0"/>
    <w:link w:val="a5"/>
    <w:uiPriority w:val="99"/>
    <w:semiHidden/>
    <w:rsid w:val="00742B53"/>
    <w:rPr>
      <w:sz w:val="18"/>
      <w:szCs w:val="18"/>
    </w:rPr>
  </w:style>
  <w:style w:type="character" w:customStyle="1" w:styleId="3Char">
    <w:name w:val="标题 3 Char"/>
    <w:basedOn w:val="a0"/>
    <w:link w:val="3"/>
    <w:uiPriority w:val="9"/>
    <w:rsid w:val="00085827"/>
    <w:rPr>
      <w:rFonts w:ascii="Times New Roman" w:eastAsiaTheme="majorEastAsia" w:hAnsi="Times New Roman" w:cstheme="majorBidi"/>
      <w:b/>
      <w:bCs/>
      <w:color w:val="4F81BD" w:themeColor="accent1"/>
      <w:sz w:val="24"/>
    </w:rPr>
  </w:style>
  <w:style w:type="character" w:customStyle="1" w:styleId="apple-converted-space">
    <w:name w:val="apple-converted-space"/>
    <w:basedOn w:val="a0"/>
    <w:rsid w:val="00FA32E2"/>
  </w:style>
  <w:style w:type="character" w:styleId="a6">
    <w:name w:val="Hyperlink"/>
    <w:basedOn w:val="a0"/>
    <w:uiPriority w:val="99"/>
    <w:unhideWhenUsed/>
    <w:rsid w:val="00FA32E2"/>
    <w:rPr>
      <w:color w:val="0000FF"/>
      <w:u w:val="single"/>
    </w:rPr>
  </w:style>
  <w:style w:type="paragraph" w:styleId="a7">
    <w:name w:val="caption"/>
    <w:basedOn w:val="a"/>
    <w:next w:val="a"/>
    <w:uiPriority w:val="35"/>
    <w:unhideWhenUsed/>
    <w:qFormat/>
    <w:rsid w:val="000402E6"/>
    <w:rPr>
      <w:rFonts w:eastAsia="黑体" w:cstheme="majorBidi"/>
      <w:szCs w:val="20"/>
    </w:rPr>
  </w:style>
  <w:style w:type="paragraph" w:styleId="a8">
    <w:name w:val="Normal (Web)"/>
    <w:basedOn w:val="a"/>
    <w:uiPriority w:val="99"/>
    <w:semiHidden/>
    <w:unhideWhenUsed/>
    <w:rsid w:val="0099512C"/>
    <w:pPr>
      <w:spacing w:before="100" w:beforeAutospacing="1" w:after="100" w:afterAutospacing="1"/>
      <w:jc w:val="left"/>
    </w:pPr>
    <w:rPr>
      <w:rFonts w:ascii="宋体" w:eastAsia="宋体" w:hAnsi="宋体" w:cs="宋体"/>
      <w:kern w:val="0"/>
      <w:szCs w:val="24"/>
    </w:rPr>
  </w:style>
  <w:style w:type="character" w:customStyle="1" w:styleId="mw-headline">
    <w:name w:val="mw-headline"/>
    <w:basedOn w:val="a0"/>
    <w:rsid w:val="0021512E"/>
  </w:style>
  <w:style w:type="character" w:customStyle="1" w:styleId="mw-editsection">
    <w:name w:val="mw-editsection"/>
    <w:basedOn w:val="a0"/>
    <w:rsid w:val="0021512E"/>
  </w:style>
  <w:style w:type="character" w:customStyle="1" w:styleId="mw-editsection-bracket">
    <w:name w:val="mw-editsection-bracket"/>
    <w:basedOn w:val="a0"/>
    <w:rsid w:val="0021512E"/>
  </w:style>
  <w:style w:type="paragraph" w:styleId="a9">
    <w:name w:val="header"/>
    <w:basedOn w:val="a"/>
    <w:link w:val="Char0"/>
    <w:uiPriority w:val="99"/>
    <w:unhideWhenUsed/>
    <w:rsid w:val="007E3CA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7E3CA3"/>
    <w:rPr>
      <w:sz w:val="18"/>
      <w:szCs w:val="18"/>
    </w:rPr>
  </w:style>
  <w:style w:type="paragraph" w:styleId="aa">
    <w:name w:val="footer"/>
    <w:basedOn w:val="a"/>
    <w:link w:val="Char1"/>
    <w:uiPriority w:val="99"/>
    <w:unhideWhenUsed/>
    <w:rsid w:val="007E3CA3"/>
    <w:pPr>
      <w:tabs>
        <w:tab w:val="center" w:pos="4153"/>
        <w:tab w:val="right" w:pos="8306"/>
      </w:tabs>
      <w:snapToGrid w:val="0"/>
      <w:jc w:val="left"/>
    </w:pPr>
    <w:rPr>
      <w:sz w:val="18"/>
      <w:szCs w:val="18"/>
    </w:rPr>
  </w:style>
  <w:style w:type="character" w:customStyle="1" w:styleId="Char1">
    <w:name w:val="页脚 Char"/>
    <w:basedOn w:val="a0"/>
    <w:link w:val="aa"/>
    <w:uiPriority w:val="99"/>
    <w:rsid w:val="007E3CA3"/>
    <w:rPr>
      <w:sz w:val="18"/>
      <w:szCs w:val="18"/>
    </w:rPr>
  </w:style>
  <w:style w:type="character" w:customStyle="1" w:styleId="EndNoteBibliographyChar">
    <w:name w:val="EndNote Bibliography Char"/>
    <w:basedOn w:val="a0"/>
    <w:link w:val="EndNoteBibliography"/>
    <w:locked/>
    <w:rsid w:val="00A43A29"/>
    <w:rPr>
      <w:rFonts w:ascii="Times New Roman" w:hAnsi="Times New Roman" w:cs="Times New Roman"/>
      <w:noProof/>
      <w:sz w:val="24"/>
    </w:rPr>
  </w:style>
  <w:style w:type="paragraph" w:customStyle="1" w:styleId="EndNoteBibliography">
    <w:name w:val="EndNote Bibliography"/>
    <w:basedOn w:val="a"/>
    <w:link w:val="EndNoteBibliographyChar"/>
    <w:rsid w:val="00A43A29"/>
    <w:pPr>
      <w:spacing w:after="200"/>
      <w:jc w:val="left"/>
    </w:pPr>
    <w:rPr>
      <w:rFonts w:cs="Times New Roman"/>
      <w:noProof/>
    </w:rPr>
  </w:style>
  <w:style w:type="paragraph" w:styleId="ab">
    <w:name w:val="List Paragraph"/>
    <w:basedOn w:val="a"/>
    <w:link w:val="Char2"/>
    <w:uiPriority w:val="34"/>
    <w:qFormat/>
    <w:rsid w:val="00DC1DE7"/>
    <w:pPr>
      <w:ind w:left="720"/>
      <w:contextualSpacing/>
    </w:pPr>
  </w:style>
  <w:style w:type="numbering" w:customStyle="1" w:styleId="Style1">
    <w:name w:val="Style1"/>
    <w:uiPriority w:val="99"/>
    <w:rsid w:val="00C01CDF"/>
    <w:pPr>
      <w:numPr>
        <w:numId w:val="1"/>
      </w:numPr>
    </w:pPr>
  </w:style>
  <w:style w:type="character" w:customStyle="1" w:styleId="4Char">
    <w:name w:val="标题 4 Char"/>
    <w:basedOn w:val="a0"/>
    <w:link w:val="4"/>
    <w:uiPriority w:val="9"/>
    <w:semiHidden/>
    <w:rsid w:val="00085827"/>
    <w:rPr>
      <w:rFonts w:ascii="Times New Roman" w:eastAsiaTheme="majorEastAsia" w:hAnsi="Times New Roman" w:cstheme="majorBidi"/>
      <w:b/>
      <w:bCs/>
      <w:i/>
      <w:iCs/>
      <w:color w:val="4F81BD" w:themeColor="accent1"/>
      <w:sz w:val="24"/>
    </w:rPr>
  </w:style>
  <w:style w:type="character" w:customStyle="1" w:styleId="5Char">
    <w:name w:val="标题 5 Char"/>
    <w:basedOn w:val="a0"/>
    <w:link w:val="5"/>
    <w:uiPriority w:val="9"/>
    <w:semiHidden/>
    <w:rsid w:val="001A301A"/>
    <w:rPr>
      <w:rFonts w:asciiTheme="majorHAnsi" w:eastAsiaTheme="majorEastAsia" w:hAnsiTheme="majorHAnsi" w:cstheme="majorBidi"/>
      <w:color w:val="243F60" w:themeColor="accent1" w:themeShade="7F"/>
    </w:rPr>
  </w:style>
  <w:style w:type="character" w:customStyle="1" w:styleId="6Char">
    <w:name w:val="标题 6 Char"/>
    <w:basedOn w:val="a0"/>
    <w:link w:val="6"/>
    <w:uiPriority w:val="9"/>
    <w:semiHidden/>
    <w:rsid w:val="001A301A"/>
    <w:rPr>
      <w:rFonts w:asciiTheme="majorHAnsi" w:eastAsiaTheme="majorEastAsia" w:hAnsiTheme="majorHAnsi" w:cstheme="majorBidi"/>
      <w:i/>
      <w:iCs/>
      <w:color w:val="243F60" w:themeColor="accent1" w:themeShade="7F"/>
    </w:rPr>
  </w:style>
  <w:style w:type="character" w:customStyle="1" w:styleId="7Char">
    <w:name w:val="标题 7 Char"/>
    <w:basedOn w:val="a0"/>
    <w:link w:val="7"/>
    <w:uiPriority w:val="9"/>
    <w:semiHidden/>
    <w:rsid w:val="001A301A"/>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semiHidden/>
    <w:rsid w:val="001A301A"/>
    <w:rPr>
      <w:rFonts w:asciiTheme="majorHAnsi" w:eastAsiaTheme="majorEastAsia" w:hAnsiTheme="majorHAnsi" w:cstheme="majorBidi"/>
      <w:color w:val="404040" w:themeColor="text1" w:themeTint="BF"/>
      <w:sz w:val="20"/>
      <w:szCs w:val="20"/>
    </w:rPr>
  </w:style>
  <w:style w:type="character" w:customStyle="1" w:styleId="9Char">
    <w:name w:val="标题 9 Char"/>
    <w:basedOn w:val="a0"/>
    <w:link w:val="9"/>
    <w:uiPriority w:val="9"/>
    <w:semiHidden/>
    <w:rsid w:val="001A301A"/>
    <w:rPr>
      <w:rFonts w:asciiTheme="majorHAnsi" w:eastAsiaTheme="majorEastAsia" w:hAnsiTheme="majorHAnsi" w:cstheme="majorBidi"/>
      <w:i/>
      <w:iCs/>
      <w:color w:val="404040" w:themeColor="text1" w:themeTint="BF"/>
      <w:sz w:val="20"/>
      <w:szCs w:val="20"/>
    </w:rPr>
  </w:style>
  <w:style w:type="character" w:customStyle="1" w:styleId="MTEquationSection">
    <w:name w:val="MTEquationSection"/>
    <w:basedOn w:val="a0"/>
    <w:rsid w:val="000E59E3"/>
    <w:rPr>
      <w:rFonts w:ascii="CMSSBX10" w:hAnsi="CMSSBX10" w:cs="CMSSBX10"/>
      <w:vanish w:val="0"/>
      <w:color w:val="FF0000"/>
      <w:kern w:val="0"/>
      <w:sz w:val="29"/>
      <w:szCs w:val="29"/>
    </w:rPr>
  </w:style>
  <w:style w:type="paragraph" w:customStyle="1" w:styleId="MTDisplayEquation">
    <w:name w:val="MTDisplayEquation"/>
    <w:basedOn w:val="ab"/>
    <w:next w:val="a"/>
    <w:link w:val="MTDisplayEquationChar"/>
    <w:rsid w:val="000E59E3"/>
    <w:pPr>
      <w:tabs>
        <w:tab w:val="center" w:pos="4520"/>
        <w:tab w:val="right" w:pos="8300"/>
      </w:tabs>
      <w:adjustRightInd w:val="0"/>
      <w:snapToGrid w:val="0"/>
      <w:mirrorIndents/>
      <w:jc w:val="left"/>
    </w:pPr>
    <w:rPr>
      <w:rFonts w:cs="Times New Roman"/>
      <w:color w:val="000000"/>
      <w:szCs w:val="24"/>
    </w:rPr>
  </w:style>
  <w:style w:type="character" w:customStyle="1" w:styleId="Char2">
    <w:name w:val="列出段落 Char"/>
    <w:basedOn w:val="a0"/>
    <w:link w:val="ab"/>
    <w:uiPriority w:val="34"/>
    <w:rsid w:val="000E59E3"/>
  </w:style>
  <w:style w:type="character" w:customStyle="1" w:styleId="MTDisplayEquationChar">
    <w:name w:val="MTDisplayEquation Char"/>
    <w:basedOn w:val="Char2"/>
    <w:link w:val="MTDisplayEquation"/>
    <w:rsid w:val="000E59E3"/>
    <w:rPr>
      <w:rFonts w:ascii="Times New Roman" w:hAnsi="Times New Roman" w:cs="Times New Roman"/>
      <w:color w:val="000000"/>
      <w:sz w:val="24"/>
      <w:szCs w:val="24"/>
    </w:rPr>
  </w:style>
  <w:style w:type="paragraph" w:styleId="ac">
    <w:name w:val="Title"/>
    <w:basedOn w:val="a"/>
    <w:next w:val="a"/>
    <w:link w:val="Char3"/>
    <w:uiPriority w:val="10"/>
    <w:qFormat/>
    <w:rsid w:val="009344A9"/>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0"/>
    <w:link w:val="ac"/>
    <w:uiPriority w:val="10"/>
    <w:rsid w:val="009344A9"/>
    <w:rPr>
      <w:rFonts w:asciiTheme="majorHAnsi" w:eastAsia="宋体" w:hAnsiTheme="majorHAnsi" w:cstheme="majorBidi"/>
      <w:b/>
      <w:bCs/>
      <w:sz w:val="32"/>
      <w:szCs w:val="32"/>
    </w:rPr>
  </w:style>
  <w:style w:type="table" w:customStyle="1" w:styleId="MTEBNumberedEquation">
    <w:name w:val="MTEBNumberedEquation"/>
    <w:basedOn w:val="a1"/>
    <w:rsid w:val="000A7D4A"/>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ad">
    <w:name w:val="Table Grid"/>
    <w:basedOn w:val="a1"/>
    <w:uiPriority w:val="59"/>
    <w:rsid w:val="000A7D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a"/>
    <w:link w:val="EndNoteBibliographyTitleChar"/>
    <w:rsid w:val="008317E1"/>
    <w:pPr>
      <w:jc w:val="center"/>
    </w:pPr>
    <w:rPr>
      <w:rFonts w:cs="Times New Roman"/>
      <w:noProof/>
    </w:rPr>
  </w:style>
  <w:style w:type="character" w:customStyle="1" w:styleId="EndNoteBibliographyTitleChar">
    <w:name w:val="EndNote Bibliography Title Char"/>
    <w:basedOn w:val="EndNoteBibliographyChar"/>
    <w:link w:val="EndNoteBibliographyTitle"/>
    <w:rsid w:val="008317E1"/>
    <w:rPr>
      <w:rFonts w:ascii="Times New Roman" w:hAnsi="Times New Roman" w:cs="Times New Roman"/>
      <w:noProof/>
      <w:sz w:val="24"/>
    </w:rPr>
  </w:style>
  <w:style w:type="character" w:styleId="ae">
    <w:name w:val="annotation reference"/>
    <w:basedOn w:val="a0"/>
    <w:uiPriority w:val="99"/>
    <w:semiHidden/>
    <w:unhideWhenUsed/>
    <w:rsid w:val="009166C0"/>
    <w:rPr>
      <w:sz w:val="16"/>
      <w:szCs w:val="16"/>
    </w:rPr>
  </w:style>
  <w:style w:type="paragraph" w:styleId="af">
    <w:name w:val="annotation text"/>
    <w:basedOn w:val="a"/>
    <w:link w:val="Char4"/>
    <w:uiPriority w:val="99"/>
    <w:semiHidden/>
    <w:unhideWhenUsed/>
    <w:rsid w:val="009166C0"/>
    <w:rPr>
      <w:sz w:val="20"/>
      <w:szCs w:val="20"/>
    </w:rPr>
  </w:style>
  <w:style w:type="character" w:customStyle="1" w:styleId="Char4">
    <w:name w:val="批注文字 Char"/>
    <w:basedOn w:val="a0"/>
    <w:link w:val="af"/>
    <w:uiPriority w:val="99"/>
    <w:semiHidden/>
    <w:rsid w:val="009166C0"/>
    <w:rPr>
      <w:sz w:val="20"/>
      <w:szCs w:val="20"/>
    </w:rPr>
  </w:style>
  <w:style w:type="paragraph" w:styleId="af0">
    <w:name w:val="annotation subject"/>
    <w:basedOn w:val="af"/>
    <w:next w:val="af"/>
    <w:link w:val="Char5"/>
    <w:uiPriority w:val="99"/>
    <w:semiHidden/>
    <w:unhideWhenUsed/>
    <w:rsid w:val="009166C0"/>
    <w:rPr>
      <w:b/>
      <w:bCs/>
    </w:rPr>
  </w:style>
  <w:style w:type="character" w:customStyle="1" w:styleId="Char5">
    <w:name w:val="批注主题 Char"/>
    <w:basedOn w:val="Char4"/>
    <w:link w:val="af0"/>
    <w:uiPriority w:val="99"/>
    <w:semiHidden/>
    <w:rsid w:val="009166C0"/>
    <w:rPr>
      <w:b/>
      <w:bCs/>
      <w:sz w:val="20"/>
      <w:szCs w:val="20"/>
    </w:rPr>
  </w:style>
  <w:style w:type="paragraph" w:styleId="af1">
    <w:name w:val="Document Map"/>
    <w:basedOn w:val="a"/>
    <w:link w:val="Char6"/>
    <w:uiPriority w:val="99"/>
    <w:semiHidden/>
    <w:unhideWhenUsed/>
    <w:rsid w:val="00BF6767"/>
    <w:rPr>
      <w:rFonts w:ascii="Tahoma" w:hAnsi="Tahoma" w:cs="Tahoma"/>
      <w:sz w:val="16"/>
      <w:szCs w:val="16"/>
    </w:rPr>
  </w:style>
  <w:style w:type="character" w:customStyle="1" w:styleId="Char6">
    <w:name w:val="文档结构图 Char"/>
    <w:basedOn w:val="a0"/>
    <w:link w:val="af1"/>
    <w:uiPriority w:val="99"/>
    <w:semiHidden/>
    <w:rsid w:val="00BF6767"/>
    <w:rPr>
      <w:rFonts w:ascii="Tahoma" w:hAnsi="Tahoma" w:cs="Tahoma"/>
      <w:sz w:val="16"/>
      <w:szCs w:val="16"/>
    </w:rPr>
  </w:style>
  <w:style w:type="paragraph" w:customStyle="1" w:styleId="EndNoteCategoryHeading">
    <w:name w:val="EndNote Category Heading"/>
    <w:basedOn w:val="a"/>
    <w:link w:val="EndNoteCategoryHeadingChar"/>
    <w:rsid w:val="0035792B"/>
    <w:pPr>
      <w:spacing w:before="120" w:after="120"/>
      <w:jc w:val="left"/>
    </w:pPr>
    <w:rPr>
      <w:b/>
      <w:noProof/>
    </w:rPr>
  </w:style>
  <w:style w:type="character" w:customStyle="1" w:styleId="EndNoteCategoryHeadingChar">
    <w:name w:val="EndNote Category Heading Char"/>
    <w:basedOn w:val="a0"/>
    <w:link w:val="EndNoteCategoryHeading"/>
    <w:rsid w:val="0035792B"/>
    <w:rPr>
      <w:b/>
      <w:noProof/>
    </w:rPr>
  </w:style>
  <w:style w:type="paragraph" w:styleId="af2">
    <w:name w:val="Revision"/>
    <w:hidden/>
    <w:uiPriority w:val="99"/>
    <w:semiHidden/>
    <w:rsid w:val="003D47F8"/>
  </w:style>
  <w:style w:type="paragraph" w:customStyle="1" w:styleId="Default">
    <w:name w:val="Default"/>
    <w:rsid w:val="00B13948"/>
    <w:pPr>
      <w:widowControl w:val="0"/>
      <w:autoSpaceDE w:val="0"/>
      <w:autoSpaceDN w:val="0"/>
      <w:adjustRightInd w:val="0"/>
    </w:pPr>
    <w:rPr>
      <w:rFonts w:ascii="Times New Roman" w:hAnsi="Times New Roman" w:cs="Times New Roman"/>
      <w:color w:val="000000"/>
      <w:kern w:val="0"/>
      <w:sz w:val="24"/>
      <w:szCs w:val="24"/>
    </w:rPr>
  </w:style>
  <w:style w:type="paragraph" w:styleId="10">
    <w:name w:val="toc 1"/>
    <w:basedOn w:val="a"/>
    <w:next w:val="a"/>
    <w:autoRedefine/>
    <w:uiPriority w:val="39"/>
    <w:unhideWhenUsed/>
    <w:rsid w:val="005A6B5C"/>
  </w:style>
  <w:style w:type="paragraph" w:styleId="20">
    <w:name w:val="toc 2"/>
    <w:basedOn w:val="a"/>
    <w:next w:val="a"/>
    <w:autoRedefine/>
    <w:uiPriority w:val="39"/>
    <w:unhideWhenUsed/>
    <w:rsid w:val="005A6B5C"/>
    <w:pPr>
      <w:ind w:leftChars="200" w:left="420"/>
    </w:pPr>
  </w:style>
  <w:style w:type="paragraph" w:styleId="30">
    <w:name w:val="toc 3"/>
    <w:basedOn w:val="a"/>
    <w:next w:val="a"/>
    <w:autoRedefine/>
    <w:uiPriority w:val="39"/>
    <w:unhideWhenUsed/>
    <w:rsid w:val="005A6B5C"/>
    <w:pPr>
      <w:ind w:leftChars="400" w:left="840"/>
    </w:pPr>
  </w:style>
  <w:style w:type="paragraph" w:styleId="TOC">
    <w:name w:val="TOC Heading"/>
    <w:basedOn w:val="1"/>
    <w:next w:val="a"/>
    <w:uiPriority w:val="39"/>
    <w:semiHidden/>
    <w:unhideWhenUsed/>
    <w:qFormat/>
    <w:rsid w:val="00B86CD6"/>
    <w:pPr>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f3">
    <w:name w:val="table of figures"/>
    <w:basedOn w:val="a"/>
    <w:next w:val="a"/>
    <w:uiPriority w:val="99"/>
    <w:unhideWhenUsed/>
    <w:rsid w:val="00B86CD6"/>
    <w:pPr>
      <w:ind w:leftChars="200" w:left="200" w:hangingChars="200" w:hanging="200"/>
    </w:pPr>
  </w:style>
  <w:style w:type="paragraph" w:styleId="af4">
    <w:name w:val="Subtitle"/>
    <w:basedOn w:val="a"/>
    <w:next w:val="a"/>
    <w:link w:val="Char7"/>
    <w:uiPriority w:val="11"/>
    <w:qFormat/>
    <w:rsid w:val="00DD43C1"/>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7">
    <w:name w:val="副标题 Char"/>
    <w:basedOn w:val="a0"/>
    <w:link w:val="af4"/>
    <w:uiPriority w:val="11"/>
    <w:rsid w:val="00DD43C1"/>
    <w:rPr>
      <w:rFonts w:asciiTheme="majorHAnsi" w:eastAsia="宋体" w:hAnsiTheme="majorHAnsi" w:cstheme="majorBidi"/>
      <w:b/>
      <w:bCs/>
      <w:kern w:val="28"/>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Math" w:eastAsiaTheme="minorEastAsia" w:hAnsi="Cambria Math"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64FF3"/>
    <w:pPr>
      <w:widowControl w:val="0"/>
      <w:jc w:val="both"/>
    </w:pPr>
  </w:style>
  <w:style w:type="paragraph" w:styleId="1">
    <w:name w:val="heading 1"/>
    <w:basedOn w:val="a"/>
    <w:next w:val="a"/>
    <w:link w:val="1Char"/>
    <w:uiPriority w:val="9"/>
    <w:qFormat/>
    <w:rsid w:val="00513C2A"/>
    <w:pPr>
      <w:keepNext/>
      <w:keepLines/>
      <w:spacing w:before="340" w:after="330" w:line="578" w:lineRule="auto"/>
      <w:ind w:left="432" w:hanging="432"/>
      <w:outlineLvl w:val="0"/>
    </w:pPr>
    <w:rPr>
      <w:b/>
      <w:bCs/>
      <w:kern w:val="44"/>
      <w:sz w:val="44"/>
      <w:szCs w:val="44"/>
    </w:rPr>
  </w:style>
  <w:style w:type="paragraph" w:styleId="2">
    <w:name w:val="heading 2"/>
    <w:basedOn w:val="a"/>
    <w:next w:val="a"/>
    <w:link w:val="2Char"/>
    <w:uiPriority w:val="9"/>
    <w:unhideWhenUsed/>
    <w:qFormat/>
    <w:rsid w:val="00513C2A"/>
    <w:pPr>
      <w:keepNext/>
      <w:keepLines/>
      <w:spacing w:before="260" w:after="260" w:line="416" w:lineRule="auto"/>
      <w:ind w:left="576" w:hanging="576"/>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D1FC1"/>
    <w:pPr>
      <w:keepNext/>
      <w:keepLines/>
      <w:spacing w:before="200"/>
      <w:ind w:left="720" w:hanging="720"/>
      <w:outlineLvl w:val="2"/>
    </w:pPr>
    <w:rPr>
      <w:rFonts w:asciiTheme="majorHAnsi" w:eastAsiaTheme="majorEastAsia" w:hAnsiTheme="majorHAnsi" w:cstheme="majorBidi"/>
      <w:b/>
      <w:bCs/>
      <w:color w:val="4F81BD" w:themeColor="accent1"/>
    </w:rPr>
  </w:style>
  <w:style w:type="paragraph" w:styleId="4">
    <w:name w:val="heading 4"/>
    <w:basedOn w:val="a"/>
    <w:next w:val="a"/>
    <w:link w:val="4Char"/>
    <w:uiPriority w:val="9"/>
    <w:semiHidden/>
    <w:unhideWhenUsed/>
    <w:qFormat/>
    <w:rsid w:val="001A301A"/>
    <w:pPr>
      <w:keepNext/>
      <w:keepLines/>
      <w:spacing w:before="200"/>
      <w:ind w:left="864" w:hanging="864"/>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Char"/>
    <w:uiPriority w:val="9"/>
    <w:semiHidden/>
    <w:unhideWhenUsed/>
    <w:qFormat/>
    <w:rsid w:val="001A301A"/>
    <w:pPr>
      <w:keepNext/>
      <w:keepLines/>
      <w:spacing w:before="200"/>
      <w:ind w:left="1008" w:hanging="1008"/>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1A301A"/>
    <w:pPr>
      <w:keepNext/>
      <w:keepLines/>
      <w:spacing w:before="200"/>
      <w:ind w:left="1152" w:hanging="1152"/>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1A301A"/>
    <w:pPr>
      <w:keepNext/>
      <w:keepLines/>
      <w:spacing w:before="200"/>
      <w:ind w:left="1296" w:hanging="1296"/>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1A301A"/>
    <w:pPr>
      <w:keepNext/>
      <w:keepLines/>
      <w:spacing w:before="200"/>
      <w:ind w:left="1440" w:hanging="144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1A301A"/>
    <w:pPr>
      <w:keepNext/>
      <w:keepLines/>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513C2A"/>
    <w:pPr>
      <w:widowControl w:val="0"/>
      <w:jc w:val="both"/>
    </w:pPr>
  </w:style>
  <w:style w:type="character" w:customStyle="1" w:styleId="1Char">
    <w:name w:val="Heading 1 Char"/>
    <w:basedOn w:val="a0"/>
    <w:link w:val="1"/>
    <w:uiPriority w:val="9"/>
    <w:rsid w:val="00513C2A"/>
    <w:rPr>
      <w:b/>
      <w:bCs/>
      <w:kern w:val="44"/>
      <w:sz w:val="44"/>
      <w:szCs w:val="44"/>
    </w:rPr>
  </w:style>
  <w:style w:type="character" w:customStyle="1" w:styleId="2Char">
    <w:name w:val="Heading 2 Char"/>
    <w:basedOn w:val="a0"/>
    <w:link w:val="2"/>
    <w:uiPriority w:val="9"/>
    <w:rsid w:val="00513C2A"/>
    <w:rPr>
      <w:rFonts w:asciiTheme="majorHAnsi" w:eastAsiaTheme="majorEastAsia" w:hAnsiTheme="majorHAnsi" w:cstheme="majorBidi"/>
      <w:b/>
      <w:bCs/>
      <w:sz w:val="32"/>
      <w:szCs w:val="32"/>
    </w:rPr>
  </w:style>
  <w:style w:type="paragraph" w:customStyle="1" w:styleId="CM46">
    <w:name w:val="CM46"/>
    <w:basedOn w:val="a"/>
    <w:next w:val="a"/>
    <w:uiPriority w:val="99"/>
    <w:rsid w:val="00590ABB"/>
    <w:pPr>
      <w:autoSpaceDE w:val="0"/>
      <w:autoSpaceDN w:val="0"/>
      <w:adjustRightInd w:val="0"/>
      <w:jc w:val="left"/>
    </w:pPr>
    <w:rPr>
      <w:rFonts w:ascii="Times New Roman" w:hAnsi="Times New Roman" w:cs="Times New Roman"/>
      <w:kern w:val="0"/>
      <w:sz w:val="24"/>
      <w:szCs w:val="24"/>
    </w:rPr>
  </w:style>
  <w:style w:type="character" w:styleId="a4">
    <w:name w:val="Placeholder Text"/>
    <w:basedOn w:val="a0"/>
    <w:uiPriority w:val="99"/>
    <w:semiHidden/>
    <w:rsid w:val="00742B53"/>
    <w:rPr>
      <w:color w:val="808080"/>
    </w:rPr>
  </w:style>
  <w:style w:type="paragraph" w:styleId="a5">
    <w:name w:val="Balloon Text"/>
    <w:basedOn w:val="a"/>
    <w:link w:val="Char"/>
    <w:uiPriority w:val="99"/>
    <w:semiHidden/>
    <w:unhideWhenUsed/>
    <w:rsid w:val="00742B53"/>
    <w:rPr>
      <w:sz w:val="18"/>
      <w:szCs w:val="18"/>
    </w:rPr>
  </w:style>
  <w:style w:type="character" w:customStyle="1" w:styleId="Char">
    <w:name w:val="Balloon Text Char"/>
    <w:basedOn w:val="a0"/>
    <w:link w:val="a5"/>
    <w:uiPriority w:val="99"/>
    <w:semiHidden/>
    <w:rsid w:val="00742B53"/>
    <w:rPr>
      <w:sz w:val="18"/>
      <w:szCs w:val="18"/>
    </w:rPr>
  </w:style>
  <w:style w:type="character" w:customStyle="1" w:styleId="3Char">
    <w:name w:val="Heading 3 Char"/>
    <w:basedOn w:val="a0"/>
    <w:link w:val="3"/>
    <w:uiPriority w:val="9"/>
    <w:rsid w:val="00CD1FC1"/>
    <w:rPr>
      <w:rFonts w:asciiTheme="majorHAnsi" w:eastAsiaTheme="majorEastAsia" w:hAnsiTheme="majorHAnsi" w:cstheme="majorBidi"/>
      <w:b/>
      <w:bCs/>
      <w:color w:val="4F81BD" w:themeColor="accent1"/>
    </w:rPr>
  </w:style>
  <w:style w:type="character" w:customStyle="1" w:styleId="apple-converted-space">
    <w:name w:val="apple-converted-space"/>
    <w:basedOn w:val="a0"/>
    <w:rsid w:val="00FA32E2"/>
  </w:style>
  <w:style w:type="character" w:styleId="a6">
    <w:name w:val="Hyperlink"/>
    <w:basedOn w:val="a0"/>
    <w:uiPriority w:val="99"/>
    <w:unhideWhenUsed/>
    <w:rsid w:val="00FA32E2"/>
    <w:rPr>
      <w:color w:val="0000FF"/>
      <w:u w:val="single"/>
    </w:rPr>
  </w:style>
  <w:style w:type="paragraph" w:styleId="a7">
    <w:name w:val="caption"/>
    <w:basedOn w:val="a"/>
    <w:next w:val="a"/>
    <w:uiPriority w:val="35"/>
    <w:unhideWhenUsed/>
    <w:qFormat/>
    <w:rsid w:val="000402E6"/>
    <w:rPr>
      <w:rFonts w:ascii="Times New Roman" w:eastAsia="黑体" w:hAnsi="Times New Roman" w:cstheme="majorBidi"/>
      <w:sz w:val="24"/>
      <w:szCs w:val="20"/>
    </w:rPr>
  </w:style>
  <w:style w:type="paragraph" w:styleId="a8">
    <w:name w:val="Normal (Web)"/>
    <w:basedOn w:val="a"/>
    <w:uiPriority w:val="99"/>
    <w:semiHidden/>
    <w:unhideWhenUsed/>
    <w:rsid w:val="0099512C"/>
    <w:pPr>
      <w:widowControl/>
      <w:spacing w:before="100" w:beforeAutospacing="1" w:after="100" w:afterAutospacing="1"/>
      <w:jc w:val="left"/>
    </w:pPr>
    <w:rPr>
      <w:rFonts w:ascii="宋体" w:eastAsia="宋体" w:hAnsi="宋体" w:cs="宋体"/>
      <w:kern w:val="0"/>
      <w:sz w:val="24"/>
      <w:szCs w:val="24"/>
    </w:rPr>
  </w:style>
  <w:style w:type="character" w:customStyle="1" w:styleId="mw-headline">
    <w:name w:val="mw-headline"/>
    <w:basedOn w:val="a0"/>
    <w:rsid w:val="0021512E"/>
  </w:style>
  <w:style w:type="character" w:customStyle="1" w:styleId="mw-editsection">
    <w:name w:val="mw-editsection"/>
    <w:basedOn w:val="a0"/>
    <w:rsid w:val="0021512E"/>
  </w:style>
  <w:style w:type="character" w:customStyle="1" w:styleId="mw-editsection-bracket">
    <w:name w:val="mw-editsection-bracket"/>
    <w:basedOn w:val="a0"/>
    <w:rsid w:val="0021512E"/>
  </w:style>
  <w:style w:type="paragraph" w:styleId="a9">
    <w:name w:val="header"/>
    <w:basedOn w:val="a"/>
    <w:link w:val="Char0"/>
    <w:uiPriority w:val="99"/>
    <w:unhideWhenUsed/>
    <w:rsid w:val="007E3CA3"/>
    <w:pPr>
      <w:pBdr>
        <w:bottom w:val="single" w:sz="6" w:space="1" w:color="auto"/>
      </w:pBdr>
      <w:tabs>
        <w:tab w:val="center" w:pos="4153"/>
        <w:tab w:val="right" w:pos="8306"/>
      </w:tabs>
      <w:snapToGrid w:val="0"/>
      <w:jc w:val="center"/>
    </w:pPr>
    <w:rPr>
      <w:sz w:val="18"/>
      <w:szCs w:val="18"/>
    </w:rPr>
  </w:style>
  <w:style w:type="character" w:customStyle="1" w:styleId="Char0">
    <w:name w:val="Header Char"/>
    <w:basedOn w:val="a0"/>
    <w:link w:val="a9"/>
    <w:uiPriority w:val="99"/>
    <w:rsid w:val="007E3CA3"/>
    <w:rPr>
      <w:sz w:val="18"/>
      <w:szCs w:val="18"/>
    </w:rPr>
  </w:style>
  <w:style w:type="paragraph" w:styleId="aa">
    <w:name w:val="footer"/>
    <w:basedOn w:val="a"/>
    <w:link w:val="Char1"/>
    <w:uiPriority w:val="99"/>
    <w:unhideWhenUsed/>
    <w:rsid w:val="007E3CA3"/>
    <w:pPr>
      <w:tabs>
        <w:tab w:val="center" w:pos="4153"/>
        <w:tab w:val="right" w:pos="8306"/>
      </w:tabs>
      <w:snapToGrid w:val="0"/>
      <w:jc w:val="left"/>
    </w:pPr>
    <w:rPr>
      <w:sz w:val="18"/>
      <w:szCs w:val="18"/>
    </w:rPr>
  </w:style>
  <w:style w:type="character" w:customStyle="1" w:styleId="Char1">
    <w:name w:val="Footer Char"/>
    <w:basedOn w:val="a0"/>
    <w:link w:val="aa"/>
    <w:uiPriority w:val="99"/>
    <w:rsid w:val="007E3CA3"/>
    <w:rPr>
      <w:sz w:val="18"/>
      <w:szCs w:val="18"/>
    </w:rPr>
  </w:style>
  <w:style w:type="character" w:customStyle="1" w:styleId="EndNoteBibliographyChar">
    <w:name w:val="EndNote Bibliography Char"/>
    <w:basedOn w:val="a0"/>
    <w:link w:val="EndNoteBibliography"/>
    <w:locked/>
    <w:rsid w:val="00A43A29"/>
    <w:rPr>
      <w:rFonts w:ascii="Times New Roman" w:hAnsi="Times New Roman" w:cs="Times New Roman"/>
      <w:noProof/>
      <w:sz w:val="24"/>
    </w:rPr>
  </w:style>
  <w:style w:type="paragraph" w:customStyle="1" w:styleId="EndNoteBibliography">
    <w:name w:val="EndNote Bibliography"/>
    <w:basedOn w:val="a"/>
    <w:link w:val="EndNoteBibliographyChar"/>
    <w:rsid w:val="00A43A29"/>
    <w:pPr>
      <w:widowControl/>
      <w:spacing w:after="200" w:line="480" w:lineRule="auto"/>
      <w:jc w:val="left"/>
    </w:pPr>
    <w:rPr>
      <w:rFonts w:ascii="Times New Roman" w:hAnsi="Times New Roman" w:cs="Times New Roman"/>
      <w:noProof/>
      <w:sz w:val="24"/>
    </w:rPr>
  </w:style>
  <w:style w:type="paragraph" w:styleId="ab">
    <w:name w:val="List Paragraph"/>
    <w:basedOn w:val="a"/>
    <w:link w:val="Char2"/>
    <w:uiPriority w:val="34"/>
    <w:qFormat/>
    <w:rsid w:val="00DC1DE7"/>
    <w:pPr>
      <w:ind w:left="720"/>
      <w:contextualSpacing/>
    </w:pPr>
  </w:style>
  <w:style w:type="numbering" w:customStyle="1" w:styleId="Style1">
    <w:name w:val="Style1"/>
    <w:uiPriority w:val="99"/>
    <w:rsid w:val="00C01CDF"/>
    <w:pPr>
      <w:numPr>
        <w:numId w:val="1"/>
      </w:numPr>
    </w:pPr>
  </w:style>
  <w:style w:type="character" w:customStyle="1" w:styleId="4Char">
    <w:name w:val="Heading 4 Char"/>
    <w:basedOn w:val="a0"/>
    <w:link w:val="4"/>
    <w:uiPriority w:val="9"/>
    <w:semiHidden/>
    <w:rsid w:val="001A301A"/>
    <w:rPr>
      <w:rFonts w:asciiTheme="majorHAnsi" w:eastAsiaTheme="majorEastAsia" w:hAnsiTheme="majorHAnsi" w:cstheme="majorBidi"/>
      <w:b/>
      <w:bCs/>
      <w:i/>
      <w:iCs/>
      <w:color w:val="4F81BD" w:themeColor="accent1"/>
    </w:rPr>
  </w:style>
  <w:style w:type="character" w:customStyle="1" w:styleId="5Char">
    <w:name w:val="Heading 5 Char"/>
    <w:basedOn w:val="a0"/>
    <w:link w:val="5"/>
    <w:uiPriority w:val="9"/>
    <w:semiHidden/>
    <w:rsid w:val="001A301A"/>
    <w:rPr>
      <w:rFonts w:asciiTheme="majorHAnsi" w:eastAsiaTheme="majorEastAsia" w:hAnsiTheme="majorHAnsi" w:cstheme="majorBidi"/>
      <w:color w:val="243F60" w:themeColor="accent1" w:themeShade="7F"/>
    </w:rPr>
  </w:style>
  <w:style w:type="character" w:customStyle="1" w:styleId="6Char">
    <w:name w:val="Heading 6 Char"/>
    <w:basedOn w:val="a0"/>
    <w:link w:val="6"/>
    <w:uiPriority w:val="9"/>
    <w:semiHidden/>
    <w:rsid w:val="001A301A"/>
    <w:rPr>
      <w:rFonts w:asciiTheme="majorHAnsi" w:eastAsiaTheme="majorEastAsia" w:hAnsiTheme="majorHAnsi" w:cstheme="majorBidi"/>
      <w:i/>
      <w:iCs/>
      <w:color w:val="243F60" w:themeColor="accent1" w:themeShade="7F"/>
    </w:rPr>
  </w:style>
  <w:style w:type="character" w:customStyle="1" w:styleId="7Char">
    <w:name w:val="Heading 7 Char"/>
    <w:basedOn w:val="a0"/>
    <w:link w:val="7"/>
    <w:uiPriority w:val="9"/>
    <w:semiHidden/>
    <w:rsid w:val="001A301A"/>
    <w:rPr>
      <w:rFonts w:asciiTheme="majorHAnsi" w:eastAsiaTheme="majorEastAsia" w:hAnsiTheme="majorHAnsi" w:cstheme="majorBidi"/>
      <w:i/>
      <w:iCs/>
      <w:color w:val="404040" w:themeColor="text1" w:themeTint="BF"/>
    </w:rPr>
  </w:style>
  <w:style w:type="character" w:customStyle="1" w:styleId="8Char">
    <w:name w:val="Heading 8 Char"/>
    <w:basedOn w:val="a0"/>
    <w:link w:val="8"/>
    <w:uiPriority w:val="9"/>
    <w:semiHidden/>
    <w:rsid w:val="001A301A"/>
    <w:rPr>
      <w:rFonts w:asciiTheme="majorHAnsi" w:eastAsiaTheme="majorEastAsia" w:hAnsiTheme="majorHAnsi" w:cstheme="majorBidi"/>
      <w:color w:val="404040" w:themeColor="text1" w:themeTint="BF"/>
      <w:sz w:val="20"/>
      <w:szCs w:val="20"/>
    </w:rPr>
  </w:style>
  <w:style w:type="character" w:customStyle="1" w:styleId="9Char">
    <w:name w:val="Heading 9 Char"/>
    <w:basedOn w:val="a0"/>
    <w:link w:val="9"/>
    <w:uiPriority w:val="9"/>
    <w:semiHidden/>
    <w:rsid w:val="001A301A"/>
    <w:rPr>
      <w:rFonts w:asciiTheme="majorHAnsi" w:eastAsiaTheme="majorEastAsia" w:hAnsiTheme="majorHAnsi" w:cstheme="majorBidi"/>
      <w:i/>
      <w:iCs/>
      <w:color w:val="404040" w:themeColor="text1" w:themeTint="BF"/>
      <w:sz w:val="20"/>
      <w:szCs w:val="20"/>
    </w:rPr>
  </w:style>
  <w:style w:type="character" w:customStyle="1" w:styleId="MTEquationSection">
    <w:name w:val="MTEquationSection"/>
    <w:basedOn w:val="a0"/>
    <w:rsid w:val="000E59E3"/>
    <w:rPr>
      <w:rFonts w:ascii="CMSSBX10" w:hAnsi="CMSSBX10" w:cs="CMSSBX10"/>
      <w:vanish/>
      <w:color w:val="FF0000"/>
      <w:kern w:val="0"/>
      <w:sz w:val="29"/>
      <w:szCs w:val="29"/>
    </w:rPr>
  </w:style>
  <w:style w:type="paragraph" w:customStyle="1" w:styleId="MTDisplayEquation">
    <w:name w:val="MTDisplayEquation"/>
    <w:basedOn w:val="ab"/>
    <w:next w:val="a"/>
    <w:link w:val="MTDisplayEquationChar"/>
    <w:rsid w:val="000E59E3"/>
    <w:pPr>
      <w:tabs>
        <w:tab w:val="center" w:pos="4520"/>
        <w:tab w:val="right" w:pos="8300"/>
      </w:tabs>
      <w:adjustRightInd w:val="0"/>
      <w:snapToGrid w:val="0"/>
      <w:spacing w:line="480" w:lineRule="auto"/>
      <w:mirrorIndents/>
      <w:jc w:val="left"/>
    </w:pPr>
    <w:rPr>
      <w:rFonts w:ascii="Times New Roman" w:hAnsi="Times New Roman" w:cs="Times New Roman"/>
      <w:color w:val="000000"/>
      <w:sz w:val="24"/>
      <w:szCs w:val="24"/>
    </w:rPr>
  </w:style>
  <w:style w:type="character" w:customStyle="1" w:styleId="Char2">
    <w:name w:val="List Paragraph Char"/>
    <w:basedOn w:val="a0"/>
    <w:link w:val="ab"/>
    <w:uiPriority w:val="34"/>
    <w:rsid w:val="000E59E3"/>
  </w:style>
  <w:style w:type="character" w:customStyle="1" w:styleId="MTDisplayEquationChar">
    <w:name w:val="MTDisplayEquation Char"/>
    <w:basedOn w:val="Char2"/>
    <w:link w:val="MTDisplayEquation"/>
    <w:rsid w:val="000E59E3"/>
    <w:rPr>
      <w:rFonts w:ascii="Times New Roman" w:hAnsi="Times New Roman" w:cs="Times New Roman"/>
      <w:color w:val="000000"/>
      <w:sz w:val="24"/>
      <w:szCs w:val="24"/>
    </w:rPr>
  </w:style>
  <w:style w:type="paragraph" w:styleId="ac">
    <w:name w:val="Title"/>
    <w:basedOn w:val="a"/>
    <w:next w:val="a"/>
    <w:link w:val="Char3"/>
    <w:uiPriority w:val="10"/>
    <w:qFormat/>
    <w:rsid w:val="009344A9"/>
    <w:pPr>
      <w:spacing w:before="240" w:after="60"/>
      <w:jc w:val="center"/>
      <w:outlineLvl w:val="0"/>
    </w:pPr>
    <w:rPr>
      <w:rFonts w:asciiTheme="majorHAnsi" w:eastAsia="宋体" w:hAnsiTheme="majorHAnsi" w:cstheme="majorBidi"/>
      <w:b/>
      <w:bCs/>
      <w:sz w:val="32"/>
      <w:szCs w:val="32"/>
    </w:rPr>
  </w:style>
  <w:style w:type="character" w:customStyle="1" w:styleId="Char3">
    <w:name w:val="Title Char"/>
    <w:basedOn w:val="a0"/>
    <w:link w:val="ac"/>
    <w:uiPriority w:val="10"/>
    <w:rsid w:val="009344A9"/>
    <w:rPr>
      <w:rFonts w:asciiTheme="majorHAnsi" w:eastAsia="宋体" w:hAnsiTheme="majorHAnsi" w:cstheme="majorBidi"/>
      <w:b/>
      <w:bCs/>
      <w:sz w:val="32"/>
      <w:szCs w:val="32"/>
    </w:rPr>
  </w:style>
  <w:style w:type="table" w:customStyle="1" w:styleId="MTEBNumberedEquation">
    <w:name w:val="MTEBNumberedEquation"/>
    <w:basedOn w:val="a1"/>
    <w:rsid w:val="000A7D4A"/>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ad">
    <w:name w:val="Table Grid"/>
    <w:basedOn w:val="a1"/>
    <w:uiPriority w:val="59"/>
    <w:rsid w:val="000A7D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a"/>
    <w:link w:val="EndNoteBibliographyTitleChar"/>
    <w:rsid w:val="008317E1"/>
    <w:pPr>
      <w:jc w:val="center"/>
    </w:pPr>
    <w:rPr>
      <w:rFonts w:ascii="Times New Roman" w:hAnsi="Times New Roman" w:cs="Times New Roman"/>
      <w:noProof/>
      <w:sz w:val="24"/>
    </w:rPr>
  </w:style>
  <w:style w:type="character" w:customStyle="1" w:styleId="EndNoteBibliographyTitleChar">
    <w:name w:val="EndNote Bibliography Title Char"/>
    <w:basedOn w:val="EndNoteBibliographyChar"/>
    <w:link w:val="EndNoteBibliographyTitle"/>
    <w:rsid w:val="008317E1"/>
    <w:rPr>
      <w:rFonts w:ascii="Times New Roman" w:hAnsi="Times New Roman" w:cs="Times New Roman"/>
      <w:noProof/>
      <w:sz w:val="24"/>
    </w:rPr>
  </w:style>
  <w:style w:type="character" w:styleId="ae">
    <w:name w:val="annotation reference"/>
    <w:basedOn w:val="a0"/>
    <w:uiPriority w:val="99"/>
    <w:semiHidden/>
    <w:unhideWhenUsed/>
    <w:rsid w:val="009166C0"/>
    <w:rPr>
      <w:sz w:val="16"/>
      <w:szCs w:val="16"/>
    </w:rPr>
  </w:style>
  <w:style w:type="paragraph" w:styleId="af">
    <w:name w:val="annotation text"/>
    <w:basedOn w:val="a"/>
    <w:link w:val="Char4"/>
    <w:uiPriority w:val="99"/>
    <w:semiHidden/>
    <w:unhideWhenUsed/>
    <w:rsid w:val="009166C0"/>
    <w:rPr>
      <w:sz w:val="20"/>
      <w:szCs w:val="20"/>
    </w:rPr>
  </w:style>
  <w:style w:type="character" w:customStyle="1" w:styleId="Char4">
    <w:name w:val="Comment Text Char"/>
    <w:basedOn w:val="a0"/>
    <w:link w:val="af"/>
    <w:uiPriority w:val="99"/>
    <w:semiHidden/>
    <w:rsid w:val="009166C0"/>
    <w:rPr>
      <w:sz w:val="20"/>
      <w:szCs w:val="20"/>
    </w:rPr>
  </w:style>
  <w:style w:type="paragraph" w:styleId="af0">
    <w:name w:val="annotation subject"/>
    <w:basedOn w:val="af"/>
    <w:next w:val="af"/>
    <w:link w:val="Char5"/>
    <w:uiPriority w:val="99"/>
    <w:semiHidden/>
    <w:unhideWhenUsed/>
    <w:rsid w:val="009166C0"/>
    <w:rPr>
      <w:b/>
      <w:bCs/>
    </w:rPr>
  </w:style>
  <w:style w:type="character" w:customStyle="1" w:styleId="Char5">
    <w:name w:val="Comment Subject Char"/>
    <w:basedOn w:val="Char4"/>
    <w:link w:val="af0"/>
    <w:uiPriority w:val="99"/>
    <w:semiHidden/>
    <w:rsid w:val="009166C0"/>
    <w:rPr>
      <w:b/>
      <w:bCs/>
      <w:sz w:val="20"/>
      <w:szCs w:val="20"/>
    </w:rPr>
  </w:style>
  <w:style w:type="paragraph" w:styleId="af1">
    <w:name w:val="Document Map"/>
    <w:basedOn w:val="a"/>
    <w:link w:val="Char6"/>
    <w:uiPriority w:val="99"/>
    <w:semiHidden/>
    <w:unhideWhenUsed/>
    <w:rsid w:val="00BF6767"/>
    <w:rPr>
      <w:rFonts w:ascii="Tahoma" w:hAnsi="Tahoma" w:cs="Tahoma"/>
      <w:sz w:val="16"/>
      <w:szCs w:val="16"/>
    </w:rPr>
  </w:style>
  <w:style w:type="character" w:customStyle="1" w:styleId="Char6">
    <w:name w:val="Document Map Char"/>
    <w:basedOn w:val="a0"/>
    <w:link w:val="af1"/>
    <w:uiPriority w:val="99"/>
    <w:semiHidden/>
    <w:rsid w:val="00BF6767"/>
    <w:rPr>
      <w:rFonts w:ascii="Tahoma" w:hAnsi="Tahoma" w:cs="Tahoma"/>
      <w:sz w:val="16"/>
      <w:szCs w:val="16"/>
    </w:rPr>
  </w:style>
  <w:style w:type="paragraph" w:customStyle="1" w:styleId="EndNoteCategoryHeading">
    <w:name w:val="EndNote Category Heading"/>
    <w:basedOn w:val="a"/>
    <w:link w:val="EndNoteCategoryHeadingChar"/>
    <w:rsid w:val="0035792B"/>
    <w:pPr>
      <w:spacing w:before="120" w:after="120"/>
      <w:jc w:val="left"/>
    </w:pPr>
    <w:rPr>
      <w:b/>
      <w:noProof/>
    </w:rPr>
  </w:style>
  <w:style w:type="character" w:customStyle="1" w:styleId="EndNoteCategoryHeadingChar">
    <w:name w:val="EndNote Category Heading Char"/>
    <w:basedOn w:val="a0"/>
    <w:link w:val="EndNoteCategoryHeading"/>
    <w:rsid w:val="0035792B"/>
    <w:rPr>
      <w:b/>
      <w:noProof/>
    </w:rPr>
  </w:style>
  <w:style w:type="paragraph" w:styleId="af2">
    <w:name w:val="Revision"/>
    <w:hidden/>
    <w:uiPriority w:val="99"/>
    <w:semiHidden/>
    <w:rsid w:val="003D47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68692">
      <w:bodyDiv w:val="1"/>
      <w:marLeft w:val="0"/>
      <w:marRight w:val="0"/>
      <w:marTop w:val="0"/>
      <w:marBottom w:val="0"/>
      <w:divBdr>
        <w:top w:val="none" w:sz="0" w:space="0" w:color="auto"/>
        <w:left w:val="none" w:sz="0" w:space="0" w:color="auto"/>
        <w:bottom w:val="none" w:sz="0" w:space="0" w:color="auto"/>
        <w:right w:val="none" w:sz="0" w:space="0" w:color="auto"/>
      </w:divBdr>
    </w:div>
    <w:div w:id="17002880">
      <w:bodyDiv w:val="1"/>
      <w:marLeft w:val="0"/>
      <w:marRight w:val="0"/>
      <w:marTop w:val="0"/>
      <w:marBottom w:val="0"/>
      <w:divBdr>
        <w:top w:val="none" w:sz="0" w:space="0" w:color="auto"/>
        <w:left w:val="none" w:sz="0" w:space="0" w:color="auto"/>
        <w:bottom w:val="none" w:sz="0" w:space="0" w:color="auto"/>
        <w:right w:val="none" w:sz="0" w:space="0" w:color="auto"/>
      </w:divBdr>
    </w:div>
    <w:div w:id="40984330">
      <w:bodyDiv w:val="1"/>
      <w:marLeft w:val="0"/>
      <w:marRight w:val="0"/>
      <w:marTop w:val="0"/>
      <w:marBottom w:val="0"/>
      <w:divBdr>
        <w:top w:val="none" w:sz="0" w:space="0" w:color="auto"/>
        <w:left w:val="none" w:sz="0" w:space="0" w:color="auto"/>
        <w:bottom w:val="none" w:sz="0" w:space="0" w:color="auto"/>
        <w:right w:val="none" w:sz="0" w:space="0" w:color="auto"/>
      </w:divBdr>
    </w:div>
    <w:div w:id="76288261">
      <w:bodyDiv w:val="1"/>
      <w:marLeft w:val="0"/>
      <w:marRight w:val="0"/>
      <w:marTop w:val="0"/>
      <w:marBottom w:val="0"/>
      <w:divBdr>
        <w:top w:val="none" w:sz="0" w:space="0" w:color="auto"/>
        <w:left w:val="none" w:sz="0" w:space="0" w:color="auto"/>
        <w:bottom w:val="none" w:sz="0" w:space="0" w:color="auto"/>
        <w:right w:val="none" w:sz="0" w:space="0" w:color="auto"/>
      </w:divBdr>
    </w:div>
    <w:div w:id="171259365">
      <w:bodyDiv w:val="1"/>
      <w:marLeft w:val="0"/>
      <w:marRight w:val="0"/>
      <w:marTop w:val="0"/>
      <w:marBottom w:val="0"/>
      <w:divBdr>
        <w:top w:val="none" w:sz="0" w:space="0" w:color="auto"/>
        <w:left w:val="none" w:sz="0" w:space="0" w:color="auto"/>
        <w:bottom w:val="none" w:sz="0" w:space="0" w:color="auto"/>
        <w:right w:val="none" w:sz="0" w:space="0" w:color="auto"/>
      </w:divBdr>
    </w:div>
    <w:div w:id="204294284">
      <w:bodyDiv w:val="1"/>
      <w:marLeft w:val="0"/>
      <w:marRight w:val="0"/>
      <w:marTop w:val="0"/>
      <w:marBottom w:val="0"/>
      <w:divBdr>
        <w:top w:val="none" w:sz="0" w:space="0" w:color="auto"/>
        <w:left w:val="none" w:sz="0" w:space="0" w:color="auto"/>
        <w:bottom w:val="none" w:sz="0" w:space="0" w:color="auto"/>
        <w:right w:val="none" w:sz="0" w:space="0" w:color="auto"/>
      </w:divBdr>
    </w:div>
    <w:div w:id="219899349">
      <w:bodyDiv w:val="1"/>
      <w:marLeft w:val="0"/>
      <w:marRight w:val="0"/>
      <w:marTop w:val="0"/>
      <w:marBottom w:val="0"/>
      <w:divBdr>
        <w:top w:val="none" w:sz="0" w:space="0" w:color="auto"/>
        <w:left w:val="none" w:sz="0" w:space="0" w:color="auto"/>
        <w:bottom w:val="none" w:sz="0" w:space="0" w:color="auto"/>
        <w:right w:val="none" w:sz="0" w:space="0" w:color="auto"/>
      </w:divBdr>
    </w:div>
    <w:div w:id="236983157">
      <w:bodyDiv w:val="1"/>
      <w:marLeft w:val="0"/>
      <w:marRight w:val="0"/>
      <w:marTop w:val="0"/>
      <w:marBottom w:val="0"/>
      <w:divBdr>
        <w:top w:val="none" w:sz="0" w:space="0" w:color="auto"/>
        <w:left w:val="none" w:sz="0" w:space="0" w:color="auto"/>
        <w:bottom w:val="none" w:sz="0" w:space="0" w:color="auto"/>
        <w:right w:val="none" w:sz="0" w:space="0" w:color="auto"/>
      </w:divBdr>
    </w:div>
    <w:div w:id="240481173">
      <w:bodyDiv w:val="1"/>
      <w:marLeft w:val="0"/>
      <w:marRight w:val="0"/>
      <w:marTop w:val="0"/>
      <w:marBottom w:val="0"/>
      <w:divBdr>
        <w:top w:val="none" w:sz="0" w:space="0" w:color="auto"/>
        <w:left w:val="none" w:sz="0" w:space="0" w:color="auto"/>
        <w:bottom w:val="none" w:sz="0" w:space="0" w:color="auto"/>
        <w:right w:val="none" w:sz="0" w:space="0" w:color="auto"/>
      </w:divBdr>
    </w:div>
    <w:div w:id="250237506">
      <w:bodyDiv w:val="1"/>
      <w:marLeft w:val="0"/>
      <w:marRight w:val="0"/>
      <w:marTop w:val="0"/>
      <w:marBottom w:val="0"/>
      <w:divBdr>
        <w:top w:val="none" w:sz="0" w:space="0" w:color="auto"/>
        <w:left w:val="none" w:sz="0" w:space="0" w:color="auto"/>
        <w:bottom w:val="none" w:sz="0" w:space="0" w:color="auto"/>
        <w:right w:val="none" w:sz="0" w:space="0" w:color="auto"/>
      </w:divBdr>
    </w:div>
    <w:div w:id="280573588">
      <w:bodyDiv w:val="1"/>
      <w:marLeft w:val="0"/>
      <w:marRight w:val="0"/>
      <w:marTop w:val="0"/>
      <w:marBottom w:val="0"/>
      <w:divBdr>
        <w:top w:val="none" w:sz="0" w:space="0" w:color="auto"/>
        <w:left w:val="none" w:sz="0" w:space="0" w:color="auto"/>
        <w:bottom w:val="none" w:sz="0" w:space="0" w:color="auto"/>
        <w:right w:val="none" w:sz="0" w:space="0" w:color="auto"/>
      </w:divBdr>
    </w:div>
    <w:div w:id="286392662">
      <w:bodyDiv w:val="1"/>
      <w:marLeft w:val="0"/>
      <w:marRight w:val="0"/>
      <w:marTop w:val="0"/>
      <w:marBottom w:val="0"/>
      <w:divBdr>
        <w:top w:val="none" w:sz="0" w:space="0" w:color="auto"/>
        <w:left w:val="none" w:sz="0" w:space="0" w:color="auto"/>
        <w:bottom w:val="none" w:sz="0" w:space="0" w:color="auto"/>
        <w:right w:val="none" w:sz="0" w:space="0" w:color="auto"/>
      </w:divBdr>
    </w:div>
    <w:div w:id="313729671">
      <w:bodyDiv w:val="1"/>
      <w:marLeft w:val="0"/>
      <w:marRight w:val="0"/>
      <w:marTop w:val="0"/>
      <w:marBottom w:val="0"/>
      <w:divBdr>
        <w:top w:val="none" w:sz="0" w:space="0" w:color="auto"/>
        <w:left w:val="none" w:sz="0" w:space="0" w:color="auto"/>
        <w:bottom w:val="none" w:sz="0" w:space="0" w:color="auto"/>
        <w:right w:val="none" w:sz="0" w:space="0" w:color="auto"/>
      </w:divBdr>
    </w:div>
    <w:div w:id="335233704">
      <w:bodyDiv w:val="1"/>
      <w:marLeft w:val="0"/>
      <w:marRight w:val="0"/>
      <w:marTop w:val="0"/>
      <w:marBottom w:val="0"/>
      <w:divBdr>
        <w:top w:val="none" w:sz="0" w:space="0" w:color="auto"/>
        <w:left w:val="none" w:sz="0" w:space="0" w:color="auto"/>
        <w:bottom w:val="none" w:sz="0" w:space="0" w:color="auto"/>
        <w:right w:val="none" w:sz="0" w:space="0" w:color="auto"/>
      </w:divBdr>
    </w:div>
    <w:div w:id="426659395">
      <w:bodyDiv w:val="1"/>
      <w:marLeft w:val="0"/>
      <w:marRight w:val="0"/>
      <w:marTop w:val="0"/>
      <w:marBottom w:val="0"/>
      <w:divBdr>
        <w:top w:val="none" w:sz="0" w:space="0" w:color="auto"/>
        <w:left w:val="none" w:sz="0" w:space="0" w:color="auto"/>
        <w:bottom w:val="none" w:sz="0" w:space="0" w:color="auto"/>
        <w:right w:val="none" w:sz="0" w:space="0" w:color="auto"/>
      </w:divBdr>
    </w:div>
    <w:div w:id="441220031">
      <w:bodyDiv w:val="1"/>
      <w:marLeft w:val="0"/>
      <w:marRight w:val="0"/>
      <w:marTop w:val="0"/>
      <w:marBottom w:val="0"/>
      <w:divBdr>
        <w:top w:val="none" w:sz="0" w:space="0" w:color="auto"/>
        <w:left w:val="none" w:sz="0" w:space="0" w:color="auto"/>
        <w:bottom w:val="none" w:sz="0" w:space="0" w:color="auto"/>
        <w:right w:val="none" w:sz="0" w:space="0" w:color="auto"/>
      </w:divBdr>
    </w:div>
    <w:div w:id="454450115">
      <w:bodyDiv w:val="1"/>
      <w:marLeft w:val="0"/>
      <w:marRight w:val="0"/>
      <w:marTop w:val="0"/>
      <w:marBottom w:val="0"/>
      <w:divBdr>
        <w:top w:val="none" w:sz="0" w:space="0" w:color="auto"/>
        <w:left w:val="none" w:sz="0" w:space="0" w:color="auto"/>
        <w:bottom w:val="none" w:sz="0" w:space="0" w:color="auto"/>
        <w:right w:val="none" w:sz="0" w:space="0" w:color="auto"/>
      </w:divBdr>
    </w:div>
    <w:div w:id="534536897">
      <w:bodyDiv w:val="1"/>
      <w:marLeft w:val="0"/>
      <w:marRight w:val="0"/>
      <w:marTop w:val="0"/>
      <w:marBottom w:val="0"/>
      <w:divBdr>
        <w:top w:val="none" w:sz="0" w:space="0" w:color="auto"/>
        <w:left w:val="none" w:sz="0" w:space="0" w:color="auto"/>
        <w:bottom w:val="none" w:sz="0" w:space="0" w:color="auto"/>
        <w:right w:val="none" w:sz="0" w:space="0" w:color="auto"/>
      </w:divBdr>
    </w:div>
    <w:div w:id="558172437">
      <w:bodyDiv w:val="1"/>
      <w:marLeft w:val="0"/>
      <w:marRight w:val="0"/>
      <w:marTop w:val="0"/>
      <w:marBottom w:val="0"/>
      <w:divBdr>
        <w:top w:val="none" w:sz="0" w:space="0" w:color="auto"/>
        <w:left w:val="none" w:sz="0" w:space="0" w:color="auto"/>
        <w:bottom w:val="none" w:sz="0" w:space="0" w:color="auto"/>
        <w:right w:val="none" w:sz="0" w:space="0" w:color="auto"/>
      </w:divBdr>
    </w:div>
    <w:div w:id="624192196">
      <w:bodyDiv w:val="1"/>
      <w:marLeft w:val="0"/>
      <w:marRight w:val="0"/>
      <w:marTop w:val="0"/>
      <w:marBottom w:val="0"/>
      <w:divBdr>
        <w:top w:val="none" w:sz="0" w:space="0" w:color="auto"/>
        <w:left w:val="none" w:sz="0" w:space="0" w:color="auto"/>
        <w:bottom w:val="none" w:sz="0" w:space="0" w:color="auto"/>
        <w:right w:val="none" w:sz="0" w:space="0" w:color="auto"/>
      </w:divBdr>
    </w:div>
    <w:div w:id="631517432">
      <w:bodyDiv w:val="1"/>
      <w:marLeft w:val="0"/>
      <w:marRight w:val="0"/>
      <w:marTop w:val="0"/>
      <w:marBottom w:val="0"/>
      <w:divBdr>
        <w:top w:val="none" w:sz="0" w:space="0" w:color="auto"/>
        <w:left w:val="none" w:sz="0" w:space="0" w:color="auto"/>
        <w:bottom w:val="none" w:sz="0" w:space="0" w:color="auto"/>
        <w:right w:val="none" w:sz="0" w:space="0" w:color="auto"/>
      </w:divBdr>
    </w:div>
    <w:div w:id="653028165">
      <w:bodyDiv w:val="1"/>
      <w:marLeft w:val="0"/>
      <w:marRight w:val="0"/>
      <w:marTop w:val="0"/>
      <w:marBottom w:val="0"/>
      <w:divBdr>
        <w:top w:val="none" w:sz="0" w:space="0" w:color="auto"/>
        <w:left w:val="none" w:sz="0" w:space="0" w:color="auto"/>
        <w:bottom w:val="none" w:sz="0" w:space="0" w:color="auto"/>
        <w:right w:val="none" w:sz="0" w:space="0" w:color="auto"/>
      </w:divBdr>
    </w:div>
    <w:div w:id="668942836">
      <w:bodyDiv w:val="1"/>
      <w:marLeft w:val="0"/>
      <w:marRight w:val="0"/>
      <w:marTop w:val="0"/>
      <w:marBottom w:val="0"/>
      <w:divBdr>
        <w:top w:val="none" w:sz="0" w:space="0" w:color="auto"/>
        <w:left w:val="none" w:sz="0" w:space="0" w:color="auto"/>
        <w:bottom w:val="none" w:sz="0" w:space="0" w:color="auto"/>
        <w:right w:val="none" w:sz="0" w:space="0" w:color="auto"/>
      </w:divBdr>
    </w:div>
    <w:div w:id="733938869">
      <w:bodyDiv w:val="1"/>
      <w:marLeft w:val="0"/>
      <w:marRight w:val="0"/>
      <w:marTop w:val="0"/>
      <w:marBottom w:val="0"/>
      <w:divBdr>
        <w:top w:val="none" w:sz="0" w:space="0" w:color="auto"/>
        <w:left w:val="none" w:sz="0" w:space="0" w:color="auto"/>
        <w:bottom w:val="none" w:sz="0" w:space="0" w:color="auto"/>
        <w:right w:val="none" w:sz="0" w:space="0" w:color="auto"/>
      </w:divBdr>
    </w:div>
    <w:div w:id="773130836">
      <w:bodyDiv w:val="1"/>
      <w:marLeft w:val="0"/>
      <w:marRight w:val="0"/>
      <w:marTop w:val="0"/>
      <w:marBottom w:val="0"/>
      <w:divBdr>
        <w:top w:val="none" w:sz="0" w:space="0" w:color="auto"/>
        <w:left w:val="none" w:sz="0" w:space="0" w:color="auto"/>
        <w:bottom w:val="none" w:sz="0" w:space="0" w:color="auto"/>
        <w:right w:val="none" w:sz="0" w:space="0" w:color="auto"/>
      </w:divBdr>
    </w:div>
    <w:div w:id="819077062">
      <w:bodyDiv w:val="1"/>
      <w:marLeft w:val="0"/>
      <w:marRight w:val="0"/>
      <w:marTop w:val="0"/>
      <w:marBottom w:val="0"/>
      <w:divBdr>
        <w:top w:val="none" w:sz="0" w:space="0" w:color="auto"/>
        <w:left w:val="none" w:sz="0" w:space="0" w:color="auto"/>
        <w:bottom w:val="none" w:sz="0" w:space="0" w:color="auto"/>
        <w:right w:val="none" w:sz="0" w:space="0" w:color="auto"/>
      </w:divBdr>
    </w:div>
    <w:div w:id="848717032">
      <w:bodyDiv w:val="1"/>
      <w:marLeft w:val="0"/>
      <w:marRight w:val="0"/>
      <w:marTop w:val="0"/>
      <w:marBottom w:val="0"/>
      <w:divBdr>
        <w:top w:val="none" w:sz="0" w:space="0" w:color="auto"/>
        <w:left w:val="none" w:sz="0" w:space="0" w:color="auto"/>
        <w:bottom w:val="none" w:sz="0" w:space="0" w:color="auto"/>
        <w:right w:val="none" w:sz="0" w:space="0" w:color="auto"/>
      </w:divBdr>
    </w:div>
    <w:div w:id="877013170">
      <w:bodyDiv w:val="1"/>
      <w:marLeft w:val="0"/>
      <w:marRight w:val="0"/>
      <w:marTop w:val="0"/>
      <w:marBottom w:val="0"/>
      <w:divBdr>
        <w:top w:val="none" w:sz="0" w:space="0" w:color="auto"/>
        <w:left w:val="none" w:sz="0" w:space="0" w:color="auto"/>
        <w:bottom w:val="none" w:sz="0" w:space="0" w:color="auto"/>
        <w:right w:val="none" w:sz="0" w:space="0" w:color="auto"/>
      </w:divBdr>
    </w:div>
    <w:div w:id="920722214">
      <w:bodyDiv w:val="1"/>
      <w:marLeft w:val="0"/>
      <w:marRight w:val="0"/>
      <w:marTop w:val="0"/>
      <w:marBottom w:val="0"/>
      <w:divBdr>
        <w:top w:val="none" w:sz="0" w:space="0" w:color="auto"/>
        <w:left w:val="none" w:sz="0" w:space="0" w:color="auto"/>
        <w:bottom w:val="none" w:sz="0" w:space="0" w:color="auto"/>
        <w:right w:val="none" w:sz="0" w:space="0" w:color="auto"/>
      </w:divBdr>
    </w:div>
    <w:div w:id="998582113">
      <w:bodyDiv w:val="1"/>
      <w:marLeft w:val="0"/>
      <w:marRight w:val="0"/>
      <w:marTop w:val="0"/>
      <w:marBottom w:val="0"/>
      <w:divBdr>
        <w:top w:val="none" w:sz="0" w:space="0" w:color="auto"/>
        <w:left w:val="none" w:sz="0" w:space="0" w:color="auto"/>
        <w:bottom w:val="none" w:sz="0" w:space="0" w:color="auto"/>
        <w:right w:val="none" w:sz="0" w:space="0" w:color="auto"/>
      </w:divBdr>
    </w:div>
    <w:div w:id="1001468751">
      <w:bodyDiv w:val="1"/>
      <w:marLeft w:val="0"/>
      <w:marRight w:val="0"/>
      <w:marTop w:val="0"/>
      <w:marBottom w:val="0"/>
      <w:divBdr>
        <w:top w:val="none" w:sz="0" w:space="0" w:color="auto"/>
        <w:left w:val="none" w:sz="0" w:space="0" w:color="auto"/>
        <w:bottom w:val="none" w:sz="0" w:space="0" w:color="auto"/>
        <w:right w:val="none" w:sz="0" w:space="0" w:color="auto"/>
      </w:divBdr>
      <w:divsChild>
        <w:div w:id="935134877">
          <w:marLeft w:val="30"/>
          <w:marRight w:val="0"/>
          <w:marTop w:val="90"/>
          <w:marBottom w:val="0"/>
          <w:divBdr>
            <w:top w:val="none" w:sz="0" w:space="0" w:color="auto"/>
            <w:left w:val="none" w:sz="0" w:space="0" w:color="auto"/>
            <w:bottom w:val="none" w:sz="0" w:space="0" w:color="auto"/>
            <w:right w:val="none" w:sz="0" w:space="0" w:color="auto"/>
          </w:divBdr>
          <w:divsChild>
            <w:div w:id="1751005863">
              <w:marLeft w:val="0"/>
              <w:marRight w:val="0"/>
              <w:marTop w:val="0"/>
              <w:marBottom w:val="0"/>
              <w:divBdr>
                <w:top w:val="none" w:sz="0" w:space="0" w:color="auto"/>
                <w:left w:val="none" w:sz="0" w:space="0" w:color="auto"/>
                <w:bottom w:val="none" w:sz="0" w:space="0" w:color="auto"/>
                <w:right w:val="none" w:sz="0" w:space="0" w:color="auto"/>
              </w:divBdr>
              <w:divsChild>
                <w:div w:id="1807507846">
                  <w:marLeft w:val="0"/>
                  <w:marRight w:val="0"/>
                  <w:marTop w:val="0"/>
                  <w:marBottom w:val="0"/>
                  <w:divBdr>
                    <w:top w:val="none" w:sz="0" w:space="0" w:color="auto"/>
                    <w:left w:val="none" w:sz="0" w:space="0" w:color="auto"/>
                    <w:bottom w:val="none" w:sz="0" w:space="0" w:color="auto"/>
                    <w:right w:val="none" w:sz="0" w:space="0" w:color="auto"/>
                  </w:divBdr>
                  <w:divsChild>
                    <w:div w:id="846094879">
                      <w:marLeft w:val="0"/>
                      <w:marRight w:val="0"/>
                      <w:marTop w:val="0"/>
                      <w:marBottom w:val="210"/>
                      <w:divBdr>
                        <w:top w:val="none" w:sz="0" w:space="0" w:color="auto"/>
                        <w:left w:val="none" w:sz="0" w:space="0" w:color="auto"/>
                        <w:bottom w:val="none" w:sz="0" w:space="0" w:color="auto"/>
                        <w:right w:val="none" w:sz="0" w:space="0" w:color="auto"/>
                      </w:divBdr>
                      <w:divsChild>
                        <w:div w:id="167498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1956384">
      <w:bodyDiv w:val="1"/>
      <w:marLeft w:val="0"/>
      <w:marRight w:val="0"/>
      <w:marTop w:val="0"/>
      <w:marBottom w:val="0"/>
      <w:divBdr>
        <w:top w:val="none" w:sz="0" w:space="0" w:color="auto"/>
        <w:left w:val="none" w:sz="0" w:space="0" w:color="auto"/>
        <w:bottom w:val="none" w:sz="0" w:space="0" w:color="auto"/>
        <w:right w:val="none" w:sz="0" w:space="0" w:color="auto"/>
      </w:divBdr>
    </w:div>
    <w:div w:id="1069614142">
      <w:bodyDiv w:val="1"/>
      <w:marLeft w:val="0"/>
      <w:marRight w:val="0"/>
      <w:marTop w:val="0"/>
      <w:marBottom w:val="0"/>
      <w:divBdr>
        <w:top w:val="none" w:sz="0" w:space="0" w:color="auto"/>
        <w:left w:val="none" w:sz="0" w:space="0" w:color="auto"/>
        <w:bottom w:val="none" w:sz="0" w:space="0" w:color="auto"/>
        <w:right w:val="none" w:sz="0" w:space="0" w:color="auto"/>
      </w:divBdr>
    </w:div>
    <w:div w:id="1081485961">
      <w:bodyDiv w:val="1"/>
      <w:marLeft w:val="0"/>
      <w:marRight w:val="0"/>
      <w:marTop w:val="0"/>
      <w:marBottom w:val="0"/>
      <w:divBdr>
        <w:top w:val="none" w:sz="0" w:space="0" w:color="auto"/>
        <w:left w:val="none" w:sz="0" w:space="0" w:color="auto"/>
        <w:bottom w:val="none" w:sz="0" w:space="0" w:color="auto"/>
        <w:right w:val="none" w:sz="0" w:space="0" w:color="auto"/>
      </w:divBdr>
    </w:div>
    <w:div w:id="1097822441">
      <w:bodyDiv w:val="1"/>
      <w:marLeft w:val="0"/>
      <w:marRight w:val="0"/>
      <w:marTop w:val="0"/>
      <w:marBottom w:val="0"/>
      <w:divBdr>
        <w:top w:val="none" w:sz="0" w:space="0" w:color="auto"/>
        <w:left w:val="none" w:sz="0" w:space="0" w:color="auto"/>
        <w:bottom w:val="none" w:sz="0" w:space="0" w:color="auto"/>
        <w:right w:val="none" w:sz="0" w:space="0" w:color="auto"/>
      </w:divBdr>
    </w:div>
    <w:div w:id="1097946487">
      <w:bodyDiv w:val="1"/>
      <w:marLeft w:val="0"/>
      <w:marRight w:val="0"/>
      <w:marTop w:val="0"/>
      <w:marBottom w:val="0"/>
      <w:divBdr>
        <w:top w:val="none" w:sz="0" w:space="0" w:color="auto"/>
        <w:left w:val="none" w:sz="0" w:space="0" w:color="auto"/>
        <w:bottom w:val="none" w:sz="0" w:space="0" w:color="auto"/>
        <w:right w:val="none" w:sz="0" w:space="0" w:color="auto"/>
      </w:divBdr>
    </w:div>
    <w:div w:id="1110861485">
      <w:bodyDiv w:val="1"/>
      <w:marLeft w:val="0"/>
      <w:marRight w:val="0"/>
      <w:marTop w:val="0"/>
      <w:marBottom w:val="0"/>
      <w:divBdr>
        <w:top w:val="none" w:sz="0" w:space="0" w:color="auto"/>
        <w:left w:val="none" w:sz="0" w:space="0" w:color="auto"/>
        <w:bottom w:val="none" w:sz="0" w:space="0" w:color="auto"/>
        <w:right w:val="none" w:sz="0" w:space="0" w:color="auto"/>
      </w:divBdr>
    </w:div>
    <w:div w:id="1165784115">
      <w:bodyDiv w:val="1"/>
      <w:marLeft w:val="0"/>
      <w:marRight w:val="0"/>
      <w:marTop w:val="0"/>
      <w:marBottom w:val="0"/>
      <w:divBdr>
        <w:top w:val="none" w:sz="0" w:space="0" w:color="auto"/>
        <w:left w:val="none" w:sz="0" w:space="0" w:color="auto"/>
        <w:bottom w:val="none" w:sz="0" w:space="0" w:color="auto"/>
        <w:right w:val="none" w:sz="0" w:space="0" w:color="auto"/>
      </w:divBdr>
    </w:div>
    <w:div w:id="1192768471">
      <w:bodyDiv w:val="1"/>
      <w:marLeft w:val="0"/>
      <w:marRight w:val="0"/>
      <w:marTop w:val="0"/>
      <w:marBottom w:val="0"/>
      <w:divBdr>
        <w:top w:val="none" w:sz="0" w:space="0" w:color="auto"/>
        <w:left w:val="none" w:sz="0" w:space="0" w:color="auto"/>
        <w:bottom w:val="none" w:sz="0" w:space="0" w:color="auto"/>
        <w:right w:val="none" w:sz="0" w:space="0" w:color="auto"/>
      </w:divBdr>
    </w:div>
    <w:div w:id="1208226935">
      <w:bodyDiv w:val="1"/>
      <w:marLeft w:val="0"/>
      <w:marRight w:val="0"/>
      <w:marTop w:val="0"/>
      <w:marBottom w:val="0"/>
      <w:divBdr>
        <w:top w:val="none" w:sz="0" w:space="0" w:color="auto"/>
        <w:left w:val="none" w:sz="0" w:space="0" w:color="auto"/>
        <w:bottom w:val="none" w:sz="0" w:space="0" w:color="auto"/>
        <w:right w:val="none" w:sz="0" w:space="0" w:color="auto"/>
      </w:divBdr>
    </w:div>
    <w:div w:id="1248659896">
      <w:bodyDiv w:val="1"/>
      <w:marLeft w:val="0"/>
      <w:marRight w:val="0"/>
      <w:marTop w:val="0"/>
      <w:marBottom w:val="0"/>
      <w:divBdr>
        <w:top w:val="none" w:sz="0" w:space="0" w:color="auto"/>
        <w:left w:val="none" w:sz="0" w:space="0" w:color="auto"/>
        <w:bottom w:val="none" w:sz="0" w:space="0" w:color="auto"/>
        <w:right w:val="none" w:sz="0" w:space="0" w:color="auto"/>
      </w:divBdr>
    </w:div>
    <w:div w:id="1273169909">
      <w:bodyDiv w:val="1"/>
      <w:marLeft w:val="0"/>
      <w:marRight w:val="0"/>
      <w:marTop w:val="0"/>
      <w:marBottom w:val="0"/>
      <w:divBdr>
        <w:top w:val="none" w:sz="0" w:space="0" w:color="auto"/>
        <w:left w:val="none" w:sz="0" w:space="0" w:color="auto"/>
        <w:bottom w:val="none" w:sz="0" w:space="0" w:color="auto"/>
        <w:right w:val="none" w:sz="0" w:space="0" w:color="auto"/>
      </w:divBdr>
    </w:div>
    <w:div w:id="1283922640">
      <w:bodyDiv w:val="1"/>
      <w:marLeft w:val="0"/>
      <w:marRight w:val="0"/>
      <w:marTop w:val="0"/>
      <w:marBottom w:val="0"/>
      <w:divBdr>
        <w:top w:val="none" w:sz="0" w:space="0" w:color="auto"/>
        <w:left w:val="none" w:sz="0" w:space="0" w:color="auto"/>
        <w:bottom w:val="none" w:sz="0" w:space="0" w:color="auto"/>
        <w:right w:val="none" w:sz="0" w:space="0" w:color="auto"/>
      </w:divBdr>
    </w:div>
    <w:div w:id="1301769804">
      <w:bodyDiv w:val="1"/>
      <w:marLeft w:val="0"/>
      <w:marRight w:val="0"/>
      <w:marTop w:val="0"/>
      <w:marBottom w:val="0"/>
      <w:divBdr>
        <w:top w:val="none" w:sz="0" w:space="0" w:color="auto"/>
        <w:left w:val="none" w:sz="0" w:space="0" w:color="auto"/>
        <w:bottom w:val="none" w:sz="0" w:space="0" w:color="auto"/>
        <w:right w:val="none" w:sz="0" w:space="0" w:color="auto"/>
      </w:divBdr>
    </w:div>
    <w:div w:id="1319843008">
      <w:bodyDiv w:val="1"/>
      <w:marLeft w:val="0"/>
      <w:marRight w:val="0"/>
      <w:marTop w:val="0"/>
      <w:marBottom w:val="0"/>
      <w:divBdr>
        <w:top w:val="none" w:sz="0" w:space="0" w:color="auto"/>
        <w:left w:val="none" w:sz="0" w:space="0" w:color="auto"/>
        <w:bottom w:val="none" w:sz="0" w:space="0" w:color="auto"/>
        <w:right w:val="none" w:sz="0" w:space="0" w:color="auto"/>
      </w:divBdr>
    </w:div>
    <w:div w:id="1341615062">
      <w:bodyDiv w:val="1"/>
      <w:marLeft w:val="0"/>
      <w:marRight w:val="0"/>
      <w:marTop w:val="0"/>
      <w:marBottom w:val="0"/>
      <w:divBdr>
        <w:top w:val="none" w:sz="0" w:space="0" w:color="auto"/>
        <w:left w:val="none" w:sz="0" w:space="0" w:color="auto"/>
        <w:bottom w:val="none" w:sz="0" w:space="0" w:color="auto"/>
        <w:right w:val="none" w:sz="0" w:space="0" w:color="auto"/>
      </w:divBdr>
    </w:div>
    <w:div w:id="1367296149">
      <w:bodyDiv w:val="1"/>
      <w:marLeft w:val="0"/>
      <w:marRight w:val="0"/>
      <w:marTop w:val="0"/>
      <w:marBottom w:val="0"/>
      <w:divBdr>
        <w:top w:val="none" w:sz="0" w:space="0" w:color="auto"/>
        <w:left w:val="none" w:sz="0" w:space="0" w:color="auto"/>
        <w:bottom w:val="none" w:sz="0" w:space="0" w:color="auto"/>
        <w:right w:val="none" w:sz="0" w:space="0" w:color="auto"/>
      </w:divBdr>
    </w:div>
    <w:div w:id="1376780610">
      <w:bodyDiv w:val="1"/>
      <w:marLeft w:val="0"/>
      <w:marRight w:val="0"/>
      <w:marTop w:val="0"/>
      <w:marBottom w:val="0"/>
      <w:divBdr>
        <w:top w:val="none" w:sz="0" w:space="0" w:color="auto"/>
        <w:left w:val="none" w:sz="0" w:space="0" w:color="auto"/>
        <w:bottom w:val="none" w:sz="0" w:space="0" w:color="auto"/>
        <w:right w:val="none" w:sz="0" w:space="0" w:color="auto"/>
      </w:divBdr>
    </w:div>
    <w:div w:id="1387950390">
      <w:bodyDiv w:val="1"/>
      <w:marLeft w:val="0"/>
      <w:marRight w:val="0"/>
      <w:marTop w:val="0"/>
      <w:marBottom w:val="0"/>
      <w:divBdr>
        <w:top w:val="none" w:sz="0" w:space="0" w:color="auto"/>
        <w:left w:val="none" w:sz="0" w:space="0" w:color="auto"/>
        <w:bottom w:val="none" w:sz="0" w:space="0" w:color="auto"/>
        <w:right w:val="none" w:sz="0" w:space="0" w:color="auto"/>
      </w:divBdr>
    </w:div>
    <w:div w:id="1420296769">
      <w:bodyDiv w:val="1"/>
      <w:marLeft w:val="0"/>
      <w:marRight w:val="0"/>
      <w:marTop w:val="0"/>
      <w:marBottom w:val="0"/>
      <w:divBdr>
        <w:top w:val="none" w:sz="0" w:space="0" w:color="auto"/>
        <w:left w:val="none" w:sz="0" w:space="0" w:color="auto"/>
        <w:bottom w:val="none" w:sz="0" w:space="0" w:color="auto"/>
        <w:right w:val="none" w:sz="0" w:space="0" w:color="auto"/>
      </w:divBdr>
    </w:div>
    <w:div w:id="1439519328">
      <w:bodyDiv w:val="1"/>
      <w:marLeft w:val="0"/>
      <w:marRight w:val="0"/>
      <w:marTop w:val="0"/>
      <w:marBottom w:val="0"/>
      <w:divBdr>
        <w:top w:val="none" w:sz="0" w:space="0" w:color="auto"/>
        <w:left w:val="none" w:sz="0" w:space="0" w:color="auto"/>
        <w:bottom w:val="none" w:sz="0" w:space="0" w:color="auto"/>
        <w:right w:val="none" w:sz="0" w:space="0" w:color="auto"/>
      </w:divBdr>
    </w:div>
    <w:div w:id="1451973945">
      <w:bodyDiv w:val="1"/>
      <w:marLeft w:val="0"/>
      <w:marRight w:val="0"/>
      <w:marTop w:val="0"/>
      <w:marBottom w:val="0"/>
      <w:divBdr>
        <w:top w:val="none" w:sz="0" w:space="0" w:color="auto"/>
        <w:left w:val="none" w:sz="0" w:space="0" w:color="auto"/>
        <w:bottom w:val="none" w:sz="0" w:space="0" w:color="auto"/>
        <w:right w:val="none" w:sz="0" w:space="0" w:color="auto"/>
      </w:divBdr>
    </w:div>
    <w:div w:id="1456605993">
      <w:bodyDiv w:val="1"/>
      <w:marLeft w:val="0"/>
      <w:marRight w:val="0"/>
      <w:marTop w:val="0"/>
      <w:marBottom w:val="0"/>
      <w:divBdr>
        <w:top w:val="none" w:sz="0" w:space="0" w:color="auto"/>
        <w:left w:val="none" w:sz="0" w:space="0" w:color="auto"/>
        <w:bottom w:val="none" w:sz="0" w:space="0" w:color="auto"/>
        <w:right w:val="none" w:sz="0" w:space="0" w:color="auto"/>
      </w:divBdr>
    </w:div>
    <w:div w:id="1500540744">
      <w:bodyDiv w:val="1"/>
      <w:marLeft w:val="0"/>
      <w:marRight w:val="0"/>
      <w:marTop w:val="0"/>
      <w:marBottom w:val="0"/>
      <w:divBdr>
        <w:top w:val="none" w:sz="0" w:space="0" w:color="auto"/>
        <w:left w:val="none" w:sz="0" w:space="0" w:color="auto"/>
        <w:bottom w:val="none" w:sz="0" w:space="0" w:color="auto"/>
        <w:right w:val="none" w:sz="0" w:space="0" w:color="auto"/>
      </w:divBdr>
    </w:div>
    <w:div w:id="1529414420">
      <w:bodyDiv w:val="1"/>
      <w:marLeft w:val="0"/>
      <w:marRight w:val="0"/>
      <w:marTop w:val="0"/>
      <w:marBottom w:val="0"/>
      <w:divBdr>
        <w:top w:val="none" w:sz="0" w:space="0" w:color="auto"/>
        <w:left w:val="none" w:sz="0" w:space="0" w:color="auto"/>
        <w:bottom w:val="none" w:sz="0" w:space="0" w:color="auto"/>
        <w:right w:val="none" w:sz="0" w:space="0" w:color="auto"/>
      </w:divBdr>
    </w:div>
    <w:div w:id="1583832770">
      <w:bodyDiv w:val="1"/>
      <w:marLeft w:val="0"/>
      <w:marRight w:val="0"/>
      <w:marTop w:val="0"/>
      <w:marBottom w:val="0"/>
      <w:divBdr>
        <w:top w:val="none" w:sz="0" w:space="0" w:color="auto"/>
        <w:left w:val="none" w:sz="0" w:space="0" w:color="auto"/>
        <w:bottom w:val="none" w:sz="0" w:space="0" w:color="auto"/>
        <w:right w:val="none" w:sz="0" w:space="0" w:color="auto"/>
      </w:divBdr>
    </w:div>
    <w:div w:id="1605258760">
      <w:bodyDiv w:val="1"/>
      <w:marLeft w:val="0"/>
      <w:marRight w:val="0"/>
      <w:marTop w:val="0"/>
      <w:marBottom w:val="0"/>
      <w:divBdr>
        <w:top w:val="none" w:sz="0" w:space="0" w:color="auto"/>
        <w:left w:val="none" w:sz="0" w:space="0" w:color="auto"/>
        <w:bottom w:val="none" w:sz="0" w:space="0" w:color="auto"/>
        <w:right w:val="none" w:sz="0" w:space="0" w:color="auto"/>
      </w:divBdr>
    </w:div>
    <w:div w:id="1616599832">
      <w:bodyDiv w:val="1"/>
      <w:marLeft w:val="0"/>
      <w:marRight w:val="0"/>
      <w:marTop w:val="0"/>
      <w:marBottom w:val="0"/>
      <w:divBdr>
        <w:top w:val="none" w:sz="0" w:space="0" w:color="auto"/>
        <w:left w:val="none" w:sz="0" w:space="0" w:color="auto"/>
        <w:bottom w:val="none" w:sz="0" w:space="0" w:color="auto"/>
        <w:right w:val="none" w:sz="0" w:space="0" w:color="auto"/>
      </w:divBdr>
    </w:div>
    <w:div w:id="1629774988">
      <w:bodyDiv w:val="1"/>
      <w:marLeft w:val="0"/>
      <w:marRight w:val="0"/>
      <w:marTop w:val="0"/>
      <w:marBottom w:val="0"/>
      <w:divBdr>
        <w:top w:val="none" w:sz="0" w:space="0" w:color="auto"/>
        <w:left w:val="none" w:sz="0" w:space="0" w:color="auto"/>
        <w:bottom w:val="none" w:sz="0" w:space="0" w:color="auto"/>
        <w:right w:val="none" w:sz="0" w:space="0" w:color="auto"/>
      </w:divBdr>
    </w:div>
    <w:div w:id="1638948361">
      <w:bodyDiv w:val="1"/>
      <w:marLeft w:val="0"/>
      <w:marRight w:val="0"/>
      <w:marTop w:val="0"/>
      <w:marBottom w:val="0"/>
      <w:divBdr>
        <w:top w:val="none" w:sz="0" w:space="0" w:color="auto"/>
        <w:left w:val="none" w:sz="0" w:space="0" w:color="auto"/>
        <w:bottom w:val="none" w:sz="0" w:space="0" w:color="auto"/>
        <w:right w:val="none" w:sz="0" w:space="0" w:color="auto"/>
      </w:divBdr>
    </w:div>
    <w:div w:id="1648894046">
      <w:bodyDiv w:val="1"/>
      <w:marLeft w:val="0"/>
      <w:marRight w:val="0"/>
      <w:marTop w:val="0"/>
      <w:marBottom w:val="0"/>
      <w:divBdr>
        <w:top w:val="none" w:sz="0" w:space="0" w:color="auto"/>
        <w:left w:val="none" w:sz="0" w:space="0" w:color="auto"/>
        <w:bottom w:val="none" w:sz="0" w:space="0" w:color="auto"/>
        <w:right w:val="none" w:sz="0" w:space="0" w:color="auto"/>
      </w:divBdr>
    </w:div>
    <w:div w:id="1649436870">
      <w:bodyDiv w:val="1"/>
      <w:marLeft w:val="0"/>
      <w:marRight w:val="0"/>
      <w:marTop w:val="0"/>
      <w:marBottom w:val="0"/>
      <w:divBdr>
        <w:top w:val="none" w:sz="0" w:space="0" w:color="auto"/>
        <w:left w:val="none" w:sz="0" w:space="0" w:color="auto"/>
        <w:bottom w:val="none" w:sz="0" w:space="0" w:color="auto"/>
        <w:right w:val="none" w:sz="0" w:space="0" w:color="auto"/>
      </w:divBdr>
    </w:div>
    <w:div w:id="1679577549">
      <w:bodyDiv w:val="1"/>
      <w:marLeft w:val="0"/>
      <w:marRight w:val="0"/>
      <w:marTop w:val="0"/>
      <w:marBottom w:val="0"/>
      <w:divBdr>
        <w:top w:val="none" w:sz="0" w:space="0" w:color="auto"/>
        <w:left w:val="none" w:sz="0" w:space="0" w:color="auto"/>
        <w:bottom w:val="none" w:sz="0" w:space="0" w:color="auto"/>
        <w:right w:val="none" w:sz="0" w:space="0" w:color="auto"/>
      </w:divBdr>
    </w:div>
    <w:div w:id="1683431829">
      <w:bodyDiv w:val="1"/>
      <w:marLeft w:val="0"/>
      <w:marRight w:val="0"/>
      <w:marTop w:val="0"/>
      <w:marBottom w:val="0"/>
      <w:divBdr>
        <w:top w:val="none" w:sz="0" w:space="0" w:color="auto"/>
        <w:left w:val="none" w:sz="0" w:space="0" w:color="auto"/>
        <w:bottom w:val="none" w:sz="0" w:space="0" w:color="auto"/>
        <w:right w:val="none" w:sz="0" w:space="0" w:color="auto"/>
      </w:divBdr>
    </w:div>
    <w:div w:id="1759054352">
      <w:bodyDiv w:val="1"/>
      <w:marLeft w:val="0"/>
      <w:marRight w:val="0"/>
      <w:marTop w:val="0"/>
      <w:marBottom w:val="0"/>
      <w:divBdr>
        <w:top w:val="none" w:sz="0" w:space="0" w:color="auto"/>
        <w:left w:val="none" w:sz="0" w:space="0" w:color="auto"/>
        <w:bottom w:val="none" w:sz="0" w:space="0" w:color="auto"/>
        <w:right w:val="none" w:sz="0" w:space="0" w:color="auto"/>
      </w:divBdr>
    </w:div>
    <w:div w:id="1778058667">
      <w:bodyDiv w:val="1"/>
      <w:marLeft w:val="0"/>
      <w:marRight w:val="0"/>
      <w:marTop w:val="0"/>
      <w:marBottom w:val="0"/>
      <w:divBdr>
        <w:top w:val="none" w:sz="0" w:space="0" w:color="auto"/>
        <w:left w:val="none" w:sz="0" w:space="0" w:color="auto"/>
        <w:bottom w:val="none" w:sz="0" w:space="0" w:color="auto"/>
        <w:right w:val="none" w:sz="0" w:space="0" w:color="auto"/>
      </w:divBdr>
    </w:div>
    <w:div w:id="1845437029">
      <w:bodyDiv w:val="1"/>
      <w:marLeft w:val="0"/>
      <w:marRight w:val="0"/>
      <w:marTop w:val="0"/>
      <w:marBottom w:val="0"/>
      <w:divBdr>
        <w:top w:val="none" w:sz="0" w:space="0" w:color="auto"/>
        <w:left w:val="none" w:sz="0" w:space="0" w:color="auto"/>
        <w:bottom w:val="none" w:sz="0" w:space="0" w:color="auto"/>
        <w:right w:val="none" w:sz="0" w:space="0" w:color="auto"/>
      </w:divBdr>
    </w:div>
    <w:div w:id="1890219402">
      <w:bodyDiv w:val="1"/>
      <w:marLeft w:val="0"/>
      <w:marRight w:val="0"/>
      <w:marTop w:val="0"/>
      <w:marBottom w:val="0"/>
      <w:divBdr>
        <w:top w:val="none" w:sz="0" w:space="0" w:color="auto"/>
        <w:left w:val="none" w:sz="0" w:space="0" w:color="auto"/>
        <w:bottom w:val="none" w:sz="0" w:space="0" w:color="auto"/>
        <w:right w:val="none" w:sz="0" w:space="0" w:color="auto"/>
      </w:divBdr>
    </w:div>
    <w:div w:id="1912619333">
      <w:bodyDiv w:val="1"/>
      <w:marLeft w:val="0"/>
      <w:marRight w:val="0"/>
      <w:marTop w:val="0"/>
      <w:marBottom w:val="0"/>
      <w:divBdr>
        <w:top w:val="none" w:sz="0" w:space="0" w:color="auto"/>
        <w:left w:val="none" w:sz="0" w:space="0" w:color="auto"/>
        <w:bottom w:val="none" w:sz="0" w:space="0" w:color="auto"/>
        <w:right w:val="none" w:sz="0" w:space="0" w:color="auto"/>
      </w:divBdr>
    </w:div>
    <w:div w:id="1923877403">
      <w:bodyDiv w:val="1"/>
      <w:marLeft w:val="0"/>
      <w:marRight w:val="0"/>
      <w:marTop w:val="0"/>
      <w:marBottom w:val="0"/>
      <w:divBdr>
        <w:top w:val="none" w:sz="0" w:space="0" w:color="auto"/>
        <w:left w:val="none" w:sz="0" w:space="0" w:color="auto"/>
        <w:bottom w:val="none" w:sz="0" w:space="0" w:color="auto"/>
        <w:right w:val="none" w:sz="0" w:space="0" w:color="auto"/>
      </w:divBdr>
    </w:div>
    <w:div w:id="1933777497">
      <w:bodyDiv w:val="1"/>
      <w:marLeft w:val="0"/>
      <w:marRight w:val="0"/>
      <w:marTop w:val="0"/>
      <w:marBottom w:val="0"/>
      <w:divBdr>
        <w:top w:val="none" w:sz="0" w:space="0" w:color="auto"/>
        <w:left w:val="none" w:sz="0" w:space="0" w:color="auto"/>
        <w:bottom w:val="none" w:sz="0" w:space="0" w:color="auto"/>
        <w:right w:val="none" w:sz="0" w:space="0" w:color="auto"/>
      </w:divBdr>
    </w:div>
    <w:div w:id="1946037745">
      <w:bodyDiv w:val="1"/>
      <w:marLeft w:val="0"/>
      <w:marRight w:val="0"/>
      <w:marTop w:val="0"/>
      <w:marBottom w:val="0"/>
      <w:divBdr>
        <w:top w:val="none" w:sz="0" w:space="0" w:color="auto"/>
        <w:left w:val="none" w:sz="0" w:space="0" w:color="auto"/>
        <w:bottom w:val="none" w:sz="0" w:space="0" w:color="auto"/>
        <w:right w:val="none" w:sz="0" w:space="0" w:color="auto"/>
      </w:divBdr>
    </w:div>
    <w:div w:id="2011133882">
      <w:bodyDiv w:val="1"/>
      <w:marLeft w:val="0"/>
      <w:marRight w:val="0"/>
      <w:marTop w:val="0"/>
      <w:marBottom w:val="0"/>
      <w:divBdr>
        <w:top w:val="none" w:sz="0" w:space="0" w:color="auto"/>
        <w:left w:val="none" w:sz="0" w:space="0" w:color="auto"/>
        <w:bottom w:val="none" w:sz="0" w:space="0" w:color="auto"/>
        <w:right w:val="none" w:sz="0" w:space="0" w:color="auto"/>
      </w:divBdr>
    </w:div>
    <w:div w:id="2026200305">
      <w:bodyDiv w:val="1"/>
      <w:marLeft w:val="0"/>
      <w:marRight w:val="0"/>
      <w:marTop w:val="0"/>
      <w:marBottom w:val="0"/>
      <w:divBdr>
        <w:top w:val="none" w:sz="0" w:space="0" w:color="auto"/>
        <w:left w:val="none" w:sz="0" w:space="0" w:color="auto"/>
        <w:bottom w:val="none" w:sz="0" w:space="0" w:color="auto"/>
        <w:right w:val="none" w:sz="0" w:space="0" w:color="auto"/>
      </w:divBdr>
    </w:div>
    <w:div w:id="2059628604">
      <w:bodyDiv w:val="1"/>
      <w:marLeft w:val="0"/>
      <w:marRight w:val="0"/>
      <w:marTop w:val="0"/>
      <w:marBottom w:val="0"/>
      <w:divBdr>
        <w:top w:val="none" w:sz="0" w:space="0" w:color="auto"/>
        <w:left w:val="none" w:sz="0" w:space="0" w:color="auto"/>
        <w:bottom w:val="none" w:sz="0" w:space="0" w:color="auto"/>
        <w:right w:val="none" w:sz="0" w:space="0" w:color="auto"/>
      </w:divBdr>
    </w:div>
    <w:div w:id="2081361160">
      <w:bodyDiv w:val="1"/>
      <w:marLeft w:val="0"/>
      <w:marRight w:val="0"/>
      <w:marTop w:val="0"/>
      <w:marBottom w:val="0"/>
      <w:divBdr>
        <w:top w:val="none" w:sz="0" w:space="0" w:color="auto"/>
        <w:left w:val="none" w:sz="0" w:space="0" w:color="auto"/>
        <w:bottom w:val="none" w:sz="0" w:space="0" w:color="auto"/>
        <w:right w:val="none" w:sz="0" w:space="0" w:color="auto"/>
      </w:divBdr>
    </w:div>
    <w:div w:id="2083479378">
      <w:bodyDiv w:val="1"/>
      <w:marLeft w:val="0"/>
      <w:marRight w:val="0"/>
      <w:marTop w:val="0"/>
      <w:marBottom w:val="0"/>
      <w:divBdr>
        <w:top w:val="none" w:sz="0" w:space="0" w:color="auto"/>
        <w:left w:val="none" w:sz="0" w:space="0" w:color="auto"/>
        <w:bottom w:val="none" w:sz="0" w:space="0" w:color="auto"/>
        <w:right w:val="none" w:sz="0" w:space="0" w:color="auto"/>
      </w:divBdr>
    </w:div>
    <w:div w:id="2099515380">
      <w:bodyDiv w:val="1"/>
      <w:marLeft w:val="0"/>
      <w:marRight w:val="0"/>
      <w:marTop w:val="0"/>
      <w:marBottom w:val="0"/>
      <w:divBdr>
        <w:top w:val="none" w:sz="0" w:space="0" w:color="auto"/>
        <w:left w:val="none" w:sz="0" w:space="0" w:color="auto"/>
        <w:bottom w:val="none" w:sz="0" w:space="0" w:color="auto"/>
        <w:right w:val="none" w:sz="0" w:space="0" w:color="auto"/>
      </w:divBdr>
    </w:div>
    <w:div w:id="2111971151">
      <w:bodyDiv w:val="1"/>
      <w:marLeft w:val="0"/>
      <w:marRight w:val="0"/>
      <w:marTop w:val="0"/>
      <w:marBottom w:val="0"/>
      <w:divBdr>
        <w:top w:val="none" w:sz="0" w:space="0" w:color="auto"/>
        <w:left w:val="none" w:sz="0" w:space="0" w:color="auto"/>
        <w:bottom w:val="none" w:sz="0" w:space="0" w:color="auto"/>
        <w:right w:val="none" w:sz="0" w:space="0" w:color="auto"/>
      </w:divBdr>
    </w:div>
    <w:div w:id="2121030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117" Type="http://schemas.openxmlformats.org/officeDocument/2006/relationships/image" Target="media/image51.wmf"/><Relationship Id="rId21" Type="http://schemas.openxmlformats.org/officeDocument/2006/relationships/image" Target="media/image5.wmf"/><Relationship Id="rId42" Type="http://schemas.openxmlformats.org/officeDocument/2006/relationships/oleObject" Target="embeddings/oleObject15.bin"/><Relationship Id="rId47" Type="http://schemas.openxmlformats.org/officeDocument/2006/relationships/image" Target="media/image18.wmf"/><Relationship Id="rId63" Type="http://schemas.openxmlformats.org/officeDocument/2006/relationships/image" Target="media/image26.wmf"/><Relationship Id="rId68" Type="http://schemas.openxmlformats.org/officeDocument/2006/relationships/oleObject" Target="embeddings/oleObject28.bin"/><Relationship Id="rId84" Type="http://schemas.openxmlformats.org/officeDocument/2006/relationships/oleObject" Target="embeddings/oleObject38.bin"/><Relationship Id="rId89" Type="http://schemas.openxmlformats.org/officeDocument/2006/relationships/image" Target="media/image37.wmf"/><Relationship Id="rId112" Type="http://schemas.openxmlformats.org/officeDocument/2006/relationships/oleObject" Target="embeddings/oleObject52.bin"/><Relationship Id="rId133" Type="http://schemas.openxmlformats.org/officeDocument/2006/relationships/oleObject" Target="embeddings/oleObject64.bin"/><Relationship Id="rId138" Type="http://schemas.openxmlformats.org/officeDocument/2006/relationships/image" Target="media/image60.png"/><Relationship Id="rId154" Type="http://schemas.openxmlformats.org/officeDocument/2006/relationships/image" Target="media/image74.emf"/><Relationship Id="rId159" Type="http://schemas.openxmlformats.org/officeDocument/2006/relationships/image" Target="media/image79.emf"/><Relationship Id="rId175" Type="http://schemas.openxmlformats.org/officeDocument/2006/relationships/image" Target="media/image95.emf"/><Relationship Id="rId170" Type="http://schemas.openxmlformats.org/officeDocument/2006/relationships/image" Target="media/image90.png"/><Relationship Id="rId16" Type="http://schemas.openxmlformats.org/officeDocument/2006/relationships/oleObject" Target="embeddings/oleObject2.bin"/><Relationship Id="rId107" Type="http://schemas.openxmlformats.org/officeDocument/2006/relationships/image" Target="media/image46.wmf"/><Relationship Id="rId11" Type="http://schemas.openxmlformats.org/officeDocument/2006/relationships/comments" Target="comments.xml"/><Relationship Id="rId32" Type="http://schemas.openxmlformats.org/officeDocument/2006/relationships/oleObject" Target="embeddings/oleObject10.bin"/><Relationship Id="rId37" Type="http://schemas.openxmlformats.org/officeDocument/2006/relationships/image" Target="media/image13.wmf"/><Relationship Id="rId53" Type="http://schemas.openxmlformats.org/officeDocument/2006/relationships/image" Target="media/image21.wmf"/><Relationship Id="rId58" Type="http://schemas.openxmlformats.org/officeDocument/2006/relationships/oleObject" Target="embeddings/oleObject23.bin"/><Relationship Id="rId74" Type="http://schemas.openxmlformats.org/officeDocument/2006/relationships/oleObject" Target="embeddings/oleObject31.bin"/><Relationship Id="rId79" Type="http://schemas.openxmlformats.org/officeDocument/2006/relationships/oleObject" Target="embeddings/oleObject35.bin"/><Relationship Id="rId102" Type="http://schemas.openxmlformats.org/officeDocument/2006/relationships/oleObject" Target="embeddings/oleObject47.bin"/><Relationship Id="rId123" Type="http://schemas.openxmlformats.org/officeDocument/2006/relationships/image" Target="media/image54.wmf"/><Relationship Id="rId128" Type="http://schemas.openxmlformats.org/officeDocument/2006/relationships/oleObject" Target="embeddings/oleObject60.bin"/><Relationship Id="rId144" Type="http://schemas.openxmlformats.org/officeDocument/2006/relationships/image" Target="media/image66.png"/><Relationship Id="rId149" Type="http://schemas.openxmlformats.org/officeDocument/2006/relationships/oleObject" Target="embeddings/oleObject67.bin"/><Relationship Id="rId5" Type="http://schemas.openxmlformats.org/officeDocument/2006/relationships/settings" Target="settings.xml"/><Relationship Id="rId90" Type="http://schemas.openxmlformats.org/officeDocument/2006/relationships/oleObject" Target="embeddings/oleObject41.bin"/><Relationship Id="rId95" Type="http://schemas.openxmlformats.org/officeDocument/2006/relationships/image" Target="media/image40.wmf"/><Relationship Id="rId160" Type="http://schemas.openxmlformats.org/officeDocument/2006/relationships/image" Target="media/image80.emf"/><Relationship Id="rId165" Type="http://schemas.openxmlformats.org/officeDocument/2006/relationships/image" Target="media/image85.png"/><Relationship Id="rId181" Type="http://schemas.openxmlformats.org/officeDocument/2006/relationships/hyperlink" Target="http://factfinder2.census.gov/faces/tableservices/jsf/pages/productview.xhtml?pid=DEC_10_113_113DP1&amp;prodType=table" TargetMode="External"/><Relationship Id="rId22" Type="http://schemas.openxmlformats.org/officeDocument/2006/relationships/oleObject" Target="embeddings/oleObject5.bin"/><Relationship Id="rId27" Type="http://schemas.openxmlformats.org/officeDocument/2006/relationships/image" Target="media/image8.wmf"/><Relationship Id="rId43" Type="http://schemas.openxmlformats.org/officeDocument/2006/relationships/image" Target="media/image16.wmf"/><Relationship Id="rId48" Type="http://schemas.openxmlformats.org/officeDocument/2006/relationships/oleObject" Target="embeddings/oleObject18.bin"/><Relationship Id="rId64" Type="http://schemas.openxmlformats.org/officeDocument/2006/relationships/oleObject" Target="embeddings/oleObject26.bin"/><Relationship Id="rId69" Type="http://schemas.openxmlformats.org/officeDocument/2006/relationships/image" Target="media/image29.wmf"/><Relationship Id="rId113" Type="http://schemas.openxmlformats.org/officeDocument/2006/relationships/image" Target="media/image49.wmf"/><Relationship Id="rId118" Type="http://schemas.openxmlformats.org/officeDocument/2006/relationships/oleObject" Target="embeddings/oleObject55.bin"/><Relationship Id="rId134" Type="http://schemas.openxmlformats.org/officeDocument/2006/relationships/image" Target="media/image58.wmf"/><Relationship Id="rId139" Type="http://schemas.openxmlformats.org/officeDocument/2006/relationships/image" Target="media/image61.gif"/><Relationship Id="rId80" Type="http://schemas.openxmlformats.org/officeDocument/2006/relationships/oleObject" Target="embeddings/oleObject36.bin"/><Relationship Id="rId85" Type="http://schemas.openxmlformats.org/officeDocument/2006/relationships/image" Target="media/image35.wmf"/><Relationship Id="rId150" Type="http://schemas.openxmlformats.org/officeDocument/2006/relationships/image" Target="media/image71.emf"/><Relationship Id="rId155" Type="http://schemas.openxmlformats.org/officeDocument/2006/relationships/image" Target="media/image75.emf"/><Relationship Id="rId171" Type="http://schemas.openxmlformats.org/officeDocument/2006/relationships/image" Target="media/image91.png"/><Relationship Id="rId176" Type="http://schemas.openxmlformats.org/officeDocument/2006/relationships/header" Target="header2.xml"/><Relationship Id="rId12" Type="http://schemas.openxmlformats.org/officeDocument/2006/relationships/footer" Target="footer2.xml"/><Relationship Id="rId17" Type="http://schemas.openxmlformats.org/officeDocument/2006/relationships/image" Target="media/image3.wmf"/><Relationship Id="rId33" Type="http://schemas.openxmlformats.org/officeDocument/2006/relationships/image" Target="media/image11.wmf"/><Relationship Id="rId38" Type="http://schemas.openxmlformats.org/officeDocument/2006/relationships/oleObject" Target="embeddings/oleObject13.bin"/><Relationship Id="rId59" Type="http://schemas.openxmlformats.org/officeDocument/2006/relationships/image" Target="media/image24.wmf"/><Relationship Id="rId103" Type="http://schemas.openxmlformats.org/officeDocument/2006/relationships/image" Target="media/image44.wmf"/><Relationship Id="rId108" Type="http://schemas.openxmlformats.org/officeDocument/2006/relationships/oleObject" Target="embeddings/oleObject50.bin"/><Relationship Id="rId124" Type="http://schemas.openxmlformats.org/officeDocument/2006/relationships/oleObject" Target="embeddings/oleObject58.bin"/><Relationship Id="rId129" Type="http://schemas.openxmlformats.org/officeDocument/2006/relationships/oleObject" Target="embeddings/oleObject61.bin"/><Relationship Id="rId54" Type="http://schemas.openxmlformats.org/officeDocument/2006/relationships/oleObject" Target="embeddings/oleObject21.bin"/><Relationship Id="rId70" Type="http://schemas.openxmlformats.org/officeDocument/2006/relationships/oleObject" Target="embeddings/oleObject29.bin"/><Relationship Id="rId75" Type="http://schemas.openxmlformats.org/officeDocument/2006/relationships/image" Target="media/image32.wmf"/><Relationship Id="rId91" Type="http://schemas.openxmlformats.org/officeDocument/2006/relationships/image" Target="media/image38.wmf"/><Relationship Id="rId96" Type="http://schemas.openxmlformats.org/officeDocument/2006/relationships/oleObject" Target="embeddings/oleObject44.bin"/><Relationship Id="rId140" Type="http://schemas.openxmlformats.org/officeDocument/2006/relationships/image" Target="media/image62.png"/><Relationship Id="rId145" Type="http://schemas.openxmlformats.org/officeDocument/2006/relationships/image" Target="media/image67.png"/><Relationship Id="rId161" Type="http://schemas.openxmlformats.org/officeDocument/2006/relationships/image" Target="media/image81.emf"/><Relationship Id="rId166" Type="http://schemas.openxmlformats.org/officeDocument/2006/relationships/image" Target="media/image86.png"/><Relationship Id="rId182" Type="http://schemas.openxmlformats.org/officeDocument/2006/relationships/hyperlink" Target="http://www.epa.gov/ncea/efh/pdfs/efh-complete.pdf"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wmf"/><Relationship Id="rId28" Type="http://schemas.openxmlformats.org/officeDocument/2006/relationships/oleObject" Target="embeddings/oleObject8.bin"/><Relationship Id="rId49" Type="http://schemas.openxmlformats.org/officeDocument/2006/relationships/image" Target="media/image19.wmf"/><Relationship Id="rId114" Type="http://schemas.openxmlformats.org/officeDocument/2006/relationships/oleObject" Target="embeddings/oleObject53.bin"/><Relationship Id="rId119" Type="http://schemas.openxmlformats.org/officeDocument/2006/relationships/image" Target="media/image52.wmf"/><Relationship Id="rId44" Type="http://schemas.openxmlformats.org/officeDocument/2006/relationships/oleObject" Target="embeddings/oleObject16.bin"/><Relationship Id="rId60" Type="http://schemas.openxmlformats.org/officeDocument/2006/relationships/oleObject" Target="embeddings/oleObject24.bin"/><Relationship Id="rId65" Type="http://schemas.openxmlformats.org/officeDocument/2006/relationships/image" Target="media/image27.wmf"/><Relationship Id="rId81" Type="http://schemas.openxmlformats.org/officeDocument/2006/relationships/image" Target="media/image33.wmf"/><Relationship Id="rId86" Type="http://schemas.openxmlformats.org/officeDocument/2006/relationships/oleObject" Target="embeddings/oleObject39.bin"/><Relationship Id="rId130" Type="http://schemas.openxmlformats.org/officeDocument/2006/relationships/oleObject" Target="embeddings/oleObject62.bin"/><Relationship Id="rId135" Type="http://schemas.openxmlformats.org/officeDocument/2006/relationships/oleObject" Target="embeddings/oleObject65.bin"/><Relationship Id="rId151" Type="http://schemas.openxmlformats.org/officeDocument/2006/relationships/oleObject" Target="embeddings/oleObject68.bin"/><Relationship Id="rId156" Type="http://schemas.openxmlformats.org/officeDocument/2006/relationships/image" Target="media/image76.emf"/><Relationship Id="rId177"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header" Target="header1.xml"/><Relationship Id="rId172" Type="http://schemas.openxmlformats.org/officeDocument/2006/relationships/image" Target="media/image92.png"/><Relationship Id="rId180" Type="http://schemas.openxmlformats.org/officeDocument/2006/relationships/hyperlink" Target="http://www.bonap.net/tdc" TargetMode="External"/><Relationship Id="rId13" Type="http://schemas.openxmlformats.org/officeDocument/2006/relationships/image" Target="media/image1.wmf"/><Relationship Id="rId18" Type="http://schemas.openxmlformats.org/officeDocument/2006/relationships/oleObject" Target="embeddings/oleObject3.bin"/><Relationship Id="rId39" Type="http://schemas.openxmlformats.org/officeDocument/2006/relationships/image" Target="media/image14.wmf"/><Relationship Id="rId109" Type="http://schemas.openxmlformats.org/officeDocument/2006/relationships/image" Target="media/image47.wmf"/><Relationship Id="rId34" Type="http://schemas.openxmlformats.org/officeDocument/2006/relationships/oleObject" Target="embeddings/oleObject11.bin"/><Relationship Id="rId50" Type="http://schemas.openxmlformats.org/officeDocument/2006/relationships/oleObject" Target="embeddings/oleObject19.bin"/><Relationship Id="rId55" Type="http://schemas.openxmlformats.org/officeDocument/2006/relationships/image" Target="media/image22.wmf"/><Relationship Id="rId76" Type="http://schemas.openxmlformats.org/officeDocument/2006/relationships/oleObject" Target="embeddings/oleObject32.bin"/><Relationship Id="rId97" Type="http://schemas.openxmlformats.org/officeDocument/2006/relationships/image" Target="media/image41.wmf"/><Relationship Id="rId104" Type="http://schemas.openxmlformats.org/officeDocument/2006/relationships/oleObject" Target="embeddings/oleObject48.bin"/><Relationship Id="rId120" Type="http://schemas.openxmlformats.org/officeDocument/2006/relationships/oleObject" Target="embeddings/oleObject56.bin"/><Relationship Id="rId125" Type="http://schemas.openxmlformats.org/officeDocument/2006/relationships/image" Target="media/image55.wmf"/><Relationship Id="rId141" Type="http://schemas.openxmlformats.org/officeDocument/2006/relationships/image" Target="media/image63.png"/><Relationship Id="rId146" Type="http://schemas.openxmlformats.org/officeDocument/2006/relationships/image" Target="media/image68.emf"/><Relationship Id="rId167"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30.wmf"/><Relationship Id="rId92" Type="http://schemas.openxmlformats.org/officeDocument/2006/relationships/oleObject" Target="embeddings/oleObject42.bin"/><Relationship Id="rId162" Type="http://schemas.openxmlformats.org/officeDocument/2006/relationships/image" Target="media/image82.emf"/><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9.wmf"/><Relationship Id="rId24" Type="http://schemas.openxmlformats.org/officeDocument/2006/relationships/oleObject" Target="embeddings/oleObject6.bin"/><Relationship Id="rId40" Type="http://schemas.openxmlformats.org/officeDocument/2006/relationships/oleObject" Target="embeddings/oleObject14.bin"/><Relationship Id="rId45" Type="http://schemas.openxmlformats.org/officeDocument/2006/relationships/image" Target="media/image17.wmf"/><Relationship Id="rId66" Type="http://schemas.openxmlformats.org/officeDocument/2006/relationships/oleObject" Target="embeddings/oleObject27.bin"/><Relationship Id="rId87" Type="http://schemas.openxmlformats.org/officeDocument/2006/relationships/image" Target="media/image36.wmf"/><Relationship Id="rId110" Type="http://schemas.openxmlformats.org/officeDocument/2006/relationships/oleObject" Target="embeddings/oleObject51.bin"/><Relationship Id="rId115" Type="http://schemas.openxmlformats.org/officeDocument/2006/relationships/image" Target="media/image50.wmf"/><Relationship Id="rId131" Type="http://schemas.openxmlformats.org/officeDocument/2006/relationships/oleObject" Target="embeddings/oleObject63.bin"/><Relationship Id="rId136" Type="http://schemas.openxmlformats.org/officeDocument/2006/relationships/image" Target="media/image59.wmf"/><Relationship Id="rId157" Type="http://schemas.openxmlformats.org/officeDocument/2006/relationships/image" Target="media/image77.emf"/><Relationship Id="rId178" Type="http://schemas.openxmlformats.org/officeDocument/2006/relationships/image" Target="media/image96.png"/><Relationship Id="rId61" Type="http://schemas.openxmlformats.org/officeDocument/2006/relationships/image" Target="media/image25.wmf"/><Relationship Id="rId82" Type="http://schemas.openxmlformats.org/officeDocument/2006/relationships/oleObject" Target="embeddings/oleObject37.bin"/><Relationship Id="rId152" Type="http://schemas.openxmlformats.org/officeDocument/2006/relationships/image" Target="media/image72.png"/><Relationship Id="rId173" Type="http://schemas.openxmlformats.org/officeDocument/2006/relationships/image" Target="media/image93.png"/><Relationship Id="rId19" Type="http://schemas.openxmlformats.org/officeDocument/2006/relationships/image" Target="media/image4.wmf"/><Relationship Id="rId14" Type="http://schemas.openxmlformats.org/officeDocument/2006/relationships/oleObject" Target="embeddings/oleObject1.bin"/><Relationship Id="rId30" Type="http://schemas.openxmlformats.org/officeDocument/2006/relationships/oleObject" Target="embeddings/oleObject9.bin"/><Relationship Id="rId35" Type="http://schemas.openxmlformats.org/officeDocument/2006/relationships/image" Target="media/image12.wmf"/><Relationship Id="rId56" Type="http://schemas.openxmlformats.org/officeDocument/2006/relationships/oleObject" Target="embeddings/oleObject22.bin"/><Relationship Id="rId77" Type="http://schemas.openxmlformats.org/officeDocument/2006/relationships/oleObject" Target="embeddings/oleObject33.bin"/><Relationship Id="rId100" Type="http://schemas.openxmlformats.org/officeDocument/2006/relationships/oleObject" Target="embeddings/oleObject46.bin"/><Relationship Id="rId105" Type="http://schemas.openxmlformats.org/officeDocument/2006/relationships/image" Target="media/image45.wmf"/><Relationship Id="rId126" Type="http://schemas.openxmlformats.org/officeDocument/2006/relationships/oleObject" Target="embeddings/oleObject59.bin"/><Relationship Id="rId147" Type="http://schemas.openxmlformats.org/officeDocument/2006/relationships/image" Target="media/image69.emf"/><Relationship Id="rId168"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image" Target="media/image20.wmf"/><Relationship Id="rId72" Type="http://schemas.openxmlformats.org/officeDocument/2006/relationships/oleObject" Target="embeddings/oleObject30.bin"/><Relationship Id="rId93" Type="http://schemas.openxmlformats.org/officeDocument/2006/relationships/image" Target="media/image39.wmf"/><Relationship Id="rId98" Type="http://schemas.openxmlformats.org/officeDocument/2006/relationships/oleObject" Target="embeddings/oleObject45.bin"/><Relationship Id="rId121" Type="http://schemas.openxmlformats.org/officeDocument/2006/relationships/image" Target="media/image53.wmf"/><Relationship Id="rId142" Type="http://schemas.openxmlformats.org/officeDocument/2006/relationships/image" Target="media/image64.png"/><Relationship Id="rId163" Type="http://schemas.openxmlformats.org/officeDocument/2006/relationships/image" Target="media/image83.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7.wmf"/><Relationship Id="rId46" Type="http://schemas.openxmlformats.org/officeDocument/2006/relationships/oleObject" Target="embeddings/oleObject17.bin"/><Relationship Id="rId67" Type="http://schemas.openxmlformats.org/officeDocument/2006/relationships/image" Target="media/image28.wmf"/><Relationship Id="rId116" Type="http://schemas.openxmlformats.org/officeDocument/2006/relationships/oleObject" Target="embeddings/oleObject54.bin"/><Relationship Id="rId137" Type="http://schemas.openxmlformats.org/officeDocument/2006/relationships/oleObject" Target="embeddings/oleObject66.bin"/><Relationship Id="rId158" Type="http://schemas.openxmlformats.org/officeDocument/2006/relationships/image" Target="media/image78.emf"/><Relationship Id="rId20" Type="http://schemas.openxmlformats.org/officeDocument/2006/relationships/oleObject" Target="embeddings/oleObject4.bin"/><Relationship Id="rId41" Type="http://schemas.openxmlformats.org/officeDocument/2006/relationships/image" Target="media/image15.wmf"/><Relationship Id="rId62" Type="http://schemas.openxmlformats.org/officeDocument/2006/relationships/oleObject" Target="embeddings/oleObject25.bin"/><Relationship Id="rId83" Type="http://schemas.openxmlformats.org/officeDocument/2006/relationships/image" Target="media/image34.wmf"/><Relationship Id="rId88" Type="http://schemas.openxmlformats.org/officeDocument/2006/relationships/oleObject" Target="embeddings/oleObject40.bin"/><Relationship Id="rId111" Type="http://schemas.openxmlformats.org/officeDocument/2006/relationships/image" Target="media/image48.wmf"/><Relationship Id="rId132" Type="http://schemas.openxmlformats.org/officeDocument/2006/relationships/image" Target="media/image57.wmf"/><Relationship Id="rId153" Type="http://schemas.openxmlformats.org/officeDocument/2006/relationships/image" Target="media/image73.emf"/><Relationship Id="rId174" Type="http://schemas.openxmlformats.org/officeDocument/2006/relationships/image" Target="media/image94.png"/><Relationship Id="rId179" Type="http://schemas.openxmlformats.org/officeDocument/2006/relationships/hyperlink" Target="http://www.esri.com/software/arcgis" TargetMode="External"/><Relationship Id="rId15" Type="http://schemas.openxmlformats.org/officeDocument/2006/relationships/image" Target="media/image2.wmf"/><Relationship Id="rId36" Type="http://schemas.openxmlformats.org/officeDocument/2006/relationships/oleObject" Target="embeddings/oleObject12.bin"/><Relationship Id="rId57" Type="http://schemas.openxmlformats.org/officeDocument/2006/relationships/image" Target="media/image23.wmf"/><Relationship Id="rId106" Type="http://schemas.openxmlformats.org/officeDocument/2006/relationships/oleObject" Target="embeddings/oleObject49.bin"/><Relationship Id="rId127" Type="http://schemas.openxmlformats.org/officeDocument/2006/relationships/image" Target="media/image56.wmf"/><Relationship Id="rId10" Type="http://schemas.openxmlformats.org/officeDocument/2006/relationships/footer" Target="footer1.xml"/><Relationship Id="rId31" Type="http://schemas.openxmlformats.org/officeDocument/2006/relationships/image" Target="media/image10.wmf"/><Relationship Id="rId52" Type="http://schemas.openxmlformats.org/officeDocument/2006/relationships/oleObject" Target="embeddings/oleObject20.bin"/><Relationship Id="rId73" Type="http://schemas.openxmlformats.org/officeDocument/2006/relationships/image" Target="media/image31.wmf"/><Relationship Id="rId78" Type="http://schemas.openxmlformats.org/officeDocument/2006/relationships/oleObject" Target="embeddings/oleObject34.bin"/><Relationship Id="rId94" Type="http://schemas.openxmlformats.org/officeDocument/2006/relationships/oleObject" Target="embeddings/oleObject43.bin"/><Relationship Id="rId99" Type="http://schemas.openxmlformats.org/officeDocument/2006/relationships/image" Target="media/image42.wmf"/><Relationship Id="rId101" Type="http://schemas.openxmlformats.org/officeDocument/2006/relationships/image" Target="media/image43.wmf"/><Relationship Id="rId122" Type="http://schemas.openxmlformats.org/officeDocument/2006/relationships/oleObject" Target="embeddings/oleObject57.bin"/><Relationship Id="rId143" Type="http://schemas.openxmlformats.org/officeDocument/2006/relationships/image" Target="media/image65.png"/><Relationship Id="rId148" Type="http://schemas.openxmlformats.org/officeDocument/2006/relationships/image" Target="media/image70.emf"/><Relationship Id="rId164" Type="http://schemas.openxmlformats.org/officeDocument/2006/relationships/image" Target="media/image84.png"/><Relationship Id="rId169" Type="http://schemas.openxmlformats.org/officeDocument/2006/relationships/image" Target="media/image8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B436D5-E1C3-4B76-9A36-8279293D6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1662</TotalTime>
  <Pages>1</Pages>
  <Words>22298</Words>
  <Characters>127102</Characters>
  <Application>Microsoft Office Word</Application>
  <DocSecurity>0</DocSecurity>
  <Lines>1059</Lines>
  <Paragraphs>298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149102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Kun Mei</dc:creator>
  <cp:lastModifiedBy>kunmei</cp:lastModifiedBy>
  <cp:revision>476</cp:revision>
  <cp:lastPrinted>2014-01-29T21:30:00Z</cp:lastPrinted>
  <dcterms:created xsi:type="dcterms:W3CDTF">2014-02-02T19:30:00Z</dcterms:created>
  <dcterms:modified xsi:type="dcterms:W3CDTF">2014-03-12T17:20:00Z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nNumsOnRight">
    <vt:bool>true</vt:bool>
  </property>
  <property fmtid="{D5CDD505-2E9C-101B-9397-08002B2CF9AE}" pid="3" name="MTWinEqns">
    <vt:bool>true</vt:bool>
  </property>
  <property fmtid="{D5CDD505-2E9C-101B-9397-08002B2CF9AE}" pid="4" name="MTUseMTPrefs">
    <vt:lpwstr>1</vt:lpwstr>
  </property>
  <property fmtid="{D5CDD505-2E9C-101B-9397-08002B2CF9AE}" pid="5" name="MTEquationNumber2">
    <vt:lpwstr>(#C1.#E1)</vt:lpwstr>
  </property>
  <property fmtid="{D5CDD505-2E9C-101B-9397-08002B2CF9AE}" pid="6" name="MTEquationSection">
    <vt:lpwstr>1</vt:lpwstr>
  </property>
</Properties>
</file>