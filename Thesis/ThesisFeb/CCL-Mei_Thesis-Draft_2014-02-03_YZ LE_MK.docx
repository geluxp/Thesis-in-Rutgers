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2E05" w:rsidRPr="00F136B2" w:rsidRDefault="000D1649" w:rsidP="00682E05">
      <w:pPr>
        <w:pStyle w:val="ac"/>
        <w:rPr>
          <w:rFonts w:ascii="Times New Roman" w:hAnsi="Times New Roman" w:cs="Times New Roman"/>
          <w:sz w:val="48"/>
          <w:szCs w:val="48"/>
        </w:rPr>
      </w:pPr>
      <w:r>
        <w:rPr>
          <w:rFonts w:ascii="Times New Roman" w:hAnsi="Times New Roman" w:cs="Times New Roman"/>
          <w:sz w:val="48"/>
          <w:szCs w:val="48"/>
        </w:rPr>
        <w:t>Assessment</w:t>
      </w:r>
      <w:r w:rsidR="00B55D8C">
        <w:rPr>
          <w:rFonts w:ascii="Times New Roman" w:hAnsi="Times New Roman" w:cs="Times New Roman"/>
          <w:sz w:val="48"/>
          <w:szCs w:val="48"/>
        </w:rPr>
        <w:t xml:space="preserve"> of Population Exposures </w:t>
      </w:r>
      <w:r>
        <w:rPr>
          <w:rFonts w:ascii="Times New Roman" w:hAnsi="Times New Roman" w:cs="Times New Roman"/>
          <w:sz w:val="48"/>
          <w:szCs w:val="48"/>
        </w:rPr>
        <w:t>to Airborne</w:t>
      </w:r>
      <w:r w:rsidR="00B55D8C">
        <w:rPr>
          <w:rFonts w:ascii="Times New Roman" w:hAnsi="Times New Roman" w:cs="Times New Roman"/>
          <w:sz w:val="48"/>
          <w:szCs w:val="48"/>
        </w:rPr>
        <w:t xml:space="preserve"> </w:t>
      </w:r>
      <w:r>
        <w:rPr>
          <w:rFonts w:ascii="Times New Roman" w:hAnsi="Times New Roman" w:cs="Times New Roman"/>
          <w:sz w:val="48"/>
          <w:szCs w:val="48"/>
        </w:rPr>
        <w:t>Allergenic</w:t>
      </w:r>
      <w:r w:rsidR="002428F8">
        <w:rPr>
          <w:rFonts w:ascii="Times New Roman" w:hAnsi="Times New Roman" w:cs="Times New Roman"/>
          <w:sz w:val="48"/>
          <w:szCs w:val="48"/>
        </w:rPr>
        <w:t xml:space="preserve"> Pollen in the </w:t>
      </w:r>
      <w:r w:rsidR="00B55D8C">
        <w:rPr>
          <w:rFonts w:ascii="Times New Roman" w:hAnsi="Times New Roman" w:cs="Times New Roman"/>
          <w:sz w:val="48"/>
          <w:szCs w:val="48"/>
        </w:rPr>
        <w:t>US from 1994 to 2010</w:t>
      </w:r>
    </w:p>
    <w:p w:rsidR="00F278F6" w:rsidRDefault="00BA54A9" w:rsidP="00F136B2">
      <w:pPr>
        <w:rPr>
          <w:rFonts w:cs="Times New Roman"/>
          <w:sz w:val="36"/>
          <w:szCs w:val="36"/>
        </w:rPr>
      </w:pPr>
      <w:r w:rsidRPr="00DA001E">
        <w:rPr>
          <w:rFonts w:cs="Times New Roman"/>
          <w:sz w:val="32"/>
          <w:szCs w:val="36"/>
          <w:highlight w:val="yellow"/>
        </w:rPr>
        <w:t>DRAFT OF 2014-</w:t>
      </w:r>
      <w:del w:id="0" w:author="lindaeve" w:date="2014-02-03T09:53:00Z">
        <w:r w:rsidRPr="00DA001E" w:rsidDel="0066005B">
          <w:rPr>
            <w:rFonts w:cs="Times New Roman"/>
            <w:sz w:val="32"/>
            <w:szCs w:val="36"/>
            <w:highlight w:val="yellow"/>
          </w:rPr>
          <w:delText>01</w:delText>
        </w:r>
      </w:del>
      <w:ins w:id="1" w:author="lindaeve" w:date="2014-02-03T09:53:00Z">
        <w:r w:rsidR="0066005B" w:rsidRPr="00DA001E">
          <w:rPr>
            <w:rFonts w:cs="Times New Roman"/>
            <w:sz w:val="32"/>
            <w:szCs w:val="36"/>
            <w:highlight w:val="yellow"/>
          </w:rPr>
          <w:t>0</w:t>
        </w:r>
        <w:r w:rsidR="0066005B">
          <w:rPr>
            <w:rFonts w:cs="Times New Roman"/>
            <w:sz w:val="32"/>
            <w:szCs w:val="36"/>
            <w:highlight w:val="yellow"/>
          </w:rPr>
          <w:t>2</w:t>
        </w:r>
      </w:ins>
      <w:r w:rsidRPr="00DA001E">
        <w:rPr>
          <w:rFonts w:cs="Times New Roman"/>
          <w:sz w:val="32"/>
          <w:szCs w:val="36"/>
          <w:highlight w:val="yellow"/>
        </w:rPr>
        <w:t>-</w:t>
      </w:r>
      <w:del w:id="2" w:author="lindaeve" w:date="2014-02-03T09:53:00Z">
        <w:r w:rsidR="00E91895" w:rsidRPr="00E91895" w:rsidDel="0066005B">
          <w:rPr>
            <w:rFonts w:cs="Times New Roman"/>
            <w:sz w:val="32"/>
            <w:szCs w:val="36"/>
            <w:highlight w:val="yellow"/>
          </w:rPr>
          <w:delText>30</w:delText>
        </w:r>
      </w:del>
      <w:ins w:id="3" w:author="lindaeve" w:date="2014-02-03T09:53:00Z">
        <w:r w:rsidR="0066005B">
          <w:rPr>
            <w:rFonts w:cs="Times New Roman"/>
            <w:sz w:val="32"/>
            <w:szCs w:val="36"/>
            <w:highlight w:val="yellow"/>
          </w:rPr>
          <w:t>03</w:t>
        </w:r>
      </w:ins>
      <w:r w:rsidR="00E91895" w:rsidRPr="00E91895">
        <w:rPr>
          <w:rFonts w:cs="Times New Roman"/>
          <w:sz w:val="32"/>
          <w:szCs w:val="36"/>
          <w:highlight w:val="yellow"/>
        </w:rPr>
        <w:t>-KM LE</w:t>
      </w:r>
      <w:ins w:id="4" w:author="lindaeve" w:date="2014-02-03T09:53:00Z">
        <w:r w:rsidR="0066005B">
          <w:rPr>
            <w:rFonts w:cs="Times New Roman"/>
            <w:sz w:val="32"/>
            <w:szCs w:val="36"/>
          </w:rPr>
          <w:t xml:space="preserve"> YZ LE</w:t>
        </w:r>
      </w:ins>
    </w:p>
    <w:p w:rsidR="00F278F6" w:rsidRPr="00F136B2" w:rsidRDefault="00154EC8" w:rsidP="00F136B2">
      <w:pPr>
        <w:rPr>
          <w:rFonts w:cs="Times New Roman"/>
          <w:sz w:val="36"/>
          <w:szCs w:val="36"/>
        </w:rPr>
      </w:pPr>
      <w:r w:rsidRPr="00F136B2">
        <w:rPr>
          <w:rFonts w:cs="Times New Roman"/>
          <w:b/>
          <w:sz w:val="36"/>
          <w:szCs w:val="36"/>
        </w:rPr>
        <w:t>Abstract</w:t>
      </w:r>
    </w:p>
    <w:p w:rsidR="00EA4D82" w:rsidRDefault="006645CC" w:rsidP="00FE42FB">
      <w:pPr>
        <w:spacing w:before="96" w:after="120" w:line="480" w:lineRule="auto"/>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Pr>
          <w:rFonts w:cs="Times New Roman"/>
          <w:kern w:val="0"/>
          <w:szCs w:val="24"/>
        </w:rPr>
        <w:t xml:space="preserve"> 5%-30% </w:t>
      </w:r>
      <w:r w:rsidR="00620390">
        <w:rPr>
          <w:rFonts w:cs="Times New Roman"/>
          <w:kern w:val="0"/>
          <w:szCs w:val="24"/>
        </w:rPr>
        <w:t xml:space="preserve">of the </w:t>
      </w:r>
      <w:r w:rsidR="00EA4D82">
        <w:rPr>
          <w:rFonts w:cs="Times New Roman"/>
          <w:kern w:val="0"/>
          <w:szCs w:val="24"/>
        </w:rPr>
        <w:t>population in industrialized countries. Furthermore, a</w:t>
      </w:r>
      <w:r w:rsidR="00AE447D">
        <w:rPr>
          <w:rFonts w:cs="Times New Roman"/>
          <w:kern w:val="0"/>
          <w:szCs w:val="24"/>
        </w:rPr>
        <w:t>llergenic pollen has been reported to act synergistically with common air pollutant</w:t>
      </w:r>
      <w:r w:rsidR="00620390">
        <w:rPr>
          <w:rFonts w:cs="Times New Roman"/>
          <w:kern w:val="0"/>
          <w:szCs w:val="24"/>
        </w:rPr>
        <w:t>s</w:t>
      </w:r>
      <w:r w:rsidR="00AE447D">
        <w:rPr>
          <w:rFonts w:cs="Times New Roman"/>
          <w:kern w:val="0"/>
          <w:szCs w:val="24"/>
        </w:rPr>
        <w:t xml:space="preserve">, such as </w:t>
      </w:r>
      <w:r w:rsidR="0066356B">
        <w:rPr>
          <w:rFonts w:cs="Times New Roman"/>
          <w:kern w:val="0"/>
          <w:szCs w:val="24"/>
        </w:rPr>
        <w:t>ozone</w:t>
      </w:r>
      <w:r w:rsidR="00AE447D">
        <w:rPr>
          <w:rFonts w:cs="Times New Roman"/>
          <w:kern w:val="0"/>
          <w:szCs w:val="24"/>
        </w:rPr>
        <w:t xml:space="preserve"> and particular matter, 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line="480" w:lineRule="auto"/>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developed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 xml:space="preserve">s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line="480" w:lineRule="auto"/>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daily total exposures</w:t>
      </w:r>
      <w:r w:rsidR="00F54889">
        <w:rPr>
          <w:rFonts w:cs="Times New Roman"/>
          <w:kern w:val="0"/>
          <w:szCs w:val="24"/>
        </w:rPr>
        <w:t xml:space="preserve"> </w:t>
      </w:r>
      <w:r w:rsidR="00C62D47">
        <w:rPr>
          <w:rFonts w:cs="Times New Roman"/>
          <w:kern w:val="0"/>
          <w:szCs w:val="24"/>
        </w:rPr>
        <w:t xml:space="preserve">from 1994 to </w:t>
      </w:r>
      <w:r w:rsidR="00B8739F">
        <w:rPr>
          <w:rFonts w:cs="Times New Roman"/>
          <w:kern w:val="0"/>
          <w:szCs w:val="24"/>
        </w:rPr>
        <w:t xml:space="preserve">2001 </w:t>
      </w:r>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lastRenderedPageBreak/>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total exposures from </w:t>
      </w:r>
      <w:r w:rsidR="00815650">
        <w:rPr>
          <w:rFonts w:cs="Times New Roman"/>
          <w:kern w:val="0"/>
          <w:szCs w:val="24"/>
        </w:rPr>
        <w:t>2001</w:t>
      </w:r>
      <w:r w:rsidR="00994CE6">
        <w:rPr>
          <w:rFonts w:cs="Times New Roman"/>
          <w:kern w:val="0"/>
          <w:szCs w:val="24"/>
        </w:rPr>
        <w:t xml:space="preserve"> 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CE41BB" w:rsidRPr="00F136B2" w:rsidRDefault="00673367" w:rsidP="00CE41BB">
      <w:pPr>
        <w:spacing w:before="96" w:after="120" w:line="480" w:lineRule="auto"/>
        <w:ind w:firstLine="720"/>
        <w:rPr>
          <w:ins w:id="5" w:author="kunmei" w:date="2014-02-03T18:06:00Z"/>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CE41BB" w:rsidRPr="00F136B2" w:rsidRDefault="00CE41BB" w:rsidP="00CE41BB">
      <w:pPr>
        <w:spacing w:before="96" w:after="120" w:line="480" w:lineRule="auto"/>
        <w:ind w:firstLine="720"/>
        <w:rPr>
          <w:ins w:id="6" w:author="kunmei" w:date="2014-02-03T18:06:00Z"/>
          <w:rFonts w:cs="Times New Roman"/>
          <w:kern w:val="0"/>
          <w:szCs w:val="24"/>
        </w:rPr>
      </w:pPr>
      <w:ins w:id="7" w:author="kunmei" w:date="2014-02-03T18:06:00Z">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r w:rsidRPr="00F136B2">
          <w:rPr>
            <w:rFonts w:cs="Times New Roman"/>
            <w:kern w:val="0"/>
            <w:szCs w:val="24"/>
          </w:rPr>
          <w:t xml:space="preserve">. </w:t>
        </w:r>
      </w:ins>
    </w:p>
    <w:p w:rsidR="00387F9D" w:rsidRPr="00F136B2" w:rsidRDefault="00154EC8" w:rsidP="00FE42FB">
      <w:pPr>
        <w:spacing w:before="96" w:after="120" w:line="480" w:lineRule="auto"/>
        <w:ind w:firstLine="720"/>
        <w:rPr>
          <w:rFonts w:cs="Times New Roman"/>
          <w:kern w:val="0"/>
          <w:szCs w:val="24"/>
        </w:rPr>
      </w:pPr>
      <w:del w:id="8" w:author="kunmei" w:date="2014-02-03T18:06:00Z">
        <w:r w:rsidRPr="00F136B2" w:rsidDel="00CE41BB">
          <w:rPr>
            <w:rFonts w:cs="Times New Roman"/>
            <w:kern w:val="0"/>
            <w:szCs w:val="24"/>
          </w:rPr>
          <w:delText xml:space="preserve">Exposure estimates were sensitive to parameters </w:delText>
        </w:r>
        <w:r w:rsidR="00D1328A" w:rsidDel="00CE41BB">
          <w:rPr>
            <w:rFonts w:cs="Times New Roman"/>
            <w:kern w:val="0"/>
            <w:szCs w:val="24"/>
          </w:rPr>
          <w:delText>affecting</w:delText>
        </w:r>
        <w:r w:rsidR="00D1328A" w:rsidRPr="00F136B2" w:rsidDel="00CE41BB">
          <w:rPr>
            <w:rFonts w:cs="Times New Roman"/>
            <w:kern w:val="0"/>
            <w:szCs w:val="24"/>
          </w:rPr>
          <w:delText xml:space="preserve"> </w:delText>
        </w:r>
        <w:r w:rsidR="00AF32C3" w:rsidDel="00CE41BB">
          <w:rPr>
            <w:rFonts w:cs="Times New Roman"/>
            <w:kern w:val="0"/>
            <w:szCs w:val="24"/>
          </w:rPr>
          <w:delText>dermal contact</w:delText>
        </w:r>
        <w:r w:rsidR="00EA52E4" w:rsidDel="00CE41BB">
          <w:rPr>
            <w:rFonts w:cs="Times New Roman"/>
            <w:kern w:val="0"/>
            <w:szCs w:val="24"/>
          </w:rPr>
          <w:delText xml:space="preserve"> such as </w:delText>
        </w:r>
        <w:r w:rsidR="00AF32C3" w:rsidDel="00CE41BB">
          <w:rPr>
            <w:rFonts w:cs="Times New Roman"/>
            <w:kern w:val="0"/>
            <w:szCs w:val="24"/>
          </w:rPr>
          <w:delText xml:space="preserve">removal coefficient of pollen </w:delText>
        </w:r>
        <w:r w:rsidR="00B30686" w:rsidDel="00CE41BB">
          <w:rPr>
            <w:rFonts w:cs="Times New Roman"/>
            <w:kern w:val="0"/>
            <w:szCs w:val="24"/>
          </w:rPr>
          <w:delText>on</w:delText>
        </w:r>
        <w:r w:rsidR="00AF32C3" w:rsidDel="00CE41BB">
          <w:rPr>
            <w:rFonts w:cs="Times New Roman"/>
            <w:kern w:val="0"/>
            <w:szCs w:val="24"/>
          </w:rPr>
          <w:delText xml:space="preserve"> the skin and dermal loading rate</w:delText>
        </w:r>
        <w:r w:rsidRPr="00F136B2" w:rsidDel="00CE41BB">
          <w:rPr>
            <w:rFonts w:cs="Times New Roman"/>
            <w:kern w:val="0"/>
            <w:szCs w:val="24"/>
          </w:rPr>
          <w:delText xml:space="preserve">. The inhalation route </w:delText>
        </w:r>
        <w:r w:rsidR="003D47F8" w:rsidDel="00CE41BB">
          <w:rPr>
            <w:rFonts w:cs="Times New Roman"/>
            <w:kern w:val="0"/>
            <w:szCs w:val="24"/>
          </w:rPr>
          <w:delText>contributes</w:delText>
        </w:r>
        <w:r w:rsidRPr="00F136B2" w:rsidDel="00CE41BB">
          <w:rPr>
            <w:rFonts w:cs="Times New Roman"/>
            <w:kern w:val="0"/>
            <w:szCs w:val="24"/>
          </w:rPr>
          <w:delText xml:space="preserve"> 140 </w:delText>
        </w:r>
        <w:r w:rsidR="00FD6BCA" w:rsidRPr="00F136B2" w:rsidDel="00CE41BB">
          <w:rPr>
            <w:rFonts w:cs="Times New Roman"/>
            <w:kern w:val="0"/>
            <w:szCs w:val="24"/>
          </w:rPr>
          <w:delText xml:space="preserve">times higher pollen exposure </w:delText>
        </w:r>
        <w:r w:rsidR="00FD6BCA" w:rsidDel="00CE41BB">
          <w:rPr>
            <w:rFonts w:cs="Times New Roman"/>
            <w:kern w:val="0"/>
            <w:szCs w:val="24"/>
          </w:rPr>
          <w:delText>levels</w:delText>
        </w:r>
        <w:r w:rsidR="00FD6BCA" w:rsidRPr="00F136B2" w:rsidDel="00CE41BB">
          <w:rPr>
            <w:rFonts w:cs="Times New Roman"/>
            <w:kern w:val="0"/>
            <w:szCs w:val="24"/>
          </w:rPr>
          <w:delText xml:space="preserve"> than </w:delText>
        </w:r>
        <w:r w:rsidR="00FD6BCA" w:rsidDel="00CE41BB">
          <w:rPr>
            <w:rFonts w:cs="Times New Roman"/>
            <w:kern w:val="0"/>
            <w:szCs w:val="24"/>
          </w:rPr>
          <w:delText xml:space="preserve">the </w:delText>
        </w:r>
        <w:r w:rsidR="00FD6BCA" w:rsidRPr="00F136B2" w:rsidDel="00CE41BB">
          <w:rPr>
            <w:rFonts w:cs="Times New Roman"/>
            <w:kern w:val="0"/>
            <w:szCs w:val="24"/>
          </w:rPr>
          <w:delText>dermal contact</w:delText>
        </w:r>
        <w:r w:rsidR="00FD6BCA" w:rsidDel="00CE41BB">
          <w:rPr>
            <w:rFonts w:cs="Times New Roman"/>
            <w:kern w:val="0"/>
            <w:szCs w:val="24"/>
          </w:rPr>
          <w:delText xml:space="preserve"> route </w:delText>
        </w:r>
        <w:r w:rsidRPr="00F136B2" w:rsidDel="00CE41BB">
          <w:rPr>
            <w:rFonts w:cs="Times New Roman"/>
            <w:kern w:val="0"/>
            <w:szCs w:val="24"/>
          </w:rPr>
          <w:delText xml:space="preserve">and 157 times higher pollen exposure </w:delText>
        </w:r>
        <w:r w:rsidR="003D47F8" w:rsidDel="00CE41BB">
          <w:rPr>
            <w:rFonts w:cs="Times New Roman"/>
            <w:kern w:val="0"/>
            <w:szCs w:val="24"/>
          </w:rPr>
          <w:delText>levels</w:delText>
        </w:r>
        <w:r w:rsidRPr="00F136B2" w:rsidDel="00CE41BB">
          <w:rPr>
            <w:rFonts w:cs="Times New Roman"/>
            <w:kern w:val="0"/>
            <w:szCs w:val="24"/>
          </w:rPr>
          <w:delText xml:space="preserve"> </w:delText>
        </w:r>
        <w:r w:rsidR="00FD6BCA" w:rsidRPr="00F136B2" w:rsidDel="00CE41BB">
          <w:rPr>
            <w:rFonts w:cs="Times New Roman"/>
            <w:kern w:val="0"/>
            <w:szCs w:val="24"/>
          </w:rPr>
          <w:delText xml:space="preserve">than </w:delText>
        </w:r>
        <w:r w:rsidR="00FD6BCA" w:rsidDel="00CE41BB">
          <w:rPr>
            <w:rFonts w:cs="Times New Roman"/>
            <w:kern w:val="0"/>
            <w:szCs w:val="24"/>
          </w:rPr>
          <w:delText xml:space="preserve">the unintentional </w:delText>
        </w:r>
        <w:r w:rsidR="00FD6BCA" w:rsidRPr="00F136B2" w:rsidDel="00CE41BB">
          <w:rPr>
            <w:rFonts w:cs="Times New Roman"/>
            <w:kern w:val="0"/>
            <w:szCs w:val="24"/>
          </w:rPr>
          <w:delText xml:space="preserve">ingestion route </w:delText>
        </w:r>
        <w:r w:rsidRPr="00F136B2" w:rsidDel="00CE41BB">
          <w:rPr>
            <w:rFonts w:cs="Times New Roman"/>
            <w:kern w:val="0"/>
            <w:szCs w:val="24"/>
          </w:rPr>
          <w:delText xml:space="preserve">for </w:delText>
        </w:r>
        <w:r w:rsidR="005B3CE6" w:rsidDel="00CE41BB">
          <w:rPr>
            <w:rFonts w:cs="Times New Roman"/>
            <w:kern w:val="0"/>
            <w:szCs w:val="24"/>
          </w:rPr>
          <w:delText>subjects of the general population</w:delText>
        </w:r>
        <w:r w:rsidRPr="00F136B2" w:rsidDel="00CE41BB">
          <w:rPr>
            <w:rFonts w:cs="Times New Roman"/>
            <w:kern w:val="0"/>
            <w:szCs w:val="24"/>
          </w:rPr>
          <w:delText>.</w:delText>
        </w:r>
      </w:del>
      <w:r w:rsidRPr="00F136B2">
        <w:rPr>
          <w:rFonts w:cs="Times New Roman"/>
          <w:kern w:val="0"/>
          <w:szCs w:val="24"/>
        </w:rPr>
        <w:t xml:space="preserve"> </w:t>
      </w:r>
    </w:p>
    <w:p w:rsidR="001D7717" w:rsidRDefault="001D7717" w:rsidP="0033298B">
      <w:pPr>
        <w:pStyle w:val="a7"/>
        <w:spacing w:line="480" w:lineRule="auto"/>
        <w:ind w:firstLineChars="250" w:firstLine="600"/>
        <w:jc w:val="left"/>
        <w:rPr>
          <w:rFonts w:cs="Times New Roman"/>
          <w:kern w:val="0"/>
          <w:szCs w:val="24"/>
        </w:rPr>
      </w:pPr>
    </w:p>
    <w:p w:rsidR="00103C61" w:rsidRDefault="00103C61">
      <w:pPr>
        <w:widowControl/>
        <w:jc w:val="left"/>
        <w:rPr>
          <w:rFonts w:cs="Times New Roman"/>
          <w:kern w:val="0"/>
          <w:szCs w:val="24"/>
        </w:rPr>
      </w:pPr>
      <w:r>
        <w:rPr>
          <w:rFonts w:cs="Times New Roman"/>
          <w:kern w:val="0"/>
          <w:szCs w:val="24"/>
        </w:rPr>
        <w:br w:type="page"/>
      </w:r>
    </w:p>
    <w:p w:rsidR="00C70375" w:rsidRDefault="00C70375" w:rsidP="008B2512">
      <w:pPr>
        <w:pStyle w:val="1"/>
      </w:pPr>
      <w:r w:rsidRPr="00C70375">
        <w:lastRenderedPageBreak/>
        <w:t>Background Information</w:t>
      </w:r>
    </w:p>
    <w:p w:rsidR="00F278F6" w:rsidRPr="005D1D15" w:rsidRDefault="003B2AEE" w:rsidP="00F136B2">
      <w:pPr>
        <w:spacing w:line="480" w:lineRule="auto"/>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F44D9E" w:rsidRPr="003B4259">
        <w:rPr>
          <w:rFonts w:cs="Times New Roman"/>
          <w:kern w:val="0"/>
          <w:szCs w:val="24"/>
        </w:rPr>
        <w:fldChar w:fldCharType="begin"/>
      </w:r>
      <w:r w:rsidR="00787A2D">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F44D9E" w:rsidRPr="003B4259">
        <w:rPr>
          <w:rFonts w:cs="Times New Roman"/>
          <w:kern w:val="0"/>
          <w:szCs w:val="24"/>
        </w:rPr>
        <w:fldChar w:fldCharType="separate"/>
      </w:r>
      <w:r w:rsidR="0062022A">
        <w:rPr>
          <w:rFonts w:cs="Times New Roman"/>
          <w:noProof/>
          <w:kern w:val="0"/>
          <w:szCs w:val="24"/>
        </w:rPr>
        <w:t xml:space="preserve">(e.g. </w:t>
      </w:r>
      <w:hyperlink w:anchor="_ENREF_16" w:tooltip="Lamb, 2006 #2" w:history="1">
        <w:r w:rsidR="00787A2D">
          <w:rPr>
            <w:rFonts w:cs="Times New Roman"/>
            <w:noProof/>
            <w:kern w:val="0"/>
            <w:szCs w:val="24"/>
          </w:rPr>
          <w:t>Lamb et al., 2006</w:t>
        </w:r>
      </w:hyperlink>
      <w:r w:rsidR="0062022A">
        <w:rPr>
          <w:rFonts w:cs="Times New Roman"/>
          <w:noProof/>
          <w:kern w:val="0"/>
          <w:szCs w:val="24"/>
        </w:rPr>
        <w:t xml:space="preserve">; </w:t>
      </w:r>
      <w:hyperlink w:anchor="_ENREF_22" w:tooltip="Singh, 2010 #1" w:history="1">
        <w:r w:rsidR="00787A2D">
          <w:rPr>
            <w:rFonts w:cs="Times New Roman"/>
            <w:noProof/>
            <w:kern w:val="0"/>
            <w:szCs w:val="24"/>
          </w:rPr>
          <w:t>Singh et al., 2010</w:t>
        </w:r>
      </w:hyperlink>
      <w:r w:rsidR="0062022A">
        <w:rPr>
          <w:rFonts w:cs="Times New Roman"/>
          <w:noProof/>
          <w:kern w:val="0"/>
          <w:szCs w:val="24"/>
        </w:rPr>
        <w:t>)</w:t>
      </w:r>
      <w:r w:rsidR="00F44D9E"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F44D9E" w:rsidRPr="003B4259">
        <w:rPr>
          <w:rFonts w:cs="Times New Roman"/>
          <w:kern w:val="0"/>
          <w:szCs w:val="24"/>
        </w:rPr>
        <w:fldChar w:fldCharType="begin"/>
      </w:r>
      <w:r w:rsidR="00787A2D">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F44D9E"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787A2D">
          <w:rPr>
            <w:rFonts w:cs="Times New Roman"/>
            <w:noProof/>
            <w:kern w:val="0"/>
            <w:szCs w:val="24"/>
          </w:rPr>
          <w:t>Bielory et al., 2012</w:t>
        </w:r>
      </w:hyperlink>
      <w:r w:rsidR="00D776B6">
        <w:rPr>
          <w:rFonts w:cs="Times New Roman"/>
          <w:noProof/>
          <w:kern w:val="0"/>
          <w:szCs w:val="24"/>
        </w:rPr>
        <w:t>)</w:t>
      </w:r>
      <w:r w:rsidR="00F44D9E"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F44D9E" w:rsidRPr="003B4259">
        <w:rPr>
          <w:rFonts w:cs="Times New Roman"/>
          <w:kern w:val="0"/>
          <w:szCs w:val="24"/>
        </w:rPr>
        <w:fldChar w:fldCharType="begin"/>
      </w:r>
      <w:r w:rsidR="00787A2D">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F44D9E" w:rsidRPr="003B4259">
        <w:rPr>
          <w:rFonts w:cs="Times New Roman"/>
          <w:kern w:val="0"/>
          <w:szCs w:val="24"/>
        </w:rPr>
        <w:fldChar w:fldCharType="separate"/>
      </w:r>
      <w:r w:rsidR="00D776B6">
        <w:rPr>
          <w:rFonts w:cs="Times New Roman"/>
          <w:noProof/>
          <w:kern w:val="0"/>
          <w:szCs w:val="24"/>
        </w:rPr>
        <w:t>(</w:t>
      </w:r>
      <w:hyperlink w:anchor="_ENREF_21" w:tooltip="Shea, 2008 #4" w:history="1">
        <w:r w:rsidR="00787A2D">
          <w:rPr>
            <w:rFonts w:cs="Times New Roman"/>
            <w:noProof/>
            <w:kern w:val="0"/>
            <w:szCs w:val="24"/>
          </w:rPr>
          <w:t>Shea et al., 2008</w:t>
        </w:r>
      </w:hyperlink>
      <w:r w:rsidR="00D776B6">
        <w:rPr>
          <w:rFonts w:cs="Times New Roman"/>
          <w:noProof/>
          <w:kern w:val="0"/>
          <w:szCs w:val="24"/>
        </w:rPr>
        <w:t>)</w:t>
      </w:r>
      <w:r w:rsidR="00F44D9E"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
        <w:rPr>
          <w:rFonts w:cs="Times New Roman"/>
          <w:b w:val="0"/>
        </w:rPr>
      </w:pPr>
      <w:r>
        <w:rPr>
          <w:rFonts w:cs="Times New Roman"/>
        </w:rPr>
        <w:t>Pollen and allergy</w:t>
      </w:r>
    </w:p>
    <w:p w:rsidR="002118E1" w:rsidRPr="005D1D15" w:rsidRDefault="00CE4331" w:rsidP="002118E1">
      <w:pPr>
        <w:spacing w:line="480" w:lineRule="auto"/>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F44D9E">
        <w:rPr>
          <w:rFonts w:cs="Times New Roman"/>
          <w:szCs w:val="24"/>
        </w:rPr>
        <w:fldChar w:fldCharType="begin"/>
      </w:r>
      <w:r w:rsidR="00787A2D">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F44D9E">
        <w:rPr>
          <w:rFonts w:cs="Times New Roman"/>
          <w:szCs w:val="24"/>
        </w:rPr>
        <w:fldChar w:fldCharType="separate"/>
      </w:r>
      <w:r w:rsidR="00D776B6">
        <w:rPr>
          <w:rFonts w:cs="Times New Roman"/>
          <w:noProof/>
          <w:szCs w:val="24"/>
        </w:rPr>
        <w:t>(</w:t>
      </w:r>
      <w:hyperlink w:anchor="_ENREF_23" w:tooltip="Sofiev, 2013 #6" w:history="1">
        <w:r w:rsidR="00787A2D">
          <w:rPr>
            <w:rFonts w:cs="Times New Roman"/>
            <w:noProof/>
            <w:szCs w:val="24"/>
          </w:rPr>
          <w:t>Sofiev et al., 2013</w:t>
        </w:r>
      </w:hyperlink>
      <w:r w:rsidR="00D776B6">
        <w:rPr>
          <w:rFonts w:cs="Times New Roman"/>
          <w:noProof/>
          <w:szCs w:val="24"/>
        </w:rPr>
        <w:t>)</w:t>
      </w:r>
      <w:r w:rsidR="00F44D9E">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F44D9E">
        <w:rPr>
          <w:rFonts w:cs="Times New Roman"/>
          <w:szCs w:val="24"/>
        </w:rPr>
        <w:fldChar w:fldCharType="begin"/>
      </w:r>
      <w:r w:rsidR="00787A2D">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F44D9E">
        <w:rPr>
          <w:rFonts w:cs="Times New Roman"/>
          <w:szCs w:val="24"/>
        </w:rPr>
        <w:fldChar w:fldCharType="separate"/>
      </w:r>
      <w:r w:rsidR="00D776B6">
        <w:rPr>
          <w:rFonts w:cs="Times New Roman"/>
          <w:noProof/>
          <w:szCs w:val="24"/>
        </w:rPr>
        <w:t>(</w:t>
      </w:r>
      <w:hyperlink w:anchor="_ENREF_4" w:tooltip="Brożek, 2010 #12" w:history="1">
        <w:r w:rsidR="00787A2D">
          <w:rPr>
            <w:rFonts w:cs="Times New Roman"/>
            <w:noProof/>
            <w:szCs w:val="24"/>
          </w:rPr>
          <w:t>Brożek et al., 2010</w:t>
        </w:r>
      </w:hyperlink>
      <w:r w:rsidR="00D776B6">
        <w:rPr>
          <w:rFonts w:cs="Times New Roman"/>
          <w:noProof/>
          <w:szCs w:val="24"/>
        </w:rPr>
        <w:t>)</w:t>
      </w:r>
      <w:r w:rsidR="00F44D9E">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line="480" w:lineRule="auto"/>
        <w:ind w:firstLine="720"/>
        <w:rPr>
          <w:rFonts w:cs="Times New Roman"/>
          <w:szCs w:val="24"/>
        </w:rPr>
      </w:pPr>
      <w:r w:rsidRPr="00CE4331">
        <w:rPr>
          <w:rFonts w:cs="Times New Roman"/>
          <w:szCs w:val="24"/>
        </w:rPr>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F44D9E">
        <w:rPr>
          <w:rFonts w:cs="Times New Roman"/>
          <w:szCs w:val="24"/>
        </w:rPr>
        <w:fldChar w:fldCharType="begin"/>
      </w:r>
      <w:r w:rsidR="00787A2D">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F44D9E">
        <w:rPr>
          <w:rFonts w:cs="Times New Roman"/>
          <w:szCs w:val="24"/>
        </w:rPr>
        <w:fldChar w:fldCharType="separate"/>
      </w:r>
      <w:r w:rsidR="008B61FF">
        <w:rPr>
          <w:rFonts w:cs="Times New Roman"/>
          <w:noProof/>
          <w:szCs w:val="24"/>
        </w:rPr>
        <w:t>(</w:t>
      </w:r>
      <w:hyperlink w:anchor="_ENREF_23" w:tooltip="Sofiev, 2013 #6" w:history="1">
        <w:r w:rsidR="00787A2D">
          <w:rPr>
            <w:rFonts w:cs="Times New Roman"/>
            <w:noProof/>
            <w:szCs w:val="24"/>
          </w:rPr>
          <w:t xml:space="preserve">Sofiev et al., </w:t>
        </w:r>
        <w:r w:rsidR="00787A2D">
          <w:rPr>
            <w:rFonts w:cs="Times New Roman"/>
            <w:noProof/>
            <w:szCs w:val="24"/>
          </w:rPr>
          <w:lastRenderedPageBreak/>
          <w:t>2013</w:t>
        </w:r>
      </w:hyperlink>
      <w:r w:rsidR="008B61FF">
        <w:rPr>
          <w:rFonts w:cs="Times New Roman"/>
          <w:noProof/>
          <w:szCs w:val="24"/>
        </w:rPr>
        <w:t>)</w:t>
      </w:r>
      <w:r w:rsidR="00F44D9E">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line="480" w:lineRule="auto"/>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2011A5">
        <w:rPr>
          <w:rFonts w:cs="Times New Roman"/>
          <w:color w:val="000000"/>
          <w:szCs w:val="24"/>
        </w:rPr>
        <w:fldChar w:fldCharType="begin"/>
      </w:r>
      <w:r w:rsidR="005865FA">
        <w:rPr>
          <w:rFonts w:cs="Times New Roman"/>
          <w:color w:val="000000"/>
          <w:szCs w:val="24"/>
        </w:rPr>
        <w:instrText xml:space="preserve"> ADDIN EN.CITE &lt;EndNote&gt;&lt;Cite&gt;&lt;Author&gt;Hansen&lt;/Author&gt;&lt;Year&gt;2002&lt;/Year&gt;&lt;RecNum&gt;1&lt;/RecNum&gt;&lt;DisplayText&gt;(Hansen et al., 2002)&lt;/DisplayText&gt;&lt;record&gt;&lt;rec-number&gt;1&lt;/rec-number&gt;&lt;foreign-keys&gt;&lt;key app="EN" db-id="avrxaa2ahfftteeps2dxpd5e2ex9wadezd92" timestamp="1391399544"&gt;1&lt;/key&gt;&lt;/foreign-keys&gt;&lt;ref-type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2011A5">
        <w:rPr>
          <w:rFonts w:cs="Times New Roman"/>
          <w:color w:val="000000"/>
          <w:szCs w:val="24"/>
        </w:rPr>
        <w:fldChar w:fldCharType="separate"/>
      </w:r>
      <w:r w:rsidR="005865FA">
        <w:rPr>
          <w:rFonts w:cs="Times New Roman"/>
          <w:noProof/>
          <w:color w:val="000000"/>
          <w:szCs w:val="24"/>
        </w:rPr>
        <w:t>(</w:t>
      </w:r>
      <w:hyperlink w:anchor="_ENREF_11" w:tooltip="Hansen, 2002 #1" w:history="1">
        <w:r w:rsidR="00787A2D">
          <w:rPr>
            <w:rFonts w:cs="Times New Roman"/>
            <w:noProof/>
            <w:color w:val="000000"/>
            <w:szCs w:val="24"/>
          </w:rPr>
          <w:t>Hansen et al., 2002</w:t>
        </w:r>
      </w:hyperlink>
      <w:r w:rsidR="005865FA">
        <w:rPr>
          <w:rFonts w:cs="Times New Roman"/>
          <w:noProof/>
          <w:color w:val="000000"/>
          <w:szCs w:val="24"/>
        </w:rPr>
        <w:t>)</w:t>
      </w:r>
      <w:r w:rsidR="002011A5">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F44D9E" w:rsidRPr="00CE4331">
        <w:rPr>
          <w:rFonts w:cs="Times New Roman"/>
          <w:color w:val="000000"/>
          <w:szCs w:val="24"/>
        </w:rPr>
        <w:fldChar w:fldCharType="begin"/>
      </w:r>
      <w:r w:rsidR="00787A2D">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F44D9E"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787A2D">
          <w:rPr>
            <w:rFonts w:cs="Times New Roman"/>
            <w:noProof/>
            <w:color w:val="000000"/>
            <w:szCs w:val="24"/>
          </w:rPr>
          <w:t>Behrendt &amp; Becker, 2001</w:t>
        </w:r>
      </w:hyperlink>
      <w:r w:rsidR="00D776B6">
        <w:rPr>
          <w:rFonts w:cs="Times New Roman"/>
          <w:noProof/>
          <w:color w:val="000000"/>
          <w:szCs w:val="24"/>
        </w:rPr>
        <w:t>)</w:t>
      </w:r>
      <w:r w:rsidR="00F44D9E"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
        <w:rPr>
          <w:rFonts w:cs="Times New Roman"/>
          <w:b w:val="0"/>
        </w:rPr>
      </w:pPr>
      <w:r>
        <w:rPr>
          <w:rFonts w:cs="Times New Roman"/>
        </w:rPr>
        <w:t xml:space="preserve">Pollen Season </w:t>
      </w:r>
    </w:p>
    <w:p w:rsidR="00F80C78" w:rsidRDefault="007D463B">
      <w:pPr>
        <w:spacing w:before="96" w:after="120" w:line="480" w:lineRule="auto"/>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F44D9E">
        <w:rPr>
          <w:rFonts w:ascii="Times-Roman" w:hAnsi="Times-Roman" w:cs="Times-Roman"/>
          <w:color w:val="000000"/>
          <w:kern w:val="0"/>
          <w:szCs w:val="24"/>
        </w:rPr>
        <w:fldChar w:fldCharType="begin"/>
      </w:r>
      <w:r w:rsidR="00787A2D">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F44D9E">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787A2D">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F44D9E">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line="480" w:lineRule="auto"/>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r>
        <w:lastRenderedPageBreak/>
        <w:t>Methods</w:t>
      </w:r>
      <w:r w:rsidR="00F44D9E">
        <w:fldChar w:fldCharType="begin"/>
      </w:r>
      <w:r w:rsidR="006C6599">
        <w:instrText xml:space="preserve"> MACROBUTTON MTEditEquationSection2 </w:instrText>
      </w:r>
      <w:r w:rsidR="006C6599" w:rsidRPr="006C6599">
        <w:rPr>
          <w:rStyle w:val="MTEquationSection"/>
        </w:rPr>
        <w:instrText>Equation Chapter (Next) Section 1</w:instrText>
      </w:r>
      <w:r w:rsidR="00F44D9E">
        <w:fldChar w:fldCharType="begin"/>
      </w:r>
      <w:r w:rsidR="006C6599">
        <w:instrText xml:space="preserve"> SEQ MTEqn \r \h \* MERGEFORMAT </w:instrText>
      </w:r>
      <w:del w:id="9" w:author="kunmei" w:date="2014-02-03T18:20:00Z">
        <w:r w:rsidR="00F44D9E">
          <w:fldChar w:fldCharType="end"/>
        </w:r>
      </w:del>
      <w:r w:rsidR="00F44D9E">
        <w:fldChar w:fldCharType="begin"/>
      </w:r>
      <w:r w:rsidR="006C6599">
        <w:instrText xml:space="preserve"> SEQ MTSec \r 1 \h \* MERGEFORMAT </w:instrText>
      </w:r>
      <w:del w:id="10" w:author="kunmei" w:date="2014-02-03T18:20:00Z">
        <w:r w:rsidR="00F44D9E">
          <w:fldChar w:fldCharType="end"/>
        </w:r>
      </w:del>
      <w:r w:rsidR="00F44D9E">
        <w:fldChar w:fldCharType="begin"/>
      </w:r>
      <w:r w:rsidR="006C6599">
        <w:instrText xml:space="preserve"> SEQ MTChap \h \* MERGEFORMAT </w:instrText>
      </w:r>
      <w:del w:id="11" w:author="kunmei" w:date="2014-02-03T18:20:00Z">
        <w:r w:rsidR="00F44D9E">
          <w:fldChar w:fldCharType="end"/>
        </w:r>
      </w:del>
      <w:r w:rsidR="00F44D9E">
        <w:fldChar w:fldCharType="end"/>
      </w:r>
      <w:r w:rsidR="00F44D9E">
        <w:fldChar w:fldCharType="begin"/>
      </w:r>
      <w:r w:rsidR="006C6599">
        <w:instrText xml:space="preserve"> MACROBUTTON MTEditEquationSection2 </w:instrText>
      </w:r>
      <w:r w:rsidR="006C6599" w:rsidRPr="006C6599">
        <w:rPr>
          <w:rStyle w:val="MTEquationSection"/>
        </w:rPr>
        <w:instrText>Equation Chapter (Next) Section 1</w:instrText>
      </w:r>
      <w:r w:rsidR="00F44D9E">
        <w:fldChar w:fldCharType="begin"/>
      </w:r>
      <w:r w:rsidR="006C6599">
        <w:instrText xml:space="preserve"> SEQ MTEqn \r \h \* MERGEFORMAT </w:instrText>
      </w:r>
      <w:del w:id="12" w:author="kunmei" w:date="2014-02-03T18:20:00Z">
        <w:r w:rsidR="00F44D9E">
          <w:fldChar w:fldCharType="end"/>
        </w:r>
      </w:del>
      <w:r w:rsidR="00F44D9E">
        <w:fldChar w:fldCharType="begin"/>
      </w:r>
      <w:r w:rsidR="006C6599">
        <w:instrText xml:space="preserve"> SEQ MTSec \r 1 \h \* MERGEFORMAT </w:instrText>
      </w:r>
      <w:del w:id="13" w:author="kunmei" w:date="2014-02-03T18:20:00Z">
        <w:r w:rsidR="00F44D9E">
          <w:fldChar w:fldCharType="end"/>
        </w:r>
      </w:del>
      <w:r w:rsidR="00F44D9E">
        <w:fldChar w:fldCharType="begin"/>
      </w:r>
      <w:r w:rsidR="006C6599">
        <w:instrText xml:space="preserve"> SEQ MTChap \h \* MERGEFORMAT </w:instrText>
      </w:r>
      <w:del w:id="14" w:author="kunmei" w:date="2014-02-03T18:20:00Z">
        <w:r w:rsidR="00F44D9E">
          <w:fldChar w:fldCharType="end"/>
        </w:r>
      </w:del>
      <w:r w:rsidR="00F44D9E">
        <w:fldChar w:fldCharType="end"/>
      </w:r>
    </w:p>
    <w:p w:rsidR="00BF6767" w:rsidRDefault="000B5F14" w:rsidP="00452C77">
      <w:pPr>
        <w:pStyle w:val="2"/>
      </w:pPr>
      <w:r w:rsidRPr="007E0204">
        <w:t>Data Collection</w:t>
      </w:r>
    </w:p>
    <w:p w:rsidR="00A55F7E" w:rsidRPr="00BF6767" w:rsidRDefault="00BF6767" w:rsidP="00BF6767">
      <w:pPr>
        <w:pStyle w:val="3"/>
        <w:rPr>
          <w:sz w:val="32"/>
          <w:szCs w:val="32"/>
        </w:rPr>
      </w:pPr>
      <w:r>
        <w:t xml:space="preserve"> </w:t>
      </w:r>
      <w:r w:rsidR="0073544C">
        <w:t>Pollen D</w:t>
      </w:r>
      <w:r w:rsidR="00A55F7E" w:rsidRPr="00BF6767">
        <w:t>ata Collection</w:t>
      </w:r>
    </w:p>
    <w:p w:rsidR="00185763" w:rsidRPr="008B61FF" w:rsidRDefault="009826D9">
      <w:pPr>
        <w:autoSpaceDE w:val="0"/>
        <w:autoSpaceDN w:val="0"/>
        <w:adjustRightInd w:val="0"/>
        <w:snapToGrid w:val="0"/>
        <w:spacing w:before="96" w:after="120" w:line="480" w:lineRule="auto"/>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F44D9E">
        <w:rPr>
          <w:rFonts w:ascii="Times-Roman" w:hAnsi="Times-Roman" w:cs="Times-Roman"/>
          <w:color w:val="000000"/>
          <w:kern w:val="0"/>
          <w:szCs w:val="24"/>
        </w:rPr>
        <w:fldChar w:fldCharType="begin"/>
      </w:r>
      <w:r w:rsidR="009E163A">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F44D9E">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7" w:tooltip="Zhang, 2013 #65" w:history="1">
        <w:r w:rsidR="00787A2D">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F44D9E">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5E536A">
        <w:fldChar w:fldCharType="begin"/>
      </w:r>
      <w:r w:rsidR="005E536A">
        <w:instrText xml:space="preserve"> REF _Ref378775669 \h  \* MERGEFORMAT </w:instrText>
      </w:r>
      <w:r w:rsidR="005E536A">
        <w:fldChar w:fldCharType="separate"/>
      </w:r>
      <w:ins w:id="15" w:author="kunmei" w:date="2014-02-03T19:40:00Z">
        <w:r w:rsidR="00FC1F49" w:rsidRPr="00FC1F49">
          <w:rPr>
            <w:rFonts w:cs="Times New Roman"/>
            <w:szCs w:val="24"/>
          </w:rPr>
          <w:t xml:space="preserve">Figure </w:t>
        </w:r>
        <w:r w:rsidR="00FC1F49" w:rsidRPr="00FC1F49">
          <w:rPr>
            <w:rFonts w:cs="Times New Roman"/>
            <w:szCs w:val="24"/>
            <w:rPrChange w:id="16" w:author="kunmei" w:date="2014-02-03T19:40:00Z">
              <w:rPr>
                <w:noProof/>
              </w:rPr>
            </w:rPrChange>
          </w:rPr>
          <w:t>1</w:t>
        </w:r>
      </w:ins>
      <w:del w:id="17" w:author="kunmei" w:date="2014-02-03T18:20:00Z">
        <w:r w:rsidR="00EC2338" w:rsidRPr="00EC2338" w:rsidDel="005313A0">
          <w:rPr>
            <w:rFonts w:cs="Times New Roman"/>
            <w:szCs w:val="24"/>
          </w:rPr>
          <w:delText>Figure 1</w:delText>
        </w:r>
      </w:del>
      <w:r w:rsidR="005E536A">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5E536A">
        <w:fldChar w:fldCharType="begin"/>
      </w:r>
      <w:r w:rsidR="005E536A">
        <w:instrText xml:space="preserve"> REF _Ref378775701 \h  \* MERGEFORMAT </w:instrText>
      </w:r>
      <w:r w:rsidR="005E536A">
        <w:fldChar w:fldCharType="separate"/>
      </w:r>
      <w:ins w:id="18" w:author="kunmei" w:date="2014-02-03T19:40:00Z">
        <w:r w:rsidR="00FC1F49" w:rsidRPr="00FC1F49">
          <w:rPr>
            <w:rFonts w:cs="Times New Roman"/>
            <w:color w:val="000000"/>
            <w:kern w:val="0"/>
            <w:szCs w:val="24"/>
            <w:rPrChange w:id="19" w:author="kunmei" w:date="2014-02-03T19:40:00Z">
              <w:rPr/>
            </w:rPrChange>
          </w:rPr>
          <w:t>Table 1</w:t>
        </w:r>
      </w:ins>
      <w:del w:id="20" w:author="kunmei" w:date="2014-02-03T18:20:00Z">
        <w:r w:rsidR="00EC2338" w:rsidRPr="00EC2338" w:rsidDel="005313A0">
          <w:rPr>
            <w:rFonts w:cs="Times New Roman"/>
            <w:color w:val="000000"/>
            <w:kern w:val="0"/>
            <w:szCs w:val="24"/>
          </w:rPr>
          <w:delText>Table 1</w:delText>
        </w:r>
      </w:del>
      <w:r w:rsidR="005E536A">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1C359C" w:rsidRPr="00C055FE">
        <w:rPr>
          <w:rFonts w:cs="Times New Roman"/>
          <w:color w:val="000000"/>
          <w:kern w:val="0"/>
          <w:szCs w:val="24"/>
        </w:rPr>
        <w:t>, as shown in</w:t>
      </w:r>
      <w:r w:rsidR="00D73BC7">
        <w:rPr>
          <w:rFonts w:cs="Times New Roman"/>
          <w:color w:val="000000"/>
          <w:kern w:val="0"/>
          <w:szCs w:val="24"/>
        </w:rPr>
        <w:t xml:space="preserve"> </w:t>
      </w:r>
      <w:r w:rsidR="005E536A">
        <w:fldChar w:fldCharType="begin"/>
      </w:r>
      <w:r w:rsidR="005E536A">
        <w:instrText xml:space="preserve"> REF _Ref378775743 \h  \* MERGEFORMAT </w:instrText>
      </w:r>
      <w:r w:rsidR="005E536A">
        <w:fldChar w:fldCharType="separate"/>
      </w:r>
      <w:ins w:id="21" w:author="kunmei" w:date="2014-02-03T19:40:00Z">
        <w:r w:rsidR="00FC1F49" w:rsidRPr="00FC1F49">
          <w:rPr>
            <w:rFonts w:cs="Times New Roman"/>
            <w:color w:val="000000"/>
            <w:kern w:val="0"/>
            <w:szCs w:val="24"/>
            <w:rPrChange w:id="22" w:author="kunmei" w:date="2014-02-03T19:40:00Z">
              <w:rPr/>
            </w:rPrChange>
          </w:rPr>
          <w:t>Figure 2</w:t>
        </w:r>
      </w:ins>
      <w:del w:id="23" w:author="kunmei" w:date="2014-02-03T18:20:00Z">
        <w:r w:rsidR="00EC2338" w:rsidRPr="00EC2338" w:rsidDel="005313A0">
          <w:rPr>
            <w:rFonts w:cs="Times New Roman"/>
            <w:color w:val="000000"/>
            <w:kern w:val="0"/>
            <w:szCs w:val="24"/>
          </w:rPr>
          <w:delText>Figure 2</w:delText>
        </w:r>
      </w:del>
      <w:r w:rsidR="005E536A">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5E536A">
        <w:fldChar w:fldCharType="begin"/>
      </w:r>
      <w:r w:rsidR="005E536A">
        <w:instrText xml:space="preserve"> REF _Ref378775754 \h  \* MERGEFORMAT </w:instrText>
      </w:r>
      <w:r w:rsidR="005E536A">
        <w:fldChar w:fldCharType="separate"/>
      </w:r>
      <w:ins w:id="24" w:author="kunmei" w:date="2014-02-03T19:40:00Z">
        <w:r w:rsidR="00FC1F49" w:rsidRPr="00FC1F49">
          <w:rPr>
            <w:rFonts w:cs="Times New Roman"/>
            <w:color w:val="000000"/>
            <w:kern w:val="0"/>
            <w:szCs w:val="24"/>
            <w:rPrChange w:id="25" w:author="kunmei" w:date="2014-02-03T19:40:00Z">
              <w:rPr/>
            </w:rPrChange>
          </w:rPr>
          <w:t>Figure 3</w:t>
        </w:r>
      </w:ins>
      <w:del w:id="26" w:author="kunmei" w:date="2014-02-03T18:20:00Z">
        <w:r w:rsidR="00EC2338" w:rsidRPr="00EC2338" w:rsidDel="005313A0">
          <w:rPr>
            <w:rFonts w:cs="Times New Roman"/>
            <w:color w:val="000000"/>
            <w:kern w:val="0"/>
            <w:szCs w:val="24"/>
          </w:rPr>
          <w:delText>Figure 3</w:delText>
        </w:r>
      </w:del>
      <w:r w:rsidR="005E536A">
        <w:fldChar w:fldCharType="end"/>
      </w:r>
      <w:r w:rsidR="00CB289F" w:rsidRPr="00D73BC7">
        <w:rPr>
          <w:rFonts w:cs="Times New Roman"/>
          <w:color w:val="000000"/>
          <w:kern w:val="0"/>
          <w:szCs w:val="24"/>
        </w:rPr>
        <w:t>.</w:t>
      </w:r>
    </w:p>
    <w:p w:rsidR="00AD1AF7" w:rsidRPr="00BF6767" w:rsidRDefault="00AD1AF7" w:rsidP="00AD1AF7">
      <w:pPr>
        <w:pStyle w:val="3"/>
        <w:rPr>
          <w:sz w:val="32"/>
          <w:szCs w:val="32"/>
        </w:rPr>
      </w:pPr>
      <w:r>
        <w:rPr>
          <w:rFonts w:hint="eastAsia"/>
        </w:rPr>
        <w:t xml:space="preserve"> </w:t>
      </w:r>
      <w:r>
        <w:t xml:space="preserve">Pollen </w:t>
      </w:r>
      <w:r>
        <w:rPr>
          <w:rFonts w:hint="eastAsia"/>
        </w:rPr>
        <w:t>Trend</w:t>
      </w:r>
    </w:p>
    <w:p w:rsidR="00185763" w:rsidRDefault="00CB289F">
      <w:pPr>
        <w:autoSpaceDE w:val="0"/>
        <w:autoSpaceDN w:val="0"/>
        <w:adjustRightInd w:val="0"/>
        <w:snapToGrid w:val="0"/>
        <w:spacing w:before="96" w:after="120" w:line="480" w:lineRule="auto"/>
        <w:ind w:firstLine="720"/>
        <w:contextualSpacing/>
        <w:rPr>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F44D9E">
        <w:rPr>
          <w:rFonts w:ascii="Times-Roman" w:hAnsi="Times-Roman" w:cs="Times-Roman"/>
          <w:color w:val="000000"/>
          <w:kern w:val="0"/>
          <w:szCs w:val="24"/>
        </w:rPr>
        <w:fldChar w:fldCharType="begin"/>
      </w:r>
      <w:r w:rsidR="00DA001E">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F44D9E">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7" w:tooltip="Zhang, 2013 #65" w:history="1">
        <w:r w:rsidR="00787A2D">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F44D9E">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r w:rsidR="00B304A1">
        <w:rPr>
          <w:rFonts w:ascii="Times-Roman" w:hAnsi="Times-Roman" w:cs="Times-Roman"/>
          <w:color w:val="000000"/>
          <w:kern w:val="0"/>
          <w:szCs w:val="24"/>
        </w:rPr>
        <w:t xml:space="preserve"> and </w:t>
      </w:r>
      <w:r w:rsidR="00075EDA">
        <w:rPr>
          <w:rFonts w:ascii="Times-Roman" w:hAnsi="Times-Roman" w:cs="Times-Roman" w:hint="eastAsia"/>
          <w:color w:val="000000"/>
          <w:kern w:val="0"/>
          <w:szCs w:val="24"/>
        </w:rPr>
        <w:t>2001-2010</w:t>
      </w:r>
      <w:r w:rsidR="00793D4E">
        <w:rPr>
          <w:rFonts w:ascii="Times-Roman" w:hAnsi="Times-Roman" w:cs="Times-Roman" w:hint="eastAsia"/>
          <w:color w:val="000000"/>
          <w:kern w:val="0"/>
          <w:szCs w:val="24"/>
        </w:rPr>
        <w:t>.</w:t>
      </w:r>
      <w:r w:rsidR="00B304A1">
        <w:rPr>
          <w:rFonts w:ascii="Times-Roman" w:hAnsi="Times-Roman" w:cs="Times-Roman"/>
          <w:color w:val="000000"/>
          <w:kern w:val="0"/>
          <w:szCs w:val="24"/>
        </w:rPr>
        <w:t xml:space="preserve"> </w:t>
      </w:r>
      <w:r w:rsidR="00793D4E">
        <w:rPr>
          <w:rFonts w:ascii="Times-Roman" w:hAnsi="Times-Roman" w:cs="Times-Roman" w:hint="eastAsia"/>
          <w:color w:val="000000"/>
          <w:kern w:val="0"/>
          <w:szCs w:val="24"/>
        </w:rPr>
        <w:t xml:space="preserve">Two 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lastRenderedPageBreak/>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1pt;height:49.65pt" o:ole="">
            <v:imagedata r:id="rId9" o:title=""/>
          </v:shape>
          <o:OLEObject Type="Embed" ProgID="Equation.DSMT4" ShapeID="_x0000_i1025" DrawAspect="Content" ObjectID="_1452976187" r:id="rId10"/>
        </w:object>
      </w:r>
      <w:r>
        <w:tab/>
      </w:r>
      <w:r w:rsidR="00F44D9E">
        <w:fldChar w:fldCharType="begin"/>
      </w:r>
      <w:r w:rsidR="006C6599">
        <w:instrText xml:space="preserve"> MACROBUTTON MTPlaceRef \* MERGEFORMAT </w:instrText>
      </w:r>
      <w:r w:rsidR="00F44D9E">
        <w:fldChar w:fldCharType="begin"/>
      </w:r>
      <w:r w:rsidR="006C6599">
        <w:instrText xml:space="preserve"> SEQ MTEqn \h \* MERGEFORMAT </w:instrText>
      </w:r>
      <w:del w:id="27" w:author="kunmei" w:date="2014-02-03T18:20:00Z">
        <w:r w:rsidR="00F44D9E">
          <w:fldChar w:fldCharType="end"/>
        </w:r>
      </w:del>
      <w:r w:rsidR="006C6599">
        <w:instrText>(</w:instrText>
      </w:r>
      <w:r w:rsidR="0068144C">
        <w:fldChar w:fldCharType="begin"/>
      </w:r>
      <w:r w:rsidR="0068144C">
        <w:instrText xml:space="preserve"> SEQ MTChap \c \* Arabic \* MERGEFORMAT </w:instrText>
      </w:r>
      <w:r w:rsidR="0068144C">
        <w:fldChar w:fldCharType="separate"/>
      </w:r>
      <w:r w:rsidR="00FC1F49">
        <w:rPr>
          <w:noProof/>
        </w:rPr>
        <w:instrText>2</w:instrText>
      </w:r>
      <w:r w:rsidR="0068144C">
        <w:rPr>
          <w:noProof/>
        </w:rPr>
        <w:fldChar w:fldCharType="end"/>
      </w:r>
      <w:r w:rsidR="006C6599">
        <w:instrText>.</w:instrText>
      </w:r>
      <w:r w:rsidR="0068144C">
        <w:fldChar w:fldCharType="begin"/>
      </w:r>
      <w:r w:rsidR="0068144C">
        <w:instrText xml:space="preserve"> SEQ MTEqn \c \* Arabic \* MERGEFORMAT </w:instrText>
      </w:r>
      <w:r w:rsidR="0068144C">
        <w:fldChar w:fldCharType="separate"/>
      </w:r>
      <w:r w:rsidR="00FC1F49">
        <w:rPr>
          <w:noProof/>
        </w:rPr>
        <w:instrText>1</w:instrText>
      </w:r>
      <w:r w:rsidR="0068144C">
        <w:rPr>
          <w:noProof/>
        </w:rPr>
        <w:fldChar w:fldCharType="end"/>
      </w:r>
      <w:r w:rsidR="006C6599">
        <w:instrText>)</w:instrText>
      </w:r>
      <w:r w:rsidR="00F44D9E">
        <w:fldChar w:fldCharType="end"/>
      </w:r>
    </w:p>
    <w:p w:rsidR="00185763" w:rsidRDefault="00090E8A">
      <w:pPr>
        <w:pStyle w:val="MTDisplayEquation"/>
      </w:pPr>
      <w:r>
        <w:tab/>
      </w:r>
      <w:r w:rsidR="001D02AA" w:rsidRPr="001D02AA">
        <w:rPr>
          <w:position w:val="-24"/>
        </w:rPr>
        <w:object w:dxaOrig="2680" w:dyaOrig="980">
          <v:shape id="_x0000_i1026" type="#_x0000_t75" style="width:134.75pt;height:49.65pt" o:ole="">
            <v:imagedata r:id="rId11" o:title=""/>
          </v:shape>
          <o:OLEObject Type="Embed" ProgID="Equation.DSMT4" ShapeID="_x0000_i1026" DrawAspect="Content" ObjectID="_1452976188" r:id="rId12"/>
        </w:object>
      </w:r>
      <w:r>
        <w:tab/>
      </w:r>
      <w:r w:rsidR="00F44D9E">
        <w:fldChar w:fldCharType="begin"/>
      </w:r>
      <w:r w:rsidR="006C6599">
        <w:instrText xml:space="preserve"> MACROBUTTON MTPlaceRef \* MERGEFORMAT </w:instrText>
      </w:r>
      <w:r w:rsidR="00F44D9E">
        <w:fldChar w:fldCharType="begin"/>
      </w:r>
      <w:r w:rsidR="006C6599">
        <w:instrText xml:space="preserve"> SEQ MTEqn \h \* MERGEFORMAT </w:instrText>
      </w:r>
      <w:del w:id="28" w:author="kunmei" w:date="2014-02-03T18:20:00Z">
        <w:r w:rsidR="00F44D9E">
          <w:fldChar w:fldCharType="end"/>
        </w:r>
      </w:del>
      <w:r w:rsidR="006C6599">
        <w:instrText>(</w:instrText>
      </w:r>
      <w:r w:rsidR="0068144C">
        <w:fldChar w:fldCharType="begin"/>
      </w:r>
      <w:r w:rsidR="0068144C">
        <w:instrText xml:space="preserve"> SEQ MTChap \c \* Arabic \* MERGEFORMAT </w:instrText>
      </w:r>
      <w:r w:rsidR="0068144C">
        <w:fldChar w:fldCharType="separate"/>
      </w:r>
      <w:r w:rsidR="00FC1F49">
        <w:rPr>
          <w:noProof/>
        </w:rPr>
        <w:instrText>2</w:instrText>
      </w:r>
      <w:r w:rsidR="0068144C">
        <w:rPr>
          <w:noProof/>
        </w:rPr>
        <w:fldChar w:fldCharType="end"/>
      </w:r>
      <w:r w:rsidR="006C6599">
        <w:instrText>.</w:instrText>
      </w:r>
      <w:r w:rsidR="0068144C">
        <w:fldChar w:fldCharType="begin"/>
      </w:r>
      <w:r w:rsidR="0068144C">
        <w:instrText xml:space="preserve"> SEQ MTEqn \c \* Arabic \* MERGEFORMAT </w:instrText>
      </w:r>
      <w:r w:rsidR="0068144C">
        <w:fldChar w:fldCharType="separate"/>
      </w:r>
      <w:r w:rsidR="00FC1F49">
        <w:rPr>
          <w:noProof/>
        </w:rPr>
        <w:instrText>2</w:instrText>
      </w:r>
      <w:r w:rsidR="0068144C">
        <w:rPr>
          <w:noProof/>
        </w:rPr>
        <w:fldChar w:fldCharType="end"/>
      </w:r>
      <w:r w:rsidR="006C6599">
        <w:instrText>)</w:instrText>
      </w:r>
      <w:r w:rsidR="00F44D9E">
        <w:fldChar w:fldCharType="end"/>
      </w:r>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i</w:t>
      </w:r>
      <w:del w:id="29" w:author="kunmei" w:date="2014-02-03T18:10:00Z">
        <w:r w:rsidR="00375020" w:rsidRPr="00C01CDF" w:rsidDel="00D154A6">
          <w:rPr>
            <w:color w:val="000000"/>
            <w:kern w:val="2"/>
          </w:rPr>
          <w:delText>=</w:delText>
        </w:r>
      </w:del>
      <w:r w:rsidR="00375020" w:rsidRPr="00C01CDF">
        <w:rPr>
          <w:color w:val="000000"/>
          <w:kern w:val="2"/>
        </w:rPr>
        <w:t xml:space="preserve"> </w:t>
      </w:r>
      <w:ins w:id="30" w:author="kunmei" w:date="2014-02-03T18:10:00Z">
        <w:r w:rsidR="003B4AB1">
          <w:rPr>
            <w:color w:val="000000"/>
            <w:kern w:val="2"/>
          </w:rPr>
          <w:t xml:space="preserve">indicates </w:t>
        </w:r>
      </w:ins>
      <w:r>
        <w:rPr>
          <w:rFonts w:hint="eastAsia"/>
          <w:color w:val="000000"/>
          <w:kern w:val="2"/>
        </w:rPr>
        <w:t xml:space="preserve">year </w:t>
      </w:r>
      <w:ins w:id="31" w:author="Yong" w:date="2014-02-02T16:15:00Z">
        <w:r w:rsidR="001D02AA">
          <w:rPr>
            <w:rFonts w:hint="eastAsia"/>
            <w:i/>
            <w:color w:val="000000"/>
            <w:kern w:val="2"/>
          </w:rPr>
          <w:t>i</w:t>
        </w:r>
      </w:ins>
      <w:del w:id="32" w:author="Yong" w:date="2014-02-02T16:15:00Z">
        <w:r w:rsidDel="001D02AA">
          <w:rPr>
            <w:rFonts w:hint="eastAsia"/>
            <w:color w:val="000000"/>
            <w:kern w:val="2"/>
          </w:rPr>
          <w:delText>number</w:delText>
        </w:r>
      </w:del>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j</w:t>
      </w:r>
      <w:r w:rsidR="00375020" w:rsidRPr="00C01CDF">
        <w:rPr>
          <w:color w:val="000000"/>
          <w:kern w:val="2"/>
        </w:rPr>
        <w:t xml:space="preserve"> </w:t>
      </w:r>
      <w:del w:id="33" w:author="kunmei" w:date="2014-02-03T18:10:00Z">
        <w:r w:rsidR="00375020" w:rsidRPr="00C01CDF" w:rsidDel="003B4AB1">
          <w:rPr>
            <w:color w:val="000000"/>
            <w:kern w:val="2"/>
          </w:rPr>
          <w:delText xml:space="preserve">= </w:delText>
        </w:r>
      </w:del>
      <w:ins w:id="34" w:author="kunmei" w:date="2014-02-03T18:10:00Z">
        <w:r w:rsidR="003B4AB1">
          <w:rPr>
            <w:color w:val="000000"/>
            <w:kern w:val="2"/>
          </w:rPr>
          <w:t>indicates</w:t>
        </w:r>
        <w:r w:rsidR="003B4AB1" w:rsidRPr="00C01CDF">
          <w:rPr>
            <w:color w:val="000000"/>
            <w:kern w:val="2"/>
          </w:rPr>
          <w:t xml:space="preserve"> </w:t>
        </w:r>
      </w:ins>
      <w:del w:id="35" w:author="Yong" w:date="2014-02-02T16:15:00Z">
        <w:r w:rsidDel="001D02AA">
          <w:rPr>
            <w:rFonts w:hint="eastAsia"/>
            <w:color w:val="000000"/>
            <w:kern w:val="2"/>
          </w:rPr>
          <w:delText xml:space="preserve">number of the </w:delText>
        </w:r>
      </w:del>
      <w:r>
        <w:rPr>
          <w:rFonts w:hint="eastAsia"/>
          <w:color w:val="000000"/>
          <w:kern w:val="2"/>
        </w:rPr>
        <w:t>monitor station</w:t>
      </w:r>
      <w:ins w:id="36" w:author="Yong" w:date="2014-02-02T16:15:00Z">
        <w:r w:rsidR="001D02AA">
          <w:rPr>
            <w:color w:val="000000"/>
            <w:kern w:val="2"/>
          </w:rPr>
          <w:t xml:space="preserve"> </w:t>
        </w:r>
      </w:ins>
      <w:ins w:id="37" w:author="Yong" w:date="2014-02-02T16:16:00Z">
        <w:r w:rsidR="001D02AA">
          <w:rPr>
            <w:rFonts w:hint="eastAsia"/>
            <w:i/>
            <w:color w:val="000000"/>
            <w:kern w:val="2"/>
          </w:rPr>
          <w:t>j</w:t>
        </w:r>
        <w:r w:rsidR="001D02AA" w:rsidDel="001D02AA">
          <w:rPr>
            <w:rFonts w:hint="eastAsia"/>
            <w:color w:val="000000"/>
            <w:kern w:val="2"/>
          </w:rPr>
          <w:t xml:space="preserve"> </w:t>
        </w:r>
      </w:ins>
      <w:del w:id="38" w:author="Yong" w:date="2014-02-02T16:15:00Z">
        <w:r w:rsidDel="001D02AA">
          <w:rPr>
            <w:rFonts w:hint="eastAsia"/>
            <w:color w:val="000000"/>
            <w:kern w:val="2"/>
          </w:rPr>
          <w:delText>s</w:delText>
        </w:r>
      </w:del>
    </w:p>
    <w:p w:rsidR="00375020"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k</w:t>
      </w:r>
      <w:r w:rsidR="00375020" w:rsidRPr="00C01CDF">
        <w:rPr>
          <w:color w:val="000000"/>
          <w:kern w:val="2"/>
        </w:rPr>
        <w:t xml:space="preserve"> </w:t>
      </w:r>
      <w:ins w:id="39" w:author="kunmei" w:date="2014-02-03T18:10:00Z">
        <w:r w:rsidR="003B4AB1">
          <w:rPr>
            <w:color w:val="000000"/>
            <w:kern w:val="2"/>
          </w:rPr>
          <w:t>indicates</w:t>
        </w:r>
      </w:ins>
      <w:del w:id="40" w:author="kunmei" w:date="2014-02-03T18:10:00Z">
        <w:r w:rsidR="00375020" w:rsidRPr="00C01CDF" w:rsidDel="003B4AB1">
          <w:rPr>
            <w:color w:val="000000"/>
            <w:kern w:val="2"/>
          </w:rPr>
          <w:delText xml:space="preserve">= </w:delText>
        </w:r>
      </w:del>
      <w:ins w:id="41" w:author="kunmei" w:date="2014-02-03T18:10:00Z">
        <w:r w:rsidR="003B4AB1" w:rsidRPr="00C01CDF">
          <w:rPr>
            <w:color w:val="000000"/>
            <w:kern w:val="2"/>
          </w:rPr>
          <w:t xml:space="preserve"> </w:t>
        </w:r>
      </w:ins>
      <w:del w:id="42" w:author="Yong" w:date="2014-02-02T16:16:00Z">
        <w:r w:rsidDel="001D02AA">
          <w:rPr>
            <w:rFonts w:hint="eastAsia"/>
            <w:color w:val="000000"/>
            <w:kern w:val="2"/>
          </w:rPr>
          <w:delText xml:space="preserve">number of the </w:delText>
        </w:r>
      </w:del>
      <w:r>
        <w:rPr>
          <w:rFonts w:hint="eastAsia"/>
          <w:color w:val="000000"/>
          <w:kern w:val="2"/>
        </w:rPr>
        <w:t>day</w:t>
      </w:r>
      <w:ins w:id="43" w:author="Yong" w:date="2014-02-02T16:16:00Z">
        <w:r w:rsidR="001D02AA">
          <w:rPr>
            <w:color w:val="000000"/>
            <w:kern w:val="2"/>
          </w:rPr>
          <w:t xml:space="preserve"> </w:t>
        </w:r>
        <w:r w:rsidR="001D02AA">
          <w:rPr>
            <w:rFonts w:hint="eastAsia"/>
            <w:i/>
            <w:color w:val="000000"/>
            <w:kern w:val="2"/>
          </w:rPr>
          <w:t>k</w:t>
        </w:r>
      </w:ins>
    </w:p>
    <w:p w:rsidR="00375020" w:rsidRPr="00C43DB7"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c</w:t>
      </w:r>
      <w:r w:rsidR="00375020">
        <w:rPr>
          <w:color w:val="000000"/>
          <w:kern w:val="2"/>
        </w:rPr>
        <w:t xml:space="preserve"> </w:t>
      </w:r>
      <w:ins w:id="44" w:author="kunmei" w:date="2014-02-03T18:11:00Z">
        <w:r w:rsidR="00A21BB5">
          <w:rPr>
            <w:color w:val="000000"/>
            <w:kern w:val="2"/>
          </w:rPr>
          <w:t>indicates</w:t>
        </w:r>
      </w:ins>
      <w:del w:id="45" w:author="kunmei" w:date="2014-02-03T18:11:00Z">
        <w:r w:rsidR="00375020" w:rsidDel="00A21BB5">
          <w:rPr>
            <w:color w:val="000000"/>
            <w:kern w:val="2"/>
          </w:rPr>
          <w:delText>=</w:delText>
        </w:r>
      </w:del>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
      </w:pPr>
      <w:r>
        <w:rPr>
          <w:rFonts w:hint="eastAsia"/>
        </w:rPr>
        <w:t xml:space="preserve"> </w:t>
      </w:r>
      <w:r w:rsidR="00E10BF9">
        <w:t>Population D</w:t>
      </w:r>
      <w:r w:rsidR="004E22CF">
        <w:t>ata and Exposure Factor</w:t>
      </w:r>
      <w:r w:rsidR="00E10BF9">
        <w:t>s</w:t>
      </w:r>
    </w:p>
    <w:p w:rsidR="003C404E" w:rsidRDefault="003C404E" w:rsidP="003C404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F44D9E">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4" w:tooltip="U.S Census Bureau, 2010 #16" w:history="1">
        <w:r w:rsidR="00787A2D">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F44D9E">
        <w:rPr>
          <w:rFonts w:cs="Times New Roman"/>
          <w:color w:val="000000"/>
          <w:szCs w:val="24"/>
          <w:shd w:val="clear" w:color="auto" w:fill="FFFFFF"/>
        </w:rPr>
        <w:fldChar w:fldCharType="end"/>
      </w:r>
      <w:ins w:id="46" w:author="Yong" w:date="2014-02-02T16:18:00Z">
        <w:r w:rsidR="00AE7373">
          <w:rPr>
            <w:rFonts w:cs="Times New Roman"/>
            <w:color w:val="000000"/>
            <w:szCs w:val="24"/>
            <w:shd w:val="clear" w:color="auto" w:fill="FFFFFF"/>
          </w:rPr>
          <w:t>. The demog</w:t>
        </w:r>
      </w:ins>
      <w:ins w:id="47" w:author="Yong" w:date="2014-02-02T16:19:00Z">
        <w:r w:rsidR="00AE7373">
          <w:rPr>
            <w:rFonts w:cs="Times New Roman"/>
            <w:color w:val="000000"/>
            <w:szCs w:val="24"/>
            <w:shd w:val="clear" w:color="auto" w:fill="FFFFFF"/>
          </w:rPr>
          <w:t>raphic data were</w:t>
        </w:r>
      </w:ins>
      <w:r>
        <w:rPr>
          <w:rFonts w:cs="Times New Roman"/>
          <w:color w:val="000000"/>
          <w:szCs w:val="24"/>
          <w:shd w:val="clear" w:color="auto" w:fill="FFFFFF"/>
        </w:rPr>
        <w:t xml:space="preserve"> </w:t>
      </w:r>
      <w:del w:id="48" w:author="Yong" w:date="2014-02-02T16:19:00Z">
        <w:r w:rsidDel="00AE7373">
          <w:rPr>
            <w:rFonts w:cs="Times New Roman"/>
            <w:color w:val="000000"/>
            <w:szCs w:val="24"/>
            <w:shd w:val="clear" w:color="auto" w:fill="FFFFFF"/>
          </w:rPr>
          <w:delText>class</w:delText>
        </w:r>
      </w:del>
      <w:ins w:id="49" w:author="Yong" w:date="2014-02-02T16:19:00Z">
        <w:r w:rsidR="00AE7373">
          <w:rPr>
            <w:rFonts w:cs="Times New Roman"/>
            <w:color w:val="000000"/>
            <w:szCs w:val="24"/>
            <w:shd w:val="clear" w:color="auto" w:fill="FFFFFF"/>
          </w:rPr>
          <w:t>classified as</w:t>
        </w:r>
      </w:ins>
      <w:del w:id="50" w:author="Yong" w:date="2014-02-02T16:19:00Z">
        <w:r w:rsidDel="00AE7373">
          <w:rPr>
            <w:rFonts w:cs="Times New Roman"/>
            <w:color w:val="000000"/>
            <w:szCs w:val="24"/>
            <w:shd w:val="clear" w:color="auto" w:fill="FFFFFF"/>
          </w:rPr>
          <w:delText>ify</w:delText>
        </w:r>
      </w:del>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F44D9E">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9" w:tooltip="ESRI, 2013 #60" w:history="1">
        <w:r w:rsidR="00787A2D">
          <w:rPr>
            <w:rFonts w:cs="Times New Roman"/>
            <w:noProof/>
            <w:color w:val="000000"/>
            <w:szCs w:val="24"/>
            <w:shd w:val="clear" w:color="auto" w:fill="FFFFFF"/>
          </w:rPr>
          <w:t>ESRI, 2013</w:t>
        </w:r>
      </w:hyperlink>
      <w:r w:rsidR="00DA001E">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w:t>
      </w:r>
      <w:del w:id="51" w:author="Yong" w:date="2014-02-02T16:19:00Z">
        <w:r w:rsidR="003D43E4" w:rsidDel="00AE7373">
          <w:rPr>
            <w:rFonts w:cs="Times New Roman"/>
            <w:color w:val="000000"/>
            <w:szCs w:val="24"/>
            <w:shd w:val="clear" w:color="auto" w:fill="FFFFFF"/>
          </w:rPr>
          <w:delText xml:space="preserve">different </w:delText>
        </w:r>
      </w:del>
      <w:r w:rsidR="003D43E4">
        <w:rPr>
          <w:rFonts w:cs="Times New Roman"/>
          <w:color w:val="000000"/>
          <w:szCs w:val="24"/>
          <w:shd w:val="clear" w:color="auto" w:fill="FFFFFF"/>
        </w:rPr>
        <w:t>climate regions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5E536A">
        <w:fldChar w:fldCharType="begin"/>
      </w:r>
      <w:r w:rsidR="005E536A">
        <w:instrText xml:space="preserve"> REF _Ref378851736 \h  \* MERGEFORMAT </w:instrText>
      </w:r>
      <w:r w:rsidR="005E536A">
        <w:fldChar w:fldCharType="separate"/>
      </w:r>
      <w:ins w:id="52" w:author="kunmei" w:date="2014-02-03T19:40:00Z">
        <w:r w:rsidR="00FC1F49" w:rsidRPr="00FC1F49">
          <w:rPr>
            <w:rFonts w:cs="Times New Roman"/>
            <w:color w:val="000000"/>
            <w:szCs w:val="24"/>
            <w:shd w:val="clear" w:color="auto" w:fill="FFFFFF"/>
            <w:rPrChange w:id="53" w:author="kunmei" w:date="2014-02-03T19:40:00Z">
              <w:rPr/>
            </w:rPrChange>
          </w:rPr>
          <w:t>Figure 4</w:t>
        </w:r>
      </w:ins>
      <w:del w:id="54" w:author="kunmei" w:date="2014-02-03T18:20:00Z">
        <w:r w:rsidR="00EC2338" w:rsidRPr="00EC2338" w:rsidDel="005313A0">
          <w:rPr>
            <w:rFonts w:cs="Times New Roman"/>
            <w:color w:val="000000"/>
            <w:szCs w:val="24"/>
            <w:shd w:val="clear" w:color="auto" w:fill="FFFFFF"/>
          </w:rPr>
          <w:delText>Figure 4</w:delText>
        </w:r>
      </w:del>
      <w:r w:rsidR="005E536A">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ins w:id="55" w:author="Yong" w:date="2014-02-02T16:20:00Z">
        <w:r w:rsidR="00AE7373">
          <w:rPr>
            <w:rFonts w:cs="Times New Roman"/>
            <w:color w:val="000000"/>
            <w:szCs w:val="24"/>
            <w:shd w:val="clear" w:color="auto" w:fill="FFFFFF"/>
          </w:rPr>
          <w:t xml:space="preserve">to </w:t>
        </w:r>
      </w:ins>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w:t>
      </w:r>
      <w:del w:id="56" w:author="Yong" w:date="2014-02-02T16:23:00Z">
        <w:r w:rsidDel="00EB3758">
          <w:rPr>
            <w:rFonts w:cs="Times New Roman"/>
            <w:color w:val="000000"/>
            <w:szCs w:val="24"/>
            <w:shd w:val="clear" w:color="auto" w:fill="FFFFFF"/>
          </w:rPr>
          <w:delText xml:space="preserve"> and plant species</w:delText>
        </w:r>
      </w:del>
      <w:r>
        <w:rPr>
          <w:rFonts w:cs="Times New Roman"/>
          <w:color w:val="000000"/>
          <w:szCs w:val="24"/>
          <w:shd w:val="clear" w:color="auto" w:fill="FFFFFF"/>
        </w:rPr>
        <w:t xml:space="preserve">.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F44D9E">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EPA, 2010 #68" w:history="1">
        <w:r w:rsidR="00787A2D">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_Ref378759028 \h </w:instrText>
      </w:r>
      <w:r w:rsidR="00F44D9E">
        <w:rPr>
          <w:rFonts w:cs="Times New Roman"/>
          <w:color w:val="000000"/>
          <w:szCs w:val="24"/>
          <w:shd w:val="clear" w:color="auto" w:fill="FFFFFF"/>
        </w:rPr>
      </w:r>
      <w:r w:rsidR="00F44D9E">
        <w:rPr>
          <w:rFonts w:cs="Times New Roman"/>
          <w:color w:val="000000"/>
          <w:szCs w:val="24"/>
          <w:shd w:val="clear" w:color="auto" w:fill="FFFFFF"/>
        </w:rPr>
        <w:fldChar w:fldCharType="separate"/>
      </w:r>
      <w:ins w:id="57" w:author="kunmei" w:date="2014-02-03T19:40:00Z">
        <w:r w:rsidR="00FC1F49" w:rsidRPr="00ED3099">
          <w:rPr>
            <w:rFonts w:cs="Times New Roman"/>
            <w:szCs w:val="24"/>
          </w:rPr>
          <w:t xml:space="preserve">Figure </w:t>
        </w:r>
        <w:r w:rsidR="00FC1F49">
          <w:rPr>
            <w:rFonts w:cs="Times New Roman"/>
            <w:noProof/>
            <w:szCs w:val="24"/>
          </w:rPr>
          <w:t>5</w:t>
        </w:r>
      </w:ins>
      <w:del w:id="58" w:author="kunmei" w:date="2014-02-03T18:20:00Z">
        <w:r w:rsidR="00EC2338" w:rsidRPr="00ED3099" w:rsidDel="005313A0">
          <w:rPr>
            <w:rFonts w:cs="Times New Roman"/>
            <w:szCs w:val="24"/>
          </w:rPr>
          <w:delText xml:space="preserve">Figure </w:delText>
        </w:r>
        <w:r w:rsidR="00EC2338" w:rsidDel="005313A0">
          <w:rPr>
            <w:rFonts w:cs="Times New Roman"/>
            <w:noProof/>
            <w:szCs w:val="24"/>
          </w:rPr>
          <w:delText>5</w:delText>
        </w:r>
      </w:del>
      <w:r w:rsidR="00F44D9E">
        <w:rPr>
          <w:rFonts w:cs="Times New Roman"/>
          <w:color w:val="000000"/>
          <w:szCs w:val="24"/>
          <w:shd w:val="clear" w:color="auto" w:fill="FFFFFF"/>
        </w:rPr>
        <w:fldChar w:fldCharType="end"/>
      </w:r>
      <w:r w:rsidRPr="002B5ABD">
        <w:rPr>
          <w:rFonts w:cs="Times New Roman"/>
          <w:color w:val="000000"/>
          <w:szCs w:val="24"/>
          <w:shd w:val="clear" w:color="auto" w:fill="FFFFFF"/>
        </w:rPr>
        <w:t>), dermal contact frequency, skin surface</w:t>
      </w:r>
      <w:r>
        <w:rPr>
          <w:rFonts w:cs="Times New Roman"/>
          <w:color w:val="000000"/>
          <w:szCs w:val="24"/>
          <w:shd w:val="clear" w:color="auto" w:fill="FFFFFF"/>
        </w:rPr>
        <w:t xml:space="preserve"> area (</w:t>
      </w:r>
      <w:r w:rsidR="00F44D9E">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_Ref378759056 \h </w:instrText>
      </w:r>
      <w:r w:rsidR="00F44D9E">
        <w:rPr>
          <w:rFonts w:cs="Times New Roman"/>
          <w:color w:val="000000"/>
          <w:szCs w:val="24"/>
          <w:shd w:val="clear" w:color="auto" w:fill="FFFFFF"/>
        </w:rPr>
      </w:r>
      <w:r w:rsidR="00F44D9E">
        <w:rPr>
          <w:rFonts w:cs="Times New Roman"/>
          <w:color w:val="000000"/>
          <w:szCs w:val="24"/>
          <w:shd w:val="clear" w:color="auto" w:fill="FFFFFF"/>
        </w:rPr>
        <w:fldChar w:fldCharType="separate"/>
      </w:r>
      <w:ins w:id="59" w:author="kunmei" w:date="2014-02-03T19:40:00Z">
        <w:r w:rsidR="00FC1F49" w:rsidRPr="00ED3099">
          <w:rPr>
            <w:rFonts w:cs="Times New Roman"/>
            <w:szCs w:val="24"/>
          </w:rPr>
          <w:t xml:space="preserve">Figure </w:t>
        </w:r>
        <w:r w:rsidR="00FC1F49">
          <w:rPr>
            <w:rFonts w:cs="Times New Roman"/>
            <w:noProof/>
            <w:szCs w:val="24"/>
          </w:rPr>
          <w:t>6</w:t>
        </w:r>
      </w:ins>
      <w:del w:id="60" w:author="kunmei" w:date="2014-02-03T18:20:00Z">
        <w:r w:rsidR="00EC2338" w:rsidRPr="00ED3099" w:rsidDel="005313A0">
          <w:rPr>
            <w:rFonts w:cs="Times New Roman"/>
            <w:szCs w:val="24"/>
          </w:rPr>
          <w:delText xml:space="preserve">Figure </w:delText>
        </w:r>
        <w:r w:rsidR="00EC2338" w:rsidDel="005313A0">
          <w:rPr>
            <w:rFonts w:cs="Times New Roman"/>
            <w:noProof/>
            <w:szCs w:val="24"/>
          </w:rPr>
          <w:delText>6</w:delText>
        </w:r>
      </w:del>
      <w:r w:rsidR="00F44D9E">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time spent indoors and outdoors in different age groups and within genders. The data of inhalation rates and skin surface 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w:t>
      </w:r>
      <w:proofErr w:type="gramStart"/>
      <w:r>
        <w:rPr>
          <w:rFonts w:cs="Times New Roman"/>
          <w:color w:val="000000"/>
          <w:szCs w:val="24"/>
          <w:shd w:val="clear" w:color="auto" w:fill="FFFFFF"/>
        </w:rPr>
        <w:t>percentiles)</w:t>
      </w:r>
      <w:proofErr w:type="gramEnd"/>
      <w:r>
        <w:rPr>
          <w:rFonts w:cs="Times New Roman"/>
          <w:color w:val="000000"/>
          <w:szCs w:val="24"/>
          <w:shd w:val="clear" w:color="auto" w:fill="FFFFFF"/>
        </w:rPr>
        <w:t xml:space="preserve"> were used to generate nonparametric 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ins w:id="61" w:author="kunmei" w:date="2014-02-03T18:11:00Z">
        <w:r w:rsidR="000C1897">
          <w:rPr>
            <w:rFonts w:cs="Times New Roman"/>
            <w:color w:val="000000"/>
            <w:szCs w:val="24"/>
            <w:shd w:val="clear" w:color="auto" w:fill="FFFFFF"/>
          </w:rPr>
          <w:t>means and standard deviation values</w:t>
        </w:r>
      </w:ins>
      <w:del w:id="62" w:author="kunmei" w:date="2014-02-03T18:11:00Z">
        <w:r w:rsidDel="000C1897">
          <w:rPr>
            <w:rFonts w:cs="Times New Roman"/>
            <w:color w:val="000000"/>
            <w:szCs w:val="24"/>
            <w:shd w:val="clear" w:color="auto" w:fill="FFFFFF"/>
          </w:rPr>
          <w:delText>means and maximum values</w:delText>
        </w:r>
      </w:del>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w:t>
      </w:r>
      <w:r>
        <w:rPr>
          <w:rFonts w:cs="Times New Roman"/>
          <w:color w:val="000000"/>
          <w:szCs w:val="24"/>
          <w:shd w:val="clear" w:color="auto" w:fill="FFFFFF"/>
        </w:rPr>
        <w:lastRenderedPageBreak/>
        <w:t xml:space="preserve">to generate lognormal distributions. In each age group exposure factors were used to generate exposure scenarios for </w:t>
      </w:r>
      <w:ins w:id="63" w:author="Yong" w:date="2014-02-02T16:32:00Z">
        <w:r w:rsidR="00254965">
          <w:rPr>
            <w:rFonts w:cs="Times New Roman"/>
            <w:color w:val="000000"/>
            <w:szCs w:val="24"/>
            <w:shd w:val="clear" w:color="auto" w:fill="FFFFFF"/>
          </w:rPr>
          <w:t xml:space="preserve">each randomly sampled “virtual individual” in </w:t>
        </w:r>
      </w:ins>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Pr>
          <w:rFonts w:cs="Times New Roman"/>
          <w:color w:val="000000"/>
          <w:szCs w:val="24"/>
          <w:shd w:val="clear" w:color="auto" w:fill="FFFFFF"/>
        </w:rPr>
        <w:t>.</w:t>
      </w:r>
    </w:p>
    <w:p w:rsidR="00227E87" w:rsidRPr="004E22CF" w:rsidRDefault="00227E87" w:rsidP="00BD3ED6">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
        <w:rPr>
          <w:rFonts w:cs="Times New Roman"/>
        </w:rPr>
      </w:pPr>
      <w:r w:rsidRPr="007E0204">
        <w:rPr>
          <w:rFonts w:cs="Times New Roman"/>
        </w:rPr>
        <w:t>Exposure Method</w:t>
      </w:r>
      <w:r w:rsidR="003E5B79" w:rsidRPr="007E0204">
        <w:rPr>
          <w:rFonts w:cs="Times New Roman"/>
        </w:rPr>
        <w:t xml:space="preserve"> Selection</w:t>
      </w:r>
    </w:p>
    <w:p w:rsidR="00F278F6" w:rsidRPr="003364A5" w:rsidRDefault="00BB0E9E" w:rsidP="00F136B2">
      <w:pPr>
        <w:spacing w:line="480" w:lineRule="auto"/>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F44D9E" w:rsidRPr="003364A5">
        <w:rPr>
          <w:rFonts w:cs="Times New Roman"/>
          <w:kern w:val="0"/>
          <w:szCs w:val="24"/>
        </w:rPr>
        <w:fldChar w:fldCharType="begin"/>
      </w:r>
      <w:r w:rsidR="00787A2D">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F44D9E" w:rsidRPr="003364A5">
        <w:rPr>
          <w:rFonts w:cs="Times New Roman"/>
          <w:kern w:val="0"/>
          <w:szCs w:val="24"/>
        </w:rPr>
        <w:fldChar w:fldCharType="separate"/>
      </w:r>
      <w:r w:rsidR="00D776B6" w:rsidRPr="003364A5">
        <w:rPr>
          <w:rFonts w:cs="Times New Roman"/>
          <w:noProof/>
          <w:kern w:val="0"/>
          <w:szCs w:val="24"/>
        </w:rPr>
        <w:t>(</w:t>
      </w:r>
      <w:hyperlink w:anchor="_ENREF_23" w:tooltip="Sofiev, 2013 #6" w:history="1">
        <w:r w:rsidR="00787A2D" w:rsidRPr="003364A5">
          <w:rPr>
            <w:rFonts w:cs="Times New Roman"/>
            <w:noProof/>
            <w:kern w:val="0"/>
            <w:szCs w:val="24"/>
          </w:rPr>
          <w:t>Sofiev et al., 2013</w:t>
        </w:r>
      </w:hyperlink>
      <w:r w:rsidR="00D776B6" w:rsidRPr="003364A5">
        <w:rPr>
          <w:rFonts w:cs="Times New Roman"/>
          <w:noProof/>
          <w:kern w:val="0"/>
          <w:szCs w:val="24"/>
        </w:rPr>
        <w:t>)</w:t>
      </w:r>
      <w:r w:rsidR="00F44D9E"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F44D9E" w:rsidRPr="003364A5">
        <w:rPr>
          <w:rFonts w:cs="Times New Roman"/>
          <w:kern w:val="0"/>
          <w:szCs w:val="24"/>
        </w:rPr>
        <w:fldChar w:fldCharType="begin"/>
      </w:r>
      <w:r w:rsidR="00787A2D">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F44D9E"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787A2D" w:rsidRPr="003364A5">
          <w:rPr>
            <w:rFonts w:cs="Times New Roman"/>
            <w:noProof/>
            <w:kern w:val="0"/>
            <w:szCs w:val="24"/>
          </w:rPr>
          <w:t>Cohen et al., 1979</w:t>
        </w:r>
      </w:hyperlink>
      <w:r w:rsidR="00D776B6" w:rsidRPr="003364A5">
        <w:rPr>
          <w:rFonts w:cs="Times New Roman"/>
          <w:noProof/>
          <w:kern w:val="0"/>
          <w:szCs w:val="24"/>
        </w:rPr>
        <w:t>)</w:t>
      </w:r>
      <w:r w:rsidR="00F44D9E"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5E536A">
        <w:fldChar w:fldCharType="begin"/>
      </w:r>
      <w:r w:rsidR="005E536A">
        <w:instrText xml:space="preserve"> REF _Ref378343059 \h  \* MERGEFORMAT </w:instrText>
      </w:r>
      <w:r w:rsidR="005E536A">
        <w:fldChar w:fldCharType="separate"/>
      </w:r>
      <w:ins w:id="64" w:author="kunmei" w:date="2014-02-03T19:40:00Z">
        <w:r w:rsidR="00FC1F49" w:rsidRPr="00FC1F49">
          <w:rPr>
            <w:rFonts w:cs="Times New Roman" w:hint="eastAsia"/>
            <w:szCs w:val="24"/>
          </w:rPr>
          <w:t xml:space="preserve">Figure </w:t>
        </w:r>
        <w:r w:rsidR="00FC1F49" w:rsidRPr="00FC1F49">
          <w:rPr>
            <w:rFonts w:cs="Times New Roman"/>
            <w:szCs w:val="24"/>
            <w:rPrChange w:id="65" w:author="kunmei" w:date="2014-02-03T19:40:00Z">
              <w:rPr>
                <w:noProof/>
                <w:szCs w:val="24"/>
              </w:rPr>
            </w:rPrChange>
          </w:rPr>
          <w:t>7</w:t>
        </w:r>
      </w:ins>
      <w:del w:id="66" w:author="kunmei" w:date="2014-02-03T18:20:00Z">
        <w:r w:rsidR="00EC2338" w:rsidRPr="00EC2338" w:rsidDel="005313A0">
          <w:rPr>
            <w:rFonts w:cs="Times New Roman" w:hint="eastAsia"/>
            <w:szCs w:val="24"/>
          </w:rPr>
          <w:delText xml:space="preserve">Figure </w:delText>
        </w:r>
        <w:r w:rsidR="00EC2338" w:rsidRPr="00EC2338" w:rsidDel="005313A0">
          <w:rPr>
            <w:rFonts w:cs="Times New Roman"/>
            <w:szCs w:val="24"/>
          </w:rPr>
          <w:delText>7</w:delText>
        </w:r>
      </w:del>
      <w:r w:rsidR="005E536A">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
      </w:pPr>
      <w:r w:rsidRPr="009F663B">
        <w:t>I</w:t>
      </w:r>
      <w:r w:rsidR="003E5B79" w:rsidRPr="009F663B">
        <w:t>nhalation</w:t>
      </w:r>
    </w:p>
    <w:p w:rsidR="003A2050" w:rsidRDefault="00590ABB" w:rsidP="000C1897">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F44D9E">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6" w:tooltip="USEPA, 2010 #68" w:history="1">
        <w:r w:rsidR="00787A2D">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The summation of instantaneous exposures over the exposure 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F44D9E">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F44D9E">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0" w:tooltip="Fogh, 2000 #18" w:history="1">
        <w:r w:rsidR="00787A2D">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3A2050" w:rsidRDefault="00E351E3" w:rsidP="00981F56">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35pt;height:25.1pt" o:ole="">
            <v:imagedata r:id="rId13" o:title=""/>
          </v:shape>
          <o:OLEObject Type="Embed" ProgID="Equation.DSMT4" ShapeID="_x0000_i1027" DrawAspect="Content" ObjectID="_1452976189" r:id="rId14"/>
        </w:object>
      </w:r>
      <w:r>
        <w:t xml:space="preserve"> </w:t>
      </w:r>
      <w:r>
        <w:tab/>
      </w:r>
      <w:r w:rsidR="00F44D9E">
        <w:fldChar w:fldCharType="begin"/>
      </w:r>
      <w:r w:rsidR="006C6599">
        <w:instrText xml:space="preserve"> MACROBUTTON MTPlaceRef \* MERGEFORMAT </w:instrText>
      </w:r>
      <w:r w:rsidR="00F44D9E">
        <w:fldChar w:fldCharType="begin"/>
      </w:r>
      <w:r w:rsidR="006C6599">
        <w:instrText xml:space="preserve"> SEQ MTEqn \h \* MERGEFORMAT </w:instrText>
      </w:r>
      <w:del w:id="67" w:author="kunmei" w:date="2014-02-03T18:20:00Z">
        <w:r w:rsidR="00F44D9E">
          <w:fldChar w:fldCharType="end"/>
        </w:r>
      </w:del>
      <w:bookmarkStart w:id="68" w:name="ZEqnNum262233"/>
      <w:r w:rsidR="006C6599">
        <w:instrText>(</w:instrText>
      </w:r>
      <w:r w:rsidR="0068144C">
        <w:fldChar w:fldCharType="begin"/>
      </w:r>
      <w:r w:rsidR="0068144C">
        <w:instrText xml:space="preserve"> SEQ MTChap \c \* Arabic \* MERGEFORMAT </w:instrText>
      </w:r>
      <w:r w:rsidR="0068144C">
        <w:fldChar w:fldCharType="separate"/>
      </w:r>
      <w:r w:rsidR="00FC1F49">
        <w:rPr>
          <w:noProof/>
        </w:rPr>
        <w:instrText>2</w:instrText>
      </w:r>
      <w:r w:rsidR="0068144C">
        <w:rPr>
          <w:noProof/>
        </w:rPr>
        <w:fldChar w:fldCharType="end"/>
      </w:r>
      <w:r w:rsidR="006C6599">
        <w:instrText>.</w:instrText>
      </w:r>
      <w:r w:rsidR="0068144C">
        <w:fldChar w:fldCharType="begin"/>
      </w:r>
      <w:r w:rsidR="0068144C">
        <w:instrText xml:space="preserve"> SEQ MTEqn \c \* Arabic \* MERGEFORMAT </w:instrText>
      </w:r>
      <w:r w:rsidR="0068144C">
        <w:fldChar w:fldCharType="separate"/>
      </w:r>
      <w:r w:rsidR="00FC1F49">
        <w:rPr>
          <w:noProof/>
        </w:rPr>
        <w:instrText>3</w:instrText>
      </w:r>
      <w:r w:rsidR="0068144C">
        <w:rPr>
          <w:noProof/>
        </w:rPr>
        <w:fldChar w:fldCharType="end"/>
      </w:r>
      <w:r w:rsidR="006C6599">
        <w:instrText>)</w:instrText>
      </w:r>
      <w:bookmarkEnd w:id="68"/>
      <w:r w:rsidR="00F44D9E">
        <w:fldChar w:fldCharType="end"/>
      </w:r>
    </w:p>
    <w:p w:rsidR="00981F56" w:rsidRDefault="00981F56" w:rsidP="008D420F">
      <w:pPr>
        <w:pStyle w:val="CM46"/>
        <w:snapToGrid w:val="0"/>
        <w:spacing w:beforeLines="96" w:before="230" w:afterLines="120" w:after="288" w:line="480" w:lineRule="auto"/>
        <w:ind w:left="418" w:firstLine="720"/>
        <w:mirrorIndents/>
        <w:rPr>
          <w:ins w:id="69" w:author="kunmei" w:date="2014-02-03T18:14:00Z"/>
          <w:color w:val="000000"/>
          <w:kern w:val="2"/>
        </w:rPr>
      </w:pPr>
    </w:p>
    <w:p w:rsidR="003A2050" w:rsidRDefault="00590ABB" w:rsidP="00981F56">
      <w:pPr>
        <w:pStyle w:val="CM46"/>
        <w:snapToGrid w:val="0"/>
        <w:spacing w:beforeLines="96" w:before="230" w:afterLines="120" w:after="288" w:line="480" w:lineRule="auto"/>
        <w:ind w:left="418" w:firstLine="720"/>
        <w:mirrorIndents/>
        <w:rPr>
          <w:color w:val="000000"/>
          <w:kern w:val="2"/>
        </w:rPr>
      </w:pPr>
      <w:proofErr w:type="gramStart"/>
      <w:r w:rsidRPr="00C01CDF">
        <w:rPr>
          <w:color w:val="000000"/>
          <w:kern w:val="2"/>
        </w:rPr>
        <w:t>where</w:t>
      </w:r>
      <w:proofErr w:type="gramEnd"/>
      <w:r w:rsidRPr="00C01CDF">
        <w:rPr>
          <w:color w:val="000000"/>
          <w:kern w:val="2"/>
        </w:rPr>
        <w:t xml:space="preserve">: </w:t>
      </w:r>
    </w:p>
    <w:p w:rsidR="00742B53" w:rsidRPr="00981F56" w:rsidRDefault="00BA54A9" w:rsidP="00981F56">
      <w:pPr>
        <w:pStyle w:val="CM46"/>
        <w:numPr>
          <w:ilvl w:val="0"/>
          <w:numId w:val="18"/>
        </w:numPr>
        <w:snapToGrid w:val="0"/>
        <w:spacing w:line="480" w:lineRule="auto"/>
        <w:ind w:left="965" w:firstLine="0"/>
        <w:mirrorIndents/>
        <w:rPr>
          <w:i/>
          <w:color w:val="000000"/>
          <w:kern w:val="2"/>
        </w:rPr>
      </w:pPr>
      <w:r w:rsidRPr="00EF3DF8">
        <w:rPr>
          <w:i/>
          <w:color w:val="000000"/>
          <w:kern w:val="2"/>
        </w:rPr>
        <w:lastRenderedPageBreak/>
        <w:t>E</w:t>
      </w:r>
      <w:r w:rsidR="00590ABB" w:rsidRPr="00981F56">
        <w:rPr>
          <w:i/>
          <w:color w:val="000000"/>
          <w:kern w:val="2"/>
        </w:rPr>
        <w:t xml:space="preserve"> </w:t>
      </w:r>
      <w:r w:rsidR="00981F56" w:rsidRPr="00F17FA7">
        <w:rPr>
          <w:color w:val="000000"/>
          <w:kern w:val="2"/>
          <w:rPrChange w:id="70" w:author="kunmei" w:date="2014-02-03T20:03:00Z">
            <w:rPr>
              <w:rFonts w:cstheme="minorBidi"/>
              <w:i/>
              <w:color w:val="000000"/>
              <w:kern w:val="2"/>
              <w:szCs w:val="22"/>
            </w:rPr>
          </w:rPrChange>
        </w:rPr>
        <w:t xml:space="preserve">is </w:t>
      </w:r>
      <w:proofErr w:type="spellStart"/>
      <w:r w:rsidR="00590ABB" w:rsidRPr="00F17FA7">
        <w:rPr>
          <w:color w:val="000000"/>
          <w:kern w:val="2"/>
          <w:rPrChange w:id="71" w:author="kunmei" w:date="2014-02-03T20:03:00Z">
            <w:rPr>
              <w:rFonts w:cstheme="minorBidi"/>
              <w:i/>
              <w:color w:val="000000"/>
              <w:kern w:val="2"/>
              <w:szCs w:val="22"/>
            </w:rPr>
          </w:rPrChange>
        </w:rPr>
        <w:t>ime</w:t>
      </w:r>
      <w:proofErr w:type="spellEnd"/>
      <w:r w:rsidR="00590ABB" w:rsidRPr="00F17FA7">
        <w:rPr>
          <w:color w:val="000000"/>
          <w:kern w:val="2"/>
          <w:rPrChange w:id="72" w:author="kunmei" w:date="2014-02-03T20:03:00Z">
            <w:rPr>
              <w:rFonts w:cstheme="minorBidi"/>
              <w:i/>
              <w:color w:val="000000"/>
              <w:kern w:val="2"/>
              <w:szCs w:val="22"/>
            </w:rPr>
          </w:rPrChange>
        </w:rPr>
        <w:t xml:space="preserve">-integrated </w:t>
      </w:r>
      <w:r w:rsidR="00636021" w:rsidRPr="00F17FA7">
        <w:rPr>
          <w:color w:val="000000"/>
          <w:kern w:val="2"/>
          <w:rPrChange w:id="73" w:author="kunmei" w:date="2014-02-03T20:03:00Z">
            <w:rPr>
              <w:rFonts w:cstheme="minorBidi"/>
              <w:i/>
              <w:color w:val="000000"/>
              <w:kern w:val="2"/>
              <w:szCs w:val="22"/>
            </w:rPr>
          </w:rPrChange>
        </w:rPr>
        <w:t>intake</w:t>
      </w:r>
      <w:r w:rsidR="007C3EF6" w:rsidRPr="00F17FA7">
        <w:rPr>
          <w:color w:val="000000"/>
          <w:kern w:val="2"/>
          <w:rPrChange w:id="74" w:author="kunmei" w:date="2014-02-03T20:03:00Z">
            <w:rPr>
              <w:rFonts w:cstheme="minorBidi"/>
              <w:i/>
              <w:color w:val="000000"/>
              <w:kern w:val="2"/>
              <w:szCs w:val="22"/>
            </w:rPr>
          </w:rPrChange>
        </w:rPr>
        <w:t xml:space="preserve"> for each </w:t>
      </w:r>
      <w:r w:rsidR="00A230C6" w:rsidRPr="00F17FA7">
        <w:rPr>
          <w:color w:val="000000"/>
          <w:kern w:val="2"/>
          <w:rPrChange w:id="75" w:author="kunmei" w:date="2014-02-03T20:03:00Z">
            <w:rPr>
              <w:rFonts w:cstheme="minorBidi"/>
              <w:i/>
              <w:color w:val="000000"/>
              <w:kern w:val="2"/>
              <w:szCs w:val="22"/>
            </w:rPr>
          </w:rPrChange>
        </w:rPr>
        <w:t xml:space="preserve">day </w:t>
      </w:r>
      <w:r w:rsidR="00590ABB" w:rsidRPr="00F17FA7">
        <w:rPr>
          <w:color w:val="000000"/>
          <w:kern w:val="2"/>
          <w:rPrChange w:id="76" w:author="kunmei" w:date="2014-02-03T20:03:00Z">
            <w:rPr>
              <w:rFonts w:cstheme="minorBidi"/>
              <w:i/>
              <w:color w:val="000000"/>
              <w:kern w:val="2"/>
              <w:szCs w:val="22"/>
            </w:rPr>
          </w:rPrChange>
        </w:rPr>
        <w:t>(</w:t>
      </w:r>
      <w:r w:rsidR="004427CF" w:rsidRPr="00F17FA7">
        <w:rPr>
          <w:color w:val="000000"/>
          <w:kern w:val="2"/>
          <w:rPrChange w:id="77" w:author="kunmei" w:date="2014-02-03T20:03:00Z">
            <w:rPr>
              <w:rFonts w:cstheme="minorBidi"/>
              <w:i/>
              <w:color w:val="000000"/>
              <w:kern w:val="2"/>
              <w:szCs w:val="22"/>
            </w:rPr>
          </w:rPrChange>
        </w:rPr>
        <w:t>pollen grains</w:t>
      </w:r>
      <w:r w:rsidR="00590ABB" w:rsidRPr="00F17FA7">
        <w:rPr>
          <w:color w:val="000000"/>
          <w:kern w:val="2"/>
          <w:rPrChange w:id="78" w:author="kunmei" w:date="2014-02-03T20:03:00Z">
            <w:rPr>
              <w:rFonts w:cstheme="minorBidi"/>
              <w:i/>
              <w:color w:val="000000"/>
              <w:kern w:val="2"/>
              <w:szCs w:val="22"/>
            </w:rPr>
          </w:rPrChange>
        </w:rPr>
        <w:t>)</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spacing w:line="480" w:lineRule="auto"/>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5E536A">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753B4B" w:rsidRDefault="00C24C44" w:rsidP="008D420F">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ins w:id="79" w:author="Yong" w:date="2014-02-02T16:47:00Z">
        <w:r w:rsidR="00753B4B">
          <w:rPr>
            <w:rFonts w:cs="Times New Roman"/>
            <w:color w:val="000000"/>
            <w:szCs w:val="24"/>
            <w:shd w:val="clear" w:color="auto" w:fill="FFFFFF"/>
          </w:rPr>
          <w:t>the “inflation</w:t>
        </w:r>
      </w:ins>
      <w:ins w:id="80" w:author="Yong" w:date="2014-02-02T16:48:00Z">
        <w:r w:rsidR="00753B4B">
          <w:rPr>
            <w:rFonts w:cs="Times New Roman"/>
            <w:color w:val="000000"/>
            <w:szCs w:val="24"/>
            <w:shd w:val="clear" w:color="auto" w:fill="FFFFFF"/>
          </w:rPr>
          <w:t>” and “</w:t>
        </w:r>
      </w:ins>
      <w:ins w:id="81" w:author="Yong" w:date="2014-02-02T16:47:00Z">
        <w:r w:rsidR="00753B4B">
          <w:rPr>
            <w:rFonts w:cs="Times New Roman"/>
            <w:color w:val="000000"/>
            <w:szCs w:val="24"/>
            <w:shd w:val="clear" w:color="auto" w:fill="FFFFFF"/>
          </w:rPr>
          <w:t>deflation” factor</w:t>
        </w:r>
      </w:ins>
      <w:ins w:id="82" w:author="Yong" w:date="2014-02-02T16:48:00Z">
        <w:r w:rsidR="00753B4B">
          <w:rPr>
            <w:rFonts w:cs="Times New Roman"/>
            <w:color w:val="000000"/>
            <w:szCs w:val="24"/>
            <w:shd w:val="clear" w:color="auto" w:fill="FFFFFF"/>
          </w:rPr>
          <w:t xml:space="preserve">s were used to </w:t>
        </w:r>
      </w:ins>
      <w:ins w:id="83" w:author="Yong" w:date="2014-02-02T16:49:00Z">
        <w:r w:rsidR="00753B4B">
          <w:rPr>
            <w:rFonts w:cs="Times New Roman"/>
            <w:color w:val="000000"/>
            <w:szCs w:val="24"/>
            <w:shd w:val="clear" w:color="auto" w:fill="FFFFFF"/>
          </w:rPr>
          <w:t>represent the indoor and outdoor inhalation rate</w:t>
        </w:r>
      </w:ins>
      <w:ins w:id="84" w:author="Yong" w:date="2014-02-02T16:50:00Z">
        <w:r w:rsidR="00753B4B">
          <w:rPr>
            <w:rFonts w:cs="Times New Roman"/>
            <w:color w:val="000000"/>
            <w:szCs w:val="24"/>
            <w:shd w:val="clear" w:color="auto" w:fill="FFFFFF"/>
          </w:rPr>
          <w:t xml:space="preserve"> for different activity levels</w:t>
        </w:r>
      </w:ins>
      <w:ins w:id="85" w:author="Yong" w:date="2014-02-02T16:49:00Z">
        <w:r w:rsidR="00753B4B">
          <w:rPr>
            <w:rFonts w:cs="Times New Roman"/>
            <w:color w:val="000000"/>
            <w:szCs w:val="24"/>
            <w:shd w:val="clear" w:color="auto" w:fill="FFFFFF"/>
          </w:rPr>
          <w:t xml:space="preserve">. </w:t>
        </w:r>
      </w:ins>
      <w:ins w:id="86" w:author="Yong" w:date="2014-02-02T16:50:00Z">
        <w:r w:rsidR="00753B4B">
          <w:rPr>
            <w:rFonts w:cs="Times New Roman"/>
            <w:color w:val="000000"/>
            <w:szCs w:val="24"/>
            <w:shd w:val="clear" w:color="auto" w:fill="FFFFFF"/>
          </w:rPr>
          <w:t>Four different activity l</w:t>
        </w:r>
      </w:ins>
      <w:ins w:id="87" w:author="Yong" w:date="2014-02-02T16:51:00Z">
        <w:r w:rsidR="00753B4B">
          <w:rPr>
            <w:rFonts w:cs="Times New Roman"/>
            <w:color w:val="000000"/>
            <w:szCs w:val="24"/>
            <w:shd w:val="clear" w:color="auto" w:fill="FFFFFF"/>
          </w:rPr>
          <w:t xml:space="preserve">evels, which are resting and napping, light work, moderate work and heavy work, were </w:t>
        </w:r>
      </w:ins>
      <w:ins w:id="88" w:author="Yong" w:date="2014-02-02T16:52:00Z">
        <w:r w:rsidR="00263E67">
          <w:rPr>
            <w:rFonts w:cs="Times New Roman"/>
            <w:color w:val="000000"/>
            <w:szCs w:val="24"/>
            <w:shd w:val="clear" w:color="auto" w:fill="FFFFFF"/>
          </w:rPr>
          <w:t xml:space="preserve">considered to generate the inflation and deflation factors for each age group </w:t>
        </w:r>
      </w:ins>
      <w:ins w:id="89" w:author="Yong" w:date="2014-02-02T16:53:00Z">
        <w:r w:rsidR="00263E67">
          <w:rPr>
            <w:rFonts w:cs="Times New Roman"/>
            <w:color w:val="000000"/>
            <w:szCs w:val="24"/>
            <w:shd w:val="clear" w:color="auto" w:fill="FFFFFF"/>
          </w:rPr>
          <w:t xml:space="preserve">in indoor and outdoor environments. </w:t>
        </w:r>
      </w:ins>
    </w:p>
    <w:p w:rsidR="00C937DB" w:rsidRDefault="00C937DB" w:rsidP="00C937DB">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65pt;height:14.75pt" o:ole="">
            <v:imagedata r:id="rId15" o:title=""/>
          </v:shape>
          <o:OLEObject Type="Embed" ProgID="Equation.DSMT4" ShapeID="_x0000_i1028" DrawAspect="Content" ObjectID="_1452976190" r:id="rId16"/>
        </w:object>
      </w:r>
      <w:r>
        <w:rPr>
          <w:rFonts w:cs="Times New Roman"/>
          <w:color w:val="000000"/>
          <w:szCs w:val="24"/>
          <w:shd w:val="clear" w:color="auto" w:fill="FFFFFF"/>
        </w:rPr>
        <w:t xml:space="preserve"> was derived using equation </w: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ZEqnNum721589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ZEqnNum721589 \* Charformat \! \* MERGEFORMAT </w:instrText>
      </w:r>
      <w:r>
        <w:rPr>
          <w:rFonts w:cs="Times New Roman"/>
          <w:color w:val="000000"/>
          <w:szCs w:val="24"/>
          <w:shd w:val="clear" w:color="auto" w:fill="FFFFFF"/>
        </w:rPr>
        <w:fldChar w:fldCharType="separate"/>
      </w:r>
      <w:ins w:id="90" w:author="kunmei" w:date="2014-02-03T19:40:00Z">
        <w:r w:rsidR="00FC1F49">
          <w:rPr>
            <w:rFonts w:cs="Times New Roman" w:hint="eastAsia"/>
            <w:b/>
            <w:bCs/>
            <w:color w:val="000000"/>
            <w:szCs w:val="24"/>
            <w:shd w:val="clear" w:color="auto" w:fill="FFFFFF"/>
          </w:rPr>
          <w:instrText>错误</w:instrText>
        </w:r>
        <w:r w:rsidR="00FC1F49">
          <w:rPr>
            <w:rFonts w:cs="Times New Roman" w:hint="eastAsia"/>
            <w:b/>
            <w:bCs/>
            <w:color w:val="000000"/>
            <w:szCs w:val="24"/>
            <w:shd w:val="clear" w:color="auto" w:fill="FFFFFF"/>
          </w:rPr>
          <w:instrText>!</w:instrText>
        </w:r>
        <w:r w:rsidR="00FC1F49">
          <w:rPr>
            <w:rFonts w:cs="Times New Roman" w:hint="eastAsia"/>
            <w:b/>
            <w:bCs/>
            <w:color w:val="000000"/>
            <w:szCs w:val="24"/>
            <w:shd w:val="clear" w:color="auto" w:fill="FFFFFF"/>
          </w:rPr>
          <w:instrText>未找到引用源。</w:instrText>
        </w:r>
      </w:ins>
      <w:del w:id="91" w:author="kunmei" w:date="2014-02-03T18:20:00Z">
        <w:r w:rsidRPr="00F34B41" w:rsidDel="005313A0">
          <w:rPr>
            <w:rFonts w:cs="Times New Roman"/>
            <w:color w:val="000000"/>
            <w:szCs w:val="24"/>
            <w:shd w:val="clear" w:color="auto" w:fill="FFFFFF"/>
          </w:rPr>
          <w:delInstrText>(2.4)</w:delInstrText>
        </w:r>
      </w:del>
      <w:r>
        <w:rPr>
          <w:rFonts w:cs="Times New Roman"/>
          <w:color w:val="000000"/>
          <w:szCs w:val="24"/>
          <w:shd w:val="clear" w:color="auto" w:fill="FFFFFF"/>
        </w:rPr>
        <w:fldChar w:fldCharType="end"/>
      </w:r>
      <w:r>
        <w:rPr>
          <w:rFonts w:cs="Times New Roman"/>
          <w:color w:val="000000"/>
          <w:szCs w:val="24"/>
          <w:shd w:val="clear" w:color="auto" w:fill="FFFFFF"/>
        </w:rPr>
        <w:fldChar w:fldCharType="end"/>
      </w:r>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2.9pt;height:13.65pt" o:ole="">
            <v:imagedata r:id="rId17" o:title=""/>
          </v:shape>
          <o:OLEObject Type="Embed" ProgID="Equation.DSMT4" ShapeID="_x0000_i1029" DrawAspect="Content" ObjectID="_1452976191" r:id="rId18"/>
        </w:object>
      </w:r>
      <w:r>
        <w:rPr>
          <w:rFonts w:cs="Times New Roman"/>
          <w:color w:val="000000"/>
          <w:szCs w:val="24"/>
          <w:shd w:val="clear" w:color="auto" w:fill="FFFFFF"/>
        </w:rPr>
        <w:t xml:space="preserve"> was derived using equation </w: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ZEqnNum873118 \* Charformat \! \* MERGEFORMAT </w:instrText>
      </w:r>
      <w:r>
        <w:rPr>
          <w:rFonts w:cs="Times New Roman"/>
          <w:color w:val="000000"/>
          <w:szCs w:val="24"/>
          <w:shd w:val="clear" w:color="auto" w:fill="FFFFFF"/>
        </w:rPr>
        <w:fldChar w:fldCharType="separate"/>
      </w:r>
      <w:ins w:id="92" w:author="kunmei" w:date="2014-02-03T19:40:00Z">
        <w:r w:rsidR="00FC1F49" w:rsidRPr="00FC1F49">
          <w:rPr>
            <w:rFonts w:cs="Times New Roman"/>
            <w:color w:val="000000"/>
            <w:szCs w:val="24"/>
            <w:shd w:val="clear" w:color="auto" w:fill="FFFFFF"/>
            <w:rPrChange w:id="93" w:author="kunmei" w:date="2014-02-03T19:40:00Z">
              <w:rPr/>
            </w:rPrChange>
          </w:rPr>
          <w:instrText>(2.5)</w:instrText>
        </w:r>
      </w:ins>
      <w:del w:id="94" w:author="kunmei" w:date="2014-02-03T18:20:00Z">
        <w:r w:rsidRPr="00F34B41" w:rsidDel="005313A0">
          <w:rPr>
            <w:rFonts w:cs="Times New Roman"/>
            <w:color w:val="000000"/>
            <w:szCs w:val="24"/>
            <w:shd w:val="clear" w:color="auto" w:fill="FFFFFF"/>
          </w:rPr>
          <w:delInstrText>(2.5)</w:delInstrText>
        </w:r>
      </w:del>
      <w:r>
        <w:rPr>
          <w:rFonts w:cs="Times New Roman"/>
          <w:color w:val="000000"/>
          <w:szCs w:val="24"/>
          <w:shd w:val="clear" w:color="auto" w:fill="FFFFFF"/>
        </w:rPr>
        <w:fldChar w:fldCharType="end"/>
      </w:r>
      <w:r>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i </w:t>
      </w:r>
      <w:r w:rsidRPr="00913312">
        <w:rPr>
          <w:rFonts w:cs="Times New Roman"/>
          <w:color w:val="000000"/>
          <w:position w:val="-8"/>
          <w:szCs w:val="24"/>
          <w:shd w:val="clear" w:color="auto" w:fill="FFFFFF"/>
        </w:rPr>
        <w:object w:dxaOrig="540" w:dyaOrig="279">
          <v:shape id="_x0000_i1030" type="#_x0000_t75" style="width:26.75pt;height:13.65pt" o:ole="">
            <v:imagedata r:id="rId19" o:title=""/>
          </v:shape>
          <o:OLEObject Type="Embed" ProgID="Equation.DSMT4" ShapeID="_x0000_i1030" DrawAspect="Content" ObjectID="_1452976192" r:id="rId20"/>
        </w:object>
      </w:r>
      <w:r>
        <w:rPr>
          <w:rFonts w:cs="Times New Roman"/>
          <w:color w:val="000000"/>
          <w:szCs w:val="24"/>
          <w:shd w:val="clear" w:color="auto" w:fill="FFFFFF"/>
        </w:rPr>
        <w:t xml:space="preserve"> was derived using equation </w: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ZEqnNum522444 \* Charformat \! \* MERGEFORMAT </w:instrText>
      </w:r>
      <w:r>
        <w:rPr>
          <w:rFonts w:cs="Times New Roman"/>
          <w:color w:val="000000"/>
          <w:szCs w:val="24"/>
          <w:shd w:val="clear" w:color="auto" w:fill="FFFFFF"/>
        </w:rPr>
        <w:fldChar w:fldCharType="separate"/>
      </w:r>
      <w:ins w:id="95" w:author="kunmei" w:date="2014-02-03T19:40:00Z">
        <w:r w:rsidR="00FC1F49" w:rsidRPr="00FC1F49">
          <w:rPr>
            <w:rFonts w:cs="Times New Roman"/>
            <w:color w:val="000000"/>
            <w:szCs w:val="24"/>
            <w:shd w:val="clear" w:color="auto" w:fill="FFFFFF"/>
            <w:rPrChange w:id="96" w:author="kunmei" w:date="2014-02-03T19:40:00Z">
              <w:rPr/>
            </w:rPrChange>
          </w:rPr>
          <w:instrText>(2.6)</w:instrText>
        </w:r>
      </w:ins>
      <w:del w:id="97" w:author="kunmei" w:date="2014-02-03T18:20:00Z">
        <w:r w:rsidRPr="00F34B41" w:rsidDel="005313A0">
          <w:rPr>
            <w:rFonts w:cs="Times New Roman"/>
            <w:color w:val="000000"/>
            <w:szCs w:val="24"/>
            <w:shd w:val="clear" w:color="auto" w:fill="FFFFFF"/>
          </w:rPr>
          <w:delInstrText>(2.6)</w:delInstrText>
        </w:r>
      </w:del>
      <w:r>
        <w:rPr>
          <w:rFonts w:cs="Times New Roman"/>
          <w:color w:val="000000"/>
          <w:szCs w:val="24"/>
          <w:shd w:val="clear" w:color="auto" w:fill="FFFFFF"/>
        </w:rPr>
        <w:fldChar w:fldCharType="end"/>
      </w:r>
      <w:r>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w:t>
      </w:r>
      <w:proofErr w:type="gramStart"/>
      <w:r>
        <w:rPr>
          <w:rFonts w:cs="Times New Roman"/>
          <w:color w:val="000000"/>
          <w:szCs w:val="24"/>
          <w:shd w:val="clear" w:color="auto" w:fill="FFFFFF"/>
        </w:rPr>
        <w:t xml:space="preserve">factors </w:t>
      </w:r>
      <w:proofErr w:type="gramEnd"/>
      <w:r w:rsidRPr="00F34B41">
        <w:rPr>
          <w:rFonts w:cs="Times New Roman"/>
          <w:color w:val="000000"/>
          <w:position w:val="-6"/>
          <w:szCs w:val="24"/>
          <w:shd w:val="clear" w:color="auto" w:fill="FFFFFF"/>
        </w:rPr>
        <w:object w:dxaOrig="440" w:dyaOrig="260">
          <v:shape id="_x0000_i1031" type="#_x0000_t75" style="width:21.8pt;height:13.1pt" o:ole="">
            <v:imagedata r:id="rId21" o:title=""/>
          </v:shape>
          <o:OLEObject Type="Embed" ProgID="Equation.DSMT4" ShapeID="_x0000_i1031" DrawAspect="Content" ObjectID="_1452976193" r:id="rId22"/>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7.25pt;height:14.2pt" o:ole="">
            <v:imagedata r:id="rId23" o:title=""/>
          </v:shape>
          <o:OLEObject Type="Embed" ProgID="Equation.DSMT4" ShapeID="_x0000_i1032" DrawAspect="Content" ObjectID="_1452976194" r:id="rId24"/>
        </w:object>
      </w:r>
      <w:r>
        <w:rPr>
          <w:rFonts w:cs="Times New Roman"/>
          <w:color w:val="000000"/>
          <w:szCs w:val="24"/>
          <w:shd w:val="clear" w:color="auto" w:fill="FFFFFF"/>
        </w:rPr>
        <w:t xml:space="preserve"> were derived using equation </w: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ZEqnNum228475 \* Charformat \! \* MERGEFORMAT </w:instrText>
      </w:r>
      <w:r>
        <w:rPr>
          <w:rFonts w:cs="Times New Roman"/>
          <w:color w:val="000000"/>
          <w:szCs w:val="24"/>
          <w:shd w:val="clear" w:color="auto" w:fill="FFFFFF"/>
        </w:rPr>
        <w:fldChar w:fldCharType="separate"/>
      </w:r>
      <w:ins w:id="98" w:author="kunmei" w:date="2014-02-03T19:40:00Z">
        <w:r w:rsidR="00FC1F49" w:rsidRPr="00FC1F49">
          <w:rPr>
            <w:rFonts w:cs="Times New Roman"/>
            <w:color w:val="000000"/>
            <w:szCs w:val="24"/>
            <w:shd w:val="clear" w:color="auto" w:fill="FFFFFF"/>
            <w:rPrChange w:id="99" w:author="kunmei" w:date="2014-02-03T19:40:00Z">
              <w:rPr/>
            </w:rPrChange>
          </w:rPr>
          <w:instrText>(2.7)</w:instrText>
        </w:r>
      </w:ins>
      <w:del w:id="100" w:author="kunmei" w:date="2014-02-03T18:20:00Z">
        <w:r w:rsidRPr="00F34B41" w:rsidDel="005313A0">
          <w:rPr>
            <w:rFonts w:cs="Times New Roman"/>
            <w:color w:val="000000"/>
            <w:szCs w:val="24"/>
            <w:shd w:val="clear" w:color="auto" w:fill="FFFFFF"/>
          </w:rPr>
          <w:delInstrText>(2.7)</w:delInstrText>
        </w:r>
      </w:del>
      <w:r>
        <w:rPr>
          <w:rFonts w:cs="Times New Roman"/>
          <w:color w:val="000000"/>
          <w:szCs w:val="24"/>
          <w:shd w:val="clear" w:color="auto" w:fill="FFFFFF"/>
        </w:rPr>
        <w:fldChar w:fldCharType="end"/>
      </w:r>
      <w:r>
        <w:rPr>
          <w:rFonts w:cs="Times New Roman"/>
          <w:color w:val="000000"/>
          <w:szCs w:val="24"/>
          <w:shd w:val="clear" w:color="auto" w:fill="FFFFFF"/>
        </w:rPr>
        <w:fldChar w:fldCharType="end"/>
      </w:r>
      <w:r>
        <w:rPr>
          <w:rFonts w:cs="Times New Roman"/>
          <w:color w:val="000000"/>
          <w:szCs w:val="24"/>
          <w:shd w:val="clear" w:color="auto" w:fill="FFFFFF"/>
        </w:rPr>
        <w:t xml:space="preserve"> and </w: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ZEqnNum577325 \* Charformat \! \* MERGEFORMAT </w:instrText>
      </w:r>
      <w:r>
        <w:rPr>
          <w:rFonts w:cs="Times New Roman"/>
          <w:color w:val="000000"/>
          <w:szCs w:val="24"/>
          <w:shd w:val="clear" w:color="auto" w:fill="FFFFFF"/>
        </w:rPr>
        <w:fldChar w:fldCharType="separate"/>
      </w:r>
      <w:ins w:id="101" w:author="kunmei" w:date="2014-02-03T19:40:00Z">
        <w:r w:rsidR="00FC1F49" w:rsidRPr="00FC1F49">
          <w:rPr>
            <w:rFonts w:cs="Times New Roman"/>
            <w:color w:val="000000"/>
            <w:szCs w:val="24"/>
            <w:shd w:val="clear" w:color="auto" w:fill="FFFFFF"/>
            <w:rPrChange w:id="102" w:author="kunmei" w:date="2014-02-03T19:40:00Z">
              <w:rPr/>
            </w:rPrChange>
          </w:rPr>
          <w:instrText>(2.8)</w:instrText>
        </w:r>
      </w:ins>
      <w:del w:id="103" w:author="kunmei" w:date="2014-02-03T18:20:00Z">
        <w:r w:rsidRPr="00F34B41" w:rsidDel="005313A0">
          <w:rPr>
            <w:rFonts w:cs="Times New Roman"/>
            <w:color w:val="000000"/>
            <w:szCs w:val="24"/>
            <w:shd w:val="clear" w:color="auto" w:fill="FFFFFF"/>
          </w:rPr>
          <w:delInstrText>(2.8)</w:delInstrText>
        </w:r>
      </w:del>
      <w:r>
        <w:rPr>
          <w:rFonts w:cs="Times New Roman"/>
          <w:color w:val="000000"/>
          <w:szCs w:val="24"/>
          <w:shd w:val="clear" w:color="auto" w:fill="FFFFFF"/>
        </w:rPr>
        <w:fldChar w:fldCharType="end"/>
      </w:r>
      <w:r>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45pt;height:50.2pt" o:ole="">
            <v:imagedata r:id="rId25" o:title=""/>
          </v:shape>
          <o:OLEObject Type="Embed" ProgID="Equation.DSMT4" ShapeID="_x0000_i1033" DrawAspect="Content" ObjectID="_1452976195" r:id="rId26"/>
        </w:object>
      </w:r>
      <w:r>
        <w:t xml:space="preserve"> </w:t>
      </w:r>
      <w:r>
        <w:tab/>
      </w:r>
      <w:r>
        <w:fldChar w:fldCharType="begin"/>
      </w:r>
      <w:r>
        <w:instrText xml:space="preserve"> MACROBUTTON MTPlaceRef \* MERGEFORMAT </w:instrText>
      </w:r>
      <w:r w:rsidR="0068144C">
        <w:fldChar w:fldCharType="begin"/>
      </w:r>
      <w:r w:rsidR="0068144C">
        <w:instrText xml:space="preserve"> SEQ MTEqn \h \* MERGEFORMAT </w:instrText>
      </w:r>
      <w:r w:rsidR="0068144C">
        <w:fldChar w:fldCharType="separate"/>
      </w:r>
      <w:r w:rsidR="0068144C">
        <w:fldChar w:fldCharType="end"/>
      </w:r>
      <w:r>
        <w:instrText>(</w:instrText>
      </w:r>
      <w:r w:rsidR="0068144C">
        <w:fldChar w:fldCharType="begin"/>
      </w:r>
      <w:r w:rsidR="0068144C">
        <w:instrText xml:space="preserve"> SEQ MTChap \c \* Arabic</w:instrText>
      </w:r>
      <w:r w:rsidR="0068144C">
        <w:instrText xml:space="preserve"> \* MERGEFORMAT </w:instrText>
      </w:r>
      <w:r w:rsidR="0068144C">
        <w:fldChar w:fldCharType="separate"/>
      </w:r>
      <w:r w:rsidR="00FC1F49">
        <w:rPr>
          <w:noProof/>
        </w:rPr>
        <w:instrText>2</w:instrText>
      </w:r>
      <w:r w:rsidR="0068144C">
        <w:rPr>
          <w:noProof/>
        </w:rPr>
        <w:fldChar w:fldCharType="end"/>
      </w:r>
      <w:r>
        <w:instrText>.</w:instrText>
      </w:r>
      <w:r w:rsidR="0068144C">
        <w:fldChar w:fldCharType="begin"/>
      </w:r>
      <w:r w:rsidR="0068144C">
        <w:instrText xml:space="preserve"> SEQ MTEqn \c \* Arabic \* MERGEFORMAT </w:instrText>
      </w:r>
      <w:r w:rsidR="0068144C">
        <w:fldChar w:fldCharType="separate"/>
      </w:r>
      <w:r w:rsidR="00FC1F49">
        <w:rPr>
          <w:noProof/>
        </w:rPr>
        <w:instrText>4</w:instrText>
      </w:r>
      <w:r w:rsidR="0068144C">
        <w:rPr>
          <w:noProof/>
        </w:rPr>
        <w:fldChar w:fldCharType="end"/>
      </w:r>
      <w:r>
        <w:instrText>)</w:instrText>
      </w:r>
      <w:r>
        <w:fldChar w:fldCharType="end"/>
      </w:r>
    </w:p>
    <w:p w:rsidR="00C937DB" w:rsidRDefault="00C937DB" w:rsidP="00C937DB">
      <w:pPr>
        <w:pStyle w:val="MTDisplayEquation"/>
      </w:pPr>
      <w:r>
        <w:tab/>
      </w:r>
      <w:r w:rsidRPr="00804159">
        <w:rPr>
          <w:position w:val="-42"/>
        </w:rPr>
        <w:object w:dxaOrig="2560" w:dyaOrig="960">
          <v:shape id="_x0000_i1034" type="#_x0000_t75" style="width:129.25pt;height:48pt" o:ole="">
            <v:imagedata r:id="rId27" o:title=""/>
          </v:shape>
          <o:OLEObject Type="Embed" ProgID="Equation.DSMT4" ShapeID="_x0000_i1034" DrawAspect="Content" ObjectID="_1452976196" r:id="rId28"/>
        </w:object>
      </w:r>
      <w:r>
        <w:t xml:space="preserve"> </w:t>
      </w:r>
      <w:r>
        <w:tab/>
      </w:r>
      <w:r>
        <w:fldChar w:fldCharType="begin"/>
      </w:r>
      <w:r>
        <w:instrText xml:space="preserve"> MACROBUTTON MTPlaceRef \* MERGEFORMAT </w:instrText>
      </w:r>
      <w:r w:rsidR="0068144C">
        <w:fldChar w:fldCharType="begin"/>
      </w:r>
      <w:r w:rsidR="0068144C">
        <w:instrText xml:space="preserve"> SEQ MTEqn \h \* MERGEFORMAT </w:instrText>
      </w:r>
      <w:r w:rsidR="0068144C">
        <w:fldChar w:fldCharType="separate"/>
      </w:r>
      <w:r w:rsidR="0068144C">
        <w:fldChar w:fldCharType="end"/>
      </w:r>
      <w:bookmarkStart w:id="104" w:name="ZEqnNum873118"/>
      <w:r>
        <w:instrText>(</w:instrText>
      </w:r>
      <w:r w:rsidR="0068144C">
        <w:fldChar w:fldCharType="begin"/>
      </w:r>
      <w:r w:rsidR="0068144C">
        <w:instrText xml:space="preserve"> SEQ MTChap \c \* Arabic \* MERGEFORMAT </w:instrText>
      </w:r>
      <w:r w:rsidR="0068144C">
        <w:fldChar w:fldCharType="separate"/>
      </w:r>
      <w:r w:rsidR="00FC1F49">
        <w:rPr>
          <w:noProof/>
        </w:rPr>
        <w:instrText>2</w:instrText>
      </w:r>
      <w:r w:rsidR="0068144C">
        <w:rPr>
          <w:noProof/>
        </w:rPr>
        <w:fldChar w:fldCharType="end"/>
      </w:r>
      <w:r>
        <w:instrText>.</w:instrText>
      </w:r>
      <w:r w:rsidR="0068144C">
        <w:fldChar w:fldCharType="begin"/>
      </w:r>
      <w:r w:rsidR="0068144C">
        <w:instrText xml:space="preserve"> SEQ MTEqn \c \* Arabic \* MERGEFORMAT </w:instrText>
      </w:r>
      <w:r w:rsidR="0068144C">
        <w:fldChar w:fldCharType="separate"/>
      </w:r>
      <w:r w:rsidR="00FC1F49">
        <w:rPr>
          <w:noProof/>
        </w:rPr>
        <w:instrText>5</w:instrText>
      </w:r>
      <w:r w:rsidR="0068144C">
        <w:rPr>
          <w:noProof/>
        </w:rPr>
        <w:fldChar w:fldCharType="end"/>
      </w:r>
      <w:r>
        <w:instrText>)</w:instrText>
      </w:r>
      <w:bookmarkEnd w:id="104"/>
      <w:r>
        <w:fldChar w:fldCharType="end"/>
      </w:r>
    </w:p>
    <w:p w:rsidR="00C937DB" w:rsidRDefault="00C937DB" w:rsidP="00C937DB">
      <w:pPr>
        <w:pStyle w:val="MTDisplayEquation"/>
      </w:pPr>
      <w:r>
        <w:lastRenderedPageBreak/>
        <w:tab/>
      </w:r>
      <w:r w:rsidRPr="00804159">
        <w:rPr>
          <w:position w:val="-42"/>
        </w:rPr>
        <w:object w:dxaOrig="1460" w:dyaOrig="960">
          <v:shape id="_x0000_i1035" type="#_x0000_t75" style="width:74.75pt;height:48pt" o:ole="">
            <v:imagedata r:id="rId29" o:title=""/>
          </v:shape>
          <o:OLEObject Type="Embed" ProgID="Equation.DSMT4" ShapeID="_x0000_i1035" DrawAspect="Content" ObjectID="_1452976197" r:id="rId30"/>
        </w:object>
      </w:r>
      <w:r>
        <w:t xml:space="preserve"> </w:t>
      </w:r>
      <w:r>
        <w:tab/>
      </w:r>
      <w:r>
        <w:fldChar w:fldCharType="begin"/>
      </w:r>
      <w:r>
        <w:instrText xml:space="preserve"> MACROBUTTON MTPlaceRef \* MERGEFORMAT </w:instrText>
      </w:r>
      <w:r w:rsidR="0068144C">
        <w:fldChar w:fldCharType="begin"/>
      </w:r>
      <w:r w:rsidR="0068144C">
        <w:instrText xml:space="preserve"> SEQ MTEqn \h \* MERGEFORMAT </w:instrText>
      </w:r>
      <w:r w:rsidR="0068144C">
        <w:fldChar w:fldCharType="separate"/>
      </w:r>
      <w:r w:rsidR="0068144C">
        <w:fldChar w:fldCharType="end"/>
      </w:r>
      <w:bookmarkStart w:id="105" w:name="ZEqnNum522444"/>
      <w:r>
        <w:instrText>(</w:instrText>
      </w:r>
      <w:r w:rsidR="0068144C">
        <w:fldChar w:fldCharType="begin"/>
      </w:r>
      <w:r w:rsidR="0068144C">
        <w:instrText xml:space="preserve"> SEQ MTChap \c \* Arabic \* MERGEFORMAT </w:instrText>
      </w:r>
      <w:r w:rsidR="0068144C">
        <w:fldChar w:fldCharType="separate"/>
      </w:r>
      <w:r w:rsidR="00FC1F49">
        <w:rPr>
          <w:noProof/>
        </w:rPr>
        <w:instrText>2</w:instrText>
      </w:r>
      <w:r w:rsidR="0068144C">
        <w:rPr>
          <w:noProof/>
        </w:rPr>
        <w:fldChar w:fldCharType="end"/>
      </w:r>
      <w:r>
        <w:instrText>.</w:instrText>
      </w:r>
      <w:r w:rsidR="0068144C">
        <w:fldChar w:fldCharType="begin"/>
      </w:r>
      <w:r w:rsidR="0068144C">
        <w:instrText xml:space="preserve"> SEQ MTEqn \c \* Arabic \* MERGEFORMAT </w:instrText>
      </w:r>
      <w:r w:rsidR="0068144C">
        <w:fldChar w:fldCharType="separate"/>
      </w:r>
      <w:r w:rsidR="00FC1F49">
        <w:rPr>
          <w:noProof/>
        </w:rPr>
        <w:instrText>6</w:instrText>
      </w:r>
      <w:r w:rsidR="0068144C">
        <w:rPr>
          <w:noProof/>
        </w:rPr>
        <w:fldChar w:fldCharType="end"/>
      </w:r>
      <w:r>
        <w:instrText>)</w:instrText>
      </w:r>
      <w:bookmarkEnd w:id="105"/>
      <w:r>
        <w:fldChar w:fldCharType="end"/>
      </w:r>
    </w:p>
    <w:p w:rsidR="00C937DB" w:rsidRDefault="00C937DB" w:rsidP="00C937DB">
      <w:pPr>
        <w:pStyle w:val="MTDisplayEquation"/>
      </w:pPr>
      <w:r>
        <w:tab/>
      </w:r>
      <w:r w:rsidRPr="00094C5F">
        <w:rPr>
          <w:position w:val="-26"/>
        </w:rPr>
        <w:object w:dxaOrig="1180" w:dyaOrig="639">
          <v:shape id="_x0000_i1036" type="#_x0000_t75" style="width:58.9pt;height:31.1pt" o:ole="">
            <v:imagedata r:id="rId31" o:title=""/>
          </v:shape>
          <o:OLEObject Type="Embed" ProgID="Equation.DSMT4" ShapeID="_x0000_i1036" DrawAspect="Content" ObjectID="_1452976198" r:id="rId32"/>
        </w:object>
      </w:r>
      <w:r>
        <w:t xml:space="preserve"> </w:t>
      </w:r>
      <w:r>
        <w:tab/>
      </w:r>
      <w:r>
        <w:fldChar w:fldCharType="begin"/>
      </w:r>
      <w:r>
        <w:instrText xml:space="preserve"> MACROBUTTON MTPlaceRef \* MERGEFORMAT </w:instrText>
      </w:r>
      <w:r w:rsidR="0068144C">
        <w:fldChar w:fldCharType="begin"/>
      </w:r>
      <w:r w:rsidR="0068144C">
        <w:instrText xml:space="preserve"> SEQ MTEqn \h \* MERGEFORMAT </w:instrText>
      </w:r>
      <w:r w:rsidR="0068144C">
        <w:fldChar w:fldCharType="separate"/>
      </w:r>
      <w:r w:rsidR="0068144C">
        <w:fldChar w:fldCharType="end"/>
      </w:r>
      <w:bookmarkStart w:id="106" w:name="ZEqnNum228475"/>
      <w:r>
        <w:instrText>(</w:instrText>
      </w:r>
      <w:r w:rsidR="0068144C">
        <w:fldChar w:fldCharType="begin"/>
      </w:r>
      <w:r w:rsidR="0068144C">
        <w:instrText xml:space="preserve"> SEQ MTChap \c \* Arabic \* MERGEFORMAT </w:instrText>
      </w:r>
      <w:r w:rsidR="0068144C">
        <w:fldChar w:fldCharType="separate"/>
      </w:r>
      <w:r w:rsidR="00FC1F49">
        <w:rPr>
          <w:noProof/>
        </w:rPr>
        <w:instrText>2</w:instrText>
      </w:r>
      <w:r w:rsidR="0068144C">
        <w:rPr>
          <w:noProof/>
        </w:rPr>
        <w:fldChar w:fldCharType="end"/>
      </w:r>
      <w:r>
        <w:instrText>.</w:instrText>
      </w:r>
      <w:r w:rsidR="0068144C">
        <w:fldChar w:fldCharType="begin"/>
      </w:r>
      <w:r w:rsidR="0068144C">
        <w:instrText xml:space="preserve"> SEQ MTEqn \c \* Arabic \* MERGEFORMAT </w:instrText>
      </w:r>
      <w:r w:rsidR="0068144C">
        <w:fldChar w:fldCharType="separate"/>
      </w:r>
      <w:r w:rsidR="00FC1F49">
        <w:rPr>
          <w:noProof/>
        </w:rPr>
        <w:instrText>7</w:instrText>
      </w:r>
      <w:r w:rsidR="0068144C">
        <w:rPr>
          <w:noProof/>
        </w:rPr>
        <w:fldChar w:fldCharType="end"/>
      </w:r>
      <w:r>
        <w:instrText>)</w:instrText>
      </w:r>
      <w:bookmarkEnd w:id="106"/>
      <w:r>
        <w:fldChar w:fldCharType="end"/>
      </w:r>
    </w:p>
    <w:p w:rsidR="00C937DB" w:rsidRDefault="00C937DB" w:rsidP="00C937DB">
      <w:pPr>
        <w:pStyle w:val="MTDisplayEquation"/>
      </w:pPr>
      <w:r>
        <w:tab/>
      </w:r>
      <w:r w:rsidRPr="00094C5F">
        <w:rPr>
          <w:position w:val="-26"/>
        </w:rPr>
        <w:object w:dxaOrig="1240" w:dyaOrig="639">
          <v:shape id="_x0000_i1037" type="#_x0000_t75" style="width:62.75pt;height:31.1pt" o:ole="">
            <v:imagedata r:id="rId33" o:title=""/>
          </v:shape>
          <o:OLEObject Type="Embed" ProgID="Equation.DSMT4" ShapeID="_x0000_i1037" DrawAspect="Content" ObjectID="_1452976199" r:id="rId34"/>
        </w:object>
      </w:r>
      <w:r>
        <w:t xml:space="preserve"> </w:t>
      </w:r>
      <w:r>
        <w:tab/>
      </w:r>
      <w:r>
        <w:fldChar w:fldCharType="begin"/>
      </w:r>
      <w:r>
        <w:instrText xml:space="preserve"> MACROBUTTON MTPlaceRef \* MERGEFORMAT </w:instrText>
      </w:r>
      <w:r w:rsidR="0068144C">
        <w:fldChar w:fldCharType="begin"/>
      </w:r>
      <w:r w:rsidR="0068144C">
        <w:instrText xml:space="preserve"> SEQ MTEqn \h \* MERGEFORMAT </w:instrText>
      </w:r>
      <w:r w:rsidR="0068144C">
        <w:fldChar w:fldCharType="separate"/>
      </w:r>
      <w:r w:rsidR="0068144C">
        <w:fldChar w:fldCharType="end"/>
      </w:r>
      <w:bookmarkStart w:id="107" w:name="ZEqnNum577325"/>
      <w:r>
        <w:instrText>(</w:instrText>
      </w:r>
      <w:r w:rsidR="0068144C">
        <w:fldChar w:fldCharType="begin"/>
      </w:r>
      <w:r w:rsidR="0068144C">
        <w:instrText xml:space="preserve"> SEQ MTChap \c \* Arabic \* MERGEFORMAT </w:instrText>
      </w:r>
      <w:r w:rsidR="0068144C">
        <w:fldChar w:fldCharType="separate"/>
      </w:r>
      <w:r w:rsidR="00FC1F49">
        <w:rPr>
          <w:noProof/>
        </w:rPr>
        <w:instrText>2</w:instrText>
      </w:r>
      <w:r w:rsidR="0068144C">
        <w:rPr>
          <w:noProof/>
        </w:rPr>
        <w:fldChar w:fldCharType="end"/>
      </w:r>
      <w:r>
        <w:instrText>.</w:instrText>
      </w:r>
      <w:r w:rsidR="0068144C">
        <w:fldChar w:fldCharType="begin"/>
      </w:r>
      <w:r w:rsidR="0068144C">
        <w:instrText xml:space="preserve"> SEQ MTEqn \c \* Arabic \* MERGEFORMAT </w:instrText>
      </w:r>
      <w:r w:rsidR="0068144C">
        <w:fldChar w:fldCharType="separate"/>
      </w:r>
      <w:r w:rsidR="00FC1F49">
        <w:rPr>
          <w:noProof/>
        </w:rPr>
        <w:instrText>8</w:instrText>
      </w:r>
      <w:r w:rsidR="0068144C">
        <w:rPr>
          <w:noProof/>
        </w:rPr>
        <w:fldChar w:fldCharType="end"/>
      </w:r>
      <w:r>
        <w:instrText>)</w:instrText>
      </w:r>
      <w:bookmarkEnd w:id="107"/>
      <w:r>
        <w:fldChar w:fldCharType="end"/>
      </w:r>
    </w:p>
    <w:p w:rsidR="00C937DB" w:rsidRDefault="00C937DB" w:rsidP="00C937DB">
      <w:pPr>
        <w:pStyle w:val="CM46"/>
        <w:numPr>
          <w:ilvl w:val="0"/>
          <w:numId w:val="19"/>
        </w:numPr>
        <w:snapToGrid w:val="0"/>
        <w:spacing w:line="480" w:lineRule="auto"/>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spacing w:line="480" w:lineRule="auto"/>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440" w:dyaOrig="279">
          <v:shape id="_x0000_i1038" type="#_x0000_t75" style="width:22.35pt;height:14.2pt" o:ole="">
            <v:imagedata r:id="rId35" o:title=""/>
          </v:shape>
          <o:OLEObject Type="Embed" ProgID="Equation.DSMT4" ShapeID="_x0000_i1038" DrawAspect="Content" ObjectID="_1452976200" r:id="rId36"/>
        </w:object>
      </w:r>
      <w:r w:rsidRPr="00E91895">
        <w:rPr>
          <w:color w:val="000000"/>
          <w:kern w:val="2"/>
        </w:rPr>
        <w:t>,</w:t>
      </w:r>
      <w:r w:rsidRPr="00A22FFB">
        <w:rPr>
          <w:color w:val="000000"/>
          <w:kern w:val="2"/>
        </w:rPr>
        <w:object w:dxaOrig="460" w:dyaOrig="279">
          <v:shape id="_x0000_i1039" type="#_x0000_t75" style="width:21.8pt;height:14.2pt" o:ole="">
            <v:imagedata r:id="rId37" o:title=""/>
          </v:shape>
          <o:OLEObject Type="Embed" ProgID="Equation.DSMT4" ShapeID="_x0000_i1039" DrawAspect="Content" ObjectID="_1452976201" r:id="rId38"/>
        </w:object>
      </w:r>
      <w:r w:rsidRPr="00E91895">
        <w:rPr>
          <w:color w:val="000000"/>
          <w:kern w:val="2"/>
        </w:rPr>
        <w:t xml:space="preserve"> and </w:t>
      </w:r>
      <w:r w:rsidRPr="00A22FFB">
        <w:rPr>
          <w:color w:val="000000"/>
          <w:kern w:val="2"/>
        </w:rPr>
        <w:object w:dxaOrig="540" w:dyaOrig="279">
          <v:shape id="_x0000_i1040" type="#_x0000_t75" style="width:26.75pt;height:14.2pt" o:ole="">
            <v:imagedata r:id="rId39" o:title=""/>
          </v:shape>
          <o:OLEObject Type="Embed" ProgID="Equation.DSMT4" ShapeID="_x0000_i1040" DrawAspect="Content" ObjectID="_1452976202" r:id="rId40"/>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bookmarkStart w:id="108" w:name="TEMPGOTO"/>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300" w:dyaOrig="380">
          <v:shape id="_x0000_i1041" type="#_x0000_t75" style="width:14.75pt;height:19.65pt" o:ole="">
            <v:imagedata r:id="rId41" o:title=""/>
          </v:shape>
          <o:OLEObject Type="Embed" ProgID="Equation.DSMT4" ShapeID="_x0000_i1041" DrawAspect="Content" ObjectID="_1452976203" r:id="rId42"/>
        </w:object>
      </w:r>
      <w:bookmarkEnd w:id="108"/>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spacing w:line="480" w:lineRule="auto"/>
        <w:ind w:left="450"/>
        <w:mirrorIndents/>
        <w:rPr>
          <w:color w:val="000000"/>
          <w:kern w:val="2"/>
        </w:rPr>
      </w:pPr>
      <w:r w:rsidRPr="00A976EF">
        <w:rPr>
          <w:color w:val="000000"/>
          <w:kern w:val="2"/>
        </w:rPr>
        <w:object w:dxaOrig="260" w:dyaOrig="380">
          <v:shape id="_x0000_i1042" type="#_x0000_t75" style="width:12pt;height:19.65pt" o:ole="">
            <v:imagedata r:id="rId43" o:title=""/>
          </v:shape>
          <o:OLEObject Type="Embed" ProgID="Equation.DSMT4" ShapeID="_x0000_i1042" DrawAspect="Content" ObjectID="_1452976204" r:id="rId44"/>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spacing w:line="480" w:lineRule="auto"/>
        <w:ind w:left="450"/>
        <w:mirrorIndents/>
        <w:rPr>
          <w:color w:val="000000"/>
          <w:kern w:val="2"/>
        </w:rPr>
      </w:pPr>
      <w:r w:rsidRPr="00A976EF">
        <w:rPr>
          <w:kern w:val="2"/>
        </w:rPr>
        <w:object w:dxaOrig="499" w:dyaOrig="279">
          <v:shape id="_x0000_i1043" type="#_x0000_t75" style="width:25.1pt;height:14.2pt" o:ole="">
            <v:imagedata r:id="rId45" o:title=""/>
          </v:shape>
          <o:OLEObject Type="Embed" ProgID="Equation.DSMT4" ShapeID="_x0000_i1043" DrawAspect="Content" ObjectID="_1452976205" r:id="rId46"/>
        </w:object>
      </w:r>
      <w:r w:rsidRPr="00A22FFB">
        <w:rPr>
          <w:kern w:val="2"/>
        </w:rPr>
        <w:object w:dxaOrig="480" w:dyaOrig="279">
          <v:shape id="_x0000_i1044" type="#_x0000_t75" style="width:24pt;height:14.2pt" o:ole="">
            <v:imagedata r:id="rId47" o:title=""/>
          </v:shape>
          <o:OLEObject Type="Embed" ProgID="Equation.DSMT4" ShapeID="_x0000_i1044" DrawAspect="Content" ObjectID="_1452976206" r:id="rId48"/>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spacing w:line="480" w:lineRule="auto"/>
        <w:ind w:left="450" w:hanging="450"/>
        <w:mirrorIndents/>
        <w:rPr>
          <w:color w:val="000000"/>
          <w:kern w:val="2"/>
        </w:rPr>
      </w:pPr>
      <w:r w:rsidRPr="00A976EF">
        <w:rPr>
          <w:color w:val="000000"/>
          <w:kern w:val="2"/>
        </w:rPr>
        <w:object w:dxaOrig="480" w:dyaOrig="260">
          <v:shape id="_x0000_i1045" type="#_x0000_t75" style="width:24pt;height:12pt" o:ole="">
            <v:imagedata r:id="rId49" o:title=""/>
          </v:shape>
          <o:OLEObject Type="Embed" ProgID="Equation.DSMT4" ShapeID="_x0000_i1045" DrawAspect="Content" ObjectID="_1452976207" r:id="rId50"/>
        </w:object>
      </w:r>
      <w:r w:rsidRPr="00E91895">
        <w:rPr>
          <w:color w:val="000000"/>
          <w:kern w:val="2"/>
        </w:rPr>
        <w:t xml:space="preserve">, </w:t>
      </w:r>
      <w:r w:rsidRPr="00A976EF">
        <w:rPr>
          <w:color w:val="000000"/>
          <w:kern w:val="2"/>
        </w:rPr>
        <w:object w:dxaOrig="499" w:dyaOrig="260">
          <v:shape id="_x0000_i1046" type="#_x0000_t75" style="width:25.1pt;height:12pt" o:ole="">
            <v:imagedata r:id="rId51" o:title=""/>
          </v:shape>
          <o:OLEObject Type="Embed" ProgID="Equation.DSMT4" ShapeID="_x0000_i1046" DrawAspect="Content" ObjectID="_1452976208" r:id="rId52"/>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5E536A">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ins w:id="109" w:author="kunmei" w:date="2014-02-03T18:21:00Z">
        <w:r w:rsidR="005313A0">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5313A0">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ZEqnNum807455 \* Charformat \! \* MERGEFORMAT </w:instrText>
        </w:r>
      </w:ins>
      <w:r w:rsidR="005313A0">
        <w:rPr>
          <w:rFonts w:cs="Times New Roman"/>
          <w:color w:val="000000"/>
          <w:szCs w:val="24"/>
          <w:shd w:val="clear" w:color="auto" w:fill="FFFFFF"/>
        </w:rPr>
        <w:fldChar w:fldCharType="separate"/>
      </w:r>
      <w:ins w:id="110" w:author="kunmei" w:date="2014-02-03T19:40:00Z">
        <w:r w:rsidR="00FC1F49" w:rsidRPr="00FC1F49">
          <w:rPr>
            <w:rFonts w:cs="Times New Roman"/>
            <w:color w:val="000000"/>
            <w:szCs w:val="24"/>
            <w:shd w:val="clear" w:color="auto" w:fill="FFFFFF"/>
            <w:rPrChange w:id="111" w:author="kunmei" w:date="2014-02-03T19:40:00Z">
              <w:rPr>
                <w:shd w:val="clear" w:color="auto" w:fill="FFFFFF"/>
              </w:rPr>
            </w:rPrChange>
          </w:rPr>
          <w:instrText>(2.9)</w:instrText>
        </w:r>
      </w:ins>
      <w:ins w:id="112" w:author="kunmei" w:date="2014-02-03T18:21:00Z">
        <w:r w:rsidR="005313A0">
          <w:rPr>
            <w:rFonts w:cs="Times New Roman"/>
            <w:color w:val="000000"/>
            <w:szCs w:val="24"/>
            <w:shd w:val="clear" w:color="auto" w:fill="FFFFFF"/>
          </w:rPr>
          <w:fldChar w:fldCharType="end"/>
        </w:r>
        <w:r w:rsidR="005313A0">
          <w:rPr>
            <w:rFonts w:cs="Times New Roman"/>
            <w:color w:val="000000"/>
            <w:szCs w:val="24"/>
            <w:shd w:val="clear" w:color="auto" w:fill="FFFFFF"/>
          </w:rPr>
          <w:fldChar w:fldCharType="end"/>
        </w:r>
      </w:ins>
      <w:del w:id="113" w:author="kunmei" w:date="2014-02-03T18:20:00Z">
        <w:r w:rsidR="00F44D9E"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GOTOBUTTON ZEqnNum807455  \* MERGEFORMAT </w:delInstrText>
        </w:r>
        <w:r w:rsidR="00F44D9E"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REF ZEqnNum807455 \* Charformat \! \* MERGEFORMAT </w:delInstrText>
        </w:r>
        <w:r w:rsidR="00F44D9E" w:rsidDel="005313A0">
          <w:rPr>
            <w:rFonts w:cs="Times New Roman"/>
            <w:color w:val="000000"/>
            <w:szCs w:val="24"/>
            <w:shd w:val="clear" w:color="auto" w:fill="FFFFFF"/>
          </w:rPr>
          <w:fldChar w:fldCharType="separate"/>
        </w:r>
        <w:r w:rsidR="00EC2338" w:rsidRPr="00EC2338" w:rsidDel="005313A0">
          <w:rPr>
            <w:rFonts w:cs="Times New Roman"/>
            <w:color w:val="000000"/>
            <w:szCs w:val="24"/>
            <w:shd w:val="clear" w:color="auto" w:fill="FFFFFF"/>
          </w:rPr>
          <w:delInstrText>(2.10)</w:delInstrText>
        </w:r>
        <w:r w:rsidR="00F44D9E" w:rsidDel="005313A0">
          <w:rPr>
            <w:rFonts w:cs="Times New Roman"/>
            <w:color w:val="000000"/>
            <w:szCs w:val="24"/>
            <w:shd w:val="clear" w:color="auto" w:fill="FFFFFF"/>
          </w:rPr>
          <w:fldChar w:fldCharType="end"/>
        </w:r>
        <w:r w:rsidR="00F44D9E" w:rsidDel="005313A0">
          <w:rPr>
            <w:rFonts w:cs="Times New Roman"/>
            <w:color w:val="000000"/>
            <w:szCs w:val="24"/>
            <w:shd w:val="clear" w:color="auto" w:fill="FFFFFF"/>
          </w:rPr>
          <w:fldChar w:fldCharType="end"/>
        </w:r>
      </w:del>
      <w:r w:rsidR="00EC2338">
        <w:rPr>
          <w:rFonts w:cs="Times New Roman"/>
          <w:color w:val="000000"/>
          <w:szCs w:val="24"/>
          <w:shd w:val="clear" w:color="auto" w:fill="FFFFFF"/>
        </w:rPr>
        <w:t xml:space="preserve"> and</w:t>
      </w:r>
      <w:del w:id="114" w:author="kunmei" w:date="2014-02-03T18:21:00Z">
        <w:r w:rsidR="00EC2338" w:rsidDel="005313A0">
          <w:rPr>
            <w:rFonts w:cs="Times New Roman"/>
            <w:color w:val="000000"/>
            <w:szCs w:val="24"/>
            <w:shd w:val="clear" w:color="auto" w:fill="FFFFFF"/>
          </w:rPr>
          <w:delText xml:space="preserve"> </w:delText>
        </w:r>
      </w:del>
      <w:ins w:id="115" w:author="kunmei" w:date="2014-02-03T18:21:00Z">
        <w:r w:rsidR="005313A0">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5313A0">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ZEqnNum102372 \* Charformat \! \* MERGEFORMAT </w:instrText>
        </w:r>
      </w:ins>
      <w:r w:rsidR="005313A0">
        <w:rPr>
          <w:rFonts w:cs="Times New Roman"/>
          <w:color w:val="000000"/>
          <w:szCs w:val="24"/>
          <w:shd w:val="clear" w:color="auto" w:fill="FFFFFF"/>
        </w:rPr>
        <w:fldChar w:fldCharType="separate"/>
      </w:r>
      <w:ins w:id="116" w:author="kunmei" w:date="2014-02-03T19:40:00Z">
        <w:r w:rsidR="00FC1F49" w:rsidRPr="00FC1F49">
          <w:rPr>
            <w:rFonts w:cs="Times New Roman"/>
            <w:color w:val="000000"/>
            <w:szCs w:val="24"/>
            <w:shd w:val="clear" w:color="auto" w:fill="FFFFFF"/>
            <w:rPrChange w:id="117" w:author="kunmei" w:date="2014-02-03T19:40:00Z">
              <w:rPr>
                <w:shd w:val="clear" w:color="auto" w:fill="FFFFFF"/>
              </w:rPr>
            </w:rPrChange>
          </w:rPr>
          <w:instrText>(2.10)</w:instrText>
        </w:r>
      </w:ins>
      <w:ins w:id="118" w:author="kunmei" w:date="2014-02-03T18:21:00Z">
        <w:r w:rsidR="005313A0">
          <w:rPr>
            <w:rFonts w:cs="Times New Roman"/>
            <w:color w:val="000000"/>
            <w:szCs w:val="24"/>
            <w:shd w:val="clear" w:color="auto" w:fill="FFFFFF"/>
          </w:rPr>
          <w:fldChar w:fldCharType="end"/>
        </w:r>
        <w:r w:rsidR="005313A0">
          <w:rPr>
            <w:rFonts w:cs="Times New Roman"/>
            <w:color w:val="000000"/>
            <w:szCs w:val="24"/>
            <w:shd w:val="clear" w:color="auto" w:fill="FFFFFF"/>
          </w:rPr>
          <w:fldChar w:fldCharType="end"/>
        </w:r>
      </w:ins>
      <w:del w:id="119" w:author="kunmei" w:date="2014-02-03T18:21:00Z">
        <w:r w:rsidR="00F44D9E"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GOTOBUTTON ZEqnNum102372  \* MERGEFORMAT </w:delInstrText>
        </w:r>
        <w:r w:rsidR="00F44D9E"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REF ZEqnNum102372 \* Charformat \! \* MERGEFORMAT </w:delInstrText>
        </w:r>
        <w:r w:rsidR="00F44D9E" w:rsidDel="005313A0">
          <w:rPr>
            <w:rFonts w:cs="Times New Roman"/>
            <w:color w:val="000000"/>
            <w:szCs w:val="24"/>
            <w:shd w:val="clear" w:color="auto" w:fill="FFFFFF"/>
          </w:rPr>
          <w:fldChar w:fldCharType="separate"/>
        </w:r>
      </w:del>
      <w:del w:id="120" w:author="kunmei" w:date="2014-02-03T18:20:00Z">
        <w:r w:rsidR="00EC2338" w:rsidRPr="00EC2338" w:rsidDel="005313A0">
          <w:rPr>
            <w:rFonts w:cs="Times New Roman"/>
            <w:color w:val="000000"/>
            <w:szCs w:val="24"/>
            <w:shd w:val="clear" w:color="auto" w:fill="FFFFFF"/>
          </w:rPr>
          <w:delInstrText>(2.11)</w:delInstrText>
        </w:r>
      </w:del>
      <w:del w:id="121" w:author="kunmei" w:date="2014-02-03T18:21:00Z">
        <w:r w:rsidR="00F44D9E" w:rsidDel="005313A0">
          <w:rPr>
            <w:rFonts w:cs="Times New Roman"/>
            <w:color w:val="000000"/>
            <w:szCs w:val="24"/>
            <w:shd w:val="clear" w:color="auto" w:fill="FFFFFF"/>
          </w:rPr>
          <w:fldChar w:fldCharType="end"/>
        </w:r>
        <w:r w:rsidR="00F44D9E" w:rsidDel="005313A0">
          <w:rPr>
            <w:rFonts w:cs="Times New Roman"/>
            <w:color w:val="000000"/>
            <w:szCs w:val="24"/>
            <w:shd w:val="clear" w:color="auto" w:fill="FFFFFF"/>
          </w:rPr>
          <w:fldChar w:fldCharType="end"/>
        </w:r>
      </w:del>
      <w:r w:rsidR="00EC2338">
        <w:rPr>
          <w:rFonts w:cs="Times New Roman"/>
          <w:color w:val="000000"/>
          <w:szCs w:val="24"/>
          <w:shd w:val="clear" w:color="auto" w:fill="FFFFFF"/>
        </w:rPr>
        <w:t>, respectively.</w:t>
      </w:r>
    </w:p>
    <w:p w:rsidR="003A2050" w:rsidRDefault="0090261D" w:rsidP="005E536A">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Outdoor:</w:t>
      </w:r>
    </w:p>
    <w:p w:rsidR="003A2050" w:rsidRDefault="0090261D" w:rsidP="00EF3DF8">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18"/>
          <w:shd w:val="clear" w:color="auto" w:fill="FFFFFF"/>
        </w:rPr>
        <w:object w:dxaOrig="2000" w:dyaOrig="520">
          <v:shape id="_x0000_i1047" type="#_x0000_t75" style="width:101.45pt;height:25.1pt" o:ole="">
            <v:imagedata r:id="rId53" o:title=""/>
          </v:shape>
          <o:OLEObject Type="Embed" ProgID="Equation.DSMT4" ShapeID="_x0000_i1047" DrawAspect="Content" ObjectID="_1452976209" r:id="rId54"/>
        </w:object>
      </w:r>
      <w:r>
        <w:rPr>
          <w:shd w:val="clear" w:color="auto" w:fill="FFFFFF"/>
        </w:rPr>
        <w:t xml:space="preserve"> </w:t>
      </w:r>
      <w:r>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122" w:author="kunmei" w:date="2014-02-03T18:20:00Z">
        <w:r w:rsidR="00F44D9E">
          <w:rPr>
            <w:shd w:val="clear" w:color="auto" w:fill="FFFFFF"/>
          </w:rPr>
          <w:fldChar w:fldCharType="end"/>
        </w:r>
      </w:del>
      <w:bookmarkStart w:id="123" w:name="ZEqnNum807455"/>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124" w:author="kunmei" w:date="2014-02-03T19:40:00Z">
        <w:r w:rsidR="00FC1F49" w:rsidRPr="00FC1F49">
          <w:rPr>
            <w:noProof/>
            <w:shd w:val="clear" w:color="auto" w:fill="FFFFFF"/>
            <w:rPrChange w:id="125" w:author="kunmei" w:date="2014-02-03T19:40:00Z">
              <w:rPr>
                <w:rFonts w:cstheme="minorBidi"/>
                <w:color w:val="auto"/>
                <w:szCs w:val="22"/>
              </w:rPr>
            </w:rPrChange>
          </w:rPr>
          <w:instrText>2</w:instrText>
        </w:r>
      </w:ins>
      <w:del w:id="126"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127" w:author="kunmei" w:date="2014-02-03T19:40:00Z">
        <w:r w:rsidR="00FC1F49" w:rsidRPr="00FC1F49">
          <w:rPr>
            <w:noProof/>
            <w:shd w:val="clear" w:color="auto" w:fill="FFFFFF"/>
            <w:rPrChange w:id="128" w:author="kunmei" w:date="2014-02-03T19:40:00Z">
              <w:rPr>
                <w:rFonts w:cstheme="minorBidi"/>
                <w:color w:val="auto"/>
                <w:szCs w:val="22"/>
              </w:rPr>
            </w:rPrChange>
          </w:rPr>
          <w:instrText>9</w:instrText>
        </w:r>
      </w:ins>
      <w:del w:id="129" w:author="kunmei" w:date="2014-02-03T18:20:00Z">
        <w:r w:rsidR="00EC2338" w:rsidDel="005313A0">
          <w:rPr>
            <w:noProof/>
            <w:shd w:val="clear" w:color="auto" w:fill="FFFFFF"/>
          </w:rPr>
          <w:delInstrText>10</w:delInstrText>
        </w:r>
      </w:del>
      <w:r w:rsidR="0068144C">
        <w:rPr>
          <w:noProof/>
          <w:shd w:val="clear" w:color="auto" w:fill="FFFFFF"/>
        </w:rPr>
        <w:fldChar w:fldCharType="end"/>
      </w:r>
      <w:r w:rsidR="006C6599">
        <w:rPr>
          <w:shd w:val="clear" w:color="auto" w:fill="FFFFFF"/>
        </w:rPr>
        <w:instrText>)</w:instrText>
      </w:r>
      <w:bookmarkEnd w:id="123"/>
      <w:r w:rsidR="00F44D9E">
        <w:rPr>
          <w:shd w:val="clear" w:color="auto" w:fill="FFFFFF"/>
        </w:rPr>
        <w:fldChar w:fldCharType="end"/>
      </w:r>
    </w:p>
    <w:p w:rsidR="003A2050" w:rsidRDefault="0090261D" w:rsidP="00EF3DF8">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Indoor</w:t>
      </w:r>
    </w:p>
    <w:p w:rsidR="003A2050" w:rsidRDefault="0090261D" w:rsidP="0066005B">
      <w:pPr>
        <w:pStyle w:val="MTDisplayEquation"/>
        <w:spacing w:beforeLines="96" w:before="230" w:afterLines="120" w:after="288"/>
        <w:ind w:firstLine="720"/>
        <w:rPr>
          <w:shd w:val="clear" w:color="auto" w:fill="FFFFFF"/>
        </w:rPr>
      </w:pPr>
      <w:r>
        <w:rPr>
          <w:shd w:val="clear" w:color="auto" w:fill="FFFFFF"/>
        </w:rPr>
        <w:lastRenderedPageBreak/>
        <w:tab/>
      </w:r>
      <w:r w:rsidR="00A93E3B" w:rsidRPr="0090261D">
        <w:rPr>
          <w:position w:val="-30"/>
          <w:shd w:val="clear" w:color="auto" w:fill="FFFFFF"/>
        </w:rPr>
        <w:object w:dxaOrig="2620" w:dyaOrig="680">
          <v:shape id="_x0000_i1048" type="#_x0000_t75" style="width:129.8pt;height:34.9pt" o:ole="">
            <v:imagedata r:id="rId55" o:title=""/>
          </v:shape>
          <o:OLEObject Type="Embed" ProgID="Equation.DSMT4" ShapeID="_x0000_i1048" DrawAspect="Content" ObjectID="_1452976210" r:id="rId56"/>
        </w:object>
      </w:r>
      <w:r>
        <w:rPr>
          <w:shd w:val="clear" w:color="auto" w:fill="FFFFFF"/>
        </w:rPr>
        <w:t xml:space="preserve"> </w:t>
      </w:r>
      <w:r>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130" w:author="kunmei" w:date="2014-02-03T18:20:00Z">
        <w:r w:rsidR="00F44D9E">
          <w:rPr>
            <w:shd w:val="clear" w:color="auto" w:fill="FFFFFF"/>
          </w:rPr>
          <w:fldChar w:fldCharType="end"/>
        </w:r>
      </w:del>
      <w:bookmarkStart w:id="131" w:name="ZEqnNum102372"/>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132" w:author="kunmei" w:date="2014-02-03T19:40:00Z">
        <w:r w:rsidR="00FC1F49" w:rsidRPr="00FC1F49">
          <w:rPr>
            <w:noProof/>
            <w:shd w:val="clear" w:color="auto" w:fill="FFFFFF"/>
            <w:rPrChange w:id="133" w:author="kunmei" w:date="2014-02-03T19:40:00Z">
              <w:rPr>
                <w:rFonts w:cstheme="minorBidi"/>
                <w:color w:val="auto"/>
                <w:szCs w:val="22"/>
              </w:rPr>
            </w:rPrChange>
          </w:rPr>
          <w:instrText>2</w:instrText>
        </w:r>
      </w:ins>
      <w:del w:id="134"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135" w:author="kunmei" w:date="2014-02-03T19:40:00Z">
        <w:r w:rsidR="00FC1F49" w:rsidRPr="00FC1F49">
          <w:rPr>
            <w:noProof/>
            <w:shd w:val="clear" w:color="auto" w:fill="FFFFFF"/>
            <w:rPrChange w:id="136" w:author="kunmei" w:date="2014-02-03T19:40:00Z">
              <w:rPr>
                <w:rFonts w:cstheme="minorBidi"/>
                <w:color w:val="auto"/>
                <w:szCs w:val="22"/>
              </w:rPr>
            </w:rPrChange>
          </w:rPr>
          <w:instrText>10</w:instrText>
        </w:r>
      </w:ins>
      <w:del w:id="137" w:author="kunmei" w:date="2014-02-03T18:20:00Z">
        <w:r w:rsidR="00EC2338" w:rsidDel="005313A0">
          <w:rPr>
            <w:noProof/>
            <w:shd w:val="clear" w:color="auto" w:fill="FFFFFF"/>
          </w:rPr>
          <w:delInstrText>11</w:delInstrText>
        </w:r>
      </w:del>
      <w:r w:rsidR="0068144C">
        <w:rPr>
          <w:noProof/>
          <w:shd w:val="clear" w:color="auto" w:fill="FFFFFF"/>
        </w:rPr>
        <w:fldChar w:fldCharType="end"/>
      </w:r>
      <w:r w:rsidR="006C6599">
        <w:rPr>
          <w:shd w:val="clear" w:color="auto" w:fill="FFFFFF"/>
        </w:rPr>
        <w:instrText>)</w:instrText>
      </w:r>
      <w:bookmarkEnd w:id="131"/>
      <w:r w:rsidR="00F44D9E">
        <w:rPr>
          <w:shd w:val="clear" w:color="auto" w:fill="FFFFFF"/>
        </w:rPr>
        <w:fldChar w:fldCharType="end"/>
      </w:r>
    </w:p>
    <w:p w:rsidR="00EC2338" w:rsidRPr="00EC2338" w:rsidRDefault="00EC2338" w:rsidP="00EC2338">
      <w:proofErr w:type="gramStart"/>
      <w:r>
        <w:t>where</w:t>
      </w:r>
      <w:commentRangeStart w:id="138"/>
      <w:proofErr w:type="gramEnd"/>
      <w:r>
        <w:t xml:space="preserve"> </w:t>
      </w:r>
      <w:r w:rsidRPr="00EC2338">
        <w:rPr>
          <w:position w:val="-12"/>
        </w:rPr>
        <w:object w:dxaOrig="279" w:dyaOrig="360">
          <v:shape id="_x0000_i1049" type="#_x0000_t75" style="width:14.2pt;height:18.55pt" o:ole="">
            <v:imagedata r:id="rId57" o:title=""/>
          </v:shape>
          <o:OLEObject Type="Embed" ProgID="Equation.DSMT4" ShapeID="_x0000_i1049" DrawAspect="Content" ObjectID="_1452976211" r:id="rId58"/>
        </w:object>
      </w:r>
      <w:ins w:id="139" w:author="kunmei" w:date="2014-02-03T18:28:00Z">
        <w:r w:rsidR="00DB0DF4">
          <w:t xml:space="preserve"> is the </w:t>
        </w:r>
      </w:ins>
      <w:ins w:id="140" w:author="kunmei" w:date="2014-02-03T18:36:00Z">
        <w:r w:rsidR="006C27F1">
          <w:t xml:space="preserve">indoor </w:t>
        </w:r>
      </w:ins>
      <w:ins w:id="141" w:author="kunmei" w:date="2014-02-03T18:28:00Z">
        <w:r w:rsidR="00DB0DF4">
          <w:t xml:space="preserve">particle </w:t>
        </w:r>
      </w:ins>
      <w:ins w:id="142" w:author="kunmei" w:date="2014-02-03T18:29:00Z">
        <w:r w:rsidR="00DB0DF4">
          <w:t xml:space="preserve">suspension </w:t>
        </w:r>
      </w:ins>
      <w:ins w:id="143" w:author="kunmei" w:date="2014-02-03T18:36:00Z">
        <w:r w:rsidR="002623EE">
          <w:t>coefficient</w:t>
        </w:r>
      </w:ins>
      <w:ins w:id="144" w:author="kunmei" w:date="2014-02-03T18:29:00Z">
        <w:r w:rsidR="00DB0DF4">
          <w:t>(s</w:t>
        </w:r>
      </w:ins>
      <w:ins w:id="145" w:author="kunmei" w:date="2014-02-03T18:30:00Z">
        <w:r w:rsidR="00DB0DF4" w:rsidRPr="00DB0DF4">
          <w:rPr>
            <w:vertAlign w:val="superscript"/>
            <w:rPrChange w:id="146" w:author="kunmei" w:date="2014-02-03T18:30:00Z">
              <w:rPr/>
            </w:rPrChange>
          </w:rPr>
          <w:t>-1</w:t>
        </w:r>
        <w:r w:rsidR="00DB0DF4">
          <w:t>)</w:t>
        </w:r>
      </w:ins>
      <w:commentRangeEnd w:id="138"/>
      <w:ins w:id="147" w:author="kunmei" w:date="2014-02-03T18:31:00Z">
        <w:r w:rsidR="004E7F7C">
          <w:rPr>
            <w:rStyle w:val="ae"/>
          </w:rPr>
          <w:commentReference w:id="138"/>
        </w:r>
      </w:ins>
    </w:p>
    <w:p w:rsidR="00E84505" w:rsidRPr="00014B3C" w:rsidRDefault="00E84505" w:rsidP="00E84505">
      <w:pPr>
        <w:pStyle w:val="MTDisplayEquation"/>
      </w:pPr>
      <w:r>
        <w:tab/>
      </w:r>
      <w:r w:rsidRPr="004A4611">
        <w:rPr>
          <w:position w:val="-24"/>
        </w:rPr>
        <w:object w:dxaOrig="1020" w:dyaOrig="620">
          <v:shape id="_x0000_i1050" type="#_x0000_t75" style="width:51.8pt;height:33.25pt" o:ole="">
            <v:imagedata r:id="rId60" o:title=""/>
          </v:shape>
          <o:OLEObject Type="Embed" ProgID="Equation.DSMT4" ShapeID="_x0000_i1050" DrawAspect="Content" ObjectID="_1452976212" r:id="rId61"/>
        </w:object>
      </w:r>
      <w:r>
        <w:tab/>
      </w:r>
      <w:r w:rsidR="00F44D9E">
        <w:fldChar w:fldCharType="begin"/>
      </w:r>
      <w:r w:rsidR="006C6599">
        <w:instrText xml:space="preserve"> MACROBUTTON MTPlaceRef \* MERGEFORMAT </w:instrText>
      </w:r>
      <w:r w:rsidR="00F44D9E">
        <w:fldChar w:fldCharType="begin"/>
      </w:r>
      <w:r w:rsidR="006C6599">
        <w:instrText xml:space="preserve"> SEQ MTEqn \h \* MERGEFORMAT </w:instrText>
      </w:r>
      <w:del w:id="148" w:author="kunmei" w:date="2014-02-03T18:20:00Z">
        <w:r w:rsidR="00F44D9E">
          <w:fldChar w:fldCharType="end"/>
        </w:r>
      </w:del>
      <w:bookmarkStart w:id="149" w:name="ZEqnNum988155"/>
      <w:r w:rsidR="006C6599">
        <w:instrText>(</w:instrText>
      </w:r>
      <w:r w:rsidR="0068144C">
        <w:fldChar w:fldCharType="begin"/>
      </w:r>
      <w:r w:rsidR="0068144C">
        <w:instrText xml:space="preserve"> SEQ MTChap \c \* Arabic \* MERGEFORMAT </w:instrText>
      </w:r>
      <w:r w:rsidR="0068144C">
        <w:fldChar w:fldCharType="separate"/>
      </w:r>
      <w:r w:rsidR="00FC1F49">
        <w:rPr>
          <w:noProof/>
        </w:rPr>
        <w:instrText>2</w:instrText>
      </w:r>
      <w:r w:rsidR="0068144C">
        <w:rPr>
          <w:noProof/>
        </w:rPr>
        <w:fldChar w:fldCharType="end"/>
      </w:r>
      <w:r w:rsidR="006C6599">
        <w:instrText>.</w:instrText>
      </w:r>
      <w:r w:rsidR="0068144C">
        <w:fldChar w:fldCharType="begin"/>
      </w:r>
      <w:r w:rsidR="0068144C">
        <w:instrText xml:space="preserve"> SEQ MTEqn \c \* Arabic \* MERGEFORMAT </w:instrText>
      </w:r>
      <w:r w:rsidR="0068144C">
        <w:fldChar w:fldCharType="separate"/>
      </w:r>
      <w:ins w:id="150" w:author="kunmei" w:date="2014-02-03T19:40:00Z">
        <w:r w:rsidR="00FC1F49">
          <w:rPr>
            <w:noProof/>
          </w:rPr>
          <w:instrText>11</w:instrText>
        </w:r>
      </w:ins>
      <w:del w:id="151" w:author="kunmei" w:date="2014-02-03T18:20:00Z">
        <w:r w:rsidR="00EC2338" w:rsidDel="005313A0">
          <w:rPr>
            <w:noProof/>
          </w:rPr>
          <w:delInstrText>12</w:delInstrText>
        </w:r>
      </w:del>
      <w:r w:rsidR="0068144C">
        <w:rPr>
          <w:noProof/>
        </w:rPr>
        <w:fldChar w:fldCharType="end"/>
      </w:r>
      <w:r w:rsidR="006C6599">
        <w:instrText>)</w:instrText>
      </w:r>
      <w:bookmarkEnd w:id="149"/>
      <w:r w:rsidR="00F44D9E">
        <w:fldChar w:fldCharType="end"/>
      </w:r>
    </w:p>
    <w:p w:rsidR="003A2050" w:rsidRDefault="004A4611" w:rsidP="008D420F">
      <w:pPr>
        <w:spacing w:beforeLines="96" w:before="230" w:afterLines="120" w:after="288" w:line="480" w:lineRule="auto"/>
        <w:ind w:firstLine="720"/>
        <w:rPr>
          <w:rFonts w:cs="Times New Roman"/>
          <w:color w:val="000000"/>
          <w:szCs w:val="24"/>
          <w:shd w:val="clear" w:color="auto" w:fill="FFFFFF"/>
        </w:rPr>
      </w:pPr>
      <w:proofErr w:type="gramStart"/>
      <w:r w:rsidRPr="004A4611">
        <w:rPr>
          <w:rFonts w:cs="Times New Roman"/>
          <w:color w:val="000000"/>
          <w:szCs w:val="24"/>
          <w:shd w:val="clear" w:color="auto" w:fill="FFFFFF"/>
        </w:rPr>
        <w:t>where</w:t>
      </w:r>
      <w:proofErr w:type="gramEnd"/>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spacing w:line="480" w:lineRule="auto"/>
        <w:ind w:left="965" w:firstLine="0"/>
        <w:contextualSpacing/>
        <w:mirrorIndents/>
        <w:rPr>
          <w:color w:val="000000"/>
          <w:kern w:val="2"/>
        </w:rPr>
      </w:pPr>
      <w:proofErr w:type="spellStart"/>
      <w:r>
        <w:rPr>
          <w:i/>
          <w:color w:val="000000"/>
          <w:kern w:val="2"/>
        </w:rPr>
        <w:t>v</w:t>
      </w:r>
      <w:r>
        <w:rPr>
          <w:i/>
          <w:color w:val="000000"/>
          <w:kern w:val="2"/>
          <w:vertAlign w:val="subscript"/>
        </w:rPr>
        <w:t>d</w:t>
      </w:r>
      <w:proofErr w:type="spellEnd"/>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spacing w:line="480" w:lineRule="auto"/>
        <w:ind w:left="965" w:firstLine="0"/>
        <w:contextualSpacing/>
        <w:mirrorIndents/>
      </w:pPr>
      <w:r w:rsidRPr="00A976EF">
        <w:rPr>
          <w:color w:val="000000"/>
          <w:position w:val="-12"/>
          <w:shd w:val="clear" w:color="auto" w:fill="FFFFFF"/>
        </w:rPr>
        <w:object w:dxaOrig="260" w:dyaOrig="360">
          <v:shape id="_x0000_i1051" type="#_x0000_t75" style="width:12pt;height:18.55pt" o:ole="">
            <v:imagedata r:id="rId62" o:title=""/>
          </v:shape>
          <o:OLEObject Type="Embed" ProgID="Equation.DSMT4" ShapeID="_x0000_i1051" DrawAspect="Content" ObjectID="_1452976213" r:id="rId63"/>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ins w:id="152" w:author="kunmei" w:date="2014-02-03T18:37:00Z">
        <w:r w:rsidR="00392DB0">
          <w:rPr>
            <w:color w:val="000000"/>
            <w:shd w:val="clear" w:color="auto" w:fill="FFFFFF"/>
          </w:rPr>
          <w:t xml:space="preserve">indoor </w:t>
        </w:r>
      </w:ins>
      <w:r w:rsidR="00C32C92" w:rsidRPr="00195966">
        <w:rPr>
          <w:color w:val="000000"/>
          <w:shd w:val="clear" w:color="auto" w:fill="FFFFFF"/>
        </w:rPr>
        <w:t>ventilation</w:t>
      </w:r>
      <w:r w:rsidR="00112CE6">
        <w:rPr>
          <w:color w:val="000000"/>
          <w:shd w:val="clear" w:color="auto" w:fill="FFFFFF"/>
        </w:rPr>
        <w:t xml:space="preserve"> rate</w:t>
      </w:r>
    </w:p>
    <w:p w:rsidR="003A2050" w:rsidRDefault="003E5B79" w:rsidP="008D420F">
      <w:pPr>
        <w:pStyle w:val="3"/>
        <w:spacing w:beforeLines="96" w:before="230" w:afterLines="120" w:after="288"/>
        <w:ind w:firstLine="720"/>
      </w:pPr>
      <w:r w:rsidRPr="009F663B">
        <w:t>Dermal Exposure</w:t>
      </w:r>
      <w:del w:id="153" w:author="Yong" w:date="2014-02-02T14:33:00Z">
        <w:r w:rsidRPr="009F663B" w:rsidDel="00B64C4D">
          <w:delText xml:space="preserve"> </w:delText>
        </w:r>
        <w:r w:rsidR="00D9268C" w:rsidDel="00B64C4D">
          <w:delText>and Ingestion</w:delText>
        </w:r>
      </w:del>
    </w:p>
    <w:p w:rsidR="003A2050" w:rsidRDefault="003E5B79" w:rsidP="00CE41BB">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F44D9E">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3" w:tooltip="Hu, 2011 #19" w:history="1">
        <w:r w:rsidR="00787A2D">
          <w:rPr>
            <w:rFonts w:cs="Times New Roman"/>
            <w:noProof/>
            <w:color w:val="000000"/>
            <w:szCs w:val="24"/>
            <w:shd w:val="clear" w:color="auto" w:fill="FFFFFF"/>
          </w:rPr>
          <w:t>Hu et al., 2011</w:t>
        </w:r>
      </w:hyperlink>
      <w:r w:rsidR="00D776B6">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787A2D">
        <w:rPr>
          <w:rFonts w:cs="Times New Roman" w:hint="eastAsia"/>
          <w:color w:val="000000"/>
          <w:szCs w:val="24"/>
          <w:shd w:val="clear" w:color="auto" w:fill="FFFFFF"/>
        </w:rPr>
        <w:instrText>ntributors&gt;&lt;titles&gt;&lt;title&gt;Neonatal birch</w:instrText>
      </w:r>
      <w:r w:rsidR="00787A2D">
        <w:rPr>
          <w:rFonts w:cs="Times New Roman" w:hint="eastAsia"/>
          <w:color w:val="000000"/>
          <w:szCs w:val="24"/>
          <w:shd w:val="clear" w:color="auto" w:fill="FFFFFF"/>
        </w:rPr>
        <w:instrText>‐</w:instrText>
      </w:r>
      <w:r w:rsidR="00787A2D">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787A2D">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F44D9E">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hyperlink w:anchor="_ENREF_3" w:tooltip="Björkstén, 1980 #61" w:history="1">
        <w:r w:rsidR="00787A2D">
          <w:rPr>
            <w:rFonts w:cs="Times New Roman"/>
            <w:noProof/>
            <w:color w:val="000000"/>
            <w:szCs w:val="24"/>
            <w:shd w:val="clear" w:color="auto" w:fill="FFFFFF"/>
          </w:rPr>
          <w:t>Björkstén et al., 1980</w:t>
        </w:r>
      </w:hyperlink>
      <w:r w:rsidR="00D25074">
        <w:rPr>
          <w:rFonts w:cs="Times New Roman"/>
          <w:noProof/>
          <w:color w:val="000000"/>
          <w:szCs w:val="24"/>
          <w:shd w:val="clear" w:color="auto" w:fill="FFFFFF"/>
        </w:rPr>
        <w:t xml:space="preserve">; </w:t>
      </w:r>
      <w:hyperlink w:anchor="_ENREF_23" w:tooltip="Sofiev, 2013 #6" w:history="1">
        <w:r w:rsidR="00787A2D">
          <w:rPr>
            <w:rFonts w:cs="Times New Roman"/>
            <w:noProof/>
            <w:color w:val="000000"/>
            <w:szCs w:val="24"/>
            <w:shd w:val="clear" w:color="auto" w:fill="FFFFFF"/>
          </w:rPr>
          <w:t>Sofiev et al., 2013</w:t>
        </w:r>
      </w:hyperlink>
      <w:r w:rsidR="00D25074">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human skin</w:t>
      </w:r>
      <w:r w:rsidR="00D25074">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F44D9E">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hyperlink w:anchor="_ENREF_20" w:tooltip="Seinfeld, 2012 #26" w:history="1">
        <w:r w:rsidR="00787A2D">
          <w:rPr>
            <w:rFonts w:cs="Times New Roman"/>
            <w:noProof/>
            <w:color w:val="000000"/>
            <w:szCs w:val="24"/>
            <w:shd w:val="clear" w:color="auto" w:fill="FFFFFF"/>
          </w:rPr>
          <w:t>Seinfeld &amp; Pandis, 2012</w:t>
        </w:r>
      </w:hyperlink>
      <w:r w:rsidR="00385B06">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3A2050" w:rsidRDefault="007616C1" w:rsidP="008D420F">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The dry deposition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del w:id="154" w:author="kunmei" w:date="2014-02-03T18:44:00Z">
        <w:r w:rsidRPr="00195966" w:rsidDel="0038655B">
          <w:rPr>
            <w:rFonts w:cs="Times New Roman"/>
            <w:color w:val="000000"/>
            <w:szCs w:val="24"/>
            <w:shd w:val="clear" w:color="auto" w:fill="FFFFFF"/>
          </w:rPr>
          <w:delText>resistance</w:delText>
        </w:r>
        <w:r w:rsidR="003364A5" w:rsidDel="0038655B">
          <w:rPr>
            <w:rFonts w:cs="Times New Roman"/>
            <w:color w:val="000000"/>
            <w:szCs w:val="24"/>
            <w:shd w:val="clear" w:color="auto" w:fill="FFFFFF"/>
          </w:rPr>
          <w:delText xml:space="preserve"> </w:delText>
        </w:r>
      </w:del>
      <w:proofErr w:type="gramStart"/>
      <w:ins w:id="155" w:author="kunmei" w:date="2014-02-03T18:44:00Z">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ins>
      <w:proofErr w:type="gramEnd"/>
      <w:r w:rsidRPr="002C1E15">
        <w:rPr>
          <w:rFonts w:cs="Times New Roman"/>
          <w:color w:val="000000"/>
          <w:position w:val="-12"/>
          <w:szCs w:val="24"/>
          <w:shd w:val="clear" w:color="auto" w:fill="FFFFFF"/>
        </w:rPr>
        <w:object w:dxaOrig="220" w:dyaOrig="360">
          <v:shape id="_x0000_i1052" type="#_x0000_t75" style="width:10.9pt;height:18.55pt" o:ole="">
            <v:imagedata r:id="rId64" o:title=""/>
          </v:shape>
          <o:OLEObject Type="Embed" ProgID="Equation.DSMT4" ShapeID="_x0000_i1052" DrawAspect="Content" ObjectID="_1452976214" r:id="rId65"/>
        </w:object>
      </w:r>
      <w:r>
        <w:rPr>
          <w:rFonts w:cs="Times New Roman"/>
          <w:color w:val="000000"/>
          <w:szCs w:val="24"/>
          <w:shd w:val="clear" w:color="auto" w:fill="FFFFFF"/>
        </w:rPr>
        <w:t>, t</w:t>
      </w:r>
      <w:r w:rsidRPr="00195966">
        <w:rPr>
          <w:rFonts w:cs="Times New Roman"/>
          <w:color w:val="000000"/>
          <w:szCs w:val="24"/>
          <w:shd w:val="clear" w:color="auto" w:fill="FFFFFF"/>
        </w:rPr>
        <w:t xml:space="preserve">he quasi-laminar layer </w:t>
      </w:r>
      <w:del w:id="156" w:author="kunmei" w:date="2014-02-03T18:44:00Z">
        <w:r w:rsidRPr="00195966" w:rsidDel="0038655B">
          <w:rPr>
            <w:rFonts w:cs="Times New Roman"/>
            <w:color w:val="000000"/>
            <w:szCs w:val="24"/>
            <w:shd w:val="clear" w:color="auto" w:fill="FFFFFF"/>
          </w:rPr>
          <w:delText>resistance</w:delText>
        </w:r>
        <w:r w:rsidR="003364A5" w:rsidDel="0038655B">
          <w:rPr>
            <w:rFonts w:cs="Times New Roman"/>
            <w:color w:val="000000"/>
            <w:szCs w:val="24"/>
            <w:shd w:val="clear" w:color="auto" w:fill="FFFFFF"/>
          </w:rPr>
          <w:delText xml:space="preserve"> </w:delText>
        </w:r>
      </w:del>
      <w:ins w:id="157" w:author="kunmei" w:date="2014-02-03T18:44:00Z">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ins>
      <w:r w:rsidRPr="002C1E15">
        <w:rPr>
          <w:rFonts w:cs="Times New Roman"/>
          <w:color w:val="000000"/>
          <w:position w:val="-12"/>
          <w:szCs w:val="24"/>
          <w:shd w:val="clear" w:color="auto" w:fill="FFFFFF"/>
        </w:rPr>
        <w:object w:dxaOrig="220" w:dyaOrig="360">
          <v:shape id="_x0000_i1053" type="#_x0000_t75" style="width:10.9pt;height:18.55pt" o:ole="">
            <v:imagedata r:id="rId66" o:title=""/>
          </v:shape>
          <o:OLEObject Type="Embed" ProgID="Equation.DSMT4" ShapeID="_x0000_i1053" DrawAspect="Content" ObjectID="_1452976215" r:id="rId67"/>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ins w:id="158" w:author="kunmei" w:date="2014-02-03T18:41:00Z">
        <w:r w:rsidR="009238C5">
          <w:rPr>
            <w:rFonts w:cs="Times New Roman"/>
            <w:color w:val="000000"/>
            <w:szCs w:val="24"/>
            <w:shd w:val="clear" w:color="auto" w:fill="FFFFFF"/>
          </w:rPr>
          <w:t xml:space="preserve">is </w:t>
        </w:r>
      </w:ins>
      <w:r w:rsidR="009238C5" w:rsidRPr="00534441">
        <w:rPr>
          <w:rFonts w:cs="Times New Roman"/>
          <w:color w:val="000000"/>
          <w:position w:val="-12"/>
          <w:szCs w:val="24"/>
          <w:shd w:val="clear" w:color="auto" w:fill="FFFFFF"/>
        </w:rPr>
        <w:object w:dxaOrig="240" w:dyaOrig="360">
          <v:shape id="_x0000_i1054" type="#_x0000_t75" style="width:12pt;height:18.55pt" o:ole="">
            <v:imagedata r:id="rId68" o:title=""/>
          </v:shape>
          <o:OLEObject Type="Embed" ProgID="Equation.DSMT4" ShapeID="_x0000_i1054" DrawAspect="Content" ObjectID="_1452976216" r:id="rId69"/>
        </w:object>
      </w:r>
      <w:del w:id="159" w:author="kunmei" w:date="2014-02-03T18:41:00Z">
        <w:r w:rsidR="009238C5" w:rsidRPr="00195966" w:rsidDel="009238C5">
          <w:rPr>
            <w:rFonts w:cs="Times New Roman"/>
            <w:color w:val="000000"/>
            <w:szCs w:val="24"/>
            <w:shd w:val="clear" w:color="auto" w:fill="FFFFFF"/>
          </w:rPr>
          <w:delText>is</w:delText>
        </w:r>
      </w:del>
      <w:r w:rsidR="009238C5" w:rsidRPr="00195966" w:rsidDel="00B34C1D">
        <w:rPr>
          <w:rFonts w:cs="Times New Roman"/>
          <w:color w:val="000000"/>
          <w:szCs w:val="24"/>
          <w:shd w:val="clear" w:color="auto" w:fill="FFFFFF"/>
        </w:rPr>
        <w:t xml:space="preserve"> </w:t>
      </w:r>
      <w:ins w:id="160" w:author="kunmei" w:date="2014-02-03T18:41:00Z">
        <w:r w:rsidR="009238C5">
          <w:rPr>
            <w:rFonts w:cs="Times New Roman"/>
            <w:color w:val="000000"/>
            <w:szCs w:val="24"/>
            <w:shd w:val="clear" w:color="auto" w:fill="FFFFFF"/>
          </w:rPr>
          <w:t xml:space="preserve">, </w:t>
        </w:r>
      </w:ins>
      <w:r w:rsidR="009238C5">
        <w:rPr>
          <w:rFonts w:cs="Times New Roman"/>
          <w:color w:val="000000"/>
          <w:szCs w:val="24"/>
          <w:shd w:val="clear" w:color="auto" w:fill="FFFFFF"/>
        </w:rPr>
        <w:t xml:space="preserve">and </w:t>
      </w:r>
      <w:r w:rsidR="009238C5" w:rsidRPr="009238C5">
        <w:rPr>
          <w:rFonts w:cs="Times New Roman"/>
          <w:color w:val="000000"/>
          <w:position w:val="-12"/>
          <w:szCs w:val="24"/>
          <w:shd w:val="clear" w:color="auto" w:fill="FFFFFF"/>
        </w:rPr>
        <w:object w:dxaOrig="279" w:dyaOrig="360">
          <v:shape id="_x0000_i1055" type="#_x0000_t75" style="width:14.2pt;height:18pt" o:ole="">
            <v:imagedata r:id="rId70" o:title=""/>
          </v:shape>
          <o:OLEObject Type="Embed" ProgID="Equation.DSMT4" ShapeID="_x0000_i1055" DrawAspect="Content" ObjectID="_1452976217" r:id="rId71"/>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w:t>
      </w:r>
      <w:del w:id="161" w:author="kunmei" w:date="2014-02-03T18:41:00Z">
        <w:r w:rsidRPr="00195966" w:rsidDel="009238C5">
          <w:rPr>
            <w:rFonts w:cs="Times New Roman"/>
            <w:color w:val="000000"/>
            <w:szCs w:val="24"/>
            <w:shd w:val="clear" w:color="auto" w:fill="FFFFFF"/>
          </w:rPr>
          <w:delText xml:space="preserve">the </w:delText>
        </w:r>
      </w:del>
      <w:r w:rsidRPr="00195966">
        <w:rPr>
          <w:rFonts w:cs="Times New Roman"/>
          <w:color w:val="000000"/>
          <w:szCs w:val="24"/>
          <w:shd w:val="clear" w:color="auto" w:fill="FFFFFF"/>
        </w:rPr>
        <w:t xml:space="preserve">deposition </w:t>
      </w:r>
      <w:del w:id="162" w:author="kunmei" w:date="2014-02-03T18:44:00Z">
        <w:r w:rsidRPr="00195966" w:rsidDel="0038655B">
          <w:rPr>
            <w:rFonts w:cs="Times New Roman"/>
            <w:color w:val="000000"/>
            <w:szCs w:val="24"/>
            <w:shd w:val="clear" w:color="auto" w:fill="FFFFFF"/>
          </w:rPr>
          <w:delText>velocity</w:delText>
        </w:r>
        <w:r w:rsidR="001611EA" w:rsidDel="0038655B">
          <w:rPr>
            <w:rFonts w:cs="Times New Roman"/>
            <w:color w:val="000000"/>
            <w:szCs w:val="24"/>
            <w:shd w:val="clear" w:color="auto" w:fill="FFFFFF"/>
          </w:rPr>
          <w:delText>.</w:delText>
        </w:r>
      </w:del>
      <w:ins w:id="163" w:author="kunmei" w:date="2014-02-03T18:44:00Z">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The</w:t>
        </w:r>
      </w:ins>
      <w:ins w:id="164" w:author="kunmei" w:date="2014-02-03T18:43:00Z">
        <w:r w:rsidR="0038655B">
          <w:rPr>
            <w:rFonts w:cs="Times New Roman"/>
            <w:color w:val="000000"/>
            <w:szCs w:val="24"/>
            <w:shd w:val="clear" w:color="auto" w:fill="FFFFFF"/>
          </w:rPr>
          <w:t xml:space="preserve"> fundamental equation is show</w:t>
        </w:r>
      </w:ins>
      <w:ins w:id="165" w:author="kunmei" w:date="2014-02-03T18:44:00Z">
        <w:r w:rsidR="0038655B">
          <w:rPr>
            <w:rFonts w:cs="Times New Roman"/>
            <w:color w:val="000000"/>
            <w:szCs w:val="24"/>
            <w:shd w:val="clear" w:color="auto" w:fill="FFFFFF"/>
          </w:rPr>
          <w:t>n</w:t>
        </w:r>
      </w:ins>
      <w:ins w:id="166" w:author="kunmei" w:date="2014-02-03T18:43:00Z">
        <w:r w:rsidR="0038655B">
          <w:rPr>
            <w:rFonts w:cs="Times New Roman"/>
            <w:color w:val="000000"/>
            <w:szCs w:val="24"/>
            <w:shd w:val="clear" w:color="auto" w:fill="FFFFFF"/>
          </w:rPr>
          <w:t xml:space="preserve"> in </w:t>
        </w:r>
      </w:ins>
      <w:ins w:id="167" w:author="kunmei" w:date="2014-02-03T18:44:00Z">
        <w:r w:rsidR="0038655B">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38655B">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REF ZEqnNum901820 \* Charformat \! \* MERGEFORMAT </w:instrText>
        </w:r>
      </w:ins>
      <w:r w:rsidR="0038655B">
        <w:rPr>
          <w:rFonts w:cs="Times New Roman"/>
          <w:color w:val="000000"/>
          <w:szCs w:val="24"/>
          <w:shd w:val="clear" w:color="auto" w:fill="FFFFFF"/>
        </w:rPr>
        <w:fldChar w:fldCharType="separate"/>
      </w:r>
      <w:ins w:id="168" w:author="kunmei" w:date="2014-02-03T19:40:00Z">
        <w:r w:rsidR="00FC1F49" w:rsidRPr="00FC1F49">
          <w:rPr>
            <w:rFonts w:cs="Times New Roman"/>
            <w:color w:val="000000"/>
            <w:szCs w:val="24"/>
            <w:shd w:val="clear" w:color="auto" w:fill="FFFFFF"/>
            <w:rPrChange w:id="169" w:author="kunmei" w:date="2014-02-03T19:40:00Z">
              <w:rPr>
                <w:shd w:val="clear" w:color="auto" w:fill="FFFFFF"/>
              </w:rPr>
            </w:rPrChange>
          </w:rPr>
          <w:instrText>(2.12)</w:instrText>
        </w:r>
      </w:ins>
      <w:ins w:id="170" w:author="kunmei" w:date="2014-02-03T18:44:00Z">
        <w:r w:rsidR="0038655B">
          <w:rPr>
            <w:rFonts w:cs="Times New Roman"/>
            <w:color w:val="000000"/>
            <w:szCs w:val="24"/>
            <w:shd w:val="clear" w:color="auto" w:fill="FFFFFF"/>
          </w:rPr>
          <w:fldChar w:fldCharType="end"/>
        </w:r>
        <w:r w:rsidR="0038655B">
          <w:rPr>
            <w:rFonts w:cs="Times New Roman"/>
            <w:color w:val="000000"/>
            <w:szCs w:val="24"/>
            <w:shd w:val="clear" w:color="auto" w:fill="FFFFFF"/>
          </w:rPr>
          <w:fldChar w:fldCharType="end"/>
        </w:r>
      </w:ins>
    </w:p>
    <w:p w:rsidR="00B6552E" w:rsidRDefault="00B6552E" w:rsidP="00B6552E">
      <w:pPr>
        <w:pStyle w:val="MTDisplayEquation"/>
        <w:rPr>
          <w:shd w:val="clear" w:color="auto" w:fill="FFFFFF"/>
        </w:rPr>
      </w:pPr>
      <w:r>
        <w:rPr>
          <w:shd w:val="clear" w:color="auto" w:fill="FFFFFF"/>
        </w:rPr>
        <w:lastRenderedPageBreak/>
        <w:tab/>
      </w:r>
      <w:del w:id="171" w:author="kunmei" w:date="2014-02-03T18:39:00Z">
        <w:r w:rsidR="0011041E" w:rsidRPr="00B6552E" w:rsidDel="009238C5">
          <w:rPr>
            <w:position w:val="-12"/>
            <w:shd w:val="clear" w:color="auto" w:fill="FFFFFF"/>
          </w:rPr>
          <w:object w:dxaOrig="1500" w:dyaOrig="380">
            <v:shape id="_x0000_i1056" type="#_x0000_t75" style="width:75.25pt;height:20.2pt" o:ole="">
              <v:imagedata r:id="rId72" o:title=""/>
            </v:shape>
            <o:OLEObject Type="Embed" ProgID="Equation.DSMT4" ShapeID="_x0000_i1056" DrawAspect="Content" ObjectID="_1452976218" r:id="rId73"/>
          </w:object>
        </w:r>
        <w:r w:rsidDel="009238C5">
          <w:rPr>
            <w:shd w:val="clear" w:color="auto" w:fill="FFFFFF"/>
          </w:rPr>
          <w:delText xml:space="preserve"> </w:delText>
        </w:r>
        <w:r w:rsidDel="009238C5">
          <w:rPr>
            <w:shd w:val="clear" w:color="auto" w:fill="FFFFFF"/>
          </w:rPr>
          <w:tab/>
        </w:r>
        <w:r w:rsidR="00F44D9E" w:rsidDel="009238C5">
          <w:rPr>
            <w:shd w:val="clear" w:color="auto" w:fill="FFFFFF"/>
          </w:rPr>
          <w:fldChar w:fldCharType="begin"/>
        </w:r>
        <w:r w:rsidR="006C6599" w:rsidDel="009238C5">
          <w:rPr>
            <w:shd w:val="clear" w:color="auto" w:fill="FFFFFF"/>
          </w:rPr>
          <w:delInstrText xml:space="preserve"> MACROBUTTON MTPlaceRef \* MERGEFORMAT </w:delInstrText>
        </w:r>
        <w:r w:rsidR="00F44D9E" w:rsidDel="009238C5">
          <w:rPr>
            <w:shd w:val="clear" w:color="auto" w:fill="FFFFFF"/>
          </w:rPr>
          <w:fldChar w:fldCharType="begin"/>
        </w:r>
        <w:r w:rsidR="006C6599" w:rsidDel="009238C5">
          <w:rPr>
            <w:shd w:val="clear" w:color="auto" w:fill="FFFFFF"/>
          </w:rPr>
          <w:delInstrText xml:space="preserve"> SEQ MTEqn \h \* MERGEFORMAT </w:delInstrText>
        </w:r>
      </w:del>
      <w:del w:id="172" w:author="kunmei" w:date="2014-02-03T18:20:00Z">
        <w:r w:rsidR="00F44D9E" w:rsidDel="009238C5">
          <w:rPr>
            <w:shd w:val="clear" w:color="auto" w:fill="FFFFFF"/>
          </w:rPr>
          <w:fldChar w:fldCharType="end"/>
        </w:r>
      </w:del>
      <w:del w:id="173" w:author="kunmei" w:date="2014-02-03T18:39:00Z">
        <w:r w:rsidR="006C6599" w:rsidDel="009238C5">
          <w:rPr>
            <w:shd w:val="clear" w:color="auto" w:fill="FFFFFF"/>
          </w:rPr>
          <w:delInstrText>(</w:delInstrText>
        </w:r>
        <w:r w:rsidR="00981F56" w:rsidDel="009238C5">
          <w:fldChar w:fldCharType="begin"/>
        </w:r>
        <w:r w:rsidR="00981F56" w:rsidDel="009238C5">
          <w:delInstrText xml:space="preserve"> SEQ MTChap \c \* Arabic \* MERGEFORMAT </w:delInstrText>
        </w:r>
        <w:r w:rsidR="00981F56" w:rsidDel="009238C5">
          <w:fldChar w:fldCharType="separate"/>
        </w:r>
      </w:del>
      <w:del w:id="174" w:author="kunmei" w:date="2014-02-03T18:20:00Z">
        <w:r w:rsidR="00EC2338" w:rsidDel="005313A0">
          <w:rPr>
            <w:noProof/>
            <w:shd w:val="clear" w:color="auto" w:fill="FFFFFF"/>
          </w:rPr>
          <w:delInstrText>2</w:delInstrText>
        </w:r>
      </w:del>
      <w:del w:id="175" w:author="kunmei" w:date="2014-02-03T18:39:00Z">
        <w:r w:rsidR="00981F56" w:rsidDel="009238C5">
          <w:rPr>
            <w:noProof/>
            <w:shd w:val="clear" w:color="auto" w:fill="FFFFFF"/>
          </w:rPr>
          <w:fldChar w:fldCharType="end"/>
        </w:r>
        <w:r w:rsidR="006C6599" w:rsidDel="009238C5">
          <w:rPr>
            <w:shd w:val="clear" w:color="auto" w:fill="FFFFFF"/>
          </w:rPr>
          <w:delInstrText>.</w:delInstrText>
        </w:r>
        <w:r w:rsidR="00981F56" w:rsidDel="009238C5">
          <w:fldChar w:fldCharType="begin"/>
        </w:r>
        <w:r w:rsidR="00981F56" w:rsidDel="009238C5">
          <w:delInstrText xml:space="preserve"> SEQ MTEqn \c \* Arabic \* MERGEFORMAT </w:delInstrText>
        </w:r>
        <w:r w:rsidR="00981F56" w:rsidDel="009238C5">
          <w:fldChar w:fldCharType="separate"/>
        </w:r>
      </w:del>
      <w:del w:id="176" w:author="kunmei" w:date="2014-02-03T18:20:00Z">
        <w:r w:rsidR="00EC2338" w:rsidDel="005313A0">
          <w:rPr>
            <w:noProof/>
            <w:shd w:val="clear" w:color="auto" w:fill="FFFFFF"/>
          </w:rPr>
          <w:delInstrText>13</w:delInstrText>
        </w:r>
      </w:del>
      <w:del w:id="177" w:author="kunmei" w:date="2014-02-03T18:39:00Z">
        <w:r w:rsidR="00981F56" w:rsidDel="009238C5">
          <w:rPr>
            <w:noProof/>
            <w:shd w:val="clear" w:color="auto" w:fill="FFFFFF"/>
          </w:rPr>
          <w:fldChar w:fldCharType="end"/>
        </w:r>
        <w:r w:rsidR="006C6599" w:rsidDel="009238C5">
          <w:rPr>
            <w:shd w:val="clear" w:color="auto" w:fill="FFFFFF"/>
          </w:rPr>
          <w:delInstrText>)</w:delInstrText>
        </w:r>
        <w:r w:rsidR="00F44D9E" w:rsidDel="009238C5">
          <w:rPr>
            <w:shd w:val="clear" w:color="auto" w:fill="FFFFFF"/>
          </w:rPr>
          <w:fldChar w:fldCharType="end"/>
        </w:r>
      </w:del>
    </w:p>
    <w:p w:rsidR="007616C1" w:rsidDel="0038655B" w:rsidRDefault="007616C1" w:rsidP="008D420F">
      <w:pPr>
        <w:spacing w:beforeLines="96" w:before="230" w:afterLines="120" w:after="288" w:line="480" w:lineRule="auto"/>
        <w:ind w:firstLine="720"/>
        <w:rPr>
          <w:del w:id="178" w:author="kunmei" w:date="2014-02-03T18:43:00Z"/>
          <w:rFonts w:cs="Times New Roman"/>
          <w:color w:val="000000"/>
          <w:szCs w:val="24"/>
          <w:shd w:val="clear" w:color="auto" w:fill="FFFFFF"/>
        </w:rPr>
      </w:pPr>
      <w:del w:id="179" w:author="kunmei" w:date="2014-02-03T18:43:00Z">
        <w:r w:rsidRPr="00195966" w:rsidDel="0038655B">
          <w:rPr>
            <w:rFonts w:cs="Times New Roman"/>
            <w:color w:val="000000"/>
            <w:szCs w:val="24"/>
            <w:shd w:val="clear" w:color="auto" w:fill="FFFFFF"/>
          </w:rPr>
          <w:delText xml:space="preserve">For </w:delText>
        </w:r>
        <w:r w:rsidDel="0038655B">
          <w:rPr>
            <w:rFonts w:cs="Times New Roman"/>
            <w:color w:val="000000"/>
            <w:szCs w:val="24"/>
            <w:shd w:val="clear" w:color="auto" w:fill="FFFFFF"/>
          </w:rPr>
          <w:delText>pollen</w:delText>
        </w:r>
        <w:r w:rsidRPr="00195966" w:rsidDel="0038655B">
          <w:rPr>
            <w:rFonts w:cs="Times New Roman"/>
            <w:color w:val="000000"/>
            <w:szCs w:val="24"/>
            <w:shd w:val="clear" w:color="auto" w:fill="FFFFFF"/>
          </w:rPr>
          <w:delText xml:space="preserve"> dry deposition,</w:delText>
        </w:r>
        <w:r w:rsidR="003364A5" w:rsidDel="0038655B">
          <w:rPr>
            <w:rFonts w:cs="Times New Roman"/>
            <w:color w:val="000000"/>
            <w:szCs w:val="24"/>
            <w:shd w:val="clear" w:color="auto" w:fill="FFFFFF"/>
          </w:rPr>
          <w:delText xml:space="preserve"> </w:delText>
        </w:r>
        <w:r w:rsidRPr="00F645A4" w:rsidDel="0038655B">
          <w:rPr>
            <w:rFonts w:cs="Times New Roman"/>
            <w:color w:val="000000"/>
            <w:position w:val="-12"/>
            <w:szCs w:val="24"/>
            <w:shd w:val="clear" w:color="auto" w:fill="FFFFFF"/>
          </w:rPr>
          <w:object w:dxaOrig="279" w:dyaOrig="360">
            <v:shape id="_x0000_i1057" type="#_x0000_t75" style="width:14.2pt;height:18.55pt" o:ole="">
              <v:imagedata r:id="rId74" o:title=""/>
            </v:shape>
            <o:OLEObject Type="Embed" ProgID="Equation.DSMT4" ShapeID="_x0000_i1057" DrawAspect="Content" ObjectID="_1452976219" r:id="rId75"/>
          </w:object>
        </w:r>
        <w:r w:rsidR="003364A5" w:rsidDel="0038655B">
          <w:rPr>
            <w:rFonts w:cs="Times New Roman"/>
            <w:color w:val="000000"/>
            <w:szCs w:val="24"/>
            <w:shd w:val="clear" w:color="auto" w:fill="FFFFFF"/>
          </w:rPr>
          <w:delText xml:space="preserve"> </w:delText>
        </w:r>
        <w:r w:rsidRPr="00195966" w:rsidDel="0038655B">
          <w:rPr>
            <w:rFonts w:cs="Times New Roman"/>
            <w:color w:val="000000"/>
            <w:szCs w:val="24"/>
            <w:shd w:val="clear" w:color="auto" w:fill="FFFFFF"/>
          </w:rPr>
          <w:delText>becomes</w:delText>
        </w:r>
      </w:del>
    </w:p>
    <w:p w:rsidR="00F278F6" w:rsidRDefault="000A7D4A" w:rsidP="005E536A">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8" type="#_x0000_t75" style="width:129.8pt;height:34.9pt" o:ole="">
            <v:imagedata r:id="rId76" o:title=""/>
          </v:shape>
          <o:OLEObject Type="Embed" ProgID="Equation.DSMT4" ShapeID="_x0000_i1058" DrawAspect="Content" ObjectID="_1452976220" r:id="rId77"/>
        </w:object>
      </w:r>
      <w:r>
        <w:rPr>
          <w:shd w:val="clear" w:color="auto" w:fill="FFFFFF"/>
        </w:rPr>
        <w:t xml:space="preserve"> </w:t>
      </w:r>
      <w:r>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180" w:author="kunmei" w:date="2014-02-03T18:20:00Z">
        <w:r w:rsidR="00F44D9E">
          <w:rPr>
            <w:shd w:val="clear" w:color="auto" w:fill="FFFFFF"/>
          </w:rPr>
          <w:fldChar w:fldCharType="end"/>
        </w:r>
      </w:del>
      <w:bookmarkStart w:id="181" w:name="ZEqnNum901820"/>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182" w:author="kunmei" w:date="2014-02-03T19:40:00Z">
        <w:r w:rsidR="00FC1F49" w:rsidRPr="00FC1F49">
          <w:rPr>
            <w:noProof/>
            <w:shd w:val="clear" w:color="auto" w:fill="FFFFFF"/>
            <w:rPrChange w:id="183" w:author="kunmei" w:date="2014-02-03T19:40:00Z">
              <w:rPr>
                <w:rFonts w:cstheme="minorBidi"/>
                <w:color w:val="auto"/>
                <w:szCs w:val="22"/>
              </w:rPr>
            </w:rPrChange>
          </w:rPr>
          <w:instrText>2</w:instrText>
        </w:r>
      </w:ins>
      <w:del w:id="184"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185" w:author="kunmei" w:date="2014-02-03T19:40:00Z">
        <w:r w:rsidR="00FC1F49" w:rsidRPr="00FC1F49">
          <w:rPr>
            <w:noProof/>
            <w:shd w:val="clear" w:color="auto" w:fill="FFFFFF"/>
            <w:rPrChange w:id="186" w:author="kunmei" w:date="2014-02-03T19:40:00Z">
              <w:rPr>
                <w:rFonts w:cstheme="minorBidi"/>
                <w:color w:val="auto"/>
                <w:szCs w:val="22"/>
              </w:rPr>
            </w:rPrChange>
          </w:rPr>
          <w:instrText>12</w:instrText>
        </w:r>
      </w:ins>
      <w:del w:id="187" w:author="kunmei" w:date="2014-02-03T18:20:00Z">
        <w:r w:rsidR="00EC2338" w:rsidDel="005313A0">
          <w:rPr>
            <w:noProof/>
            <w:shd w:val="clear" w:color="auto" w:fill="FFFFFF"/>
          </w:rPr>
          <w:delInstrText>14</w:delInstrText>
        </w:r>
      </w:del>
      <w:r w:rsidR="0068144C">
        <w:rPr>
          <w:noProof/>
          <w:shd w:val="clear" w:color="auto" w:fill="FFFFFF"/>
        </w:rPr>
        <w:fldChar w:fldCharType="end"/>
      </w:r>
      <w:r w:rsidR="006C6599">
        <w:rPr>
          <w:shd w:val="clear" w:color="auto" w:fill="FFFFFF"/>
        </w:rPr>
        <w:instrText>)</w:instrText>
      </w:r>
      <w:bookmarkEnd w:id="181"/>
      <w:r w:rsidR="00F44D9E">
        <w:rPr>
          <w:shd w:val="clear" w:color="auto" w:fill="FFFFFF"/>
        </w:rPr>
        <w:fldChar w:fldCharType="end"/>
      </w:r>
    </w:p>
    <w:p w:rsidR="007616C1" w:rsidRDefault="003364A5" w:rsidP="008D420F">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w:t>
      </w:r>
      <w:r w:rsidR="007616C1">
        <w:rPr>
          <w:rFonts w:cs="Times New Roman"/>
          <w:color w:val="000000"/>
          <w:szCs w:val="24"/>
          <w:shd w:val="clear" w:color="auto" w:fill="FFFFFF"/>
        </w:rPr>
        <w:t>here</w:t>
      </w:r>
      <w:ins w:id="188" w:author="kunmei" w:date="2014-02-03T18:45:00Z">
        <w:r w:rsidR="00743AED">
          <w:rPr>
            <w:rFonts w:cs="Times New Roman"/>
            <w:color w:val="000000"/>
            <w:szCs w:val="24"/>
            <w:shd w:val="clear" w:color="auto" w:fill="FFFFFF"/>
          </w:rPr>
          <w:t xml:space="preserve"> </w:t>
        </w:r>
        <w:proofErr w:type="spellStart"/>
        <w:r w:rsidR="00743AED">
          <w:rPr>
            <w:rFonts w:cs="Times New Roman"/>
            <w:color w:val="000000"/>
            <w:szCs w:val="24"/>
            <w:shd w:val="clear" w:color="auto" w:fill="FFFFFF"/>
          </w:rPr>
          <w:t>the</w:t>
        </w:r>
      </w:ins>
      <w:ins w:id="189" w:author="kunmei" w:date="2014-02-03T18:48:00Z">
        <w:r w:rsidR="00743AED">
          <w:rPr>
            <w:rFonts w:cs="Times New Roman"/>
            <w:color w:val="000000"/>
            <w:szCs w:val="24"/>
            <w:shd w:val="clear" w:color="auto" w:fill="FFFFFF"/>
          </w:rPr>
          <w:t>,</w:t>
        </w:r>
      </w:ins>
      <w:ins w:id="190" w:author="kunmei" w:date="2014-02-03T18:45:00Z">
        <w:r w:rsidR="00743AED">
          <w:rPr>
            <w:rFonts w:cs="Times New Roman"/>
            <w:color w:val="000000"/>
            <w:szCs w:val="24"/>
            <w:shd w:val="clear" w:color="auto" w:fill="FFFFFF"/>
          </w:rPr>
          <w:t>calculation</w:t>
        </w:r>
      </w:ins>
      <w:ins w:id="191" w:author="kunmei" w:date="2014-02-03T18:48:00Z">
        <w:r w:rsidR="00743AED">
          <w:rPr>
            <w:rFonts w:cs="Times New Roman"/>
            <w:color w:val="000000"/>
            <w:szCs w:val="24"/>
            <w:shd w:val="clear" w:color="auto" w:fill="FFFFFF"/>
          </w:rPr>
          <w:t>s</w:t>
        </w:r>
      </w:ins>
      <w:proofErr w:type="spellEnd"/>
      <w:ins w:id="192" w:author="kunmei" w:date="2014-02-03T18:45:00Z">
        <w:r w:rsidR="00743AED">
          <w:rPr>
            <w:rFonts w:cs="Times New Roman"/>
            <w:color w:val="000000"/>
            <w:szCs w:val="24"/>
            <w:shd w:val="clear" w:color="auto" w:fill="FFFFFF"/>
          </w:rPr>
          <w:t xml:space="preserve"> of </w:t>
        </w:r>
      </w:ins>
      <w:ins w:id="193" w:author="kunmei" w:date="2014-02-03T18:45:00Z">
        <w:r w:rsidR="00743AED" w:rsidRPr="002C1E15">
          <w:rPr>
            <w:rFonts w:cs="Times New Roman"/>
            <w:color w:val="000000"/>
            <w:position w:val="-12"/>
            <w:szCs w:val="24"/>
            <w:shd w:val="clear" w:color="auto" w:fill="FFFFFF"/>
          </w:rPr>
          <w:object w:dxaOrig="220" w:dyaOrig="360">
            <v:shape id="_x0000_i1059" type="#_x0000_t75" style="width:10.9pt;height:18.55pt" o:ole="">
              <v:imagedata r:id="rId64" o:title=""/>
            </v:shape>
            <o:OLEObject Type="Embed" ProgID="Equation.DSMT4" ShapeID="_x0000_i1059" DrawAspect="Content" ObjectID="_1452976221" r:id="rId78"/>
          </w:object>
        </w:r>
      </w:ins>
      <w:ins w:id="194" w:author="kunmei" w:date="2014-02-03T18:48:00Z">
        <w:r w:rsidR="00743AED">
          <w:rPr>
            <w:rFonts w:cs="Times New Roman"/>
            <w:color w:val="000000"/>
            <w:szCs w:val="24"/>
            <w:shd w:val="clear" w:color="auto" w:fill="FFFFFF"/>
          </w:rPr>
          <w:t xml:space="preserve">, </w:t>
        </w:r>
      </w:ins>
      <w:ins w:id="195" w:author="kunmei" w:date="2014-02-03T18:45:00Z">
        <w:r w:rsidR="00743AED" w:rsidRPr="002C1E15">
          <w:rPr>
            <w:rFonts w:cs="Times New Roman"/>
            <w:color w:val="000000"/>
            <w:position w:val="-12"/>
            <w:szCs w:val="24"/>
            <w:shd w:val="clear" w:color="auto" w:fill="FFFFFF"/>
          </w:rPr>
          <w:object w:dxaOrig="220" w:dyaOrig="360">
            <v:shape id="_x0000_i1060" type="#_x0000_t75" style="width:10.9pt;height:18.55pt" o:ole="">
              <v:imagedata r:id="rId66" o:title=""/>
            </v:shape>
            <o:OLEObject Type="Embed" ProgID="Equation.DSMT4" ShapeID="_x0000_i1060" DrawAspect="Content" ObjectID="_1452976222" r:id="rId79"/>
          </w:object>
        </w:r>
      </w:ins>
      <w:ins w:id="196" w:author="kunmei" w:date="2014-02-03T18:48:00Z">
        <w:r w:rsidR="00743AED">
          <w:rPr>
            <w:rFonts w:cs="Times New Roman"/>
            <w:color w:val="000000"/>
            <w:szCs w:val="24"/>
            <w:shd w:val="clear" w:color="auto" w:fill="FFFFFF"/>
          </w:rPr>
          <w:t xml:space="preserve">, </w:t>
        </w:r>
      </w:ins>
      <w:ins w:id="197" w:author="kunmei" w:date="2014-02-03T18:45:00Z">
        <w:r w:rsidR="00743AED" w:rsidRPr="00534441">
          <w:rPr>
            <w:rFonts w:cs="Times New Roman"/>
            <w:color w:val="000000"/>
            <w:position w:val="-12"/>
            <w:szCs w:val="24"/>
            <w:shd w:val="clear" w:color="auto" w:fill="FFFFFF"/>
          </w:rPr>
          <w:object w:dxaOrig="240" w:dyaOrig="360">
            <v:shape id="_x0000_i1061" type="#_x0000_t75" style="width:12pt;height:18.55pt" o:ole="">
              <v:imagedata r:id="rId68" o:title=""/>
            </v:shape>
            <o:OLEObject Type="Embed" ProgID="Equation.DSMT4" ShapeID="_x0000_i1061" DrawAspect="Content" ObjectID="_1452976223" r:id="rId80"/>
          </w:object>
        </w:r>
      </w:ins>
      <w:r>
        <w:rPr>
          <w:rFonts w:cs="Times New Roman"/>
          <w:color w:val="000000"/>
          <w:szCs w:val="24"/>
          <w:shd w:val="clear" w:color="auto" w:fill="FFFFFF"/>
        </w:rPr>
        <w:t xml:space="preserve"> </w:t>
      </w:r>
      <w:r w:rsidR="007616C1" w:rsidRPr="00534441">
        <w:rPr>
          <w:rFonts w:cs="Times New Roman"/>
          <w:color w:val="000000"/>
          <w:position w:val="-12"/>
          <w:szCs w:val="24"/>
          <w:shd w:val="clear" w:color="auto" w:fill="FFFFFF"/>
        </w:rPr>
        <w:object w:dxaOrig="240" w:dyaOrig="360">
          <v:shape id="_x0000_i1062" type="#_x0000_t75" style="width:12pt;height:18.55pt" o:ole="">
            <v:imagedata r:id="rId68" o:title=""/>
          </v:shape>
          <o:OLEObject Type="Embed" ProgID="Equation.DSMT4" ShapeID="_x0000_i1062" DrawAspect="Content" ObjectID="_1452976224" r:id="rId81"/>
        </w:object>
      </w:r>
      <w:r>
        <w:rPr>
          <w:rFonts w:cs="Times New Roman"/>
          <w:color w:val="000000"/>
          <w:szCs w:val="24"/>
          <w:shd w:val="clear" w:color="auto" w:fill="FFFFFF"/>
        </w:rPr>
        <w:t xml:space="preserve"> </w:t>
      </w:r>
      <w:del w:id="198" w:author="kunmei" w:date="2014-02-03T18:48:00Z">
        <w:r w:rsidR="007616C1" w:rsidRPr="00195966" w:rsidDel="00743AED">
          <w:rPr>
            <w:rFonts w:cs="Times New Roman"/>
            <w:color w:val="000000"/>
            <w:szCs w:val="24"/>
            <w:shd w:val="clear" w:color="auto" w:fill="FFFFFF"/>
          </w:rPr>
          <w:delText xml:space="preserve">is the particle settling </w:delText>
        </w:r>
        <w:r w:rsidR="001D0E62" w:rsidRPr="00195966" w:rsidDel="00743AED">
          <w:rPr>
            <w:rFonts w:cs="Times New Roman"/>
            <w:color w:val="000000"/>
            <w:szCs w:val="24"/>
            <w:shd w:val="clear" w:color="auto" w:fill="FFFFFF"/>
          </w:rPr>
          <w:delText>velocity</w:delText>
        </w:r>
      </w:del>
      <w:ins w:id="199" w:author="kunmei" w:date="2014-02-03T18:48:00Z">
        <w:r w:rsidR="00743AED">
          <w:rPr>
            <w:rFonts w:cs="Times New Roman"/>
            <w:color w:val="000000"/>
            <w:szCs w:val="24"/>
            <w:shd w:val="clear" w:color="auto" w:fill="FFFFFF"/>
          </w:rPr>
          <w:t xml:space="preserve">are shown in equation </w:t>
        </w:r>
      </w:ins>
      <w:ins w:id="200" w:author="kunmei" w:date="2014-02-03T18:57:00Z">
        <w:r w:rsidR="007E21B6">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ZEqnNum513257  \* MERGEFORMAT </w:instrText>
        </w:r>
        <w:r w:rsidR="007E21B6">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ZEqnNum513257 \* Charformat \! \* MERGEFORMAT </w:instrText>
        </w:r>
      </w:ins>
      <w:r w:rsidR="007E21B6">
        <w:rPr>
          <w:rFonts w:cs="Times New Roman"/>
          <w:color w:val="000000"/>
          <w:szCs w:val="24"/>
          <w:shd w:val="clear" w:color="auto" w:fill="FFFFFF"/>
        </w:rPr>
        <w:fldChar w:fldCharType="separate"/>
      </w:r>
      <w:ins w:id="201" w:author="kunmei" w:date="2014-02-03T19:40:00Z">
        <w:r w:rsidR="00FC1F49" w:rsidRPr="005C067B">
          <w:rPr>
            <w:rFonts w:cs="Times New Roman"/>
            <w:color w:val="000000"/>
            <w:szCs w:val="24"/>
            <w:shd w:val="clear" w:color="auto" w:fill="FFFFFF"/>
            <w:rPrChange w:id="202" w:author="lindaeve" w:date="2014-02-03T09:44:00Z">
              <w:rPr>
                <w:shd w:val="clear" w:color="auto" w:fill="FFFFFF"/>
              </w:rPr>
            </w:rPrChange>
          </w:rPr>
          <w:instrText>(</w:instrText>
        </w:r>
        <w:r w:rsidR="00FC1F49" w:rsidRPr="00FC1F49">
          <w:rPr>
            <w:rFonts w:cs="Times New Roman"/>
            <w:color w:val="000000"/>
            <w:szCs w:val="24"/>
            <w:shd w:val="clear" w:color="auto" w:fill="FFFFFF"/>
            <w:rPrChange w:id="203" w:author="kunmei" w:date="2014-02-03T19:40:00Z">
              <w:rPr/>
            </w:rPrChange>
          </w:rPr>
          <w:instrText>2</w:instrText>
        </w:r>
        <w:r w:rsidR="00FC1F49" w:rsidRPr="005C067B">
          <w:rPr>
            <w:rFonts w:cs="Times New Roman"/>
            <w:color w:val="000000"/>
            <w:szCs w:val="24"/>
            <w:shd w:val="clear" w:color="auto" w:fill="FFFFFF"/>
            <w:rPrChange w:id="204" w:author="lindaeve" w:date="2014-02-03T09:44:00Z">
              <w:rPr>
                <w:shd w:val="clear" w:color="auto" w:fill="FFFFFF"/>
              </w:rPr>
            </w:rPrChange>
          </w:rPr>
          <w:instrText>.</w:instrText>
        </w:r>
        <w:r w:rsidR="00FC1F49" w:rsidRPr="00FC1F49">
          <w:rPr>
            <w:rFonts w:cs="Times New Roman"/>
            <w:color w:val="000000"/>
            <w:szCs w:val="24"/>
            <w:shd w:val="clear" w:color="auto" w:fill="FFFFFF"/>
            <w:rPrChange w:id="205" w:author="kunmei" w:date="2014-02-03T19:40:00Z">
              <w:rPr/>
            </w:rPrChange>
          </w:rPr>
          <w:instrText>13</w:instrText>
        </w:r>
        <w:r w:rsidR="00FC1F49" w:rsidRPr="005C067B">
          <w:rPr>
            <w:rFonts w:cs="Times New Roman"/>
            <w:color w:val="000000"/>
            <w:szCs w:val="24"/>
            <w:shd w:val="clear" w:color="auto" w:fill="FFFFFF"/>
            <w:rPrChange w:id="206" w:author="lindaeve" w:date="2014-02-03T09:44:00Z">
              <w:rPr>
                <w:shd w:val="clear" w:color="auto" w:fill="FFFFFF"/>
              </w:rPr>
            </w:rPrChange>
          </w:rPr>
          <w:instrText>)</w:instrText>
        </w:r>
      </w:ins>
      <w:ins w:id="207" w:author="kunmei" w:date="2014-02-03T18:57:00Z">
        <w:r w:rsidR="007E21B6">
          <w:rPr>
            <w:rFonts w:cs="Times New Roman"/>
            <w:color w:val="000000"/>
            <w:szCs w:val="24"/>
            <w:shd w:val="clear" w:color="auto" w:fill="FFFFFF"/>
          </w:rPr>
          <w:fldChar w:fldCharType="end"/>
        </w:r>
        <w:r w:rsidR="007E21B6">
          <w:rPr>
            <w:rFonts w:cs="Times New Roman"/>
            <w:color w:val="000000"/>
            <w:szCs w:val="24"/>
            <w:shd w:val="clear" w:color="auto" w:fill="FFFFFF"/>
          </w:rPr>
          <w:fldChar w:fldCharType="end"/>
        </w:r>
        <w:r w:rsidR="007E21B6">
          <w:rPr>
            <w:rFonts w:cs="Times New Roman"/>
            <w:color w:val="000000"/>
            <w:szCs w:val="24"/>
            <w:shd w:val="clear" w:color="auto" w:fill="FFFFFF"/>
          </w:rPr>
          <w:t xml:space="preserve">, </w:t>
        </w:r>
        <w:r w:rsidR="007E21B6">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ZEqnNum929609  \* MERGEFORMAT </w:instrText>
        </w:r>
        <w:r w:rsidR="007E21B6">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ZEqnNum929609 \* Charformat \! \* MERGEFORMAT </w:instrText>
        </w:r>
      </w:ins>
      <w:r w:rsidR="007E21B6">
        <w:rPr>
          <w:rFonts w:cs="Times New Roman"/>
          <w:color w:val="000000"/>
          <w:szCs w:val="24"/>
          <w:shd w:val="clear" w:color="auto" w:fill="FFFFFF"/>
        </w:rPr>
        <w:fldChar w:fldCharType="separate"/>
      </w:r>
      <w:ins w:id="208" w:author="kunmei" w:date="2014-02-03T19:40:00Z">
        <w:r w:rsidR="00FC1F49" w:rsidRPr="00FC1F49">
          <w:rPr>
            <w:rFonts w:cs="Times New Roman"/>
            <w:color w:val="000000"/>
            <w:szCs w:val="24"/>
            <w:shd w:val="clear" w:color="auto" w:fill="FFFFFF"/>
            <w:rPrChange w:id="209" w:author="kunmei" w:date="2014-02-03T19:40:00Z">
              <w:rPr>
                <w:rFonts w:ascii="Cambria Math" w:hAnsi="Cambria Math"/>
              </w:rPr>
            </w:rPrChange>
          </w:rPr>
          <w:instrText>(2.14)</w:instrText>
        </w:r>
      </w:ins>
      <w:ins w:id="210" w:author="kunmei" w:date="2014-02-03T18:57:00Z">
        <w:r w:rsidR="007E21B6">
          <w:rPr>
            <w:rFonts w:cs="Times New Roman"/>
            <w:color w:val="000000"/>
            <w:szCs w:val="24"/>
            <w:shd w:val="clear" w:color="auto" w:fill="FFFFFF"/>
          </w:rPr>
          <w:fldChar w:fldCharType="end"/>
        </w:r>
        <w:r w:rsidR="007E21B6">
          <w:rPr>
            <w:rFonts w:cs="Times New Roman"/>
            <w:color w:val="000000"/>
            <w:szCs w:val="24"/>
            <w:shd w:val="clear" w:color="auto" w:fill="FFFFFF"/>
          </w:rPr>
          <w:fldChar w:fldCharType="end"/>
        </w:r>
        <w:r w:rsidR="007E21B6">
          <w:rPr>
            <w:rFonts w:cs="Times New Roman"/>
            <w:color w:val="000000"/>
            <w:szCs w:val="24"/>
            <w:shd w:val="clear" w:color="auto" w:fill="FFFFFF"/>
          </w:rPr>
          <w:t xml:space="preserve">, and </w:t>
        </w:r>
        <w:r w:rsidR="007E21B6">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ZEqnNum760151  \* MERGEFORMAT </w:instrText>
        </w:r>
        <w:r w:rsidR="007E21B6">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ZEqnNum760151 \* Charformat \! \* MERGEFORMAT </w:instrText>
        </w:r>
      </w:ins>
      <w:r w:rsidR="007E21B6">
        <w:rPr>
          <w:rFonts w:cs="Times New Roman"/>
          <w:color w:val="000000"/>
          <w:szCs w:val="24"/>
          <w:shd w:val="clear" w:color="auto" w:fill="FFFFFF"/>
        </w:rPr>
        <w:fldChar w:fldCharType="separate"/>
      </w:r>
      <w:ins w:id="211" w:author="kunmei" w:date="2014-02-03T19:40:00Z">
        <w:r w:rsidR="00FC1F49" w:rsidRPr="00FC1F49">
          <w:rPr>
            <w:rFonts w:cs="Times New Roman"/>
            <w:color w:val="000000"/>
            <w:szCs w:val="24"/>
            <w:shd w:val="clear" w:color="auto" w:fill="FFFFFF"/>
            <w:rPrChange w:id="212" w:author="kunmei" w:date="2014-02-03T19:40:00Z">
              <w:rPr>
                <w:rFonts w:ascii="Cambria Math" w:hAnsi="Cambria Math"/>
              </w:rPr>
            </w:rPrChange>
          </w:rPr>
          <w:instrText>(2.15)</w:instrText>
        </w:r>
      </w:ins>
      <w:ins w:id="213" w:author="kunmei" w:date="2014-02-03T18:57:00Z">
        <w:r w:rsidR="007E21B6">
          <w:rPr>
            <w:rFonts w:cs="Times New Roman"/>
            <w:color w:val="000000"/>
            <w:szCs w:val="24"/>
            <w:shd w:val="clear" w:color="auto" w:fill="FFFFFF"/>
          </w:rPr>
          <w:fldChar w:fldCharType="end"/>
        </w:r>
        <w:r w:rsidR="007E21B6">
          <w:rPr>
            <w:rFonts w:cs="Times New Roman"/>
            <w:color w:val="000000"/>
            <w:szCs w:val="24"/>
            <w:shd w:val="clear" w:color="auto" w:fill="FFFFFF"/>
          </w:rPr>
          <w:fldChar w:fldCharType="end"/>
        </w:r>
        <w:r w:rsidR="007E21B6">
          <w:rPr>
            <w:rFonts w:cs="Times New Roman"/>
            <w:color w:val="000000"/>
            <w:szCs w:val="24"/>
            <w:shd w:val="clear" w:color="auto" w:fill="FFFFFF"/>
          </w:rPr>
          <w:t>, respectively.</w:t>
        </w:r>
      </w:ins>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3" type="#_x0000_t75" style="width:76.9pt;height:37.1pt" o:ole="">
            <v:imagedata r:id="rId82" o:title=""/>
          </v:shape>
          <o:OLEObject Type="Embed" ProgID="Equation.DSMT4" ShapeID="_x0000_i1063" DrawAspect="Content" ObjectID="_1452976225" r:id="rId83"/>
        </w:object>
      </w:r>
      <w:r w:rsidRPr="005C067B">
        <w:rPr>
          <w:shd w:val="clear" w:color="auto" w:fill="FFFFFF"/>
          <w:rPrChange w:id="214" w:author="lindaeve" w:date="2014-02-03T09:44:00Z">
            <w:rPr>
              <w:rFonts w:cstheme="minorBidi"/>
              <w:color w:val="auto"/>
              <w:szCs w:val="22"/>
              <w:shd w:val="clear" w:color="auto" w:fill="FFFFFF"/>
            </w:rPr>
          </w:rPrChange>
        </w:rPr>
        <w:t xml:space="preserve"> </w:t>
      </w:r>
      <w:r w:rsidRPr="005C067B">
        <w:rPr>
          <w:shd w:val="clear" w:color="auto" w:fill="FFFFFF"/>
          <w:rPrChange w:id="215" w:author="lindaeve" w:date="2014-02-03T09:44:00Z">
            <w:rPr>
              <w:rFonts w:cstheme="minorBidi"/>
              <w:color w:val="auto"/>
              <w:szCs w:val="22"/>
              <w:shd w:val="clear" w:color="auto" w:fill="FFFFFF"/>
            </w:rPr>
          </w:rPrChange>
        </w:rPr>
        <w:tab/>
      </w:r>
      <w:r w:rsidR="00F44D9E" w:rsidRPr="005C067B">
        <w:rPr>
          <w:shd w:val="clear" w:color="auto" w:fill="FFFFFF"/>
          <w:rPrChange w:id="216" w:author="lindaeve" w:date="2014-02-03T09:44:00Z">
            <w:rPr>
              <w:rFonts w:cstheme="minorBidi"/>
              <w:color w:val="auto"/>
              <w:szCs w:val="22"/>
              <w:shd w:val="clear" w:color="auto" w:fill="FFFFFF"/>
            </w:rPr>
          </w:rPrChange>
        </w:rPr>
        <w:fldChar w:fldCharType="begin"/>
      </w:r>
      <w:r w:rsidR="006C6599" w:rsidRPr="005C067B">
        <w:rPr>
          <w:shd w:val="clear" w:color="auto" w:fill="FFFFFF"/>
          <w:rPrChange w:id="217" w:author="lindaeve" w:date="2014-02-03T09:44:00Z">
            <w:rPr>
              <w:rFonts w:cstheme="minorBidi"/>
              <w:color w:val="auto"/>
              <w:szCs w:val="22"/>
              <w:shd w:val="clear" w:color="auto" w:fill="FFFFFF"/>
            </w:rPr>
          </w:rPrChange>
        </w:rPr>
        <w:instrText xml:space="preserve"> MACROBUTTON MTPlaceRef \* MERGEFORMAT </w:instrText>
      </w:r>
      <w:r w:rsidR="00F44D9E" w:rsidRPr="005C067B">
        <w:rPr>
          <w:shd w:val="clear" w:color="auto" w:fill="FFFFFF"/>
          <w:rPrChange w:id="218" w:author="lindaeve" w:date="2014-02-03T09:44:00Z">
            <w:rPr>
              <w:shd w:val="clear" w:color="auto" w:fill="FFFFFF"/>
            </w:rPr>
          </w:rPrChange>
        </w:rPr>
        <w:fldChar w:fldCharType="begin"/>
      </w:r>
      <w:r w:rsidR="006C6599" w:rsidRPr="005C067B">
        <w:rPr>
          <w:shd w:val="clear" w:color="auto" w:fill="FFFFFF"/>
          <w:rPrChange w:id="219" w:author="lindaeve" w:date="2014-02-03T09:44:00Z">
            <w:rPr>
              <w:rFonts w:cstheme="minorBidi"/>
              <w:color w:val="auto"/>
              <w:szCs w:val="22"/>
              <w:shd w:val="clear" w:color="auto" w:fill="FFFFFF"/>
            </w:rPr>
          </w:rPrChange>
        </w:rPr>
        <w:instrText xml:space="preserve"> SEQ MTEqn \h \* MERGEFORMAT </w:instrText>
      </w:r>
      <w:del w:id="220" w:author="kunmei" w:date="2014-02-03T18:20:00Z">
        <w:r w:rsidR="00F44D9E" w:rsidRPr="005C067B">
          <w:rPr>
            <w:shd w:val="clear" w:color="auto" w:fill="FFFFFF"/>
          </w:rPr>
          <w:fldChar w:fldCharType="end"/>
        </w:r>
      </w:del>
      <w:bookmarkStart w:id="221" w:name="ZEqnNum513257"/>
      <w:r w:rsidR="006C6599" w:rsidRPr="005C067B">
        <w:rPr>
          <w:shd w:val="clear" w:color="auto" w:fill="FFFFFF"/>
          <w:rPrChange w:id="222" w:author="lindaeve" w:date="2014-02-03T09:44:00Z">
            <w:rPr>
              <w:rFonts w:cstheme="minorBidi"/>
              <w:color w:val="auto"/>
              <w:szCs w:val="22"/>
              <w:shd w:val="clear" w:color="auto" w:fill="FFFFFF"/>
            </w:rPr>
          </w:rPrChange>
        </w:rPr>
        <w:instrText>(</w:instrText>
      </w:r>
      <w:r w:rsidR="005E536A" w:rsidRPr="005C067B">
        <w:rPr>
          <w:rPrChange w:id="223" w:author="lindaeve" w:date="2014-02-03T09:44:00Z">
            <w:rPr>
              <w:rFonts w:cstheme="minorBidi"/>
              <w:noProof/>
              <w:color w:val="auto"/>
              <w:szCs w:val="22"/>
              <w:shd w:val="clear" w:color="auto" w:fill="FFFFFF"/>
            </w:rPr>
          </w:rPrChange>
        </w:rPr>
        <w:fldChar w:fldCharType="begin"/>
      </w:r>
      <w:r w:rsidR="005E536A" w:rsidRPr="005C067B">
        <w:rPr>
          <w:rPrChange w:id="224" w:author="lindaeve" w:date="2014-02-03T09:44:00Z">
            <w:rPr>
              <w:rFonts w:cstheme="minorBidi"/>
              <w:color w:val="auto"/>
              <w:szCs w:val="22"/>
            </w:rPr>
          </w:rPrChange>
        </w:rPr>
        <w:instrText xml:space="preserve"> SEQ MTChap \c \* Arabic \* MERGEFORMAT </w:instrText>
      </w:r>
      <w:r w:rsidR="005E536A" w:rsidRPr="005C067B">
        <w:rPr>
          <w:rPrChange w:id="225" w:author="lindaeve" w:date="2014-02-03T09:44:00Z">
            <w:rPr>
              <w:rFonts w:cstheme="minorBidi"/>
              <w:noProof/>
              <w:color w:val="auto"/>
              <w:szCs w:val="22"/>
              <w:shd w:val="clear" w:color="auto" w:fill="FFFFFF"/>
            </w:rPr>
          </w:rPrChange>
        </w:rPr>
        <w:fldChar w:fldCharType="separate"/>
      </w:r>
      <w:ins w:id="226" w:author="kunmei" w:date="2014-02-03T19:40:00Z">
        <w:r w:rsidR="00FC1F49" w:rsidRPr="00FC1F49">
          <w:rPr>
            <w:noProof/>
            <w:shd w:val="clear" w:color="auto" w:fill="FFFFFF"/>
            <w:rPrChange w:id="227" w:author="kunmei" w:date="2014-02-03T19:40:00Z">
              <w:rPr>
                <w:rFonts w:cstheme="minorBidi"/>
                <w:color w:val="auto"/>
                <w:szCs w:val="22"/>
              </w:rPr>
            </w:rPrChange>
          </w:rPr>
          <w:instrText>2</w:instrText>
        </w:r>
      </w:ins>
      <w:del w:id="228" w:author="kunmei" w:date="2014-02-03T18:21:00Z">
        <w:r w:rsidR="005313A0" w:rsidRPr="005313A0" w:rsidDel="005313A0">
          <w:rPr>
            <w:noProof/>
            <w:shd w:val="clear" w:color="auto" w:fill="FFFFFF"/>
          </w:rPr>
          <w:delInstrText>2</w:delInstrText>
        </w:r>
      </w:del>
      <w:r w:rsidR="005E536A" w:rsidRPr="005C067B">
        <w:rPr>
          <w:noProof/>
          <w:shd w:val="clear" w:color="auto" w:fill="FFFFFF"/>
          <w:rPrChange w:id="229" w:author="lindaeve" w:date="2014-02-03T09:44:00Z">
            <w:rPr>
              <w:rFonts w:cstheme="minorBidi"/>
              <w:noProof/>
              <w:color w:val="auto"/>
              <w:szCs w:val="22"/>
              <w:shd w:val="clear" w:color="auto" w:fill="FFFFFF"/>
            </w:rPr>
          </w:rPrChange>
        </w:rPr>
        <w:fldChar w:fldCharType="end"/>
      </w:r>
      <w:r w:rsidR="006C6599" w:rsidRPr="005C067B">
        <w:rPr>
          <w:shd w:val="clear" w:color="auto" w:fill="FFFFFF"/>
          <w:rPrChange w:id="230" w:author="lindaeve" w:date="2014-02-03T09:44:00Z">
            <w:rPr>
              <w:rFonts w:cstheme="minorBidi"/>
              <w:color w:val="auto"/>
              <w:szCs w:val="22"/>
              <w:shd w:val="clear" w:color="auto" w:fill="FFFFFF"/>
            </w:rPr>
          </w:rPrChange>
        </w:rPr>
        <w:instrText>.</w:instrText>
      </w:r>
      <w:r w:rsidR="005E536A" w:rsidRPr="005C067B">
        <w:rPr>
          <w:rPrChange w:id="231" w:author="lindaeve" w:date="2014-02-03T09:44:00Z">
            <w:rPr>
              <w:rFonts w:cstheme="minorBidi"/>
              <w:noProof/>
              <w:color w:val="auto"/>
              <w:szCs w:val="22"/>
              <w:shd w:val="clear" w:color="auto" w:fill="FFFFFF"/>
            </w:rPr>
          </w:rPrChange>
        </w:rPr>
        <w:fldChar w:fldCharType="begin"/>
      </w:r>
      <w:r w:rsidR="005E536A" w:rsidRPr="005C067B">
        <w:rPr>
          <w:rPrChange w:id="232" w:author="lindaeve" w:date="2014-02-03T09:44:00Z">
            <w:rPr>
              <w:rFonts w:cstheme="minorBidi"/>
              <w:color w:val="auto"/>
              <w:szCs w:val="22"/>
            </w:rPr>
          </w:rPrChange>
        </w:rPr>
        <w:instrText xml:space="preserve"> SEQ MTEqn \c \* Arabic \* MERGEFORMAT </w:instrText>
      </w:r>
      <w:r w:rsidR="005E536A" w:rsidRPr="005C067B">
        <w:rPr>
          <w:rPrChange w:id="233" w:author="lindaeve" w:date="2014-02-03T09:44:00Z">
            <w:rPr>
              <w:rFonts w:cstheme="minorBidi"/>
              <w:noProof/>
              <w:color w:val="auto"/>
              <w:szCs w:val="22"/>
              <w:shd w:val="clear" w:color="auto" w:fill="FFFFFF"/>
            </w:rPr>
          </w:rPrChange>
        </w:rPr>
        <w:fldChar w:fldCharType="separate"/>
      </w:r>
      <w:ins w:id="234" w:author="kunmei" w:date="2014-02-03T19:40:00Z">
        <w:r w:rsidR="00FC1F49" w:rsidRPr="00FC1F49">
          <w:rPr>
            <w:noProof/>
            <w:shd w:val="clear" w:color="auto" w:fill="FFFFFF"/>
            <w:rPrChange w:id="235" w:author="kunmei" w:date="2014-02-03T19:40:00Z">
              <w:rPr>
                <w:rFonts w:cstheme="minorBidi"/>
                <w:color w:val="auto"/>
                <w:szCs w:val="22"/>
              </w:rPr>
            </w:rPrChange>
          </w:rPr>
          <w:instrText>13</w:instrText>
        </w:r>
      </w:ins>
      <w:del w:id="236" w:author="kunmei" w:date="2014-02-03T18:20:00Z">
        <w:r w:rsidR="00EC2338" w:rsidRPr="005C067B" w:rsidDel="005313A0">
          <w:rPr>
            <w:noProof/>
            <w:shd w:val="clear" w:color="auto" w:fill="FFFFFF"/>
            <w:rPrChange w:id="237" w:author="lindaeve" w:date="2014-02-03T09:44:00Z">
              <w:rPr>
                <w:rFonts w:cstheme="minorBidi"/>
                <w:noProof/>
                <w:color w:val="auto"/>
                <w:szCs w:val="22"/>
                <w:shd w:val="clear" w:color="auto" w:fill="FFFFFF"/>
              </w:rPr>
            </w:rPrChange>
          </w:rPr>
          <w:delInstrText>15</w:delInstrText>
        </w:r>
      </w:del>
      <w:r w:rsidR="005E536A" w:rsidRPr="005C067B">
        <w:rPr>
          <w:noProof/>
          <w:shd w:val="clear" w:color="auto" w:fill="FFFFFF"/>
          <w:rPrChange w:id="238" w:author="lindaeve" w:date="2014-02-03T09:44:00Z">
            <w:rPr>
              <w:rFonts w:cstheme="minorBidi"/>
              <w:noProof/>
              <w:color w:val="auto"/>
              <w:szCs w:val="22"/>
              <w:shd w:val="clear" w:color="auto" w:fill="FFFFFF"/>
            </w:rPr>
          </w:rPrChange>
        </w:rPr>
        <w:fldChar w:fldCharType="end"/>
      </w:r>
      <w:r w:rsidR="006C6599" w:rsidRPr="005C067B">
        <w:rPr>
          <w:shd w:val="clear" w:color="auto" w:fill="FFFFFF"/>
          <w:rPrChange w:id="239" w:author="lindaeve" w:date="2014-02-03T09:44:00Z">
            <w:rPr>
              <w:rFonts w:cstheme="minorBidi"/>
              <w:color w:val="auto"/>
              <w:szCs w:val="22"/>
              <w:shd w:val="clear" w:color="auto" w:fill="FFFFFF"/>
            </w:rPr>
          </w:rPrChange>
        </w:rPr>
        <w:instrText>)</w:instrText>
      </w:r>
      <w:bookmarkEnd w:id="221"/>
      <w:r w:rsidR="00F44D9E" w:rsidRPr="005C067B">
        <w:rPr>
          <w:shd w:val="clear" w:color="auto" w:fill="FFFFFF"/>
          <w:rPrChange w:id="240" w:author="lindaeve" w:date="2014-02-03T09:44:00Z">
            <w:rPr>
              <w:rFonts w:cstheme="minorBidi"/>
              <w:color w:val="auto"/>
              <w:szCs w:val="22"/>
              <w:shd w:val="clear" w:color="auto" w:fill="FFFFFF"/>
            </w:rPr>
          </w:rPrChange>
        </w:rPr>
        <w:fldChar w:fldCharType="end"/>
      </w:r>
    </w:p>
    <w:p w:rsidR="00F278F6" w:rsidRPr="005C067B" w:rsidRDefault="00721671" w:rsidP="005E536A">
      <w:pPr>
        <w:pStyle w:val="MTDisplayEquation"/>
        <w:spacing w:beforeLines="96" w:before="230" w:afterLines="120" w:after="288"/>
        <w:ind w:left="0" w:firstLine="720"/>
        <w:rPr>
          <w:rPrChange w:id="241" w:author="lindaeve" w:date="2014-02-03T09:44:00Z">
            <w:rPr>
              <w:rFonts w:ascii="Cambria Math" w:hAnsi="Cambria Math" w:cstheme="minorBidi"/>
            </w:rPr>
          </w:rPrChange>
        </w:rPr>
      </w:pPr>
      <w:r w:rsidRPr="005C067B">
        <w:rPr>
          <w:rPrChange w:id="242" w:author="lindaeve" w:date="2014-02-03T09:44:00Z">
            <w:rPr>
              <w:rFonts w:ascii="Cambria Math" w:hAnsi="Cambria Math" w:cstheme="minorBidi"/>
              <w:color w:val="auto"/>
              <w:szCs w:val="22"/>
            </w:rPr>
          </w:rPrChange>
        </w:rPr>
        <w:tab/>
      </w:r>
      <w:r w:rsidR="005C1734" w:rsidRPr="008D420F">
        <w:rPr>
          <w:position w:val="-68"/>
        </w:rPr>
        <w:object w:dxaOrig="2020" w:dyaOrig="1060">
          <v:shape id="_x0000_i1064" type="#_x0000_t75" style="width:101.45pt;height:51.8pt" o:ole="">
            <v:imagedata r:id="rId84" o:title=""/>
          </v:shape>
          <o:OLEObject Type="Embed" ProgID="Equation.DSMT4" ShapeID="_x0000_i1064" DrawAspect="Content" ObjectID="_1452976226" r:id="rId85"/>
        </w:object>
      </w:r>
      <w:r w:rsidRPr="005C067B">
        <w:rPr>
          <w:rPrChange w:id="243" w:author="lindaeve" w:date="2014-02-03T09:44:00Z">
            <w:rPr>
              <w:rFonts w:ascii="Cambria Math" w:hAnsi="Cambria Math" w:cstheme="minorBidi"/>
              <w:color w:val="auto"/>
              <w:szCs w:val="22"/>
            </w:rPr>
          </w:rPrChange>
        </w:rPr>
        <w:t xml:space="preserve"> </w:t>
      </w:r>
      <w:r w:rsidRPr="005C067B">
        <w:rPr>
          <w:rPrChange w:id="244" w:author="lindaeve" w:date="2014-02-03T09:44:00Z">
            <w:rPr>
              <w:rFonts w:ascii="Cambria Math" w:hAnsi="Cambria Math" w:cstheme="minorBidi"/>
              <w:color w:val="auto"/>
              <w:szCs w:val="22"/>
            </w:rPr>
          </w:rPrChange>
        </w:rPr>
        <w:tab/>
      </w:r>
      <w:r w:rsidR="00F44D9E" w:rsidRPr="005C067B">
        <w:rPr>
          <w:rPrChange w:id="245" w:author="lindaeve" w:date="2014-02-03T09:44:00Z">
            <w:rPr>
              <w:rFonts w:ascii="Cambria Math" w:hAnsi="Cambria Math" w:cstheme="minorBidi"/>
              <w:color w:val="auto"/>
              <w:szCs w:val="22"/>
            </w:rPr>
          </w:rPrChange>
        </w:rPr>
        <w:fldChar w:fldCharType="begin"/>
      </w:r>
      <w:r w:rsidR="006C6599" w:rsidRPr="005C067B">
        <w:rPr>
          <w:rPrChange w:id="246" w:author="lindaeve" w:date="2014-02-03T09:44:00Z">
            <w:rPr>
              <w:rFonts w:ascii="Cambria Math" w:hAnsi="Cambria Math" w:cstheme="minorBidi"/>
              <w:color w:val="auto"/>
              <w:szCs w:val="22"/>
            </w:rPr>
          </w:rPrChange>
        </w:rPr>
        <w:instrText xml:space="preserve"> MACROBUTTON MTPlaceRef \* MERGEFORMAT </w:instrText>
      </w:r>
      <w:r w:rsidR="00F44D9E" w:rsidRPr="005C067B">
        <w:rPr>
          <w:rPrChange w:id="247" w:author="lindaeve" w:date="2014-02-03T09:44:00Z">
            <w:rPr/>
          </w:rPrChange>
        </w:rPr>
        <w:fldChar w:fldCharType="begin"/>
      </w:r>
      <w:r w:rsidR="006C6599" w:rsidRPr="005C067B">
        <w:rPr>
          <w:rPrChange w:id="248" w:author="lindaeve" w:date="2014-02-03T09:44:00Z">
            <w:rPr>
              <w:rFonts w:ascii="Cambria Math" w:hAnsi="Cambria Math" w:cstheme="minorBidi"/>
              <w:color w:val="auto"/>
              <w:szCs w:val="22"/>
            </w:rPr>
          </w:rPrChange>
        </w:rPr>
        <w:instrText xml:space="preserve"> SEQ MTEqn \h \* MERGEFORMAT </w:instrText>
      </w:r>
      <w:del w:id="249" w:author="kunmei" w:date="2014-02-03T18:20:00Z">
        <w:r w:rsidR="00F44D9E" w:rsidRPr="005C067B">
          <w:fldChar w:fldCharType="end"/>
        </w:r>
      </w:del>
      <w:bookmarkStart w:id="250" w:name="ZEqnNum929609"/>
      <w:r w:rsidR="006C6599" w:rsidRPr="005C067B">
        <w:rPr>
          <w:rPrChange w:id="251" w:author="lindaeve" w:date="2014-02-03T09:44:00Z">
            <w:rPr>
              <w:rFonts w:ascii="Cambria Math" w:hAnsi="Cambria Math" w:cstheme="minorBidi"/>
              <w:color w:val="auto"/>
              <w:szCs w:val="22"/>
            </w:rPr>
          </w:rPrChange>
        </w:rPr>
        <w:instrText>(</w:instrText>
      </w:r>
      <w:r w:rsidR="005E536A" w:rsidRPr="005C067B">
        <w:rPr>
          <w:rPrChange w:id="252" w:author="lindaeve" w:date="2014-02-03T09:44:00Z">
            <w:rPr>
              <w:rFonts w:ascii="Cambria Math" w:hAnsi="Cambria Math" w:cstheme="minorBidi"/>
              <w:noProof/>
              <w:color w:val="auto"/>
              <w:szCs w:val="22"/>
            </w:rPr>
          </w:rPrChange>
        </w:rPr>
        <w:fldChar w:fldCharType="begin"/>
      </w:r>
      <w:r w:rsidR="005E536A" w:rsidRPr="005C067B">
        <w:rPr>
          <w:rPrChange w:id="253" w:author="lindaeve" w:date="2014-02-03T09:44:00Z">
            <w:rPr>
              <w:rFonts w:cstheme="minorBidi"/>
              <w:color w:val="auto"/>
              <w:szCs w:val="22"/>
            </w:rPr>
          </w:rPrChange>
        </w:rPr>
        <w:instrText xml:space="preserve"> SEQ MTChap \c \* Arabic \* MERGEFORMAT </w:instrText>
      </w:r>
      <w:r w:rsidR="005E536A" w:rsidRPr="005C067B">
        <w:rPr>
          <w:rPrChange w:id="254" w:author="lindaeve" w:date="2014-02-03T09:44:00Z">
            <w:rPr>
              <w:rFonts w:ascii="Cambria Math" w:hAnsi="Cambria Math" w:cstheme="minorBidi"/>
              <w:noProof/>
              <w:color w:val="auto"/>
              <w:szCs w:val="22"/>
            </w:rPr>
          </w:rPrChange>
        </w:rPr>
        <w:fldChar w:fldCharType="separate"/>
      </w:r>
      <w:ins w:id="255" w:author="kunmei" w:date="2014-02-03T19:40:00Z">
        <w:r w:rsidR="00FC1F49">
          <w:rPr>
            <w:noProof/>
          </w:rPr>
          <w:instrText>2</w:instrText>
        </w:r>
      </w:ins>
      <w:del w:id="256" w:author="kunmei" w:date="2014-02-03T18:20:00Z">
        <w:r w:rsidR="00EC2338" w:rsidRPr="005C067B" w:rsidDel="005313A0">
          <w:rPr>
            <w:noProof/>
            <w:rPrChange w:id="257" w:author="lindaeve" w:date="2014-02-03T09:44:00Z">
              <w:rPr>
                <w:rFonts w:ascii="Cambria Math" w:hAnsi="Cambria Math" w:cstheme="minorBidi"/>
                <w:noProof/>
                <w:color w:val="auto"/>
                <w:szCs w:val="22"/>
              </w:rPr>
            </w:rPrChange>
          </w:rPr>
          <w:delInstrText>2</w:delInstrText>
        </w:r>
      </w:del>
      <w:r w:rsidR="005E536A" w:rsidRPr="005C067B">
        <w:rPr>
          <w:noProof/>
          <w:rPrChange w:id="258" w:author="lindaeve" w:date="2014-02-03T09:44:00Z">
            <w:rPr>
              <w:rFonts w:ascii="Cambria Math" w:hAnsi="Cambria Math" w:cstheme="minorBidi"/>
              <w:noProof/>
              <w:color w:val="auto"/>
              <w:szCs w:val="22"/>
            </w:rPr>
          </w:rPrChange>
        </w:rPr>
        <w:fldChar w:fldCharType="end"/>
      </w:r>
      <w:r w:rsidR="006C6599" w:rsidRPr="005C067B">
        <w:rPr>
          <w:rPrChange w:id="259" w:author="lindaeve" w:date="2014-02-03T09:44:00Z">
            <w:rPr>
              <w:rFonts w:ascii="Cambria Math" w:hAnsi="Cambria Math" w:cstheme="minorBidi"/>
              <w:color w:val="auto"/>
              <w:szCs w:val="22"/>
            </w:rPr>
          </w:rPrChange>
        </w:rPr>
        <w:instrText>.</w:instrText>
      </w:r>
      <w:r w:rsidR="005E536A" w:rsidRPr="005C067B">
        <w:rPr>
          <w:rPrChange w:id="260" w:author="lindaeve" w:date="2014-02-03T09:44:00Z">
            <w:rPr>
              <w:rFonts w:ascii="Cambria Math" w:hAnsi="Cambria Math" w:cstheme="minorBidi"/>
              <w:noProof/>
              <w:color w:val="auto"/>
              <w:szCs w:val="22"/>
            </w:rPr>
          </w:rPrChange>
        </w:rPr>
        <w:fldChar w:fldCharType="begin"/>
      </w:r>
      <w:r w:rsidR="005E536A" w:rsidRPr="005C067B">
        <w:rPr>
          <w:rPrChange w:id="261" w:author="lindaeve" w:date="2014-02-03T09:44:00Z">
            <w:rPr>
              <w:rFonts w:cstheme="minorBidi"/>
              <w:color w:val="auto"/>
              <w:szCs w:val="22"/>
            </w:rPr>
          </w:rPrChange>
        </w:rPr>
        <w:instrText xml:space="preserve"> SEQ MTEqn \c \* Arabic \* MERGEFORMAT </w:instrText>
      </w:r>
      <w:r w:rsidR="005E536A" w:rsidRPr="005C067B">
        <w:rPr>
          <w:rPrChange w:id="262" w:author="lindaeve" w:date="2014-02-03T09:44:00Z">
            <w:rPr>
              <w:rFonts w:ascii="Cambria Math" w:hAnsi="Cambria Math" w:cstheme="minorBidi"/>
              <w:noProof/>
              <w:color w:val="auto"/>
              <w:szCs w:val="22"/>
            </w:rPr>
          </w:rPrChange>
        </w:rPr>
        <w:fldChar w:fldCharType="separate"/>
      </w:r>
      <w:ins w:id="263" w:author="kunmei" w:date="2014-02-03T19:40:00Z">
        <w:r w:rsidR="00FC1F49">
          <w:rPr>
            <w:noProof/>
          </w:rPr>
          <w:instrText>14</w:instrText>
        </w:r>
      </w:ins>
      <w:del w:id="264" w:author="kunmei" w:date="2014-02-03T18:20:00Z">
        <w:r w:rsidR="00EC2338" w:rsidRPr="005C067B" w:rsidDel="005313A0">
          <w:rPr>
            <w:noProof/>
            <w:rPrChange w:id="265" w:author="lindaeve" w:date="2014-02-03T09:44:00Z">
              <w:rPr>
                <w:rFonts w:ascii="Cambria Math" w:hAnsi="Cambria Math" w:cstheme="minorBidi"/>
                <w:noProof/>
                <w:color w:val="auto"/>
                <w:szCs w:val="22"/>
              </w:rPr>
            </w:rPrChange>
          </w:rPr>
          <w:delInstrText>16</w:delInstrText>
        </w:r>
      </w:del>
      <w:r w:rsidR="005E536A" w:rsidRPr="005C067B">
        <w:rPr>
          <w:noProof/>
          <w:rPrChange w:id="266" w:author="lindaeve" w:date="2014-02-03T09:44:00Z">
            <w:rPr>
              <w:rFonts w:ascii="Cambria Math" w:hAnsi="Cambria Math" w:cstheme="minorBidi"/>
              <w:noProof/>
              <w:color w:val="auto"/>
              <w:szCs w:val="22"/>
            </w:rPr>
          </w:rPrChange>
        </w:rPr>
        <w:fldChar w:fldCharType="end"/>
      </w:r>
      <w:r w:rsidR="006C6599" w:rsidRPr="005C067B">
        <w:rPr>
          <w:rPrChange w:id="267" w:author="lindaeve" w:date="2014-02-03T09:44:00Z">
            <w:rPr>
              <w:rFonts w:ascii="Cambria Math" w:hAnsi="Cambria Math" w:cstheme="minorBidi"/>
              <w:color w:val="auto"/>
              <w:szCs w:val="22"/>
            </w:rPr>
          </w:rPrChange>
        </w:rPr>
        <w:instrText>)</w:instrText>
      </w:r>
      <w:bookmarkEnd w:id="250"/>
      <w:r w:rsidR="00F44D9E" w:rsidRPr="005C067B">
        <w:rPr>
          <w:rPrChange w:id="268" w:author="lindaeve" w:date="2014-02-03T09:44:00Z">
            <w:rPr>
              <w:rFonts w:ascii="Cambria Math" w:hAnsi="Cambria Math" w:cstheme="minorBidi"/>
              <w:color w:val="auto"/>
              <w:szCs w:val="22"/>
            </w:rPr>
          </w:rPrChange>
        </w:rPr>
        <w:fldChar w:fldCharType="end"/>
      </w:r>
    </w:p>
    <w:p w:rsidR="006B668B" w:rsidRDefault="006B668B" w:rsidP="006B668B">
      <w:pPr>
        <w:pStyle w:val="MTDisplayEquation"/>
        <w:rPr>
          <w:ins w:id="269" w:author="kunmei" w:date="2014-02-03T18:58:00Z"/>
        </w:rPr>
      </w:pPr>
      <w:r w:rsidRPr="005C067B">
        <w:rPr>
          <w:rPrChange w:id="270" w:author="lindaeve" w:date="2014-02-03T09:44:00Z">
            <w:rPr>
              <w:rFonts w:ascii="Cambria Math" w:hAnsi="Cambria Math" w:cstheme="minorBidi"/>
              <w:color w:val="auto"/>
              <w:szCs w:val="22"/>
            </w:rPr>
          </w:rPrChange>
        </w:rPr>
        <w:tab/>
      </w:r>
      <w:r w:rsidR="0011041E" w:rsidRPr="008D420F">
        <w:rPr>
          <w:position w:val="-28"/>
        </w:rPr>
        <w:object w:dxaOrig="1460" w:dyaOrig="720">
          <v:shape id="_x0000_i1065" type="#_x0000_t75" style="width:72.55pt;height:37.65pt" o:ole="">
            <v:imagedata r:id="rId86" o:title=""/>
          </v:shape>
          <o:OLEObject Type="Embed" ProgID="Equation.DSMT4" ShapeID="_x0000_i1065" DrawAspect="Content" ObjectID="_1452976227" r:id="rId87"/>
        </w:object>
      </w:r>
      <w:r w:rsidRPr="005C067B">
        <w:rPr>
          <w:rPrChange w:id="271" w:author="lindaeve" w:date="2014-02-03T09:44:00Z">
            <w:rPr>
              <w:rFonts w:ascii="Cambria Math" w:hAnsi="Cambria Math" w:cstheme="minorBidi"/>
              <w:color w:val="auto"/>
              <w:szCs w:val="22"/>
            </w:rPr>
          </w:rPrChange>
        </w:rPr>
        <w:t xml:space="preserve"> </w:t>
      </w:r>
      <w:r w:rsidRPr="005C067B">
        <w:rPr>
          <w:rPrChange w:id="272" w:author="lindaeve" w:date="2014-02-03T09:44:00Z">
            <w:rPr>
              <w:rFonts w:ascii="Cambria Math" w:hAnsi="Cambria Math" w:cstheme="minorBidi"/>
              <w:color w:val="auto"/>
              <w:szCs w:val="22"/>
            </w:rPr>
          </w:rPrChange>
        </w:rPr>
        <w:tab/>
      </w:r>
      <w:r w:rsidR="00F44D9E" w:rsidRPr="005C067B">
        <w:rPr>
          <w:rPrChange w:id="273" w:author="lindaeve" w:date="2014-02-03T09:44:00Z">
            <w:rPr>
              <w:rFonts w:ascii="Cambria Math" w:hAnsi="Cambria Math" w:cstheme="minorBidi"/>
              <w:color w:val="auto"/>
              <w:szCs w:val="22"/>
            </w:rPr>
          </w:rPrChange>
        </w:rPr>
        <w:fldChar w:fldCharType="begin"/>
      </w:r>
      <w:r w:rsidR="006C6599" w:rsidRPr="005C067B">
        <w:rPr>
          <w:rPrChange w:id="274" w:author="lindaeve" w:date="2014-02-03T09:44:00Z">
            <w:rPr>
              <w:rFonts w:ascii="Cambria Math" w:hAnsi="Cambria Math" w:cstheme="minorBidi"/>
              <w:color w:val="auto"/>
              <w:szCs w:val="22"/>
            </w:rPr>
          </w:rPrChange>
        </w:rPr>
        <w:instrText xml:space="preserve"> MACROBUTTON MTPlaceRef \* MERGEFORMAT </w:instrText>
      </w:r>
      <w:r w:rsidR="00F44D9E" w:rsidRPr="005C067B">
        <w:rPr>
          <w:rPrChange w:id="275" w:author="lindaeve" w:date="2014-02-03T09:44:00Z">
            <w:rPr/>
          </w:rPrChange>
        </w:rPr>
        <w:fldChar w:fldCharType="begin"/>
      </w:r>
      <w:r w:rsidR="006C6599" w:rsidRPr="005C067B">
        <w:rPr>
          <w:rPrChange w:id="276" w:author="lindaeve" w:date="2014-02-03T09:44:00Z">
            <w:rPr>
              <w:rFonts w:ascii="Cambria Math" w:hAnsi="Cambria Math" w:cstheme="minorBidi"/>
              <w:color w:val="auto"/>
              <w:szCs w:val="22"/>
            </w:rPr>
          </w:rPrChange>
        </w:rPr>
        <w:instrText xml:space="preserve"> SEQ MTEqn \h \* MERGEFORMAT </w:instrText>
      </w:r>
      <w:del w:id="277" w:author="kunmei" w:date="2014-02-03T18:20:00Z">
        <w:r w:rsidR="00F44D9E" w:rsidRPr="005C067B">
          <w:fldChar w:fldCharType="end"/>
        </w:r>
      </w:del>
      <w:bookmarkStart w:id="278" w:name="ZEqnNum760151"/>
      <w:r w:rsidR="006C6599" w:rsidRPr="005C067B">
        <w:rPr>
          <w:rPrChange w:id="279" w:author="lindaeve" w:date="2014-02-03T09:44:00Z">
            <w:rPr>
              <w:rFonts w:ascii="Cambria Math" w:hAnsi="Cambria Math" w:cstheme="minorBidi"/>
              <w:color w:val="auto"/>
              <w:szCs w:val="22"/>
            </w:rPr>
          </w:rPrChange>
        </w:rPr>
        <w:instrText>(</w:instrText>
      </w:r>
      <w:r w:rsidR="005E536A" w:rsidRPr="005C067B">
        <w:rPr>
          <w:rPrChange w:id="280" w:author="lindaeve" w:date="2014-02-03T09:44:00Z">
            <w:rPr>
              <w:rFonts w:ascii="Cambria Math" w:hAnsi="Cambria Math" w:cstheme="minorBidi"/>
              <w:noProof/>
              <w:color w:val="auto"/>
              <w:szCs w:val="22"/>
            </w:rPr>
          </w:rPrChange>
        </w:rPr>
        <w:fldChar w:fldCharType="begin"/>
      </w:r>
      <w:r w:rsidR="005E536A" w:rsidRPr="005C067B">
        <w:rPr>
          <w:rPrChange w:id="281" w:author="lindaeve" w:date="2014-02-03T09:44:00Z">
            <w:rPr>
              <w:rFonts w:cstheme="minorBidi"/>
              <w:color w:val="auto"/>
              <w:szCs w:val="22"/>
            </w:rPr>
          </w:rPrChange>
        </w:rPr>
        <w:instrText xml:space="preserve"> SEQ MTChap \c \* Arabic \* MERGEFORMAT </w:instrText>
      </w:r>
      <w:r w:rsidR="005E536A" w:rsidRPr="005C067B">
        <w:rPr>
          <w:rPrChange w:id="282" w:author="lindaeve" w:date="2014-02-03T09:44:00Z">
            <w:rPr>
              <w:rFonts w:ascii="Cambria Math" w:hAnsi="Cambria Math" w:cstheme="minorBidi"/>
              <w:noProof/>
              <w:color w:val="auto"/>
              <w:szCs w:val="22"/>
            </w:rPr>
          </w:rPrChange>
        </w:rPr>
        <w:fldChar w:fldCharType="separate"/>
      </w:r>
      <w:ins w:id="283" w:author="kunmei" w:date="2014-02-03T19:40:00Z">
        <w:r w:rsidR="00FC1F49">
          <w:rPr>
            <w:noProof/>
          </w:rPr>
          <w:instrText>2</w:instrText>
        </w:r>
      </w:ins>
      <w:del w:id="284" w:author="kunmei" w:date="2014-02-03T18:20:00Z">
        <w:r w:rsidR="00EC2338" w:rsidRPr="005C067B" w:rsidDel="005313A0">
          <w:rPr>
            <w:noProof/>
            <w:rPrChange w:id="285" w:author="lindaeve" w:date="2014-02-03T09:44:00Z">
              <w:rPr>
                <w:rFonts w:ascii="Cambria Math" w:hAnsi="Cambria Math" w:cstheme="minorBidi"/>
                <w:noProof/>
                <w:color w:val="auto"/>
                <w:szCs w:val="22"/>
              </w:rPr>
            </w:rPrChange>
          </w:rPr>
          <w:delInstrText>2</w:delInstrText>
        </w:r>
      </w:del>
      <w:r w:rsidR="005E536A" w:rsidRPr="005C067B">
        <w:rPr>
          <w:noProof/>
          <w:rPrChange w:id="286" w:author="lindaeve" w:date="2014-02-03T09:44:00Z">
            <w:rPr>
              <w:rFonts w:ascii="Cambria Math" w:hAnsi="Cambria Math" w:cstheme="minorBidi"/>
              <w:noProof/>
              <w:color w:val="auto"/>
              <w:szCs w:val="22"/>
            </w:rPr>
          </w:rPrChange>
        </w:rPr>
        <w:fldChar w:fldCharType="end"/>
      </w:r>
      <w:r w:rsidR="006C6599" w:rsidRPr="005C067B">
        <w:rPr>
          <w:rPrChange w:id="287" w:author="lindaeve" w:date="2014-02-03T09:44:00Z">
            <w:rPr>
              <w:rFonts w:ascii="Cambria Math" w:hAnsi="Cambria Math" w:cstheme="minorBidi"/>
              <w:color w:val="auto"/>
              <w:szCs w:val="22"/>
            </w:rPr>
          </w:rPrChange>
        </w:rPr>
        <w:instrText>.</w:instrText>
      </w:r>
      <w:r w:rsidR="005E536A" w:rsidRPr="005C067B">
        <w:rPr>
          <w:rPrChange w:id="288" w:author="lindaeve" w:date="2014-02-03T09:44:00Z">
            <w:rPr>
              <w:rFonts w:ascii="Cambria Math" w:hAnsi="Cambria Math" w:cstheme="minorBidi"/>
              <w:noProof/>
              <w:color w:val="auto"/>
              <w:szCs w:val="22"/>
            </w:rPr>
          </w:rPrChange>
        </w:rPr>
        <w:fldChar w:fldCharType="begin"/>
      </w:r>
      <w:r w:rsidR="005E536A" w:rsidRPr="005C067B">
        <w:rPr>
          <w:rPrChange w:id="289" w:author="lindaeve" w:date="2014-02-03T09:44:00Z">
            <w:rPr>
              <w:rFonts w:cstheme="minorBidi"/>
              <w:color w:val="auto"/>
              <w:szCs w:val="22"/>
            </w:rPr>
          </w:rPrChange>
        </w:rPr>
        <w:instrText xml:space="preserve"> SEQ MTEqn \c \* Arabic \* MERGEFORMAT </w:instrText>
      </w:r>
      <w:r w:rsidR="005E536A" w:rsidRPr="005C067B">
        <w:rPr>
          <w:rPrChange w:id="290" w:author="lindaeve" w:date="2014-02-03T09:44:00Z">
            <w:rPr>
              <w:rFonts w:ascii="Cambria Math" w:hAnsi="Cambria Math" w:cstheme="minorBidi"/>
              <w:noProof/>
              <w:color w:val="auto"/>
              <w:szCs w:val="22"/>
            </w:rPr>
          </w:rPrChange>
        </w:rPr>
        <w:fldChar w:fldCharType="separate"/>
      </w:r>
      <w:ins w:id="291" w:author="kunmei" w:date="2014-02-03T19:40:00Z">
        <w:r w:rsidR="00FC1F49">
          <w:rPr>
            <w:noProof/>
          </w:rPr>
          <w:instrText>15</w:instrText>
        </w:r>
      </w:ins>
      <w:del w:id="292" w:author="kunmei" w:date="2014-02-03T18:20:00Z">
        <w:r w:rsidR="00EC2338" w:rsidRPr="005C067B" w:rsidDel="005313A0">
          <w:rPr>
            <w:noProof/>
            <w:rPrChange w:id="293" w:author="lindaeve" w:date="2014-02-03T09:44:00Z">
              <w:rPr>
                <w:rFonts w:ascii="Cambria Math" w:hAnsi="Cambria Math" w:cstheme="minorBidi"/>
                <w:noProof/>
                <w:color w:val="auto"/>
                <w:szCs w:val="22"/>
              </w:rPr>
            </w:rPrChange>
          </w:rPr>
          <w:delInstrText>17</w:delInstrText>
        </w:r>
      </w:del>
      <w:r w:rsidR="005E536A" w:rsidRPr="005C067B">
        <w:rPr>
          <w:noProof/>
          <w:rPrChange w:id="294" w:author="lindaeve" w:date="2014-02-03T09:44:00Z">
            <w:rPr>
              <w:rFonts w:ascii="Cambria Math" w:hAnsi="Cambria Math" w:cstheme="minorBidi"/>
              <w:noProof/>
              <w:color w:val="auto"/>
              <w:szCs w:val="22"/>
            </w:rPr>
          </w:rPrChange>
        </w:rPr>
        <w:fldChar w:fldCharType="end"/>
      </w:r>
      <w:r w:rsidR="006C6599" w:rsidRPr="005C067B">
        <w:rPr>
          <w:rPrChange w:id="295" w:author="lindaeve" w:date="2014-02-03T09:44:00Z">
            <w:rPr>
              <w:rFonts w:ascii="Cambria Math" w:hAnsi="Cambria Math" w:cstheme="minorBidi"/>
              <w:color w:val="auto"/>
              <w:szCs w:val="22"/>
            </w:rPr>
          </w:rPrChange>
        </w:rPr>
        <w:instrText>)</w:instrText>
      </w:r>
      <w:bookmarkEnd w:id="278"/>
      <w:r w:rsidR="00F44D9E" w:rsidRPr="005C067B">
        <w:rPr>
          <w:rPrChange w:id="296" w:author="lindaeve" w:date="2014-02-03T09:44:00Z">
            <w:rPr>
              <w:rFonts w:ascii="Cambria Math" w:hAnsi="Cambria Math" w:cstheme="minorBidi"/>
              <w:color w:val="auto"/>
              <w:szCs w:val="22"/>
            </w:rPr>
          </w:rPrChange>
        </w:rPr>
        <w:fldChar w:fldCharType="end"/>
      </w:r>
    </w:p>
    <w:p w:rsidR="00BB46F1" w:rsidRPr="00FC1F49" w:rsidRDefault="006500CA">
      <w:pPr>
        <w:pPrChange w:id="297" w:author="kunmei" w:date="2014-02-03T18:58:00Z">
          <w:pPr>
            <w:pStyle w:val="MTDisplayEquation"/>
          </w:pPr>
        </w:pPrChange>
      </w:pPr>
      <w:ins w:id="298" w:author="kunmei" w:date="2014-02-03T18:58:00Z">
        <w:r>
          <w:t xml:space="preserve">Where </w:t>
        </w:r>
      </w:ins>
      <w:moveToRangeStart w:id="299" w:author="kunmei" w:date="2014-02-03T18:58:00Z" w:name="move379217224"/>
      <w:moveTo w:id="300" w:author="kunmei" w:date="2014-02-03T18:58:00Z">
        <w:r w:rsidRPr="005F4BE0">
          <w:rPr>
            <w:rFonts w:cs="Times New Roman"/>
            <w:i/>
            <w:color w:val="000000"/>
            <w:position w:val="-12"/>
            <w:szCs w:val="24"/>
            <w:shd w:val="clear" w:color="auto" w:fill="FFFFFF"/>
          </w:rPr>
          <w:object w:dxaOrig="300" w:dyaOrig="360">
            <v:shape id="_x0000_i1066" type="#_x0000_t75" style="width:14.75pt;height:18.55pt" o:ole="">
              <v:imagedata r:id="rId88" o:title=""/>
            </v:shape>
            <o:OLEObject Type="Embed" ProgID="Equation.DSMT4" ShapeID="_x0000_i1066" DrawAspect="Content" ObjectID="_1452976228" r:id="rId89"/>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moveTo>
      <w:moveToRangeEnd w:id="299"/>
      <w:ins w:id="301" w:author="kunmei" w:date="2014-02-03T18:58:00Z">
        <w:r>
          <w:rPr>
            <w:rFonts w:cs="Times New Roman"/>
            <w:color w:val="000000"/>
            <w:szCs w:val="24"/>
            <w:shd w:val="clear" w:color="auto" w:fill="FFFFFF"/>
          </w:rPr>
          <w:t xml:space="preserve">, shown in </w:t>
        </w:r>
        <w:proofErr w:type="gramStart"/>
        <w:r>
          <w:rPr>
            <w:rFonts w:cs="Times New Roman"/>
            <w:color w:val="000000"/>
            <w:szCs w:val="24"/>
            <w:shd w:val="clear" w:color="auto" w:fill="FFFFFF"/>
          </w:rPr>
          <w:t>equation</w:t>
        </w:r>
        <w:r w:rsidR="00856C58">
          <w:rPr>
            <w:rFonts w:cs="Times New Roman"/>
            <w:color w:val="000000"/>
            <w:szCs w:val="24"/>
            <w:shd w:val="clear" w:color="auto" w:fill="FFFFFF"/>
          </w:rPr>
          <w:t xml:space="preserve"> </w:t>
        </w:r>
        <w:proofErr w:type="gramEnd"/>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ZEqnNum268481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ZEqnNum268481 \* Charformat \! \* MERGEFORMAT </w:instrText>
        </w:r>
      </w:ins>
      <w:r>
        <w:rPr>
          <w:rFonts w:cs="Times New Roman"/>
          <w:color w:val="000000"/>
          <w:szCs w:val="24"/>
          <w:shd w:val="clear" w:color="auto" w:fill="FFFFFF"/>
        </w:rPr>
        <w:fldChar w:fldCharType="separate"/>
      </w:r>
      <w:ins w:id="302" w:author="kunmei" w:date="2014-02-03T19:40:00Z">
        <w:r w:rsidR="00FC1F49" w:rsidRPr="00FC1F49">
          <w:rPr>
            <w:rFonts w:cs="Times New Roman"/>
            <w:color w:val="000000"/>
            <w:szCs w:val="24"/>
            <w:shd w:val="clear" w:color="auto" w:fill="FFFFFF"/>
            <w:rPrChange w:id="303" w:author="kunmei" w:date="2014-02-03T19:40:00Z">
              <w:rPr/>
            </w:rPrChange>
          </w:rPr>
          <w:instrText>(2.16)</w:instrText>
        </w:r>
      </w:ins>
      <w:ins w:id="304" w:author="kunmei" w:date="2014-02-03T18:58:00Z">
        <w:r>
          <w:rPr>
            <w:rFonts w:cs="Times New Roman"/>
            <w:color w:val="000000"/>
            <w:szCs w:val="24"/>
            <w:shd w:val="clear" w:color="auto" w:fill="FFFFFF"/>
          </w:rPr>
          <w:fldChar w:fldCharType="end"/>
        </w:r>
        <w:r>
          <w:rPr>
            <w:rFonts w:cs="Times New Roman"/>
            <w:color w:val="000000"/>
            <w:szCs w:val="24"/>
            <w:shd w:val="clear" w:color="auto" w:fill="FFFFFF"/>
          </w:rPr>
          <w:fldChar w:fldCharType="end"/>
        </w:r>
        <w:r>
          <w:rPr>
            <w:rFonts w:cs="Times New Roman"/>
            <w:color w:val="000000"/>
            <w:szCs w:val="24"/>
            <w:shd w:val="clear" w:color="auto" w:fill="FFFFFF"/>
          </w:rPr>
          <w:t>.</w:t>
        </w:r>
      </w:ins>
    </w:p>
    <w:p w:rsidR="006B668B" w:rsidRPr="006B668B" w:rsidRDefault="006B668B" w:rsidP="006B668B">
      <w:pPr>
        <w:pStyle w:val="MTDisplayEquation"/>
        <w:rPr>
          <w:rFonts w:ascii="Cambria Math" w:hAnsi="Cambria Math"/>
          <w:oMath/>
        </w:rPr>
      </w:pPr>
      <w:r>
        <w:rPr>
          <w:rFonts w:cstheme="minorBidi"/>
        </w:rPr>
        <w:tab/>
      </w:r>
      <w:r w:rsidR="005C1734" w:rsidRPr="006B668B">
        <w:rPr>
          <w:rFonts w:cstheme="minorBidi"/>
          <w:position w:val="-32"/>
        </w:rPr>
        <w:object w:dxaOrig="3080" w:dyaOrig="760">
          <v:shape id="_x0000_i1067" type="#_x0000_t75" style="width:153.25pt;height:37.1pt" o:ole="">
            <v:imagedata r:id="rId90" o:title=""/>
          </v:shape>
          <o:OLEObject Type="Embed" ProgID="Equation.DSMT4" ShapeID="_x0000_i1067" DrawAspect="Content" ObjectID="_1452976229" r:id="rId91"/>
        </w:object>
      </w:r>
      <w:r>
        <w:rPr>
          <w:rFonts w:cstheme="minorBidi"/>
        </w:rPr>
        <w:t xml:space="preserve"> </w:t>
      </w:r>
      <w:r>
        <w:rPr>
          <w:rFonts w:cstheme="minorBidi"/>
        </w:rPr>
        <w:tab/>
      </w:r>
      <w:r w:rsidR="00F44D9E">
        <w:rPr>
          <w:rFonts w:cstheme="minorBidi"/>
        </w:rPr>
        <w:fldChar w:fldCharType="begin"/>
      </w:r>
      <w:r w:rsidR="006C6599">
        <w:rPr>
          <w:rFonts w:cstheme="minorBidi"/>
        </w:rPr>
        <w:instrText xml:space="preserve"> MACROBUTTON MTPlaceRef \* MERGEFORMAT </w:instrText>
      </w:r>
      <w:r w:rsidR="00F44D9E">
        <w:rPr>
          <w:rFonts w:cstheme="minorBidi"/>
        </w:rPr>
        <w:fldChar w:fldCharType="begin"/>
      </w:r>
      <w:r w:rsidR="006C6599">
        <w:rPr>
          <w:rFonts w:cstheme="minorBidi"/>
        </w:rPr>
        <w:instrText xml:space="preserve"> SEQ MTEqn \h \* MERGEFORMAT </w:instrText>
      </w:r>
      <w:del w:id="305" w:author="kunmei" w:date="2014-02-03T18:20:00Z">
        <w:r w:rsidR="00F44D9E">
          <w:rPr>
            <w:rFonts w:cstheme="minorBidi"/>
          </w:rPr>
          <w:fldChar w:fldCharType="end"/>
        </w:r>
      </w:del>
      <w:bookmarkStart w:id="306" w:name="ZEqnNum268481"/>
      <w:r w:rsidR="006C6599">
        <w:rPr>
          <w:rFonts w:cstheme="minorBidi"/>
        </w:rPr>
        <w:instrText>(</w:instrText>
      </w:r>
      <w:r w:rsidR="0068144C">
        <w:fldChar w:fldCharType="begin"/>
      </w:r>
      <w:r w:rsidR="0068144C">
        <w:instrText xml:space="preserve"> SEQ MTChap \c \* Arabic \* MERGEFORMAT </w:instrText>
      </w:r>
      <w:r w:rsidR="0068144C">
        <w:fldChar w:fldCharType="separate"/>
      </w:r>
      <w:ins w:id="307" w:author="kunmei" w:date="2014-02-03T19:40:00Z">
        <w:r w:rsidR="00FC1F49" w:rsidRPr="00FC1F49">
          <w:rPr>
            <w:rFonts w:cstheme="minorBidi"/>
            <w:noProof/>
            <w:rPrChange w:id="308" w:author="kunmei" w:date="2014-02-03T19:40:00Z">
              <w:rPr/>
            </w:rPrChange>
          </w:rPr>
          <w:instrText>2</w:instrText>
        </w:r>
      </w:ins>
      <w:del w:id="309" w:author="kunmei" w:date="2014-02-03T18:20:00Z">
        <w:r w:rsidR="00EC2338" w:rsidDel="005313A0">
          <w:rPr>
            <w:rFonts w:cstheme="minorBidi"/>
            <w:noProof/>
          </w:rPr>
          <w:delInstrText>2</w:delInstrText>
        </w:r>
      </w:del>
      <w:r w:rsidR="0068144C">
        <w:rPr>
          <w:rFonts w:cstheme="minorBidi"/>
          <w:noProof/>
        </w:rPr>
        <w:fldChar w:fldCharType="end"/>
      </w:r>
      <w:r w:rsidR="006C6599">
        <w:rPr>
          <w:rFonts w:cstheme="minorBidi"/>
        </w:rPr>
        <w:instrText>.</w:instrText>
      </w:r>
      <w:r w:rsidR="0068144C">
        <w:fldChar w:fldCharType="begin"/>
      </w:r>
      <w:r w:rsidR="0068144C">
        <w:instrText xml:space="preserve"> SEQ MTEqn \c \* Arabic \* MERGEFORMAT </w:instrText>
      </w:r>
      <w:r w:rsidR="0068144C">
        <w:fldChar w:fldCharType="separate"/>
      </w:r>
      <w:ins w:id="310" w:author="kunmei" w:date="2014-02-03T19:40:00Z">
        <w:r w:rsidR="00FC1F49" w:rsidRPr="00FC1F49">
          <w:rPr>
            <w:rFonts w:cstheme="minorBidi"/>
            <w:noProof/>
            <w:rPrChange w:id="311" w:author="kunmei" w:date="2014-02-03T19:40:00Z">
              <w:rPr/>
            </w:rPrChange>
          </w:rPr>
          <w:instrText>16</w:instrText>
        </w:r>
      </w:ins>
      <w:del w:id="312" w:author="kunmei" w:date="2014-02-03T18:20:00Z">
        <w:r w:rsidR="00EC2338" w:rsidDel="005313A0">
          <w:rPr>
            <w:rFonts w:cstheme="minorBidi"/>
            <w:noProof/>
          </w:rPr>
          <w:delInstrText>18</w:delInstrText>
        </w:r>
      </w:del>
      <w:r w:rsidR="0068144C">
        <w:rPr>
          <w:rFonts w:cstheme="minorBidi"/>
          <w:noProof/>
        </w:rPr>
        <w:fldChar w:fldCharType="end"/>
      </w:r>
      <w:r w:rsidR="006C6599">
        <w:rPr>
          <w:rFonts w:cstheme="minorBidi"/>
        </w:rPr>
        <w:instrText>)</w:instrText>
      </w:r>
      <w:bookmarkEnd w:id="306"/>
      <w:r w:rsidR="00F44D9E">
        <w:rPr>
          <w:rFonts w:cstheme="minorBidi"/>
        </w:rPr>
        <w:fldChar w:fldCharType="end"/>
      </w:r>
    </w:p>
    <w:p w:rsidR="00F278F6" w:rsidRDefault="005503D9" w:rsidP="008D420F">
      <w:pPr>
        <w:spacing w:beforeLines="96" w:before="230" w:afterLines="120" w:after="288" w:line="480" w:lineRule="auto"/>
        <w:ind w:firstLine="720"/>
        <w:rPr>
          <w:ins w:id="313" w:author="kunmei" w:date="2014-02-03T19:00:00Z"/>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8" type="#_x0000_t75" style="width:15.8pt;height:20.2pt" o:ole="">
            <v:imagedata r:id="rId92" o:title=""/>
          </v:shape>
          <o:OLEObject Type="Embed" ProgID="Equation.DSMT4" ShapeID="_x0000_i1068" DrawAspect="Content" ObjectID="_1452976230" r:id="rId93"/>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9" type="#_x0000_t75" style="width:17.45pt;height:20.2pt" o:ole="">
            <v:imagedata r:id="rId94" o:title=""/>
          </v:shape>
          <o:OLEObject Type="Embed" ProgID="Equation.DSMT4" ShapeID="_x0000_i1069" DrawAspect="Content" ObjectID="_1452976231" r:id="rId95"/>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r w:rsidR="005A29D1">
        <w:rPr>
          <w:rFonts w:cs="Times New Roman"/>
          <w:color w:val="000000"/>
          <w:szCs w:val="24"/>
          <w:shd w:val="clear" w:color="auto" w:fill="FFFFFF"/>
        </w:rPr>
        <w:t>.</w:t>
      </w:r>
      <w:moveFromRangeStart w:id="314" w:author="kunmei" w:date="2014-02-03T18:58:00Z" w:name="move379217224"/>
      <w:moveFrom w:id="315" w:author="kunmei" w:date="2014-02-03T18:58:00Z">
        <w:r w:rsidR="0074163A" w:rsidDel="006500CA">
          <w:rPr>
            <w:rFonts w:cs="Times New Roman"/>
            <w:i/>
            <w:color w:val="000000"/>
            <w:szCs w:val="24"/>
            <w:shd w:val="clear" w:color="auto" w:fill="FFFFFF"/>
          </w:rPr>
          <w:t xml:space="preserve"> </w:t>
        </w:r>
        <w:r w:rsidR="005F4BE0" w:rsidRPr="005F4BE0" w:rsidDel="006500CA">
          <w:rPr>
            <w:rFonts w:cs="Times New Roman"/>
            <w:i/>
            <w:color w:val="000000"/>
            <w:position w:val="-12"/>
            <w:szCs w:val="24"/>
            <w:shd w:val="clear" w:color="auto" w:fill="FFFFFF"/>
          </w:rPr>
          <w:object w:dxaOrig="300" w:dyaOrig="360">
            <v:shape id="_x0000_i1070" type="#_x0000_t75" style="width:14.75pt;height:18.55pt" o:ole="">
              <v:imagedata r:id="rId88" o:title=""/>
            </v:shape>
            <o:OLEObject Type="Embed" ProgID="Equation.DSMT4" ShapeID="_x0000_i1070" DrawAspect="Content" ObjectID="_1452976232" r:id="rId96"/>
          </w:object>
        </w:r>
        <w:r w:rsidRPr="005C1734" w:rsidDel="006500CA">
          <w:rPr>
            <w:rFonts w:cs="Times New Roman"/>
            <w:i/>
            <w:color w:val="000000"/>
            <w:szCs w:val="24"/>
            <w:shd w:val="clear" w:color="auto" w:fill="FFFFFF"/>
          </w:rPr>
          <w:t xml:space="preserve"> </w:t>
        </w:r>
        <w:r w:rsidRPr="00195966" w:rsidDel="006500CA">
          <w:rPr>
            <w:rFonts w:cs="Times New Roman"/>
            <w:color w:val="000000"/>
            <w:szCs w:val="24"/>
            <w:shd w:val="clear" w:color="auto" w:fill="FFFFFF"/>
          </w:rPr>
          <w:t>is the slip correction factor</w:t>
        </w:r>
      </w:moveFrom>
      <w:moveFromRangeEnd w:id="314"/>
      <w:r w:rsidRPr="00195966">
        <w:rPr>
          <w:rFonts w:cs="Times New Roman"/>
          <w:color w:val="000000"/>
          <w:szCs w:val="24"/>
          <w:shd w:val="clear" w:color="auto" w:fill="FFFFFF"/>
        </w:rPr>
        <w:t>.</w:t>
      </w:r>
    </w:p>
    <w:p w:rsidR="00511171" w:rsidRDefault="00511171" w:rsidP="008D420F">
      <w:pPr>
        <w:spacing w:beforeLines="96" w:before="230" w:afterLines="120" w:after="288" w:line="480" w:lineRule="auto"/>
        <w:ind w:firstLine="720"/>
        <w:rPr>
          <w:rFonts w:cs="Times New Roman"/>
          <w:color w:val="000000"/>
          <w:szCs w:val="24"/>
          <w:shd w:val="clear" w:color="auto" w:fill="FFFFFF"/>
        </w:rPr>
      </w:pPr>
      <w:moveToRangeStart w:id="316" w:author="kunmei" w:date="2014-02-03T19:00:00Z" w:name="move379217358"/>
      <w:moveTo w:id="317" w:author="kunmei" w:date="2014-02-03T19:00:00Z">
        <w:del w:id="318" w:author="kunmei" w:date="2014-02-03T19:00:00Z">
          <w:r w:rsidRPr="00195966" w:rsidDel="00511171">
            <w:rPr>
              <w:rFonts w:cs="Times New Roman"/>
              <w:color w:val="000000"/>
              <w:szCs w:val="24"/>
              <w:shd w:val="clear" w:color="auto" w:fill="FFFFFF"/>
            </w:rPr>
            <w:delText>Where</w:delText>
          </w:r>
        </w:del>
      </w:moveTo>
      <w:ins w:id="319" w:author="kunmei" w:date="2014-02-03T19:00:00Z">
        <w:r>
          <w:rPr>
            <w:rFonts w:cs="Times New Roman"/>
            <w:color w:val="000000"/>
            <w:szCs w:val="24"/>
            <w:shd w:val="clear" w:color="auto" w:fill="FFFFFF"/>
          </w:rPr>
          <w:t xml:space="preserve">The calculation of </w:t>
        </w:r>
        <w:r w:rsidRPr="00195966">
          <w:rPr>
            <w:rFonts w:cs="Times New Roman"/>
            <w:color w:val="000000"/>
            <w:szCs w:val="24"/>
            <w:shd w:val="clear" w:color="auto" w:fill="FFFFFF"/>
          </w:rPr>
          <w:t>Schmidt number</w:t>
        </w:r>
      </w:ins>
      <w:moveTo w:id="320" w:author="kunmei" w:date="2014-02-03T19:00:00Z">
        <w:r w:rsidRPr="00195966">
          <w:rPr>
            <w:rFonts w:cs="Times New Roman"/>
            <w:color w:val="000000"/>
            <w:szCs w:val="24"/>
            <w:shd w:val="clear" w:color="auto" w:fill="FFFFFF"/>
          </w:rPr>
          <w:t xml:space="preserve"> </w:t>
        </w:r>
        <w:proofErr w:type="spellStart"/>
        <w:proofErr w:type="gramStart"/>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proofErr w:type="spellEnd"/>
        <w:r w:rsidRPr="00195966">
          <w:rPr>
            <w:rFonts w:cs="Times New Roman"/>
            <w:color w:val="000000"/>
            <w:szCs w:val="24"/>
            <w:shd w:val="clear" w:color="auto" w:fill="FFFFFF"/>
          </w:rPr>
          <w:t xml:space="preserve"> </w:t>
        </w:r>
        <w:proofErr w:type="gramEnd"/>
        <w:del w:id="321" w:author="kunmei" w:date="2014-02-03T19:00:00Z">
          <w:r w:rsidRPr="00195966" w:rsidDel="00511171">
            <w:rPr>
              <w:rFonts w:cs="Times New Roman"/>
              <w:color w:val="000000"/>
              <w:szCs w:val="24"/>
              <w:shd w:val="clear" w:color="auto" w:fill="FFFFFF"/>
            </w:rPr>
            <w:delText>is the Schmidt number</w:delText>
          </w:r>
        </w:del>
        <w:r w:rsidRPr="00195966">
          <w:rPr>
            <w:rFonts w:cs="Times New Roman"/>
            <w:color w:val="000000"/>
            <w:szCs w:val="24"/>
            <w:shd w:val="clear" w:color="auto" w:fill="FFFFFF"/>
          </w:rPr>
          <w:t xml:space="preserve">, </w:t>
        </w:r>
      </w:moveTo>
      <w:ins w:id="322" w:author="kunmei" w:date="2014-02-03T19:01:00Z">
        <w:r w:rsidRPr="00195966">
          <w:rPr>
            <w:rFonts w:cs="Times New Roman"/>
            <w:color w:val="000000"/>
            <w:szCs w:val="24"/>
            <w:shd w:val="clear" w:color="auto" w:fill="FFFFFF"/>
          </w:rPr>
          <w:t>Stokes number</w:t>
        </w:r>
        <w:r w:rsidRPr="00CE4331">
          <w:rPr>
            <w:rFonts w:cs="Times New Roman"/>
            <w:i/>
            <w:color w:val="000000"/>
            <w:szCs w:val="24"/>
            <w:shd w:val="clear" w:color="auto" w:fill="FFFFFF"/>
          </w:rPr>
          <w:t xml:space="preserve"> </w:t>
        </w:r>
      </w:ins>
      <w:moveTo w:id="323" w:author="kunmei" w:date="2014-02-03T19:00:00Z">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w:t>
        </w:r>
        <w:del w:id="324" w:author="kunmei" w:date="2014-02-03T19:01:00Z">
          <w:r w:rsidRPr="00195966" w:rsidDel="00511171">
            <w:rPr>
              <w:rFonts w:cs="Times New Roman"/>
              <w:color w:val="000000"/>
              <w:szCs w:val="24"/>
              <w:shd w:val="clear" w:color="auto" w:fill="FFFFFF"/>
            </w:rPr>
            <w:delText xml:space="preserve">is the Stokes number, </w:delText>
          </w:r>
        </w:del>
        <w:r w:rsidRPr="00195966">
          <w:rPr>
            <w:rFonts w:cs="Times New Roman"/>
            <w:color w:val="000000"/>
            <w:szCs w:val="24"/>
            <w:shd w:val="clear" w:color="auto" w:fill="FFFFFF"/>
          </w:rPr>
          <w:t xml:space="preserve">and </w:t>
        </w:r>
      </w:moveTo>
      <w:ins w:id="325" w:author="kunmei" w:date="2014-02-03T19:01:00Z">
        <w:r w:rsidRPr="00195966">
          <w:rPr>
            <w:rFonts w:cs="Times New Roman"/>
            <w:color w:val="000000"/>
            <w:szCs w:val="24"/>
            <w:shd w:val="clear" w:color="auto" w:fill="FFFFFF"/>
          </w:rPr>
          <w:t>the molecular diffusivity</w:t>
        </w:r>
        <w:r w:rsidRPr="00CE4331">
          <w:rPr>
            <w:rFonts w:cs="Times New Roman"/>
            <w:i/>
            <w:color w:val="000000"/>
            <w:szCs w:val="24"/>
            <w:shd w:val="clear" w:color="auto" w:fill="FFFFFF"/>
          </w:rPr>
          <w:t xml:space="preserve"> </w:t>
        </w:r>
      </w:ins>
      <w:moveTo w:id="326" w:author="kunmei" w:date="2014-02-03T19:00:00Z">
        <w:r w:rsidRPr="00CE4331">
          <w:rPr>
            <w:rFonts w:cs="Times New Roman"/>
            <w:i/>
            <w:color w:val="000000"/>
            <w:szCs w:val="24"/>
            <w:shd w:val="clear" w:color="auto" w:fill="FFFFFF"/>
          </w:rPr>
          <w:t>D</w:t>
        </w:r>
      </w:moveTo>
      <w:ins w:id="327" w:author="kunmei" w:date="2014-02-03T19:01:00Z">
        <w:r>
          <w:rPr>
            <w:rFonts w:cs="Times New Roman"/>
            <w:i/>
            <w:color w:val="000000"/>
            <w:szCs w:val="24"/>
            <w:shd w:val="clear" w:color="auto" w:fill="FFFFFF"/>
          </w:rPr>
          <w:t xml:space="preserve"> </w:t>
        </w:r>
        <w:r w:rsidRPr="00511171">
          <w:rPr>
            <w:rFonts w:cs="Times New Roman"/>
            <w:color w:val="000000"/>
            <w:szCs w:val="24"/>
            <w:shd w:val="clear" w:color="auto" w:fill="FFFFFF"/>
            <w:rPrChange w:id="328" w:author="kunmei" w:date="2014-02-03T19:01:00Z">
              <w:rPr>
                <w:rFonts w:cs="Times New Roman"/>
                <w:i/>
                <w:color w:val="000000"/>
                <w:szCs w:val="24"/>
                <w:shd w:val="clear" w:color="auto" w:fill="FFFFFF"/>
              </w:rPr>
            </w:rPrChange>
          </w:rPr>
          <w:t>are shown in equation</w:t>
        </w:r>
        <w:r>
          <w:rPr>
            <w:rFonts w:cs="Times New Roman"/>
            <w:color w:val="000000"/>
            <w:szCs w:val="24"/>
            <w:shd w:val="clear" w:color="auto" w:fill="FFFFFF"/>
          </w:rPr>
          <w:t xml:space="preserve"> </w: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ZEqnNum825432 \* Charformat \! \* MERGEFORMAT </w:instrText>
        </w:r>
      </w:ins>
      <w:r>
        <w:rPr>
          <w:rFonts w:cs="Times New Roman"/>
          <w:color w:val="000000"/>
          <w:szCs w:val="24"/>
          <w:shd w:val="clear" w:color="auto" w:fill="FFFFFF"/>
        </w:rPr>
        <w:fldChar w:fldCharType="separate"/>
      </w:r>
      <w:ins w:id="329" w:author="kunmei" w:date="2014-02-03T19:40:00Z">
        <w:r w:rsidR="00FC1F49" w:rsidRPr="00FC1F49">
          <w:rPr>
            <w:rFonts w:cs="Times New Roman"/>
            <w:color w:val="000000"/>
            <w:szCs w:val="24"/>
            <w:shd w:val="clear" w:color="auto" w:fill="FFFFFF"/>
          </w:rPr>
          <w:instrText>(2.17)</w:instrText>
        </w:r>
      </w:ins>
      <w:ins w:id="330" w:author="kunmei" w:date="2014-02-03T19:01:00Z">
        <w:r>
          <w:rPr>
            <w:rFonts w:cs="Times New Roman"/>
            <w:color w:val="000000"/>
            <w:szCs w:val="24"/>
            <w:shd w:val="clear" w:color="auto" w:fill="FFFFFF"/>
          </w:rPr>
          <w:fldChar w:fldCharType="end"/>
        </w:r>
        <w:r>
          <w:rPr>
            <w:rFonts w:cs="Times New Roman"/>
            <w:color w:val="000000"/>
            <w:szCs w:val="24"/>
            <w:shd w:val="clear" w:color="auto" w:fill="FFFFFF"/>
          </w:rPr>
          <w:fldChar w:fldCharType="end"/>
        </w:r>
      </w:ins>
      <w:ins w:id="331" w:author="kunmei" w:date="2014-02-03T19:02:00Z">
        <w:r>
          <w:rPr>
            <w:rFonts w:cs="Times New Roman"/>
            <w:color w:val="000000"/>
            <w:szCs w:val="24"/>
            <w:shd w:val="clear" w:color="auto" w:fill="FFFFFF"/>
          </w:rPr>
          <w:t xml:space="preserve">, </w:t>
        </w:r>
      </w:ins>
      <w:ins w:id="332" w:author="kunmei" w:date="2014-02-03T19:01: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ZEqnNum974191 \* Charformat \! \* MERGEFORMAT </w:instrText>
        </w:r>
      </w:ins>
      <w:r>
        <w:rPr>
          <w:rFonts w:cs="Times New Roman"/>
          <w:color w:val="000000"/>
          <w:szCs w:val="24"/>
          <w:shd w:val="clear" w:color="auto" w:fill="FFFFFF"/>
        </w:rPr>
        <w:fldChar w:fldCharType="separate"/>
      </w:r>
      <w:ins w:id="333" w:author="kunmei" w:date="2014-02-03T19:40:00Z">
        <w:r w:rsidR="00FC1F49" w:rsidRPr="00FC1F49">
          <w:rPr>
            <w:rFonts w:cs="Times New Roman"/>
            <w:color w:val="000000"/>
            <w:szCs w:val="24"/>
            <w:shd w:val="clear" w:color="auto" w:fill="FFFFFF"/>
            <w:rPrChange w:id="334" w:author="kunmei" w:date="2014-02-03T19:40:00Z">
              <w:rPr>
                <w:rFonts w:cs="Times New Roman"/>
                <w:color w:val="000000"/>
                <w:szCs w:val="24"/>
              </w:rPr>
            </w:rPrChange>
          </w:rPr>
          <w:instrText>(2.18)</w:instrText>
        </w:r>
      </w:ins>
      <w:ins w:id="335" w:author="kunmei" w:date="2014-02-03T19:01:00Z">
        <w:r>
          <w:rPr>
            <w:rFonts w:cs="Times New Roman"/>
            <w:color w:val="000000"/>
            <w:szCs w:val="24"/>
            <w:shd w:val="clear" w:color="auto" w:fill="FFFFFF"/>
          </w:rPr>
          <w:fldChar w:fldCharType="end"/>
        </w:r>
        <w:r>
          <w:rPr>
            <w:rFonts w:cs="Times New Roman"/>
            <w:color w:val="000000"/>
            <w:szCs w:val="24"/>
            <w:shd w:val="clear" w:color="auto" w:fill="FFFFFF"/>
          </w:rPr>
          <w:fldChar w:fldCharType="end"/>
        </w:r>
      </w:ins>
      <w:ins w:id="336" w:author="kunmei" w:date="2014-02-03T19:02:00Z">
        <w:r>
          <w:rPr>
            <w:rFonts w:cs="Times New Roman"/>
            <w:color w:val="000000"/>
            <w:szCs w:val="24"/>
            <w:shd w:val="clear" w:color="auto" w:fill="FFFFFF"/>
          </w:rPr>
          <w:t xml:space="preserve">, </w:t>
        </w:r>
      </w:ins>
      <w:ins w:id="337" w:author="kunmei" w:date="2014-02-03T19:01:00Z">
        <w:r>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ZEqnNum458728 \* Charformat \! \* MERGEFORMAT </w:instrText>
        </w:r>
      </w:ins>
      <w:r>
        <w:rPr>
          <w:rFonts w:cs="Times New Roman"/>
          <w:color w:val="000000"/>
          <w:szCs w:val="24"/>
          <w:shd w:val="clear" w:color="auto" w:fill="FFFFFF"/>
        </w:rPr>
        <w:fldChar w:fldCharType="separate"/>
      </w:r>
      <w:ins w:id="338" w:author="kunmei" w:date="2014-02-03T19:40:00Z">
        <w:r w:rsidR="00FC1F49" w:rsidRPr="00FC1F49">
          <w:rPr>
            <w:rFonts w:cs="Times New Roman"/>
            <w:color w:val="000000"/>
            <w:szCs w:val="24"/>
            <w:shd w:val="clear" w:color="auto" w:fill="FFFFFF"/>
          </w:rPr>
          <w:instrText>(2.19)</w:instrText>
        </w:r>
      </w:ins>
      <w:ins w:id="339" w:author="kunmei" w:date="2014-02-03T19:01:00Z">
        <w:r>
          <w:rPr>
            <w:rFonts w:cs="Times New Roman"/>
            <w:color w:val="000000"/>
            <w:szCs w:val="24"/>
            <w:shd w:val="clear" w:color="auto" w:fill="FFFFFF"/>
          </w:rPr>
          <w:fldChar w:fldCharType="end"/>
        </w:r>
        <w:r>
          <w:rPr>
            <w:rFonts w:cs="Times New Roman"/>
            <w:color w:val="000000"/>
            <w:szCs w:val="24"/>
            <w:shd w:val="clear" w:color="auto" w:fill="FFFFFF"/>
          </w:rPr>
          <w:fldChar w:fldCharType="end"/>
        </w:r>
      </w:ins>
      <w:ins w:id="340" w:author="kunmei" w:date="2014-02-03T19:02:00Z">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D9647E">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D9647E">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REF ZEqnNum458728 \* Charformat \! \* MERGEFORMAT </w:instrText>
        </w:r>
      </w:ins>
      <w:r w:rsidR="00D9647E">
        <w:rPr>
          <w:rFonts w:cs="Times New Roman"/>
          <w:color w:val="000000"/>
          <w:szCs w:val="24"/>
          <w:shd w:val="clear" w:color="auto" w:fill="FFFFFF"/>
        </w:rPr>
        <w:fldChar w:fldCharType="separate"/>
      </w:r>
      <w:ins w:id="341" w:author="kunmei" w:date="2014-02-03T19:40:00Z">
        <w:r w:rsidR="00FC1F49" w:rsidRPr="00FC1F49">
          <w:rPr>
            <w:rFonts w:cs="Times New Roman"/>
            <w:color w:val="000000"/>
            <w:szCs w:val="24"/>
            <w:shd w:val="clear" w:color="auto" w:fill="FFFFFF"/>
          </w:rPr>
          <w:instrText>(2.19)</w:instrText>
        </w:r>
      </w:ins>
      <w:ins w:id="342" w:author="kunmei" w:date="2014-02-03T19:02:00Z">
        <w:r w:rsidR="00D9647E">
          <w:rPr>
            <w:rFonts w:cs="Times New Roman"/>
            <w:color w:val="000000"/>
            <w:szCs w:val="24"/>
            <w:shd w:val="clear" w:color="auto" w:fill="FFFFFF"/>
          </w:rPr>
          <w:fldChar w:fldCharType="end"/>
        </w:r>
        <w:r w:rsidR="00D9647E">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 xml:space="preserve">is also called </w:t>
        </w:r>
      </w:ins>
      <w:ins w:id="343" w:author="kunmei" w:date="2014-02-03T19:03:00Z">
        <w:r w:rsidR="00D9647E">
          <w:rPr>
            <w:rFonts w:cs="Times New Roman"/>
            <w:color w:val="000000"/>
            <w:szCs w:val="24"/>
            <w:shd w:val="clear" w:color="auto" w:fill="FFFFFF"/>
          </w:rPr>
          <w:t>Einstein</w:t>
        </w:r>
      </w:ins>
      <w:ins w:id="344" w:author="kunmei" w:date="2014-02-03T19:02:00Z">
        <w:r w:rsidR="00793400">
          <w:rPr>
            <w:rFonts w:cs="Times New Roman"/>
            <w:color w:val="000000"/>
            <w:szCs w:val="24"/>
            <w:shd w:val="clear" w:color="auto" w:fill="FFFFFF"/>
          </w:rPr>
          <w:t>-</w:t>
        </w:r>
      </w:ins>
      <w:ins w:id="345" w:author="kunmei" w:date="2014-02-03T19:03:00Z">
        <w:r w:rsidR="00793400">
          <w:rPr>
            <w:rFonts w:cs="Times New Roman"/>
            <w:color w:val="000000"/>
            <w:szCs w:val="24"/>
            <w:shd w:val="clear" w:color="auto" w:fill="FFFFFF"/>
          </w:rPr>
          <w:t>S</w:t>
        </w:r>
      </w:ins>
      <w:ins w:id="346" w:author="kunmei" w:date="2014-02-03T19:02:00Z">
        <w:r w:rsidR="00D9647E">
          <w:rPr>
            <w:rFonts w:cs="Times New Roman"/>
            <w:color w:val="000000"/>
            <w:szCs w:val="24"/>
            <w:shd w:val="clear" w:color="auto" w:fill="FFFFFF"/>
          </w:rPr>
          <w:t xml:space="preserve">tokes </w:t>
        </w:r>
      </w:ins>
      <w:ins w:id="347" w:author="kunmei" w:date="2014-02-03T19:03:00Z">
        <w:r w:rsidR="00D9647E">
          <w:rPr>
            <w:rFonts w:cs="Times New Roman"/>
            <w:color w:val="000000"/>
            <w:szCs w:val="24"/>
            <w:shd w:val="clear" w:color="auto" w:fill="FFFFFF"/>
          </w:rPr>
          <w:t>equation.</w:t>
        </w:r>
      </w:ins>
      <w:moveTo w:id="348" w:author="kunmei" w:date="2014-02-03T19:00:00Z">
        <w:del w:id="349" w:author="kunmei" w:date="2014-02-03T19:01:00Z">
          <w:r w:rsidRPr="00195966" w:rsidDel="00511171">
            <w:rPr>
              <w:rFonts w:cs="Times New Roman"/>
              <w:color w:val="000000"/>
              <w:szCs w:val="24"/>
              <w:shd w:val="clear" w:color="auto" w:fill="FFFFFF"/>
            </w:rPr>
            <w:delText xml:space="preserve"> is the molecular diffusivity</w:delText>
          </w:r>
        </w:del>
        <w:del w:id="350" w:author="kunmei" w:date="2014-02-03T19:02:00Z">
          <w:r w:rsidDel="00511171">
            <w:rPr>
              <w:rFonts w:cs="Times New Roman"/>
              <w:color w:val="000000"/>
              <w:szCs w:val="24"/>
              <w:shd w:val="clear" w:color="auto" w:fill="FFFFFF"/>
            </w:rPr>
            <w:delText>.</w:delText>
          </w:r>
        </w:del>
      </w:moveTo>
    </w:p>
    <w:moveToRangeEnd w:id="316"/>
    <w:p w:rsidR="00511171" w:rsidRPr="00FC1F49" w:rsidRDefault="00511171" w:rsidP="005E536A">
      <w:pPr>
        <w:spacing w:beforeLines="96" w:before="230" w:afterLines="120" w:after="288" w:line="480" w:lineRule="auto"/>
        <w:ind w:firstLine="720"/>
        <w:rPr>
          <w:rFonts w:cs="Times New Roman"/>
          <w:color w:val="000000"/>
          <w:szCs w:val="24"/>
          <w:shd w:val="clear" w:color="auto" w:fill="FFFFFF"/>
        </w:rPr>
      </w:pPr>
    </w:p>
    <w:p w:rsidR="00561EA7" w:rsidRPr="00561EA7" w:rsidRDefault="00561EA7" w:rsidP="00561EA7">
      <w:pPr>
        <w:pStyle w:val="MTDisplayEquation"/>
        <w:rPr>
          <w:shd w:val="clear" w:color="auto" w:fill="FFFFFF"/>
        </w:rPr>
      </w:pPr>
      <w:r>
        <w:rPr>
          <w:shd w:val="clear" w:color="auto" w:fill="FFFFFF"/>
        </w:rPr>
        <w:lastRenderedPageBreak/>
        <w:tab/>
      </w:r>
      <w:r w:rsidR="005C1734" w:rsidRPr="00561EA7">
        <w:rPr>
          <w:position w:val="-30"/>
          <w:shd w:val="clear" w:color="auto" w:fill="FFFFFF"/>
        </w:rPr>
        <w:object w:dxaOrig="960" w:dyaOrig="680">
          <v:shape id="_x0000_i1071" type="#_x0000_t75" style="width:46.9pt;height:34.9pt" o:ole="">
            <v:imagedata r:id="rId97" o:title=""/>
          </v:shape>
          <o:OLEObject Type="Embed" ProgID="Equation.DSMT4" ShapeID="_x0000_i1071" DrawAspect="Content" ObjectID="_1452976233" r:id="rId98"/>
        </w:object>
      </w:r>
      <w:r>
        <w:rPr>
          <w:shd w:val="clear" w:color="auto" w:fill="FFFFFF"/>
        </w:rPr>
        <w:t xml:space="preserve"> </w:t>
      </w:r>
      <w:r>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351" w:author="kunmei" w:date="2014-02-03T18:20:00Z">
        <w:r w:rsidR="00F44D9E">
          <w:rPr>
            <w:shd w:val="clear" w:color="auto" w:fill="FFFFFF"/>
          </w:rPr>
          <w:fldChar w:fldCharType="end"/>
        </w:r>
      </w:del>
      <w:bookmarkStart w:id="352" w:name="ZEqnNum825432"/>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353" w:author="kunmei" w:date="2014-02-03T19:40:00Z">
        <w:r w:rsidR="00FC1F49" w:rsidRPr="00FC1F49">
          <w:rPr>
            <w:noProof/>
            <w:shd w:val="clear" w:color="auto" w:fill="FFFFFF"/>
            <w:rPrChange w:id="354" w:author="kunmei" w:date="2014-02-03T19:40:00Z">
              <w:rPr/>
            </w:rPrChange>
          </w:rPr>
          <w:instrText>2</w:instrText>
        </w:r>
      </w:ins>
      <w:del w:id="355"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356" w:author="kunmei" w:date="2014-02-03T19:40:00Z">
        <w:r w:rsidR="00FC1F49" w:rsidRPr="00FC1F49">
          <w:rPr>
            <w:noProof/>
            <w:shd w:val="clear" w:color="auto" w:fill="FFFFFF"/>
            <w:rPrChange w:id="357" w:author="kunmei" w:date="2014-02-03T19:40:00Z">
              <w:rPr/>
            </w:rPrChange>
          </w:rPr>
          <w:instrText>17</w:instrText>
        </w:r>
      </w:ins>
      <w:del w:id="358" w:author="kunmei" w:date="2014-02-03T18:20:00Z">
        <w:r w:rsidR="00EC2338" w:rsidDel="005313A0">
          <w:rPr>
            <w:noProof/>
            <w:shd w:val="clear" w:color="auto" w:fill="FFFFFF"/>
          </w:rPr>
          <w:delInstrText>19</w:delInstrText>
        </w:r>
      </w:del>
      <w:r w:rsidR="0068144C">
        <w:rPr>
          <w:noProof/>
          <w:shd w:val="clear" w:color="auto" w:fill="FFFFFF"/>
        </w:rPr>
        <w:fldChar w:fldCharType="end"/>
      </w:r>
      <w:r w:rsidR="006C6599">
        <w:rPr>
          <w:shd w:val="clear" w:color="auto" w:fill="FFFFFF"/>
        </w:rPr>
        <w:instrText>)</w:instrText>
      </w:r>
      <w:bookmarkEnd w:id="352"/>
      <w:r w:rsidR="00F44D9E">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72" type="#_x0000_t75" style="width:57.8pt;height:34.9pt" o:ole="">
            <v:imagedata r:id="rId99" o:title=""/>
          </v:shape>
          <o:OLEObject Type="Embed" ProgID="Equation.DSMT4" ShapeID="_x0000_i1072" DrawAspect="Content" ObjectID="_1452976234" r:id="rId100"/>
        </w:object>
      </w:r>
      <w:r>
        <w:t xml:space="preserve"> </w:t>
      </w:r>
      <w:r>
        <w:tab/>
        <w:t xml:space="preserve"> </w:t>
      </w:r>
      <w:r w:rsidR="00F44D9E">
        <w:fldChar w:fldCharType="begin"/>
      </w:r>
      <w:r w:rsidR="006C6599">
        <w:instrText xml:space="preserve"> MACROBUTTON MTPlaceRef \* MERGEFORMAT </w:instrText>
      </w:r>
      <w:r w:rsidR="00F44D9E">
        <w:fldChar w:fldCharType="begin"/>
      </w:r>
      <w:r w:rsidR="006C6599">
        <w:instrText xml:space="preserve"> SEQ MTEqn \h \* MERGEFORMAT </w:instrText>
      </w:r>
      <w:del w:id="359" w:author="kunmei" w:date="2014-02-03T18:20:00Z">
        <w:r w:rsidR="00F44D9E">
          <w:fldChar w:fldCharType="end"/>
        </w:r>
      </w:del>
      <w:bookmarkStart w:id="360" w:name="ZEqnNum974191"/>
      <w:r w:rsidR="006C6599">
        <w:instrText>(</w:instrText>
      </w:r>
      <w:r w:rsidR="0068144C">
        <w:fldChar w:fldCharType="begin"/>
      </w:r>
      <w:r w:rsidR="0068144C">
        <w:instrText xml:space="preserve"> SEQ MTChap \c \* Arabic \* MERGEFORMAT </w:instrText>
      </w:r>
      <w:r w:rsidR="0068144C">
        <w:fldChar w:fldCharType="separate"/>
      </w:r>
      <w:r w:rsidR="00FC1F49">
        <w:rPr>
          <w:noProof/>
        </w:rPr>
        <w:instrText>2</w:instrText>
      </w:r>
      <w:r w:rsidR="0068144C">
        <w:rPr>
          <w:noProof/>
        </w:rPr>
        <w:fldChar w:fldCharType="end"/>
      </w:r>
      <w:r w:rsidR="006C6599">
        <w:instrText>.</w:instrText>
      </w:r>
      <w:r w:rsidR="0068144C">
        <w:fldChar w:fldCharType="begin"/>
      </w:r>
      <w:r w:rsidR="0068144C">
        <w:instrText xml:space="preserve"> SEQ MTEqn \c \* Arabic \* MERGEFORMAT </w:instrText>
      </w:r>
      <w:r w:rsidR="0068144C">
        <w:fldChar w:fldCharType="separate"/>
      </w:r>
      <w:ins w:id="361" w:author="kunmei" w:date="2014-02-03T19:40:00Z">
        <w:r w:rsidR="00FC1F49">
          <w:rPr>
            <w:noProof/>
          </w:rPr>
          <w:instrText>18</w:instrText>
        </w:r>
      </w:ins>
      <w:del w:id="362" w:author="kunmei" w:date="2014-02-03T18:20:00Z">
        <w:r w:rsidR="00EC2338" w:rsidDel="005313A0">
          <w:rPr>
            <w:noProof/>
          </w:rPr>
          <w:delInstrText>20</w:delInstrText>
        </w:r>
      </w:del>
      <w:r w:rsidR="0068144C">
        <w:rPr>
          <w:noProof/>
        </w:rPr>
        <w:fldChar w:fldCharType="end"/>
      </w:r>
      <w:r w:rsidR="006C6599">
        <w:instrText>)</w:instrText>
      </w:r>
      <w:bookmarkEnd w:id="360"/>
      <w:r w:rsidR="00F44D9E">
        <w:fldChar w:fldCharType="end"/>
      </w:r>
    </w:p>
    <w:p w:rsidR="00142E35" w:rsidRDefault="00E351E3" w:rsidP="005E536A">
      <w:pPr>
        <w:pStyle w:val="MTDisplayEquation"/>
        <w:spacing w:beforeLines="96" w:before="230" w:afterLines="120" w:after="288"/>
        <w:ind w:firstLine="720"/>
        <w:rPr>
          <w:shd w:val="clear" w:color="auto" w:fill="FFFFFF"/>
        </w:rPr>
      </w:pPr>
      <w:r>
        <w:rPr>
          <w:shd w:val="clear" w:color="auto" w:fill="FFFFFF"/>
        </w:rPr>
        <w:tab/>
      </w:r>
      <w:r w:rsidRPr="00E351E3">
        <w:rPr>
          <w:position w:val="-32"/>
          <w:shd w:val="clear" w:color="auto" w:fill="FFFFFF"/>
        </w:rPr>
        <w:object w:dxaOrig="1200" w:dyaOrig="700">
          <v:shape id="_x0000_i1073" type="#_x0000_t75" style="width:60pt;height:34.9pt" o:ole="">
            <v:imagedata r:id="rId101" o:title=""/>
          </v:shape>
          <o:OLEObject Type="Embed" ProgID="Equation.DSMT4" ShapeID="_x0000_i1073" DrawAspect="Content" ObjectID="_1452976235" r:id="rId102"/>
        </w:object>
      </w:r>
      <w:r>
        <w:rPr>
          <w:shd w:val="clear" w:color="auto" w:fill="FFFFFF"/>
        </w:rPr>
        <w:t xml:space="preserve"> </w:t>
      </w:r>
      <w:r>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363" w:author="kunmei" w:date="2014-02-03T18:20:00Z">
        <w:r w:rsidR="00F44D9E">
          <w:rPr>
            <w:shd w:val="clear" w:color="auto" w:fill="FFFFFF"/>
          </w:rPr>
          <w:fldChar w:fldCharType="end"/>
        </w:r>
      </w:del>
      <w:bookmarkStart w:id="364" w:name="ZEqnNum458728"/>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365" w:author="kunmei" w:date="2014-02-03T19:40:00Z">
        <w:r w:rsidR="00FC1F49" w:rsidRPr="00FC1F49">
          <w:rPr>
            <w:noProof/>
            <w:shd w:val="clear" w:color="auto" w:fill="FFFFFF"/>
            <w:rPrChange w:id="366" w:author="kunmei" w:date="2014-02-03T19:40:00Z">
              <w:rPr/>
            </w:rPrChange>
          </w:rPr>
          <w:instrText>2</w:instrText>
        </w:r>
      </w:ins>
      <w:del w:id="367"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368" w:author="kunmei" w:date="2014-02-03T19:40:00Z">
        <w:r w:rsidR="00FC1F49" w:rsidRPr="00FC1F49">
          <w:rPr>
            <w:noProof/>
            <w:shd w:val="clear" w:color="auto" w:fill="FFFFFF"/>
            <w:rPrChange w:id="369" w:author="kunmei" w:date="2014-02-03T19:40:00Z">
              <w:rPr/>
            </w:rPrChange>
          </w:rPr>
          <w:instrText>19</w:instrText>
        </w:r>
      </w:ins>
      <w:del w:id="370" w:author="kunmei" w:date="2014-02-03T18:20:00Z">
        <w:r w:rsidR="00EC2338" w:rsidDel="005313A0">
          <w:rPr>
            <w:noProof/>
            <w:shd w:val="clear" w:color="auto" w:fill="FFFFFF"/>
          </w:rPr>
          <w:delInstrText>21</w:delInstrText>
        </w:r>
      </w:del>
      <w:r w:rsidR="0068144C">
        <w:rPr>
          <w:noProof/>
          <w:shd w:val="clear" w:color="auto" w:fill="FFFFFF"/>
        </w:rPr>
        <w:fldChar w:fldCharType="end"/>
      </w:r>
      <w:r w:rsidR="006C6599">
        <w:rPr>
          <w:shd w:val="clear" w:color="auto" w:fill="FFFFFF"/>
        </w:rPr>
        <w:instrText>)</w:instrText>
      </w:r>
      <w:bookmarkEnd w:id="364"/>
      <w:r w:rsidR="00F44D9E">
        <w:rPr>
          <w:shd w:val="clear" w:color="auto" w:fill="FFFFFF"/>
        </w:rPr>
        <w:fldChar w:fldCharType="end"/>
      </w:r>
    </w:p>
    <w:p w:rsidR="00142E35" w:rsidDel="00511171" w:rsidRDefault="005503D9" w:rsidP="008D420F">
      <w:pPr>
        <w:spacing w:beforeLines="96" w:before="230" w:afterLines="120" w:after="288" w:line="480" w:lineRule="auto"/>
        <w:ind w:firstLine="720"/>
        <w:rPr>
          <w:rFonts w:cs="Times New Roman"/>
          <w:color w:val="000000"/>
          <w:szCs w:val="24"/>
          <w:shd w:val="clear" w:color="auto" w:fill="FFFFFF"/>
        </w:rPr>
      </w:pPr>
      <w:moveFromRangeStart w:id="371" w:author="kunmei" w:date="2014-02-03T19:00:00Z" w:name="move379217358"/>
      <w:moveFrom w:id="372" w:author="kunmei" w:date="2014-02-03T19:00:00Z">
        <w:r w:rsidRPr="00195966" w:rsidDel="00511171">
          <w:rPr>
            <w:rFonts w:cs="Times New Roman"/>
            <w:color w:val="000000"/>
            <w:szCs w:val="24"/>
            <w:shd w:val="clear" w:color="auto" w:fill="FFFFFF"/>
          </w:rPr>
          <w:t xml:space="preserve">Where </w:t>
        </w:r>
        <w:r w:rsidR="00CE4331" w:rsidRPr="00CE4331" w:rsidDel="00511171">
          <w:rPr>
            <w:rFonts w:cs="Times New Roman"/>
            <w:i/>
            <w:color w:val="000000"/>
            <w:szCs w:val="24"/>
            <w:shd w:val="clear" w:color="auto" w:fill="FFFFFF"/>
          </w:rPr>
          <w:t>S</w:t>
        </w:r>
        <w:r w:rsidR="00CE4331" w:rsidRPr="00CE4331" w:rsidDel="00511171">
          <w:rPr>
            <w:rFonts w:cs="Times New Roman"/>
            <w:i/>
            <w:color w:val="000000"/>
            <w:szCs w:val="24"/>
            <w:shd w:val="clear" w:color="auto" w:fill="FFFFFF"/>
            <w:vertAlign w:val="subscript"/>
          </w:rPr>
          <w:t>c</w:t>
        </w:r>
        <w:r w:rsidR="007B20B8" w:rsidRPr="00195966" w:rsidDel="00511171">
          <w:rPr>
            <w:rFonts w:cs="Times New Roman"/>
            <w:color w:val="000000"/>
            <w:szCs w:val="24"/>
            <w:shd w:val="clear" w:color="auto" w:fill="FFFFFF"/>
          </w:rPr>
          <w:t xml:space="preserve"> is the Schmidt number, </w:t>
        </w:r>
        <w:r w:rsidR="00CE4331" w:rsidRPr="00CE4331" w:rsidDel="00511171">
          <w:rPr>
            <w:rFonts w:cs="Times New Roman"/>
            <w:i/>
            <w:color w:val="000000"/>
            <w:szCs w:val="24"/>
            <w:shd w:val="clear" w:color="auto" w:fill="FFFFFF"/>
          </w:rPr>
          <w:t>S</w:t>
        </w:r>
        <w:r w:rsidR="00CE4331" w:rsidRPr="00CE4331" w:rsidDel="00511171">
          <w:rPr>
            <w:rFonts w:cs="Times New Roman"/>
            <w:i/>
            <w:color w:val="000000"/>
            <w:szCs w:val="24"/>
            <w:shd w:val="clear" w:color="auto" w:fill="FFFFFF"/>
            <w:vertAlign w:val="subscript"/>
          </w:rPr>
          <w:t>t</w:t>
        </w:r>
        <w:r w:rsidR="007B20B8" w:rsidRPr="00195966" w:rsidDel="00511171">
          <w:rPr>
            <w:rFonts w:cs="Times New Roman"/>
            <w:color w:val="000000"/>
            <w:szCs w:val="24"/>
            <w:shd w:val="clear" w:color="auto" w:fill="FFFFFF"/>
          </w:rPr>
          <w:t xml:space="preserve"> is the Stokes number, and</w:t>
        </w:r>
        <w:r w:rsidRPr="00195966" w:rsidDel="00511171">
          <w:rPr>
            <w:rFonts w:cs="Times New Roman"/>
            <w:color w:val="000000"/>
            <w:szCs w:val="24"/>
            <w:shd w:val="clear" w:color="auto" w:fill="FFFFFF"/>
          </w:rPr>
          <w:t xml:space="preserve"> </w:t>
        </w:r>
        <w:r w:rsidR="00CE4331" w:rsidRPr="00CE4331" w:rsidDel="00511171">
          <w:rPr>
            <w:rFonts w:cs="Times New Roman"/>
            <w:i/>
            <w:color w:val="000000"/>
            <w:szCs w:val="24"/>
            <w:shd w:val="clear" w:color="auto" w:fill="FFFFFF"/>
          </w:rPr>
          <w:t>D</w:t>
        </w:r>
        <w:r w:rsidRPr="00195966" w:rsidDel="00511171">
          <w:rPr>
            <w:rFonts w:cs="Times New Roman"/>
            <w:color w:val="000000"/>
            <w:szCs w:val="24"/>
            <w:shd w:val="clear" w:color="auto" w:fill="FFFFFF"/>
          </w:rPr>
          <w:t xml:space="preserve"> is the molecular diffusivity</w:t>
        </w:r>
        <w:r w:rsidR="00D25074" w:rsidDel="00511171">
          <w:rPr>
            <w:rFonts w:cs="Times New Roman"/>
            <w:color w:val="000000"/>
            <w:szCs w:val="24"/>
            <w:shd w:val="clear" w:color="auto" w:fill="FFFFFF"/>
          </w:rPr>
          <w:t>.</w:t>
        </w:r>
      </w:moveFrom>
    </w:p>
    <w:moveFromRangeEnd w:id="371"/>
    <w:p w:rsidR="00142E35" w:rsidDel="00F80B2C" w:rsidRDefault="00894BCA" w:rsidP="008D420F">
      <w:pPr>
        <w:spacing w:beforeLines="96" w:before="230" w:afterLines="120" w:after="288" w:line="480" w:lineRule="auto"/>
        <w:ind w:firstLine="720"/>
        <w:rPr>
          <w:del w:id="373" w:author="kunmei" w:date="2014-02-03T19:17:00Z"/>
          <w:rFonts w:cs="Times New Roman"/>
          <w:color w:val="000000"/>
          <w:szCs w:val="24"/>
          <w:shd w:val="clear" w:color="auto" w:fill="FFFFFF"/>
        </w:rPr>
      </w:pPr>
      <w:del w:id="374" w:author="kunmei" w:date="2014-02-03T19:17:00Z">
        <w:r w:rsidRPr="00195966" w:rsidDel="00911232">
          <w:rPr>
            <w:rFonts w:cs="Times New Roman"/>
            <w:color w:val="000000"/>
            <w:szCs w:val="24"/>
            <w:shd w:val="clear" w:color="auto" w:fill="FFFFFF"/>
          </w:rPr>
          <w:delText>So</w:delText>
        </w:r>
        <w:r w:rsidR="001611EA" w:rsidDel="00911232">
          <w:rPr>
            <w:rFonts w:cs="Times New Roman"/>
            <w:color w:val="000000"/>
            <w:szCs w:val="24"/>
            <w:shd w:val="clear" w:color="auto" w:fill="FFFFFF"/>
          </w:rPr>
          <w:delText>,</w:delText>
        </w:r>
      </w:del>
      <w:del w:id="375" w:author="kunmei" w:date="2014-02-03T19:18:00Z">
        <w:r w:rsidRPr="00195966" w:rsidDel="003E72F8">
          <w:rPr>
            <w:rFonts w:cs="Times New Roman"/>
            <w:color w:val="000000"/>
            <w:szCs w:val="24"/>
            <w:shd w:val="clear" w:color="auto" w:fill="FFFFFF"/>
          </w:rPr>
          <w:delText xml:space="preserve"> </w:delText>
        </w:r>
      </w:del>
      <w:ins w:id="376" w:author="kunmei" w:date="2014-02-03T19:17:00Z">
        <w:r w:rsidR="00F80B2C">
          <w:rPr>
            <w:rFonts w:cs="Times New Roman"/>
            <w:color w:val="000000"/>
            <w:szCs w:val="24"/>
            <w:shd w:val="clear" w:color="auto" w:fill="FFFFFF"/>
          </w:rPr>
          <w:t xml:space="preserve">Equation </w:t>
        </w:r>
        <w:r w:rsidR="00F80B2C">
          <w:rPr>
            <w:rFonts w:cs="Times New Roman"/>
            <w:color w:val="000000"/>
            <w:szCs w:val="24"/>
            <w:shd w:val="clear" w:color="auto" w:fill="FFFFFF"/>
          </w:rPr>
          <w:fldChar w:fldCharType="begin"/>
        </w:r>
        <w:r w:rsidR="00F80B2C">
          <w:rPr>
            <w:rFonts w:cs="Times New Roman"/>
            <w:color w:val="000000"/>
            <w:szCs w:val="24"/>
            <w:shd w:val="clear" w:color="auto" w:fill="FFFFFF"/>
          </w:rPr>
          <w:instrText xml:space="preserve"> GOTOBUTTON ZEqnNum724084  \* MERGEFORMAT </w:instrText>
        </w:r>
        <w:r w:rsidR="00F80B2C">
          <w:rPr>
            <w:rFonts w:cs="Times New Roman"/>
            <w:color w:val="000000"/>
            <w:szCs w:val="24"/>
            <w:shd w:val="clear" w:color="auto" w:fill="FFFFFF"/>
          </w:rPr>
          <w:fldChar w:fldCharType="begin"/>
        </w:r>
        <w:r w:rsidR="00F80B2C">
          <w:rPr>
            <w:rFonts w:cs="Times New Roman"/>
            <w:color w:val="000000"/>
            <w:szCs w:val="24"/>
            <w:shd w:val="clear" w:color="auto" w:fill="FFFFFF"/>
          </w:rPr>
          <w:instrText xml:space="preserve"> REF ZEqnNum724084 \* Charformat \! \* MERGEFORMAT </w:instrText>
        </w:r>
      </w:ins>
      <w:r w:rsidR="00F80B2C">
        <w:rPr>
          <w:rFonts w:cs="Times New Roman"/>
          <w:color w:val="000000"/>
          <w:szCs w:val="24"/>
          <w:shd w:val="clear" w:color="auto" w:fill="FFFFFF"/>
        </w:rPr>
        <w:fldChar w:fldCharType="separate"/>
      </w:r>
      <w:ins w:id="377" w:author="kunmei" w:date="2014-02-03T19:40:00Z">
        <w:r w:rsidR="00FC1F49" w:rsidRPr="00FC1F49">
          <w:rPr>
            <w:rFonts w:cs="Times New Roman"/>
            <w:color w:val="000000"/>
            <w:szCs w:val="24"/>
            <w:shd w:val="clear" w:color="auto" w:fill="FFFFFF"/>
          </w:rPr>
          <w:instrText>(2.20)</w:instrText>
        </w:r>
      </w:ins>
      <w:ins w:id="378" w:author="kunmei" w:date="2014-02-03T19:17:00Z">
        <w:r w:rsidR="00F80B2C">
          <w:rPr>
            <w:rFonts w:cs="Times New Roman"/>
            <w:color w:val="000000"/>
            <w:szCs w:val="24"/>
            <w:shd w:val="clear" w:color="auto" w:fill="FFFFFF"/>
          </w:rPr>
          <w:fldChar w:fldCharType="end"/>
        </w:r>
        <w:r w:rsidR="00F80B2C">
          <w:rPr>
            <w:rFonts w:cs="Times New Roman"/>
            <w:color w:val="000000"/>
            <w:szCs w:val="24"/>
            <w:shd w:val="clear" w:color="auto" w:fill="FFFFFF"/>
          </w:rPr>
          <w:fldChar w:fldCharType="end"/>
        </w:r>
        <w:r w:rsidR="00F80B2C">
          <w:rPr>
            <w:rFonts w:cs="Times New Roman"/>
            <w:color w:val="000000"/>
            <w:szCs w:val="24"/>
            <w:shd w:val="clear" w:color="auto" w:fill="FFFFFF"/>
          </w:rPr>
          <w:t xml:space="preserve"> and Equation </w:t>
        </w:r>
        <w:r w:rsidR="00F80B2C">
          <w:rPr>
            <w:rFonts w:cs="Times New Roman"/>
            <w:color w:val="000000"/>
            <w:szCs w:val="24"/>
            <w:shd w:val="clear" w:color="auto" w:fill="FFFFFF"/>
          </w:rPr>
          <w:fldChar w:fldCharType="begin"/>
        </w:r>
        <w:r w:rsidR="00F80B2C">
          <w:rPr>
            <w:rFonts w:cs="Times New Roman"/>
            <w:color w:val="000000"/>
            <w:szCs w:val="24"/>
            <w:shd w:val="clear" w:color="auto" w:fill="FFFFFF"/>
          </w:rPr>
          <w:instrText xml:space="preserve"> GOTOBUTTON ZEqnNum431203  \* MERGEFORMAT </w:instrText>
        </w:r>
        <w:r w:rsidR="00F80B2C">
          <w:rPr>
            <w:rFonts w:cs="Times New Roman"/>
            <w:color w:val="000000"/>
            <w:szCs w:val="24"/>
            <w:shd w:val="clear" w:color="auto" w:fill="FFFFFF"/>
          </w:rPr>
          <w:fldChar w:fldCharType="begin"/>
        </w:r>
        <w:r w:rsidR="00F80B2C">
          <w:rPr>
            <w:rFonts w:cs="Times New Roman"/>
            <w:color w:val="000000"/>
            <w:szCs w:val="24"/>
            <w:shd w:val="clear" w:color="auto" w:fill="FFFFFF"/>
          </w:rPr>
          <w:instrText xml:space="preserve"> REF ZEqnNum431203 \* Charformat \! \* MERGEFORMAT </w:instrText>
        </w:r>
      </w:ins>
      <w:r w:rsidR="00F80B2C">
        <w:rPr>
          <w:rFonts w:cs="Times New Roman"/>
          <w:color w:val="000000"/>
          <w:szCs w:val="24"/>
          <w:shd w:val="clear" w:color="auto" w:fill="FFFFFF"/>
        </w:rPr>
        <w:fldChar w:fldCharType="separate"/>
      </w:r>
      <w:ins w:id="379" w:author="kunmei" w:date="2014-02-03T19:40:00Z">
        <w:r w:rsidR="00FC1F49" w:rsidRPr="00FC1F49">
          <w:rPr>
            <w:rFonts w:cs="Times New Roman"/>
            <w:color w:val="000000"/>
            <w:szCs w:val="24"/>
            <w:shd w:val="clear" w:color="auto" w:fill="FFFFFF"/>
          </w:rPr>
          <w:instrText>(2.21)</w:instrText>
        </w:r>
      </w:ins>
      <w:ins w:id="380" w:author="kunmei" w:date="2014-02-03T19:17:00Z">
        <w:r w:rsidR="00F80B2C">
          <w:rPr>
            <w:rFonts w:cs="Times New Roman"/>
            <w:color w:val="000000"/>
            <w:szCs w:val="24"/>
            <w:shd w:val="clear" w:color="auto" w:fill="FFFFFF"/>
          </w:rPr>
          <w:fldChar w:fldCharType="end"/>
        </w:r>
        <w:r w:rsidR="00F80B2C">
          <w:rPr>
            <w:rFonts w:cs="Times New Roman"/>
            <w:color w:val="000000"/>
            <w:szCs w:val="24"/>
            <w:shd w:val="clear" w:color="auto" w:fill="FFFFFF"/>
          </w:rPr>
          <w:fldChar w:fldCharType="end"/>
        </w:r>
        <w:r w:rsidR="00F80B2C">
          <w:rPr>
            <w:rFonts w:cs="Times New Roman"/>
            <w:color w:val="000000"/>
            <w:szCs w:val="24"/>
            <w:shd w:val="clear" w:color="auto" w:fill="FFFFFF"/>
          </w:rPr>
          <w:t xml:space="preserve"> show </w:t>
        </w:r>
      </w:ins>
      <w:r w:rsidRPr="00195966">
        <w:rPr>
          <w:rFonts w:cs="Times New Roman"/>
          <w:color w:val="000000"/>
          <w:szCs w:val="24"/>
          <w:shd w:val="clear" w:color="auto" w:fill="FFFFFF"/>
        </w:rPr>
        <w:t>the direct deposition to the skin</w:t>
      </w:r>
      <w:ins w:id="381" w:author="kunmei" w:date="2014-02-03T19:17:00Z">
        <w:r w:rsidR="00F80B2C">
          <w:rPr>
            <w:rFonts w:cs="Times New Roman"/>
            <w:color w:val="000000"/>
            <w:szCs w:val="24"/>
            <w:shd w:val="clear" w:color="auto" w:fill="FFFFFF"/>
          </w:rPr>
          <w:t xml:space="preserve"> in indoor and outdoor environments, respectively.</w:t>
        </w:r>
      </w:ins>
      <w:r w:rsidRPr="00195966">
        <w:rPr>
          <w:rFonts w:cs="Times New Roman"/>
          <w:color w:val="000000"/>
          <w:szCs w:val="24"/>
          <w:shd w:val="clear" w:color="auto" w:fill="FFFFFF"/>
        </w:rPr>
        <w:t xml:space="preserve"> </w:t>
      </w:r>
      <w:del w:id="382" w:author="kunmei" w:date="2014-02-03T19:16:00Z">
        <w:r w:rsidRPr="00195966" w:rsidDel="00F80B2C">
          <w:rPr>
            <w:rFonts w:cs="Times New Roman"/>
            <w:color w:val="000000"/>
            <w:szCs w:val="24"/>
            <w:shd w:val="clear" w:color="auto" w:fill="FFFFFF"/>
          </w:rPr>
          <w:delText xml:space="preserve">can be </w:delText>
        </w:r>
      </w:del>
      <w:del w:id="383" w:author="kunmei" w:date="2014-02-03T19:17:00Z">
        <w:r w:rsidRPr="00195966" w:rsidDel="00F80B2C">
          <w:rPr>
            <w:rFonts w:cs="Times New Roman"/>
            <w:color w:val="000000"/>
            <w:szCs w:val="24"/>
            <w:shd w:val="clear" w:color="auto" w:fill="FFFFFF"/>
          </w:rPr>
          <w:delText xml:space="preserve">calculated </w:delText>
        </w:r>
        <w:r w:rsidR="001611EA" w:rsidDel="00F80B2C">
          <w:rPr>
            <w:rFonts w:cs="Times New Roman"/>
            <w:color w:val="000000"/>
            <w:szCs w:val="24"/>
            <w:shd w:val="clear" w:color="auto" w:fill="FFFFFF"/>
          </w:rPr>
          <w:delText>as</w:delText>
        </w:r>
      </w:del>
    </w:p>
    <w:p w:rsidR="00F80B2C" w:rsidRDefault="00F80B2C" w:rsidP="008D420F">
      <w:pPr>
        <w:spacing w:beforeLines="96" w:before="230" w:afterLines="120" w:after="288" w:line="480" w:lineRule="auto"/>
        <w:ind w:firstLine="720"/>
        <w:rPr>
          <w:ins w:id="384" w:author="kunmei" w:date="2014-02-03T19:17:00Z"/>
          <w:rFonts w:cs="Times New Roman"/>
          <w:color w:val="000000"/>
          <w:szCs w:val="24"/>
          <w:shd w:val="clear" w:color="auto" w:fill="FFFFFF"/>
        </w:rPr>
      </w:pPr>
    </w:p>
    <w:p w:rsidR="00F278F6" w:rsidRDefault="00BF4953" w:rsidP="008D420F">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outdoor</w:t>
      </w:r>
      <w:proofErr w:type="gramEnd"/>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4" type="#_x0000_t75" style="width:120.55pt;height:18.55pt" o:ole="">
            <v:imagedata r:id="rId103" o:title=""/>
          </v:shape>
          <o:OLEObject Type="Embed" ProgID="Equation.DSMT4" ShapeID="_x0000_i1074" DrawAspect="Content" ObjectID="_1452976236" r:id="rId104"/>
        </w:object>
      </w:r>
      <w:r>
        <w:rPr>
          <w:shd w:val="clear" w:color="auto" w:fill="FFFFFF"/>
        </w:rPr>
        <w:t xml:space="preserve"> </w:t>
      </w:r>
      <w:r>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385" w:author="kunmei" w:date="2014-02-03T18:20:00Z">
        <w:r w:rsidR="00F44D9E">
          <w:rPr>
            <w:shd w:val="clear" w:color="auto" w:fill="FFFFFF"/>
          </w:rPr>
          <w:fldChar w:fldCharType="end"/>
        </w:r>
      </w:del>
      <w:bookmarkStart w:id="386" w:name="ZEqnNum724084"/>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387" w:author="kunmei" w:date="2014-02-03T19:40:00Z">
        <w:r w:rsidR="00FC1F49" w:rsidRPr="00FC1F49">
          <w:rPr>
            <w:noProof/>
            <w:shd w:val="clear" w:color="auto" w:fill="FFFFFF"/>
            <w:rPrChange w:id="388" w:author="kunmei" w:date="2014-02-03T19:40:00Z">
              <w:rPr/>
            </w:rPrChange>
          </w:rPr>
          <w:instrText>2</w:instrText>
        </w:r>
      </w:ins>
      <w:del w:id="389"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390" w:author="kunmei" w:date="2014-02-03T19:40:00Z">
        <w:r w:rsidR="00FC1F49" w:rsidRPr="00FC1F49">
          <w:rPr>
            <w:noProof/>
            <w:shd w:val="clear" w:color="auto" w:fill="FFFFFF"/>
            <w:rPrChange w:id="391" w:author="kunmei" w:date="2014-02-03T19:40:00Z">
              <w:rPr/>
            </w:rPrChange>
          </w:rPr>
          <w:instrText>20</w:instrText>
        </w:r>
      </w:ins>
      <w:del w:id="392" w:author="kunmei" w:date="2014-02-03T18:20:00Z">
        <w:r w:rsidR="00EC2338" w:rsidDel="005313A0">
          <w:rPr>
            <w:noProof/>
            <w:shd w:val="clear" w:color="auto" w:fill="FFFFFF"/>
          </w:rPr>
          <w:delInstrText>22</w:delInstrText>
        </w:r>
      </w:del>
      <w:r w:rsidR="0068144C">
        <w:rPr>
          <w:noProof/>
          <w:shd w:val="clear" w:color="auto" w:fill="FFFFFF"/>
        </w:rPr>
        <w:fldChar w:fldCharType="end"/>
      </w:r>
      <w:r w:rsidR="006C6599">
        <w:rPr>
          <w:shd w:val="clear" w:color="auto" w:fill="FFFFFF"/>
        </w:rPr>
        <w:instrText>)</w:instrText>
      </w:r>
      <w:bookmarkEnd w:id="386"/>
      <w:r w:rsidR="00F44D9E">
        <w:rPr>
          <w:shd w:val="clear" w:color="auto" w:fill="FFFFFF"/>
        </w:rPr>
        <w:fldChar w:fldCharType="end"/>
      </w:r>
    </w:p>
    <w:p w:rsidR="003A2050" w:rsidRDefault="00BF4953" w:rsidP="00C937DB">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indoor</w:t>
      </w:r>
      <w:proofErr w:type="gramEnd"/>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561EA7">
        <w:rPr>
          <w:position w:val="-30"/>
          <w:shd w:val="clear" w:color="auto" w:fill="FFFFFF"/>
        </w:rPr>
        <w:object w:dxaOrig="2760" w:dyaOrig="680">
          <v:shape id="_x0000_i1075" type="#_x0000_t75" style="width:139.1pt;height:34.9pt" o:ole="">
            <v:imagedata r:id="rId105" o:title=""/>
          </v:shape>
          <o:OLEObject Type="Embed" ProgID="Equation.DSMT4" ShapeID="_x0000_i1075" DrawAspect="Content" ObjectID="_1452976237" r:id="rId106"/>
        </w:object>
      </w:r>
      <w:r>
        <w:rPr>
          <w:shd w:val="clear" w:color="auto" w:fill="FFFFFF"/>
        </w:rPr>
        <w:t xml:space="preserve"> </w:t>
      </w:r>
      <w:r>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393" w:author="kunmei" w:date="2014-02-03T18:20:00Z">
        <w:r w:rsidR="00F44D9E">
          <w:rPr>
            <w:shd w:val="clear" w:color="auto" w:fill="FFFFFF"/>
          </w:rPr>
          <w:fldChar w:fldCharType="end"/>
        </w:r>
      </w:del>
      <w:bookmarkStart w:id="394" w:name="ZEqnNum431203"/>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395" w:author="kunmei" w:date="2014-02-03T19:40:00Z">
        <w:r w:rsidR="00FC1F49" w:rsidRPr="00FC1F49">
          <w:rPr>
            <w:noProof/>
            <w:shd w:val="clear" w:color="auto" w:fill="FFFFFF"/>
            <w:rPrChange w:id="396" w:author="kunmei" w:date="2014-02-03T19:40:00Z">
              <w:rPr/>
            </w:rPrChange>
          </w:rPr>
          <w:instrText>2</w:instrText>
        </w:r>
      </w:ins>
      <w:del w:id="397"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398" w:author="kunmei" w:date="2014-02-03T19:40:00Z">
        <w:r w:rsidR="00FC1F49" w:rsidRPr="00FC1F49">
          <w:rPr>
            <w:noProof/>
            <w:shd w:val="clear" w:color="auto" w:fill="FFFFFF"/>
            <w:rPrChange w:id="399" w:author="kunmei" w:date="2014-02-03T19:40:00Z">
              <w:rPr/>
            </w:rPrChange>
          </w:rPr>
          <w:instrText>21</w:instrText>
        </w:r>
      </w:ins>
      <w:del w:id="400" w:author="kunmei" w:date="2014-02-03T18:20:00Z">
        <w:r w:rsidR="00EC2338" w:rsidDel="005313A0">
          <w:rPr>
            <w:noProof/>
            <w:shd w:val="clear" w:color="auto" w:fill="FFFFFF"/>
          </w:rPr>
          <w:delInstrText>23</w:delInstrText>
        </w:r>
      </w:del>
      <w:r w:rsidR="0068144C">
        <w:rPr>
          <w:noProof/>
          <w:shd w:val="clear" w:color="auto" w:fill="FFFFFF"/>
        </w:rPr>
        <w:fldChar w:fldCharType="end"/>
      </w:r>
      <w:r w:rsidR="006C6599">
        <w:rPr>
          <w:shd w:val="clear" w:color="auto" w:fill="FFFFFF"/>
        </w:rPr>
        <w:instrText>)</w:instrText>
      </w:r>
      <w:bookmarkEnd w:id="394"/>
      <w:r w:rsidR="00F44D9E">
        <w:rPr>
          <w:shd w:val="clear" w:color="auto" w:fill="FFFFFF"/>
        </w:rPr>
        <w:fldChar w:fldCharType="end"/>
      </w:r>
    </w:p>
    <w:p w:rsidR="003A2050" w:rsidRDefault="00D85CE5" w:rsidP="008D420F">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Where</w:t>
      </w:r>
    </w:p>
    <w:p w:rsidR="003A2050" w:rsidRDefault="00E91895" w:rsidP="008D420F">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bookmarkStart w:id="401" w:name="OLE_LINK11"/>
      <w:bookmarkStart w:id="402" w:name="OLE_LINK12"/>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proofErr w:type="spellEnd"/>
      <w:r w:rsidRPr="00E91895">
        <w:rPr>
          <w:rFonts w:cs="Times New Roman"/>
          <w:color w:val="000000"/>
          <w:szCs w:val="24"/>
          <w:shd w:val="clear" w:color="auto" w:fill="FFFFFF"/>
        </w:rPr>
        <w:t xml:space="preserve"> and </w:t>
      </w:r>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proofErr w:type="spellEnd"/>
      <w:r w:rsidRPr="00E91895">
        <w:rPr>
          <w:rFonts w:cs="Times New Roman"/>
          <w:color w:val="000000"/>
          <w:szCs w:val="24"/>
          <w:shd w:val="clear" w:color="auto" w:fill="FFFFFF"/>
        </w:rPr>
        <w:t xml:space="preserve"> are </w:t>
      </w:r>
      <w:del w:id="403" w:author="Yong" w:date="2014-02-02T17:52:00Z">
        <w:r w:rsidRPr="00E91895" w:rsidDel="005404A7">
          <w:rPr>
            <w:rFonts w:cs="Times New Roman"/>
            <w:color w:val="000000"/>
            <w:szCs w:val="24"/>
            <w:shd w:val="clear" w:color="auto" w:fill="FFFFFF"/>
          </w:rPr>
          <w:delText>the mass of the substance on the skin surface when indoors and outdoors for each day</w:delText>
        </w:r>
      </w:del>
      <w:ins w:id="404" w:author="Yong" w:date="2014-02-02T17:53:00Z">
        <w:r w:rsidR="005404A7">
          <w:rPr>
            <w:rFonts w:cs="Times New Roman"/>
            <w:color w:val="000000"/>
            <w:szCs w:val="24"/>
            <w:shd w:val="clear" w:color="auto" w:fill="FFFFFF"/>
          </w:rPr>
          <w:t xml:space="preserve"> daily depositions of allergenic </w:t>
        </w:r>
      </w:ins>
      <w:ins w:id="405" w:author="kunmei" w:date="2014-02-03T19:14:00Z">
        <w:r w:rsidR="00DA5E76">
          <w:rPr>
            <w:rFonts w:cs="Times New Roman"/>
            <w:color w:val="000000"/>
            <w:szCs w:val="24"/>
            <w:shd w:val="clear" w:color="auto" w:fill="FFFFFF"/>
          </w:rPr>
          <w:t xml:space="preserve">airborne </w:t>
        </w:r>
      </w:ins>
      <w:ins w:id="406" w:author="Yong" w:date="2014-02-02T17:53:00Z">
        <w:r w:rsidR="005404A7">
          <w:rPr>
            <w:rFonts w:cs="Times New Roman"/>
            <w:color w:val="000000"/>
            <w:szCs w:val="24"/>
            <w:shd w:val="clear" w:color="auto" w:fill="FFFFFF"/>
          </w:rPr>
          <w:t>pollen on the exposed skin surfac</w:t>
        </w:r>
      </w:ins>
      <w:ins w:id="407" w:author="Yong" w:date="2014-02-02T17:58:00Z">
        <w:r w:rsidR="00554F24">
          <w:rPr>
            <w:rFonts w:cs="Times New Roman"/>
            <w:color w:val="000000"/>
            <w:szCs w:val="24"/>
            <w:shd w:val="clear" w:color="auto" w:fill="FFFFFF"/>
          </w:rPr>
          <w:t>e</w:t>
        </w:r>
      </w:ins>
      <w:ins w:id="408" w:author="Yong" w:date="2014-02-02T17:53:00Z">
        <w:r w:rsidR="005404A7">
          <w:rPr>
            <w:rFonts w:cs="Times New Roman"/>
            <w:color w:val="000000"/>
            <w:szCs w:val="24"/>
            <w:shd w:val="clear" w:color="auto" w:fill="FFFFFF"/>
          </w:rPr>
          <w:t xml:space="preserve"> in indoor and ou</w:t>
        </w:r>
      </w:ins>
      <w:ins w:id="409" w:author="Yong" w:date="2014-02-02T17:54:00Z">
        <w:r w:rsidR="005404A7">
          <w:rPr>
            <w:rFonts w:cs="Times New Roman"/>
            <w:color w:val="000000"/>
            <w:szCs w:val="24"/>
            <w:shd w:val="clear" w:color="auto" w:fill="FFFFFF"/>
          </w:rPr>
          <w:t>tdoor environments, respectively.</w:t>
        </w:r>
      </w:ins>
    </w:p>
    <w:p w:rsidR="003A2050" w:rsidRDefault="00E91895" w:rsidP="008D420F">
      <w:pPr>
        <w:pStyle w:val="ab"/>
        <w:numPr>
          <w:ilvl w:val="0"/>
          <w:numId w:val="9"/>
        </w:numPr>
        <w:spacing w:beforeLines="96" w:before="230" w:afterLines="120" w:after="288" w:line="480" w:lineRule="auto"/>
        <w:ind w:left="1710" w:hanging="443"/>
        <w:rPr>
          <w:ins w:id="410" w:author="kunmei" w:date="2014-02-03T19:15:00Z"/>
          <w:rFonts w:cs="Times New Roman"/>
          <w:color w:val="000000"/>
          <w:szCs w:val="24"/>
          <w:shd w:val="clear" w:color="auto" w:fill="FFFFFF"/>
        </w:rPr>
      </w:pPr>
      <w:proofErr w:type="gramStart"/>
      <w:r w:rsidRPr="00E91895">
        <w:rPr>
          <w:rFonts w:cs="Times New Roman"/>
          <w:i/>
          <w:color w:val="000000"/>
          <w:szCs w:val="24"/>
          <w:shd w:val="clear" w:color="auto" w:fill="FFFFFF"/>
        </w:rPr>
        <w:t>S</w:t>
      </w:r>
      <w:r w:rsidRPr="006474CF">
        <w:rPr>
          <w:rFonts w:cs="Times New Roman"/>
          <w:i/>
          <w:color w:val="000000"/>
          <w:szCs w:val="24"/>
          <w:shd w:val="clear" w:color="auto" w:fill="FFFFFF"/>
          <w:vertAlign w:val="subscript"/>
          <w:rPrChange w:id="411" w:author="kunmei" w:date="2014-02-03T19:34:00Z">
            <w:rPr>
              <w:rFonts w:cs="Times New Roman"/>
              <w:i/>
              <w:color w:val="000000"/>
              <w:szCs w:val="24"/>
              <w:shd w:val="clear" w:color="auto" w:fill="FFFFFF"/>
            </w:rPr>
          </w:rPrChange>
        </w:rPr>
        <w:t>a</w:t>
      </w:r>
      <w:proofErr w:type="gramEnd"/>
      <w:del w:id="412" w:author="kunmei" w:date="2014-02-03T19:14:00Z">
        <w:r w:rsidRPr="00E91895" w:rsidDel="00DA5E76">
          <w:rPr>
            <w:rFonts w:cs="Times New Roman"/>
            <w:i/>
            <w:color w:val="000000"/>
            <w:szCs w:val="24"/>
            <w:shd w:val="clear" w:color="auto" w:fill="FFFFFF"/>
            <w:vertAlign w:val="subscript"/>
          </w:rPr>
          <w:delText>skin</w:delText>
        </w:r>
      </w:del>
      <w:r w:rsidRPr="00E91895">
        <w:rPr>
          <w:rFonts w:cs="Times New Roman"/>
          <w:color w:val="000000"/>
          <w:szCs w:val="24"/>
          <w:shd w:val="clear" w:color="auto" w:fill="FFFFFF"/>
        </w:rPr>
        <w:t xml:space="preserve"> is the </w:t>
      </w:r>
      <w:del w:id="413" w:author="kunmei" w:date="2014-02-03T19:14:00Z">
        <w:r w:rsidRPr="00E91895" w:rsidDel="00DA5E76">
          <w:rPr>
            <w:rFonts w:cs="Times New Roman"/>
            <w:color w:val="000000"/>
            <w:szCs w:val="24"/>
            <w:shd w:val="clear" w:color="auto" w:fill="FFFFFF"/>
          </w:rPr>
          <w:delText xml:space="preserve">exposed </w:delText>
        </w:r>
      </w:del>
      <w:r w:rsidRPr="00E91895">
        <w:rPr>
          <w:rFonts w:cs="Times New Roman"/>
          <w:color w:val="000000"/>
          <w:szCs w:val="24"/>
          <w:shd w:val="clear" w:color="auto" w:fill="FFFFFF"/>
        </w:rPr>
        <w:t>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ins w:id="414" w:author="kunmei" w:date="2014-02-03T19:15:00Z">
        <w:r w:rsidR="00DA5E76">
          <w:rPr>
            <w:rFonts w:cs="Times New Roman"/>
            <w:color w:val="000000"/>
            <w:szCs w:val="24"/>
            <w:shd w:val="clear" w:color="auto" w:fill="FFFFFF"/>
          </w:rPr>
          <w:t>.</w:t>
        </w:r>
      </w:ins>
    </w:p>
    <w:p w:rsidR="006474CF" w:rsidRDefault="006474CF" w:rsidP="008D420F">
      <w:pPr>
        <w:pStyle w:val="ab"/>
        <w:numPr>
          <w:ilvl w:val="0"/>
          <w:numId w:val="11"/>
        </w:numPr>
        <w:spacing w:beforeLines="96" w:before="230" w:afterLines="120" w:after="288" w:line="480" w:lineRule="auto"/>
        <w:ind w:left="1710" w:hanging="570"/>
        <w:rPr>
          <w:ins w:id="415" w:author="kunmei" w:date="2014-02-03T19:34:00Z"/>
          <w:rFonts w:cs="Times New Roman"/>
          <w:color w:val="000000"/>
          <w:szCs w:val="24"/>
          <w:shd w:val="clear" w:color="auto" w:fill="FFFFFF"/>
        </w:rPr>
      </w:pPr>
      <w:proofErr w:type="spellStart"/>
      <w:ins w:id="416" w:author="kunmei" w:date="2014-02-03T19:34:00Z">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proofErr w:type="spellEnd"/>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ins>
    </w:p>
    <w:p w:rsidR="00DA5E76" w:rsidDel="006474CF" w:rsidRDefault="00DA5E76" w:rsidP="008D420F">
      <w:pPr>
        <w:pStyle w:val="ab"/>
        <w:numPr>
          <w:ilvl w:val="0"/>
          <w:numId w:val="9"/>
        </w:numPr>
        <w:spacing w:beforeLines="96" w:before="230" w:afterLines="120" w:after="288" w:line="480" w:lineRule="auto"/>
        <w:ind w:left="1710" w:hanging="443"/>
        <w:rPr>
          <w:del w:id="417" w:author="kunmei" w:date="2014-02-03T19:34:00Z"/>
          <w:rFonts w:cs="Times New Roman"/>
          <w:color w:val="000000"/>
          <w:szCs w:val="24"/>
          <w:shd w:val="clear" w:color="auto" w:fill="FFFFFF"/>
        </w:rPr>
      </w:pPr>
    </w:p>
    <w:p w:rsidR="003A2050" w:rsidRDefault="00E91895" w:rsidP="008D420F">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r w:rsidRPr="00E91895">
        <w:rPr>
          <w:rFonts w:cs="Times New Roman"/>
          <w:color w:val="000000"/>
          <w:szCs w:val="24"/>
          <w:shd w:val="clear" w:color="auto" w:fill="FFFFFF"/>
        </w:rPr>
        <w:t xml:space="preserve">The parameters </w:t>
      </w:r>
      <w:proofErr w:type="spellStart"/>
      <w:proofErr w:type="gramStart"/>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proofErr w:type="spellEnd"/>
      <w:proofErr w:type="gramEnd"/>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w:t>
      </w:r>
      <w:r w:rsidRPr="00E91895">
        <w:rPr>
          <w:rFonts w:cs="Times New Roman"/>
          <w:color w:val="000000"/>
          <w:szCs w:val="24"/>
          <w:shd w:val="clear" w:color="auto" w:fill="FFFFFF"/>
        </w:rPr>
        <w:lastRenderedPageBreak/>
        <w:t xml:space="preserve">deposition velocity and </w:t>
      </w:r>
      <w:ins w:id="418" w:author="kunmei" w:date="2014-02-03T20:16:00Z">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ins>
      <w:del w:id="419" w:author="kunmei" w:date="2014-02-03T20:16:00Z">
        <w:r w:rsidRPr="00E91895" w:rsidDel="00974106">
          <w:rPr>
            <w:rFonts w:cs="Times New Roman"/>
            <w:color w:val="000000"/>
            <w:szCs w:val="24"/>
            <w:shd w:val="clear" w:color="auto" w:fill="FFFFFF"/>
          </w:rPr>
          <w:delText>ventilation rate</w:delText>
        </w:r>
      </w:del>
      <w:r w:rsidRPr="00E91895">
        <w:rPr>
          <w:rFonts w:cs="Times New Roman"/>
          <w:color w:val="000000"/>
          <w:szCs w:val="24"/>
          <w:shd w:val="clear" w:color="auto" w:fill="FFFFFF"/>
        </w:rPr>
        <w:t>, respectively.</w:t>
      </w:r>
    </w:p>
    <w:bookmarkEnd w:id="401"/>
    <w:bookmarkEnd w:id="402"/>
    <w:p w:rsidR="003A2050" w:rsidRDefault="002169D9" w:rsidP="008D420F">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After the pollen</w:t>
      </w:r>
      <w:del w:id="420" w:author="Yong" w:date="2014-02-02T17:55:00Z">
        <w:r w:rsidR="0096061F" w:rsidDel="005404A7">
          <w:rPr>
            <w:rFonts w:cs="Times New Roman"/>
            <w:color w:val="000000"/>
            <w:szCs w:val="24"/>
            <w:shd w:val="clear" w:color="auto" w:fill="FFFFFF"/>
          </w:rPr>
          <w:delText>s</w:delText>
        </w:r>
      </w:del>
      <w:r>
        <w:rPr>
          <w:rFonts w:cs="Times New Roman"/>
          <w:color w:val="000000"/>
          <w:szCs w:val="24"/>
          <w:shd w:val="clear" w:color="auto" w:fill="FFFFFF"/>
        </w:rPr>
        <w:t xml:space="preserve">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del w:id="421" w:author="kunmei" w:date="2014-02-03T19:24:00Z">
        <w:r w:rsidR="0096061F" w:rsidDel="002F0C52">
          <w:rPr>
            <w:rFonts w:cs="Times New Roman"/>
            <w:color w:val="000000"/>
            <w:szCs w:val="24"/>
            <w:shd w:val="clear" w:color="auto" w:fill="FFFFFF"/>
          </w:rPr>
          <w:delText>it</w:delText>
        </w:r>
      </w:del>
      <w:ins w:id="422" w:author="kunmei" w:date="2014-02-03T19:24:00Z">
        <w:r w:rsidR="002F0C52">
          <w:rPr>
            <w:rFonts w:cs="Times New Roman"/>
            <w:color w:val="000000"/>
            <w:szCs w:val="24"/>
            <w:shd w:val="clear" w:color="auto" w:fill="FFFFFF"/>
          </w:rPr>
          <w:t>skin</w:t>
        </w:r>
      </w:ins>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ins w:id="423" w:author="kunmei" w:date="2014-02-03T19:29:00Z">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 xml:space="preserve">We use a </w:t>
        </w:r>
      </w:ins>
      <w:ins w:id="424" w:author="kunmei" w:date="2014-02-03T19:31:00Z">
        <w:r w:rsidR="004B389E">
          <w:rPr>
            <w:rFonts w:cs="Times New Roman"/>
            <w:color w:val="000000"/>
            <w:szCs w:val="24"/>
            <w:shd w:val="clear" w:color="auto" w:fill="FFFFFF"/>
          </w:rPr>
          <w:t xml:space="preserve">parameter </w:t>
        </w:r>
      </w:ins>
      <w:ins w:id="425" w:author="kunmei" w:date="2014-02-03T19:30:00Z">
        <w:r w:rsidR="004B389E">
          <w:rPr>
            <w:rFonts w:cs="Times New Roman"/>
            <w:color w:val="000000"/>
            <w:szCs w:val="24"/>
            <w:shd w:val="clear" w:color="auto" w:fill="FFFFFF"/>
          </w:rPr>
          <w:t xml:space="preserve">called </w:t>
        </w:r>
      </w:ins>
      <w:ins w:id="426" w:author="kunmei" w:date="2014-02-03T19:29:00Z">
        <w:r w:rsidR="004B389E">
          <w:rPr>
            <w:rFonts w:cs="Times New Roman"/>
            <w:color w:val="000000"/>
            <w:szCs w:val="24"/>
            <w:shd w:val="clear" w:color="auto" w:fill="FFFFFF"/>
          </w:rPr>
          <w:t>efficiency of adherence to skin</w:t>
        </w:r>
      </w:ins>
      <w:ins w:id="427" w:author="kunmei" w:date="2014-02-03T19:30:00Z">
        <w:r w:rsidR="004B389E">
          <w:rPr>
            <w:rFonts w:cs="Times New Roman"/>
            <w:color w:val="000000"/>
            <w:szCs w:val="24"/>
            <w:shd w:val="clear" w:color="auto" w:fill="FFFFFF"/>
          </w:rPr>
          <w:t xml:space="preserve"> (</w:t>
        </w:r>
        <w:proofErr w:type="spellStart"/>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proofErr w:type="spellEnd"/>
        <w:r w:rsidR="004B389E" w:rsidRPr="004B389E">
          <w:rPr>
            <w:rFonts w:cs="Times New Roman"/>
            <w:color w:val="000000"/>
            <w:szCs w:val="24"/>
            <w:shd w:val="clear" w:color="auto" w:fill="FFFFFF"/>
            <w:rPrChange w:id="428" w:author="kunmei" w:date="2014-02-03T19:30:00Z">
              <w:rPr>
                <w:rFonts w:cs="Times New Roman"/>
                <w:i/>
                <w:color w:val="000000"/>
                <w:szCs w:val="24"/>
                <w:shd w:val="clear" w:color="auto" w:fill="FFFFFF"/>
                <w:vertAlign w:val="subscript"/>
              </w:rPr>
            </w:rPrChange>
          </w:rPr>
          <w:t>)</w:t>
        </w:r>
      </w:ins>
      <w:ins w:id="429" w:author="kunmei" w:date="2014-02-03T19:29:00Z">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ins>
      <w:ins w:id="430" w:author="kunmei" w:date="2014-02-03T19:30:00Z">
        <w:r w:rsidR="004B389E">
          <w:rPr>
            <w:rFonts w:cs="Times New Roman"/>
            <w:color w:val="000000"/>
            <w:szCs w:val="24"/>
            <w:shd w:val="clear" w:color="auto" w:fill="FFFFFF"/>
          </w:rPr>
          <w:t>.</w:t>
        </w:r>
      </w:ins>
      <w:r>
        <w:rPr>
          <w:rFonts w:cs="Times New Roman"/>
          <w:color w:val="000000"/>
          <w:szCs w:val="24"/>
          <w:shd w:val="clear" w:color="auto" w:fill="FFFFFF"/>
        </w:rPr>
        <w:t xml:space="preserve"> </w:t>
      </w:r>
      <w:ins w:id="431" w:author="kunmei" w:date="2014-02-03T19:25:00Z">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 xml:space="preserve">pollen could be </w:t>
        </w:r>
      </w:ins>
      <w:ins w:id="432" w:author="kunmei" w:date="2014-02-03T19:30:00Z">
        <w:r w:rsidR="004B389E">
          <w:rPr>
            <w:rFonts w:cs="Times New Roman"/>
            <w:color w:val="000000"/>
            <w:szCs w:val="24"/>
            <w:shd w:val="clear" w:color="auto" w:fill="FFFFFF"/>
          </w:rPr>
          <w:t>removed</w:t>
        </w:r>
      </w:ins>
      <w:ins w:id="433" w:author="kunmei" w:date="2014-02-03T19:25:00Z">
        <w:r w:rsidR="002F0C52">
          <w:rPr>
            <w:rFonts w:cs="Times New Roman"/>
            <w:color w:val="000000"/>
            <w:szCs w:val="24"/>
            <w:shd w:val="clear" w:color="auto" w:fill="FFFFFF"/>
          </w:rPr>
          <w:t xml:space="preserve"> by many </w:t>
        </w:r>
      </w:ins>
      <w:ins w:id="434" w:author="kunmei" w:date="2014-02-03T19:27:00Z">
        <w:r w:rsidR="002F0C52">
          <w:rPr>
            <w:rFonts w:cs="Times New Roman"/>
            <w:color w:val="000000"/>
            <w:szCs w:val="24"/>
            <w:shd w:val="clear" w:color="auto" w:fill="FFFFFF"/>
          </w:rPr>
          <w:t>activities</w:t>
        </w:r>
      </w:ins>
      <w:ins w:id="435" w:author="kunmei" w:date="2014-02-03T19:25:00Z">
        <w:r w:rsidR="002F0C52">
          <w:rPr>
            <w:rFonts w:cs="Times New Roman"/>
            <w:color w:val="000000"/>
            <w:szCs w:val="24"/>
            <w:shd w:val="clear" w:color="auto" w:fill="FFFFFF"/>
          </w:rPr>
          <w:t xml:space="preserve"> including wind </w:t>
        </w:r>
      </w:ins>
      <w:ins w:id="436" w:author="kunmei" w:date="2014-02-03T19:27:00Z">
        <w:r w:rsidR="002F0C52">
          <w:rPr>
            <w:rFonts w:cs="Times New Roman"/>
            <w:color w:val="000000"/>
            <w:szCs w:val="24"/>
            <w:shd w:val="clear" w:color="auto" w:fill="FFFFFF"/>
          </w:rPr>
          <w:t>blowing, water</w:t>
        </w:r>
      </w:ins>
      <w:ins w:id="437" w:author="kunmei" w:date="2014-02-03T19:25:00Z">
        <w:r w:rsidR="002F0C52">
          <w:rPr>
            <w:rFonts w:cs="Times New Roman"/>
            <w:color w:val="000000"/>
            <w:szCs w:val="24"/>
            <w:shd w:val="clear" w:color="auto" w:fill="FFFFFF"/>
          </w:rPr>
          <w:t xml:space="preserve"> washing or hand</w:t>
        </w:r>
      </w:ins>
      <w:ins w:id="438" w:author="kunmei" w:date="2014-02-03T19:27:00Z">
        <w:r w:rsidR="002F0C52">
          <w:rPr>
            <w:rFonts w:cs="Times New Roman"/>
            <w:color w:val="000000"/>
            <w:szCs w:val="24"/>
            <w:shd w:val="clear" w:color="auto" w:fill="FFFFFF"/>
          </w:rPr>
          <w:t>/object</w:t>
        </w:r>
      </w:ins>
      <w:ins w:id="439" w:author="kunmei" w:date="2014-02-03T19:25:00Z">
        <w:r w:rsidR="002F0C52">
          <w:rPr>
            <w:rFonts w:cs="Times New Roman"/>
            <w:color w:val="000000"/>
            <w:szCs w:val="24"/>
            <w:shd w:val="clear" w:color="auto" w:fill="FFFFFF"/>
          </w:rPr>
          <w:t xml:space="preserve"> </w:t>
        </w:r>
      </w:ins>
      <w:del w:id="440" w:author="kunmei" w:date="2014-02-03T19:27:00Z">
        <w:r w:rsidDel="002F0C52">
          <w:rPr>
            <w:rFonts w:cs="Times New Roman"/>
            <w:color w:val="000000"/>
            <w:szCs w:val="24"/>
            <w:shd w:val="clear" w:color="auto" w:fill="FFFFFF"/>
          </w:rPr>
          <w:delText>We</w:delText>
        </w:r>
      </w:del>
      <w:ins w:id="441" w:author="kunmei" w:date="2014-02-03T19:27:00Z">
        <w:r w:rsidR="002F0C52">
          <w:rPr>
            <w:rFonts w:cs="Times New Roman"/>
            <w:color w:val="000000"/>
            <w:szCs w:val="24"/>
            <w:shd w:val="clear" w:color="auto" w:fill="FFFFFF"/>
          </w:rPr>
          <w:t>touching.</w:t>
        </w:r>
      </w:ins>
      <w:del w:id="442" w:author="kunmei" w:date="2014-02-03T19:29:00Z">
        <w:r w:rsidDel="004B389E">
          <w:rPr>
            <w:rFonts w:cs="Times New Roman"/>
            <w:color w:val="000000"/>
            <w:szCs w:val="24"/>
            <w:shd w:val="clear" w:color="auto" w:fill="FFFFFF"/>
          </w:rPr>
          <w:delText xml:space="preserve"> use </w:delText>
        </w:r>
        <w:r w:rsidR="00236D3D" w:rsidDel="004B389E">
          <w:rPr>
            <w:rFonts w:cs="Times New Roman"/>
            <w:color w:val="000000"/>
            <w:szCs w:val="24"/>
            <w:shd w:val="clear" w:color="auto" w:fill="FFFFFF"/>
          </w:rPr>
          <w:delText xml:space="preserve">a </w:delText>
        </w:r>
        <w:r w:rsidDel="004B389E">
          <w:rPr>
            <w:rFonts w:cs="Times New Roman"/>
            <w:color w:val="000000"/>
            <w:szCs w:val="24"/>
            <w:shd w:val="clear" w:color="auto" w:fill="FFFFFF"/>
          </w:rPr>
          <w:delText>dermal adherence rate to illustrate this effect</w:delText>
        </w:r>
      </w:del>
      <w:ins w:id="443" w:author="kunmei" w:date="2014-02-03T19:30:00Z">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 xml:space="preserve">We use </w:t>
        </w:r>
      </w:ins>
      <w:ins w:id="444" w:author="kunmei" w:date="2014-02-03T19:31:00Z">
        <w:r w:rsidR="004B389E">
          <w:rPr>
            <w:rFonts w:cs="Times New Roman"/>
            <w:color w:val="000000"/>
            <w:szCs w:val="24"/>
            <w:shd w:val="clear" w:color="auto" w:fill="FFFFFF"/>
          </w:rPr>
          <w:t>a parameter called removal coefficient of the pollens on the skin (</w:t>
        </w:r>
        <w:proofErr w:type="spellStart"/>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proofErr w:type="spellEnd"/>
        <w:r w:rsidR="004B389E" w:rsidRPr="004B389E">
          <w:rPr>
            <w:rFonts w:cs="Times New Roman"/>
            <w:color w:val="000000"/>
            <w:szCs w:val="24"/>
            <w:shd w:val="clear" w:color="auto" w:fill="FFFFFF"/>
            <w:rPrChange w:id="445" w:author="kunmei" w:date="2014-02-03T19:31:00Z">
              <w:rPr>
                <w:rFonts w:cs="Times New Roman"/>
                <w:i/>
                <w:color w:val="000000"/>
                <w:szCs w:val="24"/>
                <w:shd w:val="clear" w:color="auto" w:fill="FFFFFF"/>
                <w:vertAlign w:val="subscript"/>
              </w:rPr>
            </w:rPrChange>
          </w:rPr>
          <w:t>)</w:t>
        </w:r>
      </w:ins>
      <w:ins w:id="446" w:author="kunmei" w:date="2014-02-03T19:30:00Z">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 xml:space="preserve">to illustrate this </w:t>
        </w:r>
        <w:proofErr w:type="spellStart"/>
        <w:r w:rsidR="004B389E">
          <w:rPr>
            <w:rFonts w:cs="Times New Roman"/>
            <w:color w:val="000000"/>
            <w:szCs w:val="24"/>
            <w:shd w:val="clear" w:color="auto" w:fill="FFFFFF"/>
          </w:rPr>
          <w:t>effect</w:t>
        </w:r>
      </w:ins>
      <w:ins w:id="447" w:author="kunmei" w:date="2014-02-03T19:33:00Z">
        <w:r w:rsidR="003A5622">
          <w:rPr>
            <w:rFonts w:cs="Times New Roman"/>
            <w:color w:val="000000"/>
            <w:szCs w:val="24"/>
            <w:shd w:val="clear" w:color="auto" w:fill="FFFFFF"/>
          </w:rPr>
          <w:t>.The</w:t>
        </w:r>
        <w:proofErr w:type="spellEnd"/>
        <w:r w:rsidR="003A5622">
          <w:rPr>
            <w:rFonts w:cs="Times New Roman"/>
            <w:color w:val="000000"/>
            <w:szCs w:val="24"/>
            <w:shd w:val="clear" w:color="auto" w:fill="FFFFFF"/>
          </w:rPr>
          <w:t xml:space="preserve"> equation is shown </w:t>
        </w:r>
        <w:proofErr w:type="gramStart"/>
        <w:r w:rsidR="003A5622">
          <w:rPr>
            <w:rFonts w:cs="Times New Roman"/>
            <w:color w:val="000000"/>
            <w:szCs w:val="24"/>
            <w:shd w:val="clear" w:color="auto" w:fill="FFFFFF"/>
          </w:rPr>
          <w:t xml:space="preserve">in </w:t>
        </w:r>
        <w:proofErr w:type="gramEnd"/>
        <w:r w:rsidR="003A5622">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3A5622">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REF ZEqnNum144030 \* Charformat \! \* MERGEFORMAT </w:instrText>
        </w:r>
      </w:ins>
      <w:r w:rsidR="003A5622">
        <w:rPr>
          <w:rFonts w:cs="Times New Roman"/>
          <w:color w:val="000000"/>
          <w:szCs w:val="24"/>
          <w:shd w:val="clear" w:color="auto" w:fill="FFFFFF"/>
        </w:rPr>
        <w:fldChar w:fldCharType="separate"/>
      </w:r>
      <w:ins w:id="448" w:author="kunmei" w:date="2014-02-03T19:40:00Z">
        <w:r w:rsidR="00FC1F49" w:rsidRPr="00FC1F49">
          <w:rPr>
            <w:rFonts w:cs="Times New Roman"/>
            <w:color w:val="000000"/>
            <w:szCs w:val="24"/>
            <w:shd w:val="clear" w:color="auto" w:fill="FFFFFF"/>
          </w:rPr>
          <w:instrText>(2.22)</w:instrText>
        </w:r>
      </w:ins>
      <w:ins w:id="449" w:author="kunmei" w:date="2014-02-03T19:33:00Z">
        <w:r w:rsidR="003A5622">
          <w:rPr>
            <w:rFonts w:cs="Times New Roman"/>
            <w:color w:val="000000"/>
            <w:szCs w:val="24"/>
            <w:shd w:val="clear" w:color="auto" w:fill="FFFFFF"/>
          </w:rPr>
          <w:fldChar w:fldCharType="end"/>
        </w:r>
        <w:r w:rsidR="003A5622">
          <w:rPr>
            <w:rFonts w:cs="Times New Roman"/>
            <w:color w:val="000000"/>
            <w:szCs w:val="24"/>
            <w:shd w:val="clear" w:color="auto" w:fill="FFFFFF"/>
          </w:rPr>
          <w:fldChar w:fldCharType="end"/>
        </w:r>
        <w:r w:rsidR="003A5622">
          <w:rPr>
            <w:rFonts w:cs="Times New Roman"/>
            <w:color w:val="000000"/>
            <w:szCs w:val="24"/>
            <w:shd w:val="clear" w:color="auto" w:fill="FFFFFF"/>
          </w:rPr>
          <w:t>.</w:t>
        </w:r>
      </w:ins>
      <w:del w:id="450" w:author="kunmei" w:date="2014-02-03T19:30:00Z">
        <w:r w:rsidR="00236D3D" w:rsidDel="004B389E">
          <w:rPr>
            <w:rFonts w:cs="Times New Roman"/>
            <w:color w:val="000000"/>
            <w:szCs w:val="24"/>
            <w:shd w:val="clear" w:color="auto" w:fill="FFFFFF"/>
          </w:rPr>
          <w:delText>:</w:delText>
        </w:r>
      </w:del>
    </w:p>
    <w:p w:rsidR="003A2050" w:rsidRDefault="002169D9" w:rsidP="008D420F">
      <w:pPr>
        <w:pStyle w:val="MTDisplayEquation"/>
        <w:spacing w:beforeLines="96" w:before="230" w:afterLines="120" w:after="288"/>
        <w:ind w:firstLine="720"/>
        <w:rPr>
          <w:shd w:val="clear" w:color="auto" w:fill="FFFFFF"/>
        </w:rPr>
      </w:pPr>
      <w:r>
        <w:rPr>
          <w:shd w:val="clear" w:color="auto" w:fill="FFFFFF"/>
        </w:rPr>
        <w:tab/>
      </w:r>
      <w:r w:rsidR="00554F24" w:rsidRPr="000E6B8A">
        <w:rPr>
          <w:position w:val="-10"/>
          <w:shd w:val="clear" w:color="auto" w:fill="FFFFFF"/>
        </w:rPr>
        <w:object w:dxaOrig="2320" w:dyaOrig="320">
          <v:shape id="_x0000_i1076" type="#_x0000_t75" style="width:116.75pt;height:14.75pt" o:ole="">
            <v:imagedata r:id="rId107" o:title=""/>
          </v:shape>
          <o:OLEObject Type="Embed" ProgID="Equation.DSMT4" ShapeID="_x0000_i1076" DrawAspect="Content" ObjectID="_1452976238" r:id="rId108"/>
        </w:object>
      </w:r>
      <w:r>
        <w:rPr>
          <w:shd w:val="clear" w:color="auto" w:fill="FFFFFF"/>
        </w:rPr>
        <w:t xml:space="preserve"> </w:t>
      </w:r>
      <w:r>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451" w:author="kunmei" w:date="2014-02-03T18:20:00Z">
        <w:r w:rsidR="00F44D9E">
          <w:rPr>
            <w:shd w:val="clear" w:color="auto" w:fill="FFFFFF"/>
          </w:rPr>
          <w:fldChar w:fldCharType="end"/>
        </w:r>
      </w:del>
      <w:bookmarkStart w:id="452" w:name="ZEqnNum144030"/>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453" w:author="kunmei" w:date="2014-02-03T19:40:00Z">
        <w:r w:rsidR="00FC1F49" w:rsidRPr="00FC1F49">
          <w:rPr>
            <w:noProof/>
            <w:shd w:val="clear" w:color="auto" w:fill="FFFFFF"/>
            <w:rPrChange w:id="454" w:author="kunmei" w:date="2014-02-03T19:40:00Z">
              <w:rPr/>
            </w:rPrChange>
          </w:rPr>
          <w:instrText>2</w:instrText>
        </w:r>
      </w:ins>
      <w:del w:id="455"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456" w:author="kunmei" w:date="2014-02-03T19:40:00Z">
        <w:r w:rsidR="00FC1F49" w:rsidRPr="00FC1F49">
          <w:rPr>
            <w:noProof/>
            <w:shd w:val="clear" w:color="auto" w:fill="FFFFFF"/>
            <w:rPrChange w:id="457" w:author="kunmei" w:date="2014-02-03T19:40:00Z">
              <w:rPr/>
            </w:rPrChange>
          </w:rPr>
          <w:instrText>22</w:instrText>
        </w:r>
      </w:ins>
      <w:del w:id="458" w:author="kunmei" w:date="2014-02-03T18:20:00Z">
        <w:r w:rsidR="00EC2338" w:rsidDel="005313A0">
          <w:rPr>
            <w:noProof/>
            <w:shd w:val="clear" w:color="auto" w:fill="FFFFFF"/>
          </w:rPr>
          <w:delInstrText>24</w:delInstrText>
        </w:r>
      </w:del>
      <w:r w:rsidR="0068144C">
        <w:rPr>
          <w:noProof/>
          <w:shd w:val="clear" w:color="auto" w:fill="FFFFFF"/>
        </w:rPr>
        <w:fldChar w:fldCharType="end"/>
      </w:r>
      <w:r w:rsidR="006C6599">
        <w:rPr>
          <w:shd w:val="clear" w:color="auto" w:fill="FFFFFF"/>
        </w:rPr>
        <w:instrText>)</w:instrText>
      </w:r>
      <w:bookmarkEnd w:id="452"/>
      <w:r w:rsidR="00F44D9E">
        <w:rPr>
          <w:shd w:val="clear" w:color="auto" w:fill="FFFFFF"/>
        </w:rPr>
        <w:fldChar w:fldCharType="end"/>
      </w:r>
    </w:p>
    <w:p w:rsidR="003A2050" w:rsidRDefault="00E91895" w:rsidP="00C937DB">
      <w:pPr>
        <w:spacing w:beforeLines="96" w:before="230" w:afterLines="120" w:after="288" w:line="480" w:lineRule="auto"/>
        <w:ind w:firstLine="720"/>
        <w:rPr>
          <w:rFonts w:cs="Times New Roman"/>
          <w:szCs w:val="24"/>
        </w:rPr>
      </w:pPr>
      <w:r w:rsidRPr="00E91895">
        <w:rPr>
          <w:rFonts w:cs="Times New Roman"/>
          <w:szCs w:val="24"/>
        </w:rPr>
        <w:t>Where</w:t>
      </w:r>
    </w:p>
    <w:p w:rsidR="003A2050" w:rsidRDefault="00CE4331" w:rsidP="008D420F">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proofErr w:type="spellEnd"/>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3A2050" w:rsidRDefault="00CE4331" w:rsidP="008D420F">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r w:rsidRPr="00CE4331">
        <w:rPr>
          <w:rFonts w:cs="Times New Roman"/>
          <w:i/>
          <w:color w:val="000000"/>
          <w:szCs w:val="24"/>
          <w:shd w:val="clear" w:color="auto" w:fill="FFFFFF"/>
        </w:rPr>
        <w:t>M</w:t>
      </w:r>
      <w:r w:rsidR="002B4AD8" w:rsidRPr="002B4AD8">
        <w:rPr>
          <w:rFonts w:cs="Times New Roman"/>
          <w:color w:val="000000"/>
          <w:szCs w:val="24"/>
          <w:shd w:val="clear" w:color="auto" w:fill="FFFFFF"/>
        </w:rPr>
        <w:t xml:space="preserve"> the </w:t>
      </w:r>
      <w:ins w:id="459" w:author="kunmei" w:date="2014-02-03T19:43:00Z">
        <w:r w:rsidR="00FC1F49">
          <w:rPr>
            <w:rFonts w:cs="Times New Roman"/>
            <w:color w:val="000000"/>
            <w:szCs w:val="24"/>
            <w:shd w:val="clear" w:color="auto" w:fill="FFFFFF"/>
          </w:rPr>
          <w:t xml:space="preserve">total </w:t>
        </w:r>
      </w:ins>
      <w:r w:rsidR="002B4AD8" w:rsidRPr="002B4AD8">
        <w:rPr>
          <w:rFonts w:cs="Times New Roman"/>
          <w:color w:val="000000"/>
          <w:szCs w:val="24"/>
          <w:shd w:val="clear" w:color="auto" w:fill="FFFFFF"/>
        </w:rPr>
        <w:t>mass of the pollen on the skin surface</w:t>
      </w:r>
      <w:ins w:id="460" w:author="kunmei" w:date="2014-02-03T19:43:00Z">
        <w:r w:rsidR="00FC1F49">
          <w:rPr>
            <w:rFonts w:cs="Times New Roman"/>
            <w:color w:val="000000"/>
            <w:szCs w:val="24"/>
            <w:shd w:val="clear" w:color="auto" w:fill="FFFFFF"/>
          </w:rPr>
          <w:t>(</w:t>
        </w:r>
        <w:proofErr w:type="spellStart"/>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 xml:space="preserve">) </w:t>
        </w:r>
      </w:ins>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3A2050" w:rsidDel="006474CF" w:rsidRDefault="00CE4331" w:rsidP="008D420F">
      <w:pPr>
        <w:pStyle w:val="ab"/>
        <w:numPr>
          <w:ilvl w:val="0"/>
          <w:numId w:val="11"/>
        </w:numPr>
        <w:spacing w:beforeLines="96" w:before="230" w:afterLines="120" w:after="288" w:line="480" w:lineRule="auto"/>
        <w:ind w:left="1710" w:hanging="570"/>
        <w:rPr>
          <w:del w:id="461" w:author="kunmei" w:date="2014-02-03T19:33:00Z"/>
          <w:rFonts w:cs="Times New Roman"/>
          <w:color w:val="000000"/>
          <w:szCs w:val="24"/>
          <w:shd w:val="clear" w:color="auto" w:fill="FFFFFF"/>
        </w:rPr>
      </w:pPr>
      <w:del w:id="462" w:author="kunmei" w:date="2014-02-03T19:33:00Z">
        <w:r w:rsidRPr="00CE4331" w:rsidDel="006474CF">
          <w:rPr>
            <w:rFonts w:cs="Times New Roman"/>
            <w:i/>
            <w:color w:val="000000"/>
            <w:szCs w:val="24"/>
            <w:shd w:val="clear" w:color="auto" w:fill="FFFFFF"/>
          </w:rPr>
          <w:delText>S</w:delText>
        </w:r>
        <w:r w:rsidRPr="00CE4331" w:rsidDel="006474CF">
          <w:rPr>
            <w:rFonts w:cs="Times New Roman"/>
            <w:i/>
            <w:color w:val="000000"/>
            <w:szCs w:val="24"/>
            <w:shd w:val="clear" w:color="auto" w:fill="FFFFFF"/>
            <w:vertAlign w:val="subscript"/>
          </w:rPr>
          <w:delText>a</w:delText>
        </w:r>
        <w:r w:rsidR="002B4AD8" w:rsidRPr="002B4AD8" w:rsidDel="006474CF">
          <w:rPr>
            <w:rFonts w:cs="Times New Roman"/>
            <w:color w:val="000000"/>
            <w:szCs w:val="24"/>
            <w:shd w:val="clear" w:color="auto" w:fill="FFFFFF"/>
          </w:rPr>
          <w:delText xml:space="preserve"> the total surface of human skin</w:delText>
        </w:r>
        <w:r w:rsidR="005B4CCF" w:rsidDel="006474CF">
          <w:rPr>
            <w:rFonts w:cs="Times New Roman"/>
            <w:color w:val="000000"/>
            <w:szCs w:val="24"/>
            <w:shd w:val="clear" w:color="auto" w:fill="FFFFFF"/>
          </w:rPr>
          <w:delText xml:space="preserve"> ( m</w:delText>
        </w:r>
        <w:r w:rsidR="005B4CCF" w:rsidDel="006474CF">
          <w:rPr>
            <w:rFonts w:cs="Times New Roman"/>
            <w:color w:val="000000"/>
            <w:szCs w:val="24"/>
            <w:shd w:val="clear" w:color="auto" w:fill="FFFFFF"/>
            <w:vertAlign w:val="superscript"/>
          </w:rPr>
          <w:delText xml:space="preserve">2 </w:delText>
        </w:r>
        <w:r w:rsidR="005B4CCF" w:rsidDel="006474CF">
          <w:rPr>
            <w:rFonts w:cs="Times New Roman"/>
            <w:color w:val="000000"/>
            <w:szCs w:val="24"/>
            <w:shd w:val="clear" w:color="auto" w:fill="FFFFFF"/>
          </w:rPr>
          <w:delText>)</w:delText>
        </w:r>
      </w:del>
    </w:p>
    <w:p w:rsidR="003A2050" w:rsidDel="006474CF" w:rsidRDefault="00CE4331" w:rsidP="008D420F">
      <w:pPr>
        <w:pStyle w:val="ab"/>
        <w:numPr>
          <w:ilvl w:val="0"/>
          <w:numId w:val="11"/>
        </w:numPr>
        <w:spacing w:beforeLines="96" w:before="230" w:afterLines="120" w:after="288" w:line="480" w:lineRule="auto"/>
        <w:ind w:left="1710" w:hanging="570"/>
        <w:rPr>
          <w:del w:id="463" w:author="kunmei" w:date="2014-02-03T19:34:00Z"/>
          <w:rFonts w:cs="Times New Roman"/>
          <w:color w:val="000000"/>
          <w:szCs w:val="24"/>
          <w:shd w:val="clear" w:color="auto" w:fill="FFFFFF"/>
        </w:rPr>
      </w:pPr>
      <w:del w:id="464" w:author="kunmei" w:date="2014-02-03T19:34:00Z">
        <w:r w:rsidRPr="00CE4331" w:rsidDel="006474CF">
          <w:rPr>
            <w:rFonts w:cs="Times New Roman"/>
            <w:i/>
            <w:color w:val="000000"/>
            <w:szCs w:val="24"/>
            <w:shd w:val="clear" w:color="auto" w:fill="FFFFFF"/>
          </w:rPr>
          <w:delText>R</w:delText>
        </w:r>
        <w:r w:rsidRPr="00CE4331" w:rsidDel="006474CF">
          <w:rPr>
            <w:rFonts w:cs="Times New Roman"/>
            <w:i/>
            <w:color w:val="000000"/>
            <w:szCs w:val="24"/>
            <w:shd w:val="clear" w:color="auto" w:fill="FFFFFF"/>
            <w:vertAlign w:val="subscript"/>
          </w:rPr>
          <w:delText>t</w:delText>
        </w:r>
        <w:r w:rsidR="00735267" w:rsidDel="006474CF">
          <w:rPr>
            <w:rFonts w:cs="Times New Roman"/>
            <w:color w:val="000000"/>
            <w:szCs w:val="24"/>
            <w:shd w:val="clear" w:color="auto" w:fill="FFFFFF"/>
          </w:rPr>
          <w:delText xml:space="preserve"> the ratio</w:delText>
        </w:r>
        <w:r w:rsidR="002B4AD8" w:rsidRPr="002B4AD8" w:rsidDel="006474CF">
          <w:rPr>
            <w:rFonts w:cs="Times New Roman"/>
            <w:color w:val="000000"/>
            <w:szCs w:val="24"/>
            <w:shd w:val="clear" w:color="auto" w:fill="FFFFFF"/>
          </w:rPr>
          <w:delText xml:space="preserve"> of the skin which are expose</w:delText>
        </w:r>
        <w:r w:rsidR="00A273CD" w:rsidDel="006474CF">
          <w:rPr>
            <w:rFonts w:cs="Times New Roman"/>
            <w:color w:val="000000"/>
            <w:szCs w:val="24"/>
            <w:shd w:val="clear" w:color="auto" w:fill="FFFFFF"/>
          </w:rPr>
          <w:delText>d</w:delText>
        </w:r>
        <w:r w:rsidR="002B4AD8" w:rsidRPr="002B4AD8" w:rsidDel="006474CF">
          <w:rPr>
            <w:rFonts w:cs="Times New Roman"/>
            <w:color w:val="000000"/>
            <w:szCs w:val="24"/>
            <w:shd w:val="clear" w:color="auto" w:fill="FFFFFF"/>
          </w:rPr>
          <w:delText xml:space="preserve"> to pollens</w:delText>
        </w:r>
        <w:r w:rsidR="00D25074" w:rsidDel="006474CF">
          <w:rPr>
            <w:rFonts w:cs="Times New Roman"/>
            <w:color w:val="000000"/>
            <w:szCs w:val="24"/>
            <w:shd w:val="clear" w:color="auto" w:fill="FFFFFF"/>
          </w:rPr>
          <w:delText xml:space="preserve"> </w:delText>
        </w:r>
        <w:r w:rsidR="002B4AD8" w:rsidRPr="002B4AD8" w:rsidDel="006474CF">
          <w:rPr>
            <w:rFonts w:cs="Times New Roman"/>
            <w:color w:val="000000"/>
            <w:szCs w:val="24"/>
            <w:shd w:val="clear" w:color="auto" w:fill="FFFFFF"/>
          </w:rPr>
          <w:delText>(head, arm, hand, leg)</w:delText>
        </w:r>
        <w:r w:rsidR="00E85049" w:rsidDel="006474CF">
          <w:rPr>
            <w:rFonts w:cs="Times New Roman"/>
            <w:color w:val="000000"/>
            <w:szCs w:val="24"/>
            <w:shd w:val="clear" w:color="auto" w:fill="FFFFFF"/>
          </w:rPr>
          <w:delText xml:space="preserve"> (dimensionless)</w:delText>
        </w:r>
      </w:del>
    </w:p>
    <w:p w:rsidR="003A2050" w:rsidRDefault="004B389E" w:rsidP="008D420F">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ins w:id="465" w:author="kunmei" w:date="2014-02-03T19:31:00Z">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ins>
      <w:proofErr w:type="spellEnd"/>
      <w:del w:id="466" w:author="kunmei" w:date="2014-02-03T19:31:00Z">
        <w:r w:rsidR="00CE4331" w:rsidRPr="00CE4331" w:rsidDel="004B389E">
          <w:rPr>
            <w:rFonts w:cs="Times New Roman"/>
            <w:i/>
            <w:color w:val="000000"/>
            <w:szCs w:val="24"/>
            <w:shd w:val="clear" w:color="auto" w:fill="FFFFFF"/>
          </w:rPr>
          <w:delText>R</w:delText>
        </w:r>
        <w:r w:rsidR="00CE4331" w:rsidRPr="00CE4331" w:rsidDel="004B389E">
          <w:rPr>
            <w:rFonts w:cs="Times New Roman"/>
            <w:i/>
            <w:color w:val="000000"/>
            <w:szCs w:val="24"/>
            <w:shd w:val="clear" w:color="auto" w:fill="FFFFFF"/>
            <w:vertAlign w:val="subscript"/>
          </w:rPr>
          <w:delText>m</w:delText>
        </w:r>
      </w:del>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3A2050" w:rsidRDefault="00CE4331" w:rsidP="008D420F">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proofErr w:type="spellEnd"/>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3A2050" w:rsidRDefault="00C329B8" w:rsidP="00C937DB">
      <w:pPr>
        <w:pStyle w:val="3"/>
        <w:spacing w:beforeLines="96" w:before="230" w:afterLines="120" w:after="288"/>
        <w:ind w:firstLine="720"/>
      </w:pPr>
      <w:r>
        <w:t>Unintentional Ingestion</w:t>
      </w:r>
    </w:p>
    <w:p w:rsidR="003A2050" w:rsidRDefault="00DA1F97" w:rsidP="008D420F">
      <w:pPr>
        <w:pStyle w:val="ab"/>
        <w:spacing w:beforeLines="96" w:before="230" w:afterLines="120" w:after="288" w:line="480" w:lineRule="auto"/>
        <w:ind w:left="0" w:firstLine="720"/>
        <w:mirrorIndents/>
        <w:rPr>
          <w:ins w:id="467" w:author="kunmei" w:date="2014-02-03T19:38:00Z"/>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F44D9E">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hyperlink w:anchor="_ENREF_5" w:tooltip="Chivato, 1996 #62" w:history="1">
        <w:r w:rsidR="00787A2D">
          <w:rPr>
            <w:rFonts w:cs="Times New Roman"/>
            <w:noProof/>
            <w:color w:val="000000"/>
            <w:szCs w:val="24"/>
            <w:shd w:val="clear" w:color="auto" w:fill="FFFFFF"/>
          </w:rPr>
          <w:t>Chivato et al., 1996</w:t>
        </w:r>
      </w:hyperlink>
      <w:r w:rsidR="00E576AA">
        <w:rPr>
          <w:rFonts w:cs="Times New Roman"/>
          <w:noProof/>
          <w:color w:val="000000"/>
          <w:szCs w:val="24"/>
          <w:shd w:val="clear" w:color="auto" w:fill="FFFFFF"/>
        </w:rPr>
        <w:t xml:space="preserve">; </w:t>
      </w:r>
      <w:hyperlink w:anchor="_ENREF_8" w:tooltip="Cohen, 1979 #7" w:history="1">
        <w:r w:rsidR="00787A2D">
          <w:rPr>
            <w:rFonts w:cs="Times New Roman"/>
            <w:noProof/>
            <w:color w:val="000000"/>
            <w:szCs w:val="24"/>
            <w:shd w:val="clear" w:color="auto" w:fill="FFFFFF"/>
          </w:rPr>
          <w:t>Cohen et al., 1979</w:t>
        </w:r>
      </w:hyperlink>
      <w:r w:rsidR="00E576AA">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w:t>
      </w:r>
      <w:proofErr w:type="spellStart"/>
      <w:r>
        <w:rPr>
          <w:rFonts w:cs="Times New Roman"/>
          <w:color w:val="000000"/>
          <w:szCs w:val="24"/>
          <w:shd w:val="clear" w:color="auto" w:fill="FFFFFF"/>
        </w:rPr>
        <w:t>adults</w:t>
      </w:r>
      <w:proofErr w:type="gramStart"/>
      <w:r>
        <w:rPr>
          <w:rFonts w:cs="Times New Roman"/>
          <w:color w:val="000000"/>
          <w:szCs w:val="24"/>
          <w:shd w:val="clear" w:color="auto" w:fill="FFFFFF"/>
        </w:rPr>
        <w:t>.</w:t>
      </w:r>
      <w:ins w:id="468" w:author="kunmei" w:date="2014-02-03T19:39:00Z">
        <w:r w:rsidR="00FC1F49">
          <w:rPr>
            <w:rFonts w:cs="Times New Roman"/>
            <w:color w:val="000000"/>
            <w:szCs w:val="24"/>
            <w:shd w:val="clear" w:color="auto" w:fill="FFFFFF"/>
          </w:rPr>
          <w:t>.</w:t>
        </w:r>
        <w:proofErr w:type="gramEnd"/>
        <w:r w:rsidR="00FC1F49">
          <w:rPr>
            <w:rFonts w:cs="Times New Roman"/>
            <w:color w:val="000000"/>
            <w:szCs w:val="24"/>
            <w:shd w:val="clear" w:color="auto" w:fill="FFFFFF"/>
          </w:rPr>
          <w:t>T</w:t>
        </w:r>
      </w:ins>
      <w:ins w:id="469" w:author="kunmei" w:date="2014-02-03T19:40:00Z">
        <w:r w:rsidR="00FC1F49">
          <w:rPr>
            <w:rFonts w:cs="Times New Roman"/>
            <w:color w:val="000000"/>
            <w:szCs w:val="24"/>
            <w:shd w:val="clear" w:color="auto" w:fill="FFFFFF"/>
          </w:rPr>
          <w:t>he</w:t>
        </w:r>
        <w:proofErr w:type="spellEnd"/>
        <w:r w:rsidR="00FC1F49">
          <w:rPr>
            <w:rFonts w:cs="Times New Roman"/>
            <w:color w:val="000000"/>
            <w:szCs w:val="24"/>
            <w:shd w:val="clear" w:color="auto" w:fill="FFFFFF"/>
          </w:rPr>
          <w:t xml:space="preserve"> equation </w:t>
        </w:r>
        <w:r w:rsidR="00FC1F49">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FC1F49">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REF ZEqnNum501496 \* Charformat \! \* MERGEFORMAT </w:instrText>
        </w:r>
      </w:ins>
      <w:r w:rsidR="00FC1F49">
        <w:rPr>
          <w:rFonts w:cs="Times New Roman"/>
          <w:color w:val="000000"/>
          <w:szCs w:val="24"/>
          <w:shd w:val="clear" w:color="auto" w:fill="FFFFFF"/>
        </w:rPr>
        <w:fldChar w:fldCharType="separate"/>
      </w:r>
      <w:ins w:id="470" w:author="kunmei" w:date="2014-02-03T19:40:00Z">
        <w:r w:rsidR="00FC1F49" w:rsidRPr="00FC1F49">
          <w:rPr>
            <w:rFonts w:cs="Times New Roman"/>
            <w:color w:val="000000"/>
            <w:szCs w:val="24"/>
            <w:shd w:val="clear" w:color="auto" w:fill="FFFFFF"/>
          </w:rPr>
          <w:instrText>(2.23)</w:instrText>
        </w:r>
        <w:r w:rsidR="00FC1F49">
          <w:rPr>
            <w:rFonts w:cs="Times New Roman"/>
            <w:color w:val="000000"/>
            <w:szCs w:val="24"/>
            <w:shd w:val="clear" w:color="auto" w:fill="FFFFFF"/>
          </w:rPr>
          <w:fldChar w:fldCharType="end"/>
        </w:r>
        <w:r w:rsidR="00FC1F49">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w:t>
        </w:r>
      </w:ins>
      <w:ins w:id="471" w:author="kunmei" w:date="2014-02-03T19:41:00Z">
        <w:r w:rsidR="00FC1F49">
          <w:rPr>
            <w:rFonts w:cs="Times New Roman"/>
            <w:color w:val="000000"/>
            <w:szCs w:val="24"/>
            <w:shd w:val="clear" w:color="auto" w:fill="FFFFFF"/>
          </w:rPr>
          <w:t xml:space="preserve"> relationship.</w:t>
        </w:r>
      </w:ins>
    </w:p>
    <w:p w:rsidR="00FC1F49" w:rsidRDefault="00FC1F49" w:rsidP="00CE41BB">
      <w:pPr>
        <w:pStyle w:val="ab"/>
        <w:spacing w:beforeLines="96" w:before="230" w:afterLines="120" w:after="288" w:line="480" w:lineRule="auto"/>
        <w:ind w:left="0" w:firstLine="720"/>
        <w:mirrorIndents/>
        <w:rPr>
          <w:rFonts w:cs="Times New Roman"/>
          <w:color w:val="000000"/>
          <w:szCs w:val="24"/>
          <w:shd w:val="clear" w:color="auto" w:fill="FFFFFF"/>
        </w:rPr>
      </w:pPr>
    </w:p>
    <w:p w:rsidR="003A2050" w:rsidRDefault="00DA1F97" w:rsidP="002011A5">
      <w:pPr>
        <w:pStyle w:val="MTDisplayEquation"/>
        <w:spacing w:beforeLines="96" w:before="230" w:afterLines="120" w:after="288"/>
        <w:ind w:firstLine="720"/>
        <w:rPr>
          <w:shd w:val="clear" w:color="auto" w:fill="FFFFFF"/>
        </w:rPr>
      </w:pPr>
      <w:r>
        <w:rPr>
          <w:shd w:val="clear" w:color="auto" w:fill="FFFFFF"/>
        </w:rPr>
        <w:tab/>
      </w:r>
      <w:r w:rsidR="00FC1F49" w:rsidRPr="00FC1F49">
        <w:rPr>
          <w:position w:val="-24"/>
          <w:shd w:val="clear" w:color="auto" w:fill="FFFFFF"/>
        </w:rPr>
        <w:object w:dxaOrig="3700" w:dyaOrig="620">
          <v:shape id="_x0000_i1077" type="#_x0000_t75" style="width:184.35pt;height:30pt" o:ole="">
            <v:imagedata r:id="rId109" o:title=""/>
          </v:shape>
          <o:OLEObject Type="Embed" ProgID="Equation.DSMT4" ShapeID="_x0000_i1077" DrawAspect="Content" ObjectID="_1452976239" r:id="rId110"/>
        </w:object>
      </w:r>
      <w:r w:rsidR="00F80C78">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472" w:author="kunmei" w:date="2014-02-03T18:20:00Z">
        <w:r w:rsidR="00F44D9E">
          <w:rPr>
            <w:shd w:val="clear" w:color="auto" w:fill="FFFFFF"/>
          </w:rPr>
          <w:fldChar w:fldCharType="end"/>
        </w:r>
      </w:del>
      <w:bookmarkStart w:id="473" w:name="ZEqnNum501496"/>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474" w:author="kunmei" w:date="2014-02-03T19:40:00Z">
        <w:r w:rsidR="00FC1F49" w:rsidRPr="00FC1F49">
          <w:rPr>
            <w:noProof/>
            <w:shd w:val="clear" w:color="auto" w:fill="FFFFFF"/>
            <w:rPrChange w:id="475" w:author="kunmei" w:date="2014-02-03T19:40:00Z">
              <w:rPr/>
            </w:rPrChange>
          </w:rPr>
          <w:instrText>2</w:instrText>
        </w:r>
      </w:ins>
      <w:del w:id="476"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477" w:author="kunmei" w:date="2014-02-03T19:40:00Z">
        <w:r w:rsidR="00FC1F49" w:rsidRPr="00FC1F49">
          <w:rPr>
            <w:noProof/>
            <w:shd w:val="clear" w:color="auto" w:fill="FFFFFF"/>
            <w:rPrChange w:id="478" w:author="kunmei" w:date="2014-02-03T19:40:00Z">
              <w:rPr/>
            </w:rPrChange>
          </w:rPr>
          <w:instrText>23</w:instrText>
        </w:r>
      </w:ins>
      <w:del w:id="479" w:author="kunmei" w:date="2014-02-03T18:20:00Z">
        <w:r w:rsidR="00EC2338" w:rsidDel="005313A0">
          <w:rPr>
            <w:noProof/>
            <w:shd w:val="clear" w:color="auto" w:fill="FFFFFF"/>
          </w:rPr>
          <w:delInstrText>25</w:delInstrText>
        </w:r>
      </w:del>
      <w:r w:rsidR="0068144C">
        <w:rPr>
          <w:noProof/>
          <w:shd w:val="clear" w:color="auto" w:fill="FFFFFF"/>
        </w:rPr>
        <w:fldChar w:fldCharType="end"/>
      </w:r>
      <w:r w:rsidR="006C6599">
        <w:rPr>
          <w:shd w:val="clear" w:color="auto" w:fill="FFFFFF"/>
        </w:rPr>
        <w:instrText>)</w:instrText>
      </w:r>
      <w:bookmarkEnd w:id="473"/>
      <w:r w:rsidR="00F44D9E">
        <w:rPr>
          <w:shd w:val="clear" w:color="auto" w:fill="FFFFFF"/>
        </w:rPr>
        <w:fldChar w:fldCharType="end"/>
      </w:r>
    </w:p>
    <w:p w:rsidR="003A2050" w:rsidRDefault="00DA1F97" w:rsidP="008D420F">
      <w:pPr>
        <w:spacing w:beforeLines="96" w:before="230" w:afterLines="120" w:after="288" w:line="480" w:lineRule="auto"/>
        <w:ind w:firstLine="720"/>
      </w:pPr>
      <w:r w:rsidRPr="00B1789F">
        <w:rPr>
          <w:rFonts w:hint="eastAsia"/>
        </w:rPr>
        <w:t>Where</w:t>
      </w:r>
      <w:r>
        <w:t xml:space="preserve"> </w:t>
      </w:r>
    </w:p>
    <w:p w:rsidR="003A2050" w:rsidRDefault="00CE4331" w:rsidP="008D420F">
      <w:pPr>
        <w:pStyle w:val="ab"/>
        <w:numPr>
          <w:ilvl w:val="0"/>
          <w:numId w:val="12"/>
        </w:numPr>
        <w:spacing w:beforeLines="96" w:before="230" w:afterLines="120" w:after="288" w:line="480" w:lineRule="auto"/>
        <w:ind w:left="1710" w:hanging="570"/>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proofErr w:type="spellEnd"/>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3A2050" w:rsidRDefault="00CE4331" w:rsidP="008D420F">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ins w:id="480" w:author="kunmei" w:date="2014-02-03T19:42:00Z">
        <w:r w:rsidR="00FC1F49">
          <w:rPr>
            <w:rFonts w:cs="Times New Roman"/>
            <w:color w:val="000000"/>
            <w:szCs w:val="24"/>
            <w:shd w:val="clear" w:color="auto" w:fill="FFFFFF"/>
          </w:rPr>
          <w:t xml:space="preserve">total </w:t>
        </w:r>
      </w:ins>
      <w:r w:rsidR="00DA1F97" w:rsidRPr="002B4AD8">
        <w:rPr>
          <w:rFonts w:cs="Times New Roman"/>
          <w:color w:val="000000"/>
          <w:szCs w:val="24"/>
          <w:shd w:val="clear" w:color="auto" w:fill="FFFFFF"/>
        </w:rPr>
        <w:t>mass of the pollen on the skin surface</w:t>
      </w:r>
      <w:ins w:id="481" w:author="kunmei" w:date="2014-02-03T19:42:00Z">
        <w:r w:rsidR="00FC1F49">
          <w:rPr>
            <w:rFonts w:cs="Times New Roman"/>
            <w:color w:val="000000"/>
            <w:szCs w:val="24"/>
            <w:shd w:val="clear" w:color="auto" w:fill="FFFFFF"/>
          </w:rPr>
          <w:t>(</w:t>
        </w:r>
        <w:proofErr w:type="spellStart"/>
        <w:r w:rsidR="00FC1F49" w:rsidRPr="00FC1F49">
          <w:rPr>
            <w:rFonts w:cs="Times New Roman"/>
            <w:i/>
            <w:color w:val="000000"/>
            <w:szCs w:val="24"/>
            <w:shd w:val="clear" w:color="auto" w:fill="FFFFFF"/>
            <w:rPrChange w:id="482" w:author="kunmei" w:date="2014-02-03T19:43:00Z">
              <w:rPr>
                <w:rFonts w:cs="Times New Roman"/>
                <w:color w:val="000000"/>
                <w:szCs w:val="24"/>
                <w:shd w:val="clear" w:color="auto" w:fill="FFFFFF"/>
              </w:rPr>
            </w:rPrChange>
          </w:rPr>
          <w:t>M</w:t>
        </w:r>
        <w:r w:rsidR="00FC1F49" w:rsidRPr="00FC1F49">
          <w:rPr>
            <w:rFonts w:cs="Times New Roman"/>
            <w:i/>
            <w:color w:val="000000"/>
            <w:szCs w:val="24"/>
            <w:shd w:val="clear" w:color="auto" w:fill="FFFFFF"/>
            <w:vertAlign w:val="subscript"/>
            <w:rPrChange w:id="483" w:author="kunmei" w:date="2014-02-03T19:43:00Z">
              <w:rPr>
                <w:rFonts w:cs="Times New Roman"/>
                <w:color w:val="000000"/>
                <w:szCs w:val="24"/>
                <w:shd w:val="clear" w:color="auto" w:fill="FFFFFF"/>
              </w:rPr>
            </w:rPrChange>
          </w:rPr>
          <w:t>indoor</w:t>
        </w:r>
        <w:r w:rsidR="00FC1F49" w:rsidRPr="00FC1F49">
          <w:rPr>
            <w:rFonts w:cs="Times New Roman"/>
            <w:i/>
            <w:color w:val="000000"/>
            <w:szCs w:val="24"/>
            <w:shd w:val="clear" w:color="auto" w:fill="FFFFFF"/>
            <w:rPrChange w:id="484" w:author="kunmei" w:date="2014-02-03T19:43:00Z">
              <w:rPr>
                <w:rFonts w:cs="Times New Roman"/>
                <w:color w:val="000000"/>
                <w:szCs w:val="24"/>
                <w:shd w:val="clear" w:color="auto" w:fill="FFFFFF"/>
              </w:rPr>
            </w:rPrChange>
          </w:rPr>
          <w:t>+M</w:t>
        </w:r>
        <w:r w:rsidR="00FC1F49" w:rsidRPr="00FC1F49">
          <w:rPr>
            <w:rFonts w:cs="Times New Roman"/>
            <w:i/>
            <w:color w:val="000000"/>
            <w:szCs w:val="24"/>
            <w:shd w:val="clear" w:color="auto" w:fill="FFFFFF"/>
            <w:vertAlign w:val="subscript"/>
            <w:rPrChange w:id="485" w:author="kunmei" w:date="2014-02-03T19:43:00Z">
              <w:rPr>
                <w:rFonts w:cs="Times New Roman"/>
                <w:color w:val="000000"/>
                <w:szCs w:val="24"/>
                <w:shd w:val="clear" w:color="auto" w:fill="FFFFFF"/>
              </w:rPr>
            </w:rPrChange>
          </w:rPr>
          <w:t>outdoor</w:t>
        </w:r>
        <w:proofErr w:type="spellEnd"/>
        <w:r w:rsidR="00FC1F49">
          <w:rPr>
            <w:rFonts w:cs="Times New Roman"/>
            <w:color w:val="000000"/>
            <w:szCs w:val="24"/>
            <w:shd w:val="clear" w:color="auto" w:fill="FFFFFF"/>
          </w:rPr>
          <w:t>)</w:t>
        </w:r>
      </w:ins>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3A2050" w:rsidRDefault="00CE4331" w:rsidP="008D420F">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3A2050" w:rsidRDefault="00CE4331" w:rsidP="008D420F">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3A2050" w:rsidRDefault="00CE4331" w:rsidP="008D420F">
      <w:pPr>
        <w:pStyle w:val="ab"/>
        <w:numPr>
          <w:ilvl w:val="0"/>
          <w:numId w:val="12"/>
        </w:numPr>
        <w:spacing w:beforeLines="96" w:before="230" w:afterLines="120" w:after="288" w:line="480" w:lineRule="auto"/>
        <w:ind w:left="1710" w:hanging="570"/>
      </w:pPr>
      <w:proofErr w:type="spellStart"/>
      <w:r w:rsidRPr="00CE4331">
        <w:rPr>
          <w:rFonts w:cs="Times New Roman"/>
          <w:i/>
          <w:color w:val="000000"/>
          <w:szCs w:val="24"/>
          <w:shd w:val="clear" w:color="auto" w:fill="FFFFFF"/>
        </w:rPr>
        <w:t>Fr</w:t>
      </w:r>
      <w:proofErr w:type="spellEnd"/>
      <w:r w:rsidRPr="00CE4331">
        <w:rPr>
          <w:rFonts w:cs="Times New Roman"/>
          <w:i/>
          <w:color w:val="000000"/>
          <w:szCs w:val="24"/>
          <w:shd w:val="clear" w:color="auto" w:fill="FFFFFF"/>
        </w:rPr>
        <w:t xml:space="preserve">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3A2050" w:rsidRDefault="002169D9" w:rsidP="008D420F">
      <w:pPr>
        <w:pStyle w:val="3"/>
        <w:spacing w:beforeLines="96" w:before="230" w:afterLines="120" w:after="288"/>
        <w:ind w:firstLine="720"/>
      </w:pPr>
      <w:r w:rsidRPr="002B4AD8">
        <w:t xml:space="preserve"> </w:t>
      </w:r>
      <w:r w:rsidR="004F7B54">
        <w:t>Exposure Calculation Method</w:t>
      </w:r>
    </w:p>
    <w:p w:rsidR="003A2050" w:rsidRDefault="007616C1" w:rsidP="00FC1F49">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F44D9E">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_Ref378775978 \h </w:instrText>
      </w:r>
      <w:r w:rsidR="00F44D9E">
        <w:rPr>
          <w:rFonts w:cs="Times New Roman"/>
          <w:color w:val="000000"/>
          <w:szCs w:val="24"/>
          <w:shd w:val="clear" w:color="auto" w:fill="FFFFFF"/>
        </w:rPr>
      </w:r>
      <w:r w:rsidR="00F44D9E">
        <w:rPr>
          <w:rFonts w:cs="Times New Roman"/>
          <w:color w:val="000000"/>
          <w:szCs w:val="24"/>
          <w:shd w:val="clear" w:color="auto" w:fill="FFFFFF"/>
        </w:rPr>
        <w:fldChar w:fldCharType="separate"/>
      </w:r>
      <w:ins w:id="486" w:author="kunmei" w:date="2014-02-03T19:40:00Z">
        <w:r w:rsidR="00FC1F49" w:rsidRPr="00CB3CE1">
          <w:rPr>
            <w:rFonts w:cs="Times New Roman"/>
            <w:color w:val="000000"/>
            <w:szCs w:val="24"/>
          </w:rPr>
          <w:t xml:space="preserve">Figure </w:t>
        </w:r>
        <w:r w:rsidR="00FC1F49">
          <w:rPr>
            <w:rFonts w:cs="Times New Roman"/>
            <w:noProof/>
            <w:color w:val="000000"/>
            <w:szCs w:val="24"/>
          </w:rPr>
          <w:t>8</w:t>
        </w:r>
      </w:ins>
      <w:del w:id="487" w:author="kunmei" w:date="2014-02-03T18:20:00Z">
        <w:r w:rsidR="00EC2338" w:rsidRPr="00CB3CE1" w:rsidDel="005313A0">
          <w:rPr>
            <w:rFonts w:cs="Times New Roman"/>
            <w:color w:val="000000"/>
            <w:szCs w:val="24"/>
          </w:rPr>
          <w:delText xml:space="preserve">Figure </w:delText>
        </w:r>
        <w:r w:rsidR="00EC2338" w:rsidDel="005313A0">
          <w:rPr>
            <w:rFonts w:cs="Times New Roman"/>
            <w:noProof/>
            <w:color w:val="000000"/>
            <w:szCs w:val="24"/>
          </w:rPr>
          <w:delText>8</w:delText>
        </w:r>
      </w:del>
      <w:r w:rsidR="00F44D9E">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F44D9E">
        <w:rPr>
          <w:rFonts w:cs="Times New Roman"/>
          <w:color w:val="000000"/>
          <w:szCs w:val="24"/>
          <w:shd w:val="clear" w:color="auto" w:fill="FFFFFF"/>
        </w:rPr>
        <w:fldChar w:fldCharType="begin"/>
      </w:r>
      <w:r w:rsidR="00D73BC7">
        <w:rPr>
          <w:rFonts w:cs="Times New Roman"/>
          <w:color w:val="000000"/>
          <w:szCs w:val="24"/>
          <w:shd w:val="clear" w:color="auto" w:fill="FFFFFF"/>
        </w:rPr>
        <w:instrText xml:space="preserve"> REF _Ref378775978 \h </w:instrText>
      </w:r>
      <w:r w:rsidR="00F44D9E">
        <w:rPr>
          <w:rFonts w:cs="Times New Roman"/>
          <w:color w:val="000000"/>
          <w:szCs w:val="24"/>
          <w:shd w:val="clear" w:color="auto" w:fill="FFFFFF"/>
        </w:rPr>
      </w:r>
      <w:r w:rsidR="00F44D9E">
        <w:rPr>
          <w:rFonts w:cs="Times New Roman"/>
          <w:color w:val="000000"/>
          <w:szCs w:val="24"/>
          <w:shd w:val="clear" w:color="auto" w:fill="FFFFFF"/>
        </w:rPr>
        <w:fldChar w:fldCharType="separate"/>
      </w:r>
      <w:ins w:id="488" w:author="kunmei" w:date="2014-02-03T19:40:00Z">
        <w:r w:rsidR="00FC1F49" w:rsidRPr="00CB3CE1">
          <w:rPr>
            <w:rFonts w:cs="Times New Roman"/>
            <w:color w:val="000000"/>
            <w:szCs w:val="24"/>
          </w:rPr>
          <w:t xml:space="preserve">Figure </w:t>
        </w:r>
        <w:r w:rsidR="00FC1F49">
          <w:rPr>
            <w:rFonts w:cs="Times New Roman"/>
            <w:noProof/>
            <w:color w:val="000000"/>
            <w:szCs w:val="24"/>
          </w:rPr>
          <w:t>8</w:t>
        </w:r>
      </w:ins>
      <w:del w:id="489" w:author="kunmei" w:date="2014-02-03T18:20:00Z">
        <w:r w:rsidR="00EC2338" w:rsidRPr="00CB3CE1" w:rsidDel="005313A0">
          <w:rPr>
            <w:rFonts w:cs="Times New Roman"/>
            <w:color w:val="000000"/>
            <w:szCs w:val="24"/>
          </w:rPr>
          <w:delText xml:space="preserve">Figure </w:delText>
        </w:r>
        <w:r w:rsidR="00EC2338" w:rsidDel="005313A0">
          <w:rPr>
            <w:rFonts w:cs="Times New Roman"/>
            <w:noProof/>
            <w:color w:val="000000"/>
            <w:szCs w:val="24"/>
          </w:rPr>
          <w:delText>8</w:delText>
        </w:r>
      </w:del>
      <w:r w:rsidR="00F44D9E">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3A2050" w:rsidRDefault="00344908" w:rsidP="00C937DB">
      <w:pPr>
        <w:pStyle w:val="2"/>
        <w:spacing w:beforeLines="96" w:before="230" w:afterLines="120" w:after="288"/>
        <w:ind w:firstLine="720"/>
        <w:rPr>
          <w:rFonts w:cs="Times New Roman"/>
        </w:rPr>
      </w:pPr>
      <w:r w:rsidRPr="007E0204">
        <w:rPr>
          <w:rFonts w:cs="Times New Roman"/>
        </w:rPr>
        <w:lastRenderedPageBreak/>
        <w:t>Sensitivity</w:t>
      </w:r>
      <w:r w:rsidR="00776B84">
        <w:rPr>
          <w:rFonts w:cs="Times New Roman"/>
        </w:rPr>
        <w:t>/Uncertainty</w:t>
      </w:r>
      <w:r w:rsidRPr="007E0204">
        <w:rPr>
          <w:rFonts w:cs="Times New Roman"/>
        </w:rPr>
        <w:t xml:space="preserve"> Analysis</w:t>
      </w:r>
      <w:r w:rsidR="001F6833" w:rsidRPr="007E0204">
        <w:rPr>
          <w:rFonts w:cs="Times New Roman"/>
        </w:rPr>
        <w:t xml:space="preserve"> </w:t>
      </w:r>
    </w:p>
    <w:p w:rsidR="003A2050" w:rsidRDefault="00B60918" w:rsidP="00EF3DF8">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involves 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5E536A">
        <w:fldChar w:fldCharType="begin"/>
      </w:r>
      <w:r w:rsidR="005E536A">
        <w:instrText xml:space="preserve"> REF _Ref375235884 \h  \* MERGEFORMAT </w:instrText>
      </w:r>
      <w:r w:rsidR="005E536A">
        <w:fldChar w:fldCharType="separate"/>
      </w:r>
      <w:ins w:id="490" w:author="kunmei" w:date="2014-02-03T19:40:00Z">
        <w:r w:rsidR="00FC1F49" w:rsidRPr="00FC1F49">
          <w:rPr>
            <w:rFonts w:cs="Times New Roman"/>
            <w:szCs w:val="24"/>
          </w:rPr>
          <w:t xml:space="preserve">Figure </w:t>
        </w:r>
        <w:r w:rsidR="00FC1F49" w:rsidRPr="00FC1F49">
          <w:rPr>
            <w:rFonts w:cs="Times New Roman"/>
            <w:szCs w:val="24"/>
            <w:rPrChange w:id="491" w:author="kunmei" w:date="2014-02-03T19:40:00Z">
              <w:rPr>
                <w:rFonts w:cs="Times New Roman"/>
                <w:noProof/>
                <w:color w:val="000000"/>
                <w:szCs w:val="24"/>
              </w:rPr>
            </w:rPrChange>
          </w:rPr>
          <w:t>9</w:t>
        </w:r>
      </w:ins>
      <w:del w:id="492" w:author="kunmei" w:date="2014-02-03T18:20:00Z">
        <w:r w:rsidR="00EC2338" w:rsidRPr="00EC2338" w:rsidDel="005313A0">
          <w:rPr>
            <w:rFonts w:cs="Times New Roman"/>
            <w:szCs w:val="24"/>
          </w:rPr>
          <w:delText>Figure 9</w:delText>
        </w:r>
      </w:del>
      <w:r w:rsidR="005E536A">
        <w:fldChar w:fldCharType="end"/>
      </w:r>
      <w:r w:rsidRPr="00960E08">
        <w:rPr>
          <w:rFonts w:cs="Times New Roman"/>
          <w:color w:val="000000"/>
          <w:szCs w:val="24"/>
          <w:shd w:val="clear" w:color="auto" w:fill="FFFFFF"/>
        </w:rPr>
        <w:t>).</w:t>
      </w:r>
    </w:p>
    <w:p w:rsidR="003A2050" w:rsidRDefault="00B60918" w:rsidP="00EF3DF8">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7B657A">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F44D9E">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18" w:tooltip="Saltelli, 2000 #63" w:history="1">
        <w:r w:rsidR="00787A2D">
          <w:rPr>
            <w:rFonts w:cs="Times New Roman"/>
            <w:noProof/>
            <w:color w:val="000000"/>
            <w:szCs w:val="24"/>
            <w:shd w:val="clear" w:color="auto" w:fill="FFFFFF"/>
          </w:rPr>
          <w:t>Saltelli et al., 2000a</w:t>
        </w:r>
      </w:hyperlink>
      <w:r w:rsidR="007B657A">
        <w:rPr>
          <w:rFonts w:cs="Times New Roman"/>
          <w:noProof/>
          <w:color w:val="000000"/>
          <w:szCs w:val="24"/>
          <w:shd w:val="clear" w:color="auto" w:fill="FFFFFF"/>
        </w:rPr>
        <w:t xml:space="preserve">; </w:t>
      </w:r>
      <w:hyperlink w:anchor="_ENREF_19" w:tooltip="Saltelli, 2000 #64" w:history="1">
        <w:r w:rsidR="00787A2D">
          <w:rPr>
            <w:rFonts w:cs="Times New Roman"/>
            <w:noProof/>
            <w:color w:val="000000"/>
            <w:szCs w:val="24"/>
            <w:shd w:val="clear" w:color="auto" w:fill="FFFFFF"/>
          </w:rPr>
          <w:t>Saltelli et al., 2000b</w:t>
        </w:r>
      </w:hyperlink>
      <w:r w:rsidR="007B657A">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hyperlink w:anchor="_ENREF_28" w:tooltip="Zhang, 2013 #69" w:history="1">
        <w:r w:rsidR="00787A2D">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787A2D">
          <w:rPr>
            <w:rFonts w:cs="Times New Roman"/>
            <w:color w:val="000000"/>
            <w:szCs w:val="24"/>
            <w:shd w:val="clear" w:color="auto" w:fill="FFFFFF"/>
          </w:rPr>
          <w:fldChar w:fldCharType="separate"/>
        </w:r>
        <w:r w:rsidR="00787A2D">
          <w:rPr>
            <w:rFonts w:cs="Times New Roman"/>
            <w:noProof/>
            <w:color w:val="000000"/>
            <w:szCs w:val="24"/>
            <w:shd w:val="clear" w:color="auto" w:fill="FFFFFF"/>
          </w:rPr>
          <w:t>Zhang et al. (2013b)</w:t>
        </w:r>
        <w:r w:rsidR="00787A2D">
          <w:rPr>
            <w:rFonts w:cs="Times New Roman"/>
            <w:color w:val="000000"/>
            <w:szCs w:val="24"/>
            <w:shd w:val="clear" w:color="auto" w:fill="FFFFFF"/>
          </w:rPr>
          <w:fldChar w:fldCharType="end"/>
        </w:r>
      </w:hyperlink>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The mean of these randomized local sensitivities indicates the overall influence of a given parameter on the output metric, while the 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3A2050" w:rsidRDefault="00CE4331" w:rsidP="008D420F">
      <w:pPr>
        <w:spacing w:beforeLines="96" w:before="230" w:afterLines="120" w:after="288" w:line="480" w:lineRule="auto"/>
        <w:ind w:firstLine="720"/>
        <w:rPr>
          <w:rFonts w:cs="Times New Roman"/>
          <w:color w:val="000000"/>
          <w:szCs w:val="24"/>
          <w:shd w:val="clear" w:color="auto" w:fill="FFFFFF"/>
        </w:rPr>
      </w:pPr>
      <w:r w:rsidRPr="00CE4331">
        <w:rPr>
          <w:rFonts w:eastAsia="宋体" w:cs="Times New Roman"/>
          <w:color w:val="000000"/>
          <w:kern w:val="0"/>
          <w:szCs w:val="24"/>
        </w:rPr>
        <w:t>In the present study, each of the 18 parameters involved in formulating the pollen exposure model (</w:t>
      </w:r>
      <w:r w:rsidR="005E536A">
        <w:fldChar w:fldCharType="begin"/>
      </w:r>
      <w:r w:rsidR="005E536A">
        <w:instrText xml:space="preserve"> REF _Ref378771651 \h  \* MERGEFORMAT </w:instrText>
      </w:r>
      <w:r w:rsidR="005E536A">
        <w:fldChar w:fldCharType="separate"/>
      </w:r>
      <w:ins w:id="493" w:author="kunmei" w:date="2014-02-03T19:40:00Z">
        <w:r w:rsidR="00FC1F49" w:rsidRPr="00FC1F49">
          <w:rPr>
            <w:rFonts w:eastAsia="宋体" w:cs="Times New Roman"/>
            <w:color w:val="000000"/>
            <w:kern w:val="0"/>
            <w:szCs w:val="24"/>
            <w:rPrChange w:id="494" w:author="kunmei" w:date="2014-02-03T19:40:00Z">
              <w:rPr>
                <w:rFonts w:cs="Times New Roman"/>
                <w:color w:val="000000"/>
                <w:szCs w:val="24"/>
              </w:rPr>
            </w:rPrChange>
          </w:rPr>
          <w:t>Table 2</w:t>
        </w:r>
      </w:ins>
      <w:del w:id="495" w:author="kunmei" w:date="2014-02-03T18:20:00Z">
        <w:r w:rsidR="00EC2338" w:rsidRPr="00EC2338" w:rsidDel="005313A0">
          <w:rPr>
            <w:rFonts w:eastAsia="宋体" w:cs="Times New Roman"/>
            <w:color w:val="000000"/>
            <w:kern w:val="0"/>
            <w:szCs w:val="24"/>
          </w:rPr>
          <w:delText>Table 2</w:delText>
        </w:r>
      </w:del>
      <w:r w:rsidR="005E536A">
        <w:fldChar w:fldCharType="end"/>
      </w:r>
      <w:r w:rsidR="00B60918" w:rsidRPr="00A57DFB">
        <w:rPr>
          <w:rFonts w:eastAsia="宋体" w:cs="Times New Roman"/>
          <w:color w:val="000000"/>
          <w:kern w:val="0"/>
          <w:szCs w:val="24"/>
        </w:rPr>
        <w:t>)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ins w:id="496" w:author="Yong" w:date="2014-02-02T18:23:00Z">
        <w:r w:rsidR="00681DE0">
          <w:rPr>
            <w:rFonts w:eastAsia="宋体" w:cs="Times New Roman"/>
            <w:color w:val="000000"/>
            <w:kern w:val="0"/>
            <w:szCs w:val="24"/>
          </w:rPr>
          <w:t xml:space="preserve">if </w:t>
        </w:r>
      </w:ins>
      <w:r w:rsidRPr="00CE4331">
        <w:rPr>
          <w:rFonts w:eastAsia="宋体" w:cs="Times New Roman"/>
          <w:color w:val="000000"/>
          <w:kern w:val="0"/>
          <w:szCs w:val="24"/>
        </w:rPr>
        <w:t>the new value</w:t>
      </w:r>
      <w:del w:id="497" w:author="Yong" w:date="2014-02-02T18:23:00Z">
        <w:r w:rsidRPr="00CE4331" w:rsidDel="00681DE0">
          <w:rPr>
            <w:rFonts w:eastAsia="宋体" w:cs="Times New Roman"/>
            <w:color w:val="000000"/>
            <w:kern w:val="0"/>
            <w:szCs w:val="24"/>
          </w:rPr>
          <w:delText>s</w:delText>
        </w:r>
      </w:del>
      <w:r w:rsidRPr="00CE4331">
        <w:rPr>
          <w:rFonts w:eastAsia="宋体" w:cs="Times New Roman"/>
          <w:color w:val="000000"/>
          <w:kern w:val="0"/>
          <w:szCs w:val="24"/>
        </w:rPr>
        <w:t xml:space="preserve"> after the perturbation </w:t>
      </w:r>
      <w:del w:id="498" w:author="Yong" w:date="2014-02-02T18:23:00Z">
        <w:r w:rsidRPr="00CE4331" w:rsidDel="00681DE0">
          <w:rPr>
            <w:rFonts w:eastAsia="宋体" w:cs="Times New Roman"/>
            <w:color w:val="000000"/>
            <w:kern w:val="0"/>
            <w:szCs w:val="24"/>
          </w:rPr>
          <w:delText xml:space="preserve">should not </w:delText>
        </w:r>
      </w:del>
      <w:del w:id="499" w:author="Yong" w:date="2014-02-02T18:24:00Z">
        <w:r w:rsidRPr="00CE4331" w:rsidDel="00681DE0">
          <w:rPr>
            <w:rFonts w:eastAsia="宋体" w:cs="Times New Roman"/>
            <w:color w:val="000000"/>
            <w:kern w:val="0"/>
            <w:szCs w:val="24"/>
          </w:rPr>
          <w:delText>exceed</w:delText>
        </w:r>
      </w:del>
      <w:r w:rsidRPr="00CE4331">
        <w:rPr>
          <w:rFonts w:eastAsia="宋体" w:cs="Times New Roman"/>
          <w:color w:val="000000"/>
          <w:kern w:val="0"/>
          <w:szCs w:val="24"/>
        </w:rPr>
        <w:t xml:space="preserve"> </w:t>
      </w:r>
      <w:ins w:id="500" w:author="Yong" w:date="2014-02-02T18:24:00Z">
        <w:r w:rsidR="00681DE0">
          <w:rPr>
            <w:rFonts w:eastAsia="宋体" w:cs="Times New Roman"/>
            <w:color w:val="000000"/>
            <w:kern w:val="0"/>
            <w:szCs w:val="24"/>
          </w:rPr>
          <w:t xml:space="preserve">fell out </w:t>
        </w:r>
      </w:ins>
      <w:r w:rsidRPr="00CE4331">
        <w:rPr>
          <w:rFonts w:eastAsia="宋体" w:cs="Times New Roman"/>
          <w:color w:val="000000"/>
          <w:kern w:val="0"/>
          <w:szCs w:val="24"/>
        </w:rPr>
        <w:t xml:space="preserve">the corresponding </w:t>
      </w:r>
      <w:del w:id="501" w:author="Yong" w:date="2014-02-02T18:22:00Z">
        <w:r w:rsidRPr="00CE4331" w:rsidDel="00681DE0">
          <w:rPr>
            <w:rFonts w:eastAsia="宋体" w:cs="Times New Roman"/>
            <w:color w:val="000000"/>
            <w:kern w:val="0"/>
            <w:szCs w:val="24"/>
          </w:rPr>
          <w:delText xml:space="preserve">limitation </w:delText>
        </w:r>
      </w:del>
      <w:ins w:id="502" w:author="Yong" w:date="2014-02-02T18:22:00Z">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ins>
      <w:r w:rsidRPr="00CE4331">
        <w:rPr>
          <w:rFonts w:eastAsia="宋体" w:cs="Times New Roman"/>
          <w:color w:val="000000"/>
          <w:kern w:val="0"/>
          <w:szCs w:val="24"/>
        </w:rPr>
        <w:t>of the distribution</w:t>
      </w:r>
      <w:ins w:id="503" w:author="Yong" w:date="2014-02-02T18:24:00Z">
        <w:r w:rsidR="00681DE0">
          <w:rPr>
            <w:rFonts w:eastAsia="宋体" w:cs="Times New Roman"/>
            <w:color w:val="000000"/>
            <w:kern w:val="0"/>
            <w:szCs w:val="24"/>
          </w:rPr>
          <w:t xml:space="preserve">, it was folded back </w:t>
        </w:r>
      </w:ins>
      <w:ins w:id="504" w:author="Yong" w:date="2014-02-02T18:25:00Z">
        <w:r w:rsidR="00681DE0">
          <w:rPr>
            <w:rFonts w:eastAsia="宋体" w:cs="Times New Roman"/>
            <w:color w:val="000000"/>
            <w:kern w:val="0"/>
            <w:szCs w:val="24"/>
          </w:rPr>
          <w:t>into the range by taking the m</w:t>
        </w:r>
        <w:bookmarkStart w:id="505" w:name="_GoBack"/>
        <w:bookmarkEnd w:id="505"/>
        <w:r w:rsidR="00681DE0">
          <w:rPr>
            <w:rFonts w:eastAsia="宋体" w:cs="Times New Roman"/>
            <w:color w:val="000000"/>
            <w:kern w:val="0"/>
            <w:szCs w:val="24"/>
          </w:rPr>
          <w:t>aximum or minimum value in the r</w:t>
        </w:r>
      </w:ins>
      <w:ins w:id="506" w:author="Yong" w:date="2014-02-02T18:26:00Z">
        <w:r w:rsidR="00681DE0">
          <w:rPr>
            <w:rFonts w:eastAsia="宋体" w:cs="Times New Roman"/>
            <w:color w:val="000000"/>
            <w:kern w:val="0"/>
            <w:szCs w:val="24"/>
          </w:rPr>
          <w:t>ange</w:t>
        </w:r>
      </w:ins>
      <w:r w:rsidRPr="00CE4331">
        <w:rPr>
          <w:rFonts w:eastAsia="宋体" w:cs="Times New Roman"/>
          <w:color w:val="000000"/>
          <w:kern w:val="0"/>
          <w:szCs w:val="24"/>
        </w:rPr>
        <w:t xml:space="preserve">. </w:t>
      </w:r>
      <w:del w:id="507" w:author="Yong" w:date="2014-02-02T18:26:00Z">
        <w:r w:rsidRPr="00CE4331" w:rsidDel="00597FE8">
          <w:rPr>
            <w:rFonts w:eastAsia="宋体" w:cs="Times New Roman"/>
            <w:color w:val="000000"/>
            <w:kern w:val="0"/>
            <w:szCs w:val="24"/>
          </w:rPr>
          <w:delText>For instance, the inhalation rate will never be larger than the maximum value in the original inhalation rate distribution.</w:delText>
        </w:r>
      </w:del>
    </w:p>
    <w:p w:rsidR="003A2050" w:rsidRDefault="00CE4331" w:rsidP="00EF3DF8">
      <w:pPr>
        <w:spacing w:beforeLines="96" w:before="230" w:afterLines="120" w:after="288" w:line="480" w:lineRule="auto"/>
        <w:ind w:firstLine="720"/>
        <w:rPr>
          <w:rFonts w:eastAsia="宋体" w:cs="Times New Roman"/>
          <w:color w:val="000000"/>
          <w:kern w:val="0"/>
          <w:szCs w:val="24"/>
        </w:rPr>
      </w:pPr>
      <w:r w:rsidRPr="00CE4331">
        <w:rPr>
          <w:rFonts w:eastAsia="宋体" w:cs="Times New Roman"/>
          <w:color w:val="000000"/>
          <w:kern w:val="0"/>
          <w:szCs w:val="24"/>
        </w:rPr>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w:t>
      </w:r>
      <w:r w:rsidRPr="00CE4331">
        <w:rPr>
          <w:rFonts w:eastAsia="宋体" w:cs="Times New Roman"/>
          <w:color w:val="000000"/>
          <w:kern w:val="0"/>
          <w:szCs w:val="24"/>
        </w:rPr>
        <w:lastRenderedPageBreak/>
        <w:t xml:space="preserve">“virtual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5E536A">
        <w:fldChar w:fldCharType="begin"/>
      </w:r>
      <w:r w:rsidR="005E536A">
        <w:instrText xml:space="preserve"> REF _Ref375235884 \h  \* MERGEFORMAT </w:instrText>
      </w:r>
      <w:r w:rsidR="005E536A">
        <w:fldChar w:fldCharType="separate"/>
      </w:r>
      <w:ins w:id="508" w:author="kunmei" w:date="2014-02-03T19:40:00Z">
        <w:r w:rsidR="00FC1F49" w:rsidRPr="00FC1F49">
          <w:rPr>
            <w:rFonts w:eastAsia="宋体" w:cs="Times New Roman"/>
            <w:color w:val="000000"/>
            <w:kern w:val="0"/>
            <w:szCs w:val="24"/>
            <w:rPrChange w:id="509" w:author="kunmei" w:date="2014-02-03T19:40:00Z">
              <w:rPr>
                <w:rFonts w:cs="Times New Roman"/>
                <w:color w:val="000000"/>
                <w:szCs w:val="24"/>
              </w:rPr>
            </w:rPrChange>
          </w:rPr>
          <w:t>Figure 9</w:t>
        </w:r>
      </w:ins>
      <w:del w:id="510" w:author="kunmei" w:date="2014-02-03T18:20:00Z">
        <w:r w:rsidR="00EC2338" w:rsidRPr="00EC2338" w:rsidDel="005313A0">
          <w:rPr>
            <w:rFonts w:eastAsia="宋体" w:cs="Times New Roman"/>
            <w:color w:val="000000"/>
            <w:kern w:val="0"/>
            <w:szCs w:val="24"/>
          </w:rPr>
          <w:delText>Figure 9</w:delText>
        </w:r>
      </w:del>
      <w:r w:rsidR="005E536A">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tab/>
      </w:r>
      <w:r w:rsidR="009E76F8" w:rsidRPr="00EA2E7D">
        <w:rPr>
          <w:position w:val="-58"/>
          <w:shd w:val="clear" w:color="auto" w:fill="FFFFFF"/>
        </w:rPr>
        <w:object w:dxaOrig="1359" w:dyaOrig="1340">
          <v:shape id="_x0000_i1078" type="#_x0000_t75" style="width:69.25pt;height:67.1pt" o:ole="">
            <v:imagedata r:id="rId111" o:title=""/>
          </v:shape>
          <o:OLEObject Type="Embed" ProgID="Equation.DSMT4" ShapeID="_x0000_i1078" DrawAspect="Content" ObjectID="_1452976240" r:id="rId112"/>
        </w:object>
      </w:r>
      <w:r>
        <w:rPr>
          <w:shd w:val="clear" w:color="auto" w:fill="FFFFFF"/>
        </w:rPr>
        <w:t xml:space="preserve"> </w:t>
      </w:r>
      <w:r>
        <w:rPr>
          <w:shd w:val="clear" w:color="auto" w:fill="FFFFFF"/>
        </w:rPr>
        <w:tab/>
      </w:r>
      <w:r w:rsidR="00F44D9E">
        <w:rPr>
          <w:shd w:val="clear" w:color="auto" w:fill="FFFFFF"/>
        </w:rPr>
        <w:fldChar w:fldCharType="begin"/>
      </w:r>
      <w:r w:rsidR="006C6599">
        <w:rPr>
          <w:shd w:val="clear" w:color="auto" w:fill="FFFFFF"/>
        </w:rPr>
        <w:instrText xml:space="preserve"> MACROBUTTON MTPlaceRef \* MERGEFORMAT </w:instrText>
      </w:r>
      <w:r w:rsidR="00F44D9E">
        <w:rPr>
          <w:shd w:val="clear" w:color="auto" w:fill="FFFFFF"/>
        </w:rPr>
        <w:fldChar w:fldCharType="begin"/>
      </w:r>
      <w:r w:rsidR="006C6599">
        <w:rPr>
          <w:shd w:val="clear" w:color="auto" w:fill="FFFFFF"/>
        </w:rPr>
        <w:instrText xml:space="preserve"> SEQ MTEqn \h \* MERGEFORMAT </w:instrText>
      </w:r>
      <w:del w:id="511" w:author="kunmei" w:date="2014-02-03T18:20:00Z">
        <w:r w:rsidR="00F44D9E">
          <w:rPr>
            <w:shd w:val="clear" w:color="auto" w:fill="FFFFFF"/>
          </w:rPr>
          <w:fldChar w:fldCharType="end"/>
        </w:r>
      </w:del>
      <w:bookmarkStart w:id="512" w:name="ZEqnNum251882"/>
      <w:r w:rsidR="006C6599">
        <w:rPr>
          <w:shd w:val="clear" w:color="auto" w:fill="FFFFFF"/>
        </w:rPr>
        <w:instrText>(</w:instrText>
      </w:r>
      <w:r w:rsidR="0068144C">
        <w:fldChar w:fldCharType="begin"/>
      </w:r>
      <w:r w:rsidR="0068144C">
        <w:instrText xml:space="preserve"> SEQ MTChap \c \* Arabic \* MERGEFORMAT </w:instrText>
      </w:r>
      <w:r w:rsidR="0068144C">
        <w:fldChar w:fldCharType="separate"/>
      </w:r>
      <w:ins w:id="513" w:author="kunmei" w:date="2014-02-03T19:40:00Z">
        <w:r w:rsidR="00FC1F49" w:rsidRPr="00FC1F49">
          <w:rPr>
            <w:noProof/>
            <w:shd w:val="clear" w:color="auto" w:fill="FFFFFF"/>
            <w:rPrChange w:id="514" w:author="kunmei" w:date="2014-02-03T19:40:00Z">
              <w:rPr/>
            </w:rPrChange>
          </w:rPr>
          <w:instrText>2</w:instrText>
        </w:r>
      </w:ins>
      <w:del w:id="515" w:author="kunmei" w:date="2014-02-03T18:20:00Z">
        <w:r w:rsidR="00EC2338" w:rsidDel="005313A0">
          <w:rPr>
            <w:noProof/>
            <w:shd w:val="clear" w:color="auto" w:fill="FFFFFF"/>
          </w:rPr>
          <w:delInstrText>2</w:delInstrText>
        </w:r>
      </w:del>
      <w:r w:rsidR="0068144C">
        <w:rPr>
          <w:noProof/>
          <w:shd w:val="clear" w:color="auto" w:fill="FFFFFF"/>
        </w:rPr>
        <w:fldChar w:fldCharType="end"/>
      </w:r>
      <w:r w:rsidR="006C6599">
        <w:rPr>
          <w:shd w:val="clear" w:color="auto" w:fill="FFFFFF"/>
        </w:rPr>
        <w:instrText>.</w:instrText>
      </w:r>
      <w:r w:rsidR="0068144C">
        <w:fldChar w:fldCharType="begin"/>
      </w:r>
      <w:r w:rsidR="0068144C">
        <w:instrText xml:space="preserve"> SEQ MTEqn \c \* Arabic \* MERGEFORMAT </w:instrText>
      </w:r>
      <w:r w:rsidR="0068144C">
        <w:fldChar w:fldCharType="separate"/>
      </w:r>
      <w:ins w:id="516" w:author="kunmei" w:date="2014-02-03T19:40:00Z">
        <w:r w:rsidR="00FC1F49" w:rsidRPr="00FC1F49">
          <w:rPr>
            <w:noProof/>
            <w:shd w:val="clear" w:color="auto" w:fill="FFFFFF"/>
            <w:rPrChange w:id="517" w:author="kunmei" w:date="2014-02-03T19:40:00Z">
              <w:rPr/>
            </w:rPrChange>
          </w:rPr>
          <w:instrText>24</w:instrText>
        </w:r>
      </w:ins>
      <w:del w:id="518" w:author="kunmei" w:date="2014-02-03T18:20:00Z">
        <w:r w:rsidR="00EC2338" w:rsidDel="005313A0">
          <w:rPr>
            <w:noProof/>
            <w:shd w:val="clear" w:color="auto" w:fill="FFFFFF"/>
          </w:rPr>
          <w:delInstrText>26</w:delInstrText>
        </w:r>
      </w:del>
      <w:r w:rsidR="0068144C">
        <w:rPr>
          <w:noProof/>
          <w:shd w:val="clear" w:color="auto" w:fill="FFFFFF"/>
        </w:rPr>
        <w:fldChar w:fldCharType="end"/>
      </w:r>
      <w:r w:rsidR="006C6599">
        <w:rPr>
          <w:shd w:val="clear" w:color="auto" w:fill="FFFFFF"/>
        </w:rPr>
        <w:instrText>)</w:instrText>
      </w:r>
      <w:bookmarkEnd w:id="512"/>
      <w:r w:rsidR="00F44D9E">
        <w:rPr>
          <w:shd w:val="clear" w:color="auto" w:fill="FFFFFF"/>
        </w:rPr>
        <w:fldChar w:fldCharType="end"/>
      </w:r>
    </w:p>
    <w:p w:rsidR="00F278F6" w:rsidRDefault="003C7D36" w:rsidP="005E536A">
      <w:pPr>
        <w:widowControl/>
        <w:shd w:val="clear" w:color="auto" w:fill="FFFFFF"/>
        <w:spacing w:beforeLines="96" w:before="230" w:afterLines="120" w:after="288" w:line="480" w:lineRule="auto"/>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proofErr w:type="spellStart"/>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w:t>
      </w:r>
      <w:proofErr w:type="gramStart"/>
      <w:r w:rsidR="00CE4331" w:rsidRPr="00CE4331">
        <w:rPr>
          <w:rFonts w:cs="Times New Roman"/>
          <w:i/>
          <w:color w:val="000000"/>
          <w:szCs w:val="24"/>
          <w:shd w:val="clear" w:color="auto" w:fill="FFFFFF"/>
          <w:vertAlign w:val="subscript"/>
        </w:rPr>
        <w:t>,j</w:t>
      </w:r>
      <w:proofErr w:type="spellEnd"/>
      <w:proofErr w:type="gramEnd"/>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 xml:space="preserve">effect. </w:t>
      </w:r>
      <w:proofErr w:type="gramStart"/>
      <w:r w:rsidR="00E14FCF" w:rsidRPr="00A528C2">
        <w:rPr>
          <w:rFonts w:cs="Times New Roman"/>
          <w:color w:val="000000"/>
          <w:szCs w:val="24"/>
          <w:shd w:val="clear" w:color="auto" w:fill="FFFFFF"/>
        </w:rPr>
        <w:t>The</w:t>
      </w:r>
      <w:r w:rsidRPr="00A528C2">
        <w:rPr>
          <w:rFonts w:cs="Times New Roman"/>
          <w:color w:val="000000"/>
          <w:szCs w:val="24"/>
          <w:shd w:val="clear" w:color="auto" w:fill="FFFFFF"/>
        </w:rPr>
        <w:t xml:space="preserve"> </w:t>
      </w:r>
      <w:del w:id="519" w:author="kunmei" w:date="2014-02-03T19:57:00Z">
        <w:r w:rsidR="00CE4331" w:rsidRPr="00CE4331" w:rsidDel="009E76F8">
          <w:rPr>
            <w:rFonts w:cs="Times New Roman"/>
            <w:i/>
            <w:color w:val="000000"/>
            <w:szCs w:val="24"/>
            <w:shd w:val="clear" w:color="auto" w:fill="FFFFFF"/>
          </w:rPr>
          <w:delText>d</w:delText>
        </w:r>
      </w:del>
      <w:ins w:id="520" w:author="kunmei" w:date="2014-02-03T19:57:00Z">
        <w:r w:rsidR="00A02621" w:rsidRPr="00F17FA7">
          <w:rPr>
            <w:rFonts w:cs="Times New Roman"/>
            <w:i/>
            <w:color w:val="000000"/>
            <w:position w:val="-4"/>
            <w:szCs w:val="24"/>
            <w:shd w:val="clear" w:color="auto" w:fill="FFFFFF"/>
          </w:rPr>
          <w:object w:dxaOrig="320" w:dyaOrig="260">
            <v:shape id="_x0000_i1079" type="#_x0000_t75" style="width:15.8pt;height:13.1pt" o:ole="">
              <v:imagedata r:id="rId113" o:title=""/>
            </v:shape>
            <o:OLEObject Type="Embed" ProgID="Equation.DSMT4" ShapeID="_x0000_i1079" DrawAspect="Content" ObjectID="_1452976241" r:id="rId114"/>
          </w:object>
        </w:r>
      </w:ins>
      <w:del w:id="521" w:author="kunmei" w:date="2014-02-03T20:02:00Z">
        <w:r w:rsidR="00CE4331" w:rsidRPr="00CE4331" w:rsidDel="00A02621">
          <w:rPr>
            <w:rFonts w:cs="Times New Roman"/>
            <w:i/>
            <w:color w:val="000000"/>
            <w:szCs w:val="24"/>
            <w:shd w:val="clear" w:color="auto" w:fill="FFFFFF"/>
          </w:rPr>
          <w:delText>r</w:delText>
        </w:r>
      </w:del>
      <w:r w:rsidR="00081329" w:rsidRPr="00A528C2">
        <w:rPr>
          <w:rFonts w:cs="Times New Roman"/>
          <w:color w:val="000000"/>
          <w:szCs w:val="24"/>
          <w:shd w:val="clear" w:color="auto" w:fill="FFFFFF"/>
        </w:rPr>
        <w:t xml:space="preserve"> and</w:t>
      </w:r>
      <w:proofErr w:type="gramEnd"/>
      <w:r w:rsidR="00081329" w:rsidRPr="00A528C2">
        <w:rPr>
          <w:rFonts w:cs="Times New Roman"/>
          <w:color w:val="000000"/>
          <w:szCs w:val="24"/>
          <w:shd w:val="clear" w:color="auto" w:fill="FFFFFF"/>
        </w:rPr>
        <w:t xml:space="preserve"> </w:t>
      </w:r>
      <w:ins w:id="522" w:author="kunmei" w:date="2014-02-03T19:57:00Z">
        <w:r w:rsidR="00A02621" w:rsidRPr="008C5183">
          <w:rPr>
            <w:rFonts w:cs="Times New Roman"/>
            <w:i/>
            <w:color w:val="000000"/>
            <w:position w:val="-10"/>
            <w:szCs w:val="24"/>
            <w:shd w:val="clear" w:color="auto" w:fill="FFFFFF"/>
          </w:rPr>
          <w:object w:dxaOrig="360" w:dyaOrig="320">
            <v:shape id="_x0000_i1080" type="#_x0000_t75" style="width:18pt;height:15.8pt" o:ole="">
              <v:imagedata r:id="rId115" o:title=""/>
            </v:shape>
            <o:OLEObject Type="Embed" ProgID="Equation.DSMT4" ShapeID="_x0000_i1080" DrawAspect="Content" ObjectID="_1452976242" r:id="rId116"/>
          </w:object>
        </w:r>
      </w:ins>
      <w:del w:id="523" w:author="kunmei" w:date="2014-02-03T19:57:00Z">
        <w:r w:rsidR="00CE4331" w:rsidRPr="00CE4331" w:rsidDel="009E76F8">
          <w:rPr>
            <w:rFonts w:cs="Times New Roman"/>
            <w:i/>
            <w:color w:val="000000"/>
            <w:szCs w:val="24"/>
            <w:shd w:val="clear" w:color="auto" w:fill="FFFFFF"/>
          </w:rPr>
          <w:delText>d</w:delText>
        </w:r>
      </w:del>
      <w:del w:id="524" w:author="kunmei" w:date="2014-02-03T20:01:00Z">
        <w:r w:rsidR="00CE4331" w:rsidRPr="00CE4331" w:rsidDel="00A02621">
          <w:rPr>
            <w:rFonts w:cs="Times New Roman"/>
            <w:i/>
            <w:color w:val="000000"/>
            <w:szCs w:val="24"/>
            <w:shd w:val="clear" w:color="auto" w:fill="FFFFFF"/>
          </w:rPr>
          <w:delText>p</w:delText>
        </w:r>
      </w:del>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81" type="#_x0000_t75" style="width:40.9pt;height:21.8pt" o:ole="">
            <v:imagedata r:id="rId117" o:title=""/>
          </v:shape>
          <o:OLEObject Type="Embed" ProgID="Equation.DSMT4" ShapeID="_x0000_i1081" DrawAspect="Content" ObjectID="_1452976243" r:id="rId118"/>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ins w:id="525" w:author="Yong" w:date="2014-02-02T18:35:00Z">
        <w:r w:rsidR="00597FE8">
          <w:rPr>
            <w:rFonts w:cs="Times New Roman"/>
            <w:color w:val="000000"/>
            <w:szCs w:val="24"/>
            <w:shd w:val="clear" w:color="auto" w:fill="FFFFFF"/>
          </w:rPr>
          <w:t xml:space="preserve">absolute </w:t>
        </w:r>
      </w:ins>
      <w:r w:rsidR="00411BF4" w:rsidRPr="0074257B">
        <w:rPr>
          <w:rFonts w:cs="Times New Roman"/>
          <w:i/>
          <w:color w:val="000000"/>
          <w:szCs w:val="24"/>
          <w:shd w:val="clear" w:color="auto" w:fill="FFFFFF"/>
          <w:rPrChange w:id="526" w:author="kunmei" w:date="2014-02-03T20:02:00Z">
            <w:rPr>
              <w:rFonts w:cs="Times New Roman"/>
              <w:color w:val="000000"/>
              <w:szCs w:val="24"/>
              <w:shd w:val="clear" w:color="auto" w:fill="FFFFFF"/>
            </w:rPr>
          </w:rPrChange>
        </w:rPr>
        <w:t>NSC</w:t>
      </w:r>
      <w:ins w:id="527" w:author="Yong" w:date="2014-02-02T18:35:00Z">
        <w:r w:rsidR="00597FE8" w:rsidRPr="0074257B">
          <w:rPr>
            <w:rFonts w:cs="Times New Roman"/>
            <w:i/>
            <w:color w:val="000000"/>
            <w:szCs w:val="24"/>
            <w:shd w:val="clear" w:color="auto" w:fill="FFFFFF"/>
            <w:rPrChange w:id="528" w:author="kunmei" w:date="2014-02-03T20:02:00Z">
              <w:rPr>
                <w:rFonts w:cs="Times New Roman"/>
                <w:color w:val="000000"/>
                <w:szCs w:val="24"/>
                <w:shd w:val="clear" w:color="auto" w:fill="FFFFFF"/>
              </w:rPr>
            </w:rPrChange>
          </w:rPr>
          <w:t>g</w:t>
        </w:r>
      </w:ins>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82" type="#_x0000_t75" style="width:31.1pt;height:21.8pt" o:ole="">
            <v:imagedata r:id="rId119" o:title=""/>
          </v:shape>
          <o:OLEObject Type="Embed" ProgID="Equation.DSMT4" ShapeID="_x0000_i1082" DrawAspect="Content" ObjectID="_1452976244" r:id="rId120"/>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widowControl/>
        <w:spacing w:before="96" w:after="120" w:line="480" w:lineRule="auto"/>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r w:rsidRPr="007455B6">
        <w:rPr>
          <w:rFonts w:hint="eastAsia"/>
        </w:rPr>
        <w:lastRenderedPageBreak/>
        <w:t>Result</w:t>
      </w:r>
      <w:r w:rsidR="00790640">
        <w:t>s</w:t>
      </w:r>
      <w:r w:rsidRPr="007455B6">
        <w:rPr>
          <w:rFonts w:hint="eastAsia"/>
        </w:rPr>
        <w:t xml:space="preserve"> and Discussion</w:t>
      </w:r>
    </w:p>
    <w:p w:rsidR="001F6FA0" w:rsidRPr="004C7C64" w:rsidRDefault="001F6FA0" w:rsidP="001F6FA0">
      <w:pPr>
        <w:pStyle w:val="2"/>
        <w:ind w:firstLine="630"/>
      </w:pPr>
      <w:r w:rsidRPr="004C7C64">
        <w:t xml:space="preserve">Pollen </w:t>
      </w:r>
      <w:r>
        <w:t xml:space="preserve">Season </w:t>
      </w:r>
      <w:r w:rsidR="009568FF">
        <w:t>and Concentration</w:t>
      </w:r>
      <w:r w:rsidR="00790640">
        <w:t>s</w:t>
      </w:r>
    </w:p>
    <w:p w:rsidR="00E728EB" w:rsidRPr="00643F5C" w:rsidRDefault="001F6FA0" w:rsidP="008D420F">
      <w:pPr>
        <w:pStyle w:val="a7"/>
        <w:spacing w:beforeLines="96" w:before="230" w:afterLines="120" w:after="288" w:line="480" w:lineRule="auto"/>
        <w:ind w:firstLine="720"/>
        <w:rPr>
          <w:ins w:id="529" w:author="kunmei" w:date="2014-02-03T20:13:00Z"/>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For </w:t>
      </w:r>
      <w:ins w:id="530" w:author="kunmei" w:date="2014-02-03T20:13:00Z">
        <w:r w:rsidR="00FF5BB8">
          <w:rPr>
            <w:rFonts w:eastAsiaTheme="minorEastAsia" w:cs="Times New Roman"/>
            <w:color w:val="000000"/>
            <w:szCs w:val="24"/>
            <w:shd w:val="clear" w:color="auto" w:fill="FFFFFF"/>
          </w:rPr>
          <w:t xml:space="preserve">Newark and Cherry Hill </w:t>
        </w:r>
      </w:ins>
      <w:del w:id="531" w:author="kunmei" w:date="2014-02-03T20:13:00Z">
        <w:r w:rsidRPr="00091766" w:rsidDel="00FF5BB8">
          <w:rPr>
            <w:rFonts w:eastAsiaTheme="minorEastAsia" w:cs="Times New Roman"/>
            <w:color w:val="000000"/>
            <w:szCs w:val="24"/>
            <w:shd w:val="clear" w:color="auto" w:fill="FFFFFF"/>
          </w:rPr>
          <w:delText>most of the stations</w:delText>
        </w:r>
      </w:del>
      <w:r w:rsidR="00B560DD">
        <w:rPr>
          <w:rFonts w:eastAsiaTheme="minorEastAsia" w:cs="Times New Roman" w:hint="eastAsia"/>
          <w:color w:val="000000"/>
          <w:szCs w:val="24"/>
          <w:shd w:val="clear" w:color="auto" w:fill="FFFFFF"/>
        </w:rPr>
        <w:t xml:space="preserve"> </w:t>
      </w:r>
      <w:r w:rsidR="00B560DD">
        <w:rPr>
          <w:rFonts w:eastAsiaTheme="minorEastAsia" w:cs="Times New Roman"/>
          <w:color w:val="000000"/>
          <w:szCs w:val="24"/>
          <w:shd w:val="clear" w:color="auto" w:fill="FFFFFF"/>
        </w:rPr>
        <w:t>considered in the present study</w:t>
      </w:r>
      <w:r w:rsidRPr="00091766">
        <w:rPr>
          <w:rFonts w:eastAsiaTheme="minorEastAsia" w:cs="Times New Roman"/>
          <w:color w:val="000000"/>
          <w:szCs w:val="24"/>
          <w:shd w:val="clear" w:color="auto" w:fill="FFFFFF"/>
        </w:rPr>
        <w:t>, comparison of mean pollen indices between the periods of 1994–2000 and 2001–</w:t>
      </w:r>
      <w:del w:id="532" w:author="Yong" w:date="2014-02-02T18:39:00Z">
        <w:r w:rsidRPr="00091766" w:rsidDel="00867E92">
          <w:rPr>
            <w:rFonts w:eastAsiaTheme="minorEastAsia" w:cs="Times New Roman"/>
            <w:color w:val="000000"/>
            <w:szCs w:val="24"/>
            <w:shd w:val="clear" w:color="auto" w:fill="FFFFFF"/>
          </w:rPr>
          <w:delText xml:space="preserve">2011 </w:delText>
        </w:r>
      </w:del>
      <w:ins w:id="533" w:author="Yong" w:date="2014-02-02T18:39:00Z">
        <w:r w:rsidR="00867E92" w:rsidRPr="00091766">
          <w:rPr>
            <w:rFonts w:eastAsiaTheme="minorEastAsia" w:cs="Times New Roman"/>
            <w:color w:val="000000"/>
            <w:szCs w:val="24"/>
            <w:shd w:val="clear" w:color="auto" w:fill="FFFFFF"/>
          </w:rPr>
          <w:t>201</w:t>
        </w:r>
        <w:r w:rsidR="00867E92">
          <w:rPr>
            <w:rFonts w:eastAsiaTheme="minorEastAsia" w:cs="Times New Roman"/>
            <w:color w:val="000000"/>
            <w:szCs w:val="24"/>
            <w:shd w:val="clear" w:color="auto" w:fill="FFFFFF"/>
          </w:rPr>
          <w:t>0</w:t>
        </w:r>
        <w:r w:rsidR="00867E92" w:rsidRPr="00091766">
          <w:rPr>
            <w:rFonts w:eastAsiaTheme="minorEastAsia" w:cs="Times New Roman"/>
            <w:color w:val="000000"/>
            <w:szCs w:val="24"/>
            <w:shd w:val="clear" w:color="auto" w:fill="FFFFFF"/>
          </w:rPr>
          <w:t xml:space="preserve"> </w:t>
        </w:r>
      </w:ins>
      <w:r w:rsidRPr="00091766">
        <w:rPr>
          <w:rFonts w:eastAsiaTheme="minorEastAsia" w:cs="Times New Roman"/>
          <w:color w:val="000000"/>
          <w:szCs w:val="24"/>
          <w:shd w:val="clear" w:color="auto" w:fill="FFFFFF"/>
        </w:rPr>
        <w:t xml:space="preserve">showed that </w:t>
      </w:r>
      <w:r w:rsidR="00B560DD">
        <w:rPr>
          <w:rFonts w:eastAsiaTheme="minorEastAsia" w:cs="Times New Roman"/>
          <w:color w:val="000000"/>
          <w:szCs w:val="24"/>
          <w:shd w:val="clear" w:color="auto" w:fill="FFFFFF"/>
        </w:rPr>
        <w:t>the</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five </w:t>
      </w:r>
      <w:r w:rsidR="00B560DD">
        <w:rPr>
          <w:rFonts w:eastAsiaTheme="minorEastAsia" w:cs="Times New Roman"/>
          <w:color w:val="000000"/>
          <w:szCs w:val="24"/>
          <w:shd w:val="clear" w:color="auto" w:fill="FFFFFF"/>
        </w:rPr>
        <w:t>selected</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species </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Ambrosia, Artemisia, Betula, Gramineae and Quercus</w:t>
      </w:r>
      <w:r w:rsidR="00790640">
        <w:rPr>
          <w:rFonts w:eastAsiaTheme="minorEastAsia" w:cs="Times New Roman"/>
          <w:color w:val="000000"/>
          <w:szCs w:val="24"/>
          <w:shd w:val="clear" w:color="auto" w:fill="FFFFFF"/>
        </w:rPr>
        <w:t>)</w:t>
      </w:r>
      <w:r w:rsidR="00B560DD"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 xml:space="preserve">were observed to </w:t>
      </w:r>
      <w:r w:rsidR="00B560DD">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sidR="00B560DD">
        <w:rPr>
          <w:rFonts w:eastAsiaTheme="minorEastAsia" w:cs="Times New Roman"/>
          <w:color w:val="000000"/>
          <w:szCs w:val="24"/>
          <w:shd w:val="clear" w:color="auto" w:fill="FFFFFF"/>
        </w:rPr>
        <w:t>ing</w:t>
      </w:r>
      <w:r w:rsidRPr="00091766">
        <w:rPr>
          <w:rFonts w:eastAsiaTheme="minorEastAsia" w:cs="Times New Roman"/>
          <w:color w:val="000000"/>
          <w:szCs w:val="24"/>
          <w:shd w:val="clear" w:color="auto" w:fill="FFFFFF"/>
        </w:rPr>
        <w:t xml:space="preserve"> </w:t>
      </w:r>
      <w:r w:rsidR="00355F09">
        <w:rPr>
          <w:rFonts w:eastAsiaTheme="minorEastAsia" w:cs="Times New Roman"/>
          <w:color w:val="000000"/>
          <w:szCs w:val="24"/>
          <w:shd w:val="clear" w:color="auto" w:fill="FFFFFF"/>
        </w:rPr>
        <w:t>7-12 days</w:t>
      </w:r>
      <w:r w:rsidRPr="00091766">
        <w:rPr>
          <w:rFonts w:eastAsiaTheme="minorEastAsia" w:cs="Times New Roman"/>
          <w:color w:val="000000"/>
          <w:szCs w:val="24"/>
          <w:shd w:val="clear" w:color="auto" w:fill="FFFFFF"/>
        </w:rPr>
        <w:t xml:space="preserve"> </w:t>
      </w:r>
      <w:ins w:id="534" w:author="kunmei" w:date="2014-02-03T20:08:00Z">
        <w:r w:rsidR="00D8351E">
          <w:rPr>
            <w:rFonts w:eastAsiaTheme="minorEastAsia" w:cs="Times New Roman"/>
            <w:color w:val="000000"/>
            <w:szCs w:val="24"/>
            <w:shd w:val="clear" w:color="auto" w:fill="FFFFFF"/>
          </w:rPr>
          <w:t xml:space="preserve">in average </w:t>
        </w:r>
      </w:ins>
      <w:r w:rsidRPr="00091766">
        <w:rPr>
          <w:rFonts w:eastAsiaTheme="minorEastAsia" w:cs="Times New Roman"/>
          <w:color w:val="000000"/>
          <w:szCs w:val="24"/>
          <w:shd w:val="clear" w:color="auto" w:fill="FFFFFF"/>
        </w:rPr>
        <w:t>earlier</w:t>
      </w:r>
      <w:r w:rsidR="00B560DD">
        <w:rPr>
          <w:rFonts w:eastAsiaTheme="minorEastAsia" w:cs="Times New Roman"/>
          <w:color w:val="000000"/>
          <w:szCs w:val="24"/>
          <w:shd w:val="clear" w:color="auto" w:fill="FFFFFF"/>
        </w:rPr>
        <w:t xml:space="preserve"> </w:t>
      </w:r>
      <w:del w:id="535" w:author="Yong" w:date="2014-02-02T18:38:00Z">
        <w:r w:rsidR="00B560DD" w:rsidDel="00867E92">
          <w:rPr>
            <w:rFonts w:eastAsiaTheme="minorEastAsia" w:cs="Times New Roman"/>
            <w:color w:val="000000"/>
            <w:szCs w:val="24"/>
            <w:shd w:val="clear" w:color="auto" w:fill="FFFFFF"/>
          </w:rPr>
          <w:delText xml:space="preserve">in the </w:delText>
        </w:r>
        <w:r w:rsidR="00355F09" w:rsidDel="00867E92">
          <w:rPr>
            <w:rFonts w:eastAsiaTheme="minorEastAsia" w:cs="Times New Roman"/>
            <w:color w:val="000000"/>
            <w:szCs w:val="24"/>
            <w:shd w:val="clear" w:color="auto" w:fill="FFFFFF"/>
          </w:rPr>
          <w:delText>first</w:delText>
        </w:r>
        <w:r w:rsidR="00B560DD" w:rsidDel="00867E92">
          <w:rPr>
            <w:rFonts w:eastAsiaTheme="minorEastAsia" w:cs="Times New Roman"/>
            <w:color w:val="000000"/>
            <w:szCs w:val="24"/>
            <w:shd w:val="clear" w:color="auto" w:fill="FFFFFF"/>
          </w:rPr>
          <w:delText xml:space="preserve"> </w:delText>
        </w:r>
        <w:r w:rsidR="00355F09" w:rsidDel="00867E92">
          <w:rPr>
            <w:rFonts w:eastAsiaTheme="minorEastAsia" w:cs="Times New Roman"/>
            <w:color w:val="000000"/>
            <w:szCs w:val="24"/>
            <w:shd w:val="clear" w:color="auto" w:fill="FFFFFF"/>
          </w:rPr>
          <w:delText>time interval</w:delText>
        </w:r>
      </w:del>
      <w:ins w:id="536" w:author="Yong" w:date="2014-02-02T18:38:00Z">
        <w:r w:rsidR="00867E92">
          <w:rPr>
            <w:rFonts w:eastAsiaTheme="minorEastAsia" w:cs="Times New Roman"/>
            <w:color w:val="000000"/>
            <w:szCs w:val="24"/>
            <w:shd w:val="clear" w:color="auto" w:fill="FFFFFF"/>
          </w:rPr>
          <w:t xml:space="preserve">during </w:t>
        </w:r>
      </w:ins>
      <w:ins w:id="537" w:author="Yong" w:date="2014-02-02T18:39:00Z">
        <w:r w:rsidR="00867E92">
          <w:rPr>
            <w:rFonts w:eastAsiaTheme="minorEastAsia" w:cs="Times New Roman"/>
            <w:color w:val="000000"/>
            <w:szCs w:val="24"/>
            <w:shd w:val="clear" w:color="auto" w:fill="FFFFFF"/>
          </w:rPr>
          <w:t>the period of 2000-2010</w:t>
        </w:r>
      </w:ins>
      <w:r w:rsidR="00355F09">
        <w:rPr>
          <w:rFonts w:eastAsiaTheme="minorEastAsia" w:cs="Times New Roman"/>
          <w:color w:val="000000"/>
          <w:szCs w:val="24"/>
          <w:shd w:val="clear" w:color="auto" w:fill="FFFFFF"/>
        </w:rPr>
        <w:t xml:space="preserve"> than in </w:t>
      </w:r>
      <w:ins w:id="538" w:author="Yong" w:date="2014-02-02T18:40:00Z">
        <w:r w:rsidR="00867E92">
          <w:rPr>
            <w:rFonts w:eastAsiaTheme="minorEastAsia" w:cs="Times New Roman"/>
            <w:color w:val="000000"/>
            <w:szCs w:val="24"/>
            <w:shd w:val="clear" w:color="auto" w:fill="FFFFFF"/>
          </w:rPr>
          <w:t>the period of 1994-2000</w:t>
        </w:r>
      </w:ins>
      <w:del w:id="539" w:author="Yong" w:date="2014-02-02T18:40:00Z">
        <w:r w:rsidR="00355F09" w:rsidDel="00867E92">
          <w:rPr>
            <w:rFonts w:eastAsiaTheme="minorEastAsia" w:cs="Times New Roman"/>
            <w:color w:val="000000"/>
            <w:szCs w:val="24"/>
            <w:shd w:val="clear" w:color="auto" w:fill="FFFFFF"/>
          </w:rPr>
          <w:delText>the second</w:delText>
        </w:r>
      </w:del>
      <w:r w:rsidR="00355F09">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ins w:id="540" w:author="kunmei" w:date="2014-02-03T20:13:00Z">
        <w:r w:rsidR="00E728EB">
          <w:rPr>
            <w:rFonts w:eastAsiaTheme="minorEastAsia" w:cs="Times New Roman"/>
            <w:color w:val="000000"/>
            <w:szCs w:val="24"/>
            <w:shd w:val="clear" w:color="auto" w:fill="FFFFFF"/>
          </w:rPr>
          <w:t xml:space="preserve">Although for different monitor stations, the pollen periods for the same species are usually different among years, the lengths of are roughly the </w:t>
        </w:r>
        <w:proofErr w:type="gramStart"/>
        <w:r w:rsidR="00E728EB">
          <w:rPr>
            <w:rFonts w:eastAsiaTheme="minorEastAsia" w:cs="Times New Roman"/>
            <w:color w:val="000000"/>
            <w:szCs w:val="24"/>
            <w:shd w:val="clear" w:color="auto" w:fill="FFFFFF"/>
          </w:rPr>
          <w:t>same.</w:t>
        </w:r>
        <w:proofErr w:type="gramEnd"/>
      </w:ins>
    </w:p>
    <w:p w:rsidR="00F278F6" w:rsidRPr="00643F5C" w:rsidRDefault="001F6FA0" w:rsidP="005E536A">
      <w:pPr>
        <w:pStyle w:val="a7"/>
        <w:spacing w:beforeLines="96" w:before="230" w:afterLines="120" w:after="288" w:line="480" w:lineRule="auto"/>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del w:id="541" w:author="kunmei" w:date="2014-02-03T20:06:00Z">
        <w:r w:rsidRPr="00091766" w:rsidDel="00D8351E">
          <w:rPr>
            <w:rFonts w:eastAsiaTheme="minorEastAsia" w:cs="Times New Roman"/>
            <w:color w:val="000000"/>
            <w:szCs w:val="24"/>
            <w:shd w:val="clear" w:color="auto" w:fill="FFFFFF"/>
          </w:rPr>
          <w:delText>States.</w:delText>
        </w:r>
      </w:del>
      <w:ins w:id="542" w:author="kunmei" w:date="2014-02-03T20:06:00Z">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ins>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5E536A">
        <w:fldChar w:fldCharType="begin"/>
      </w:r>
      <w:r w:rsidR="005E536A">
        <w:instrText xml:space="preserve"> REF _Ref374526417 \h  \* MERGEFORMAT </w:instrText>
      </w:r>
      <w:r w:rsidR="005E536A">
        <w:fldChar w:fldCharType="separate"/>
      </w:r>
      <w:ins w:id="543" w:author="kunmei" w:date="2014-02-03T19:40:00Z">
        <w:r w:rsidR="00FC1F49" w:rsidRPr="00FC1F49">
          <w:rPr>
            <w:rFonts w:cs="Times New Roman"/>
            <w:color w:val="000000"/>
            <w:szCs w:val="24"/>
            <w:shd w:val="clear" w:color="auto" w:fill="FFFFFF"/>
            <w:rPrChange w:id="544" w:author="kunmei" w:date="2014-02-03T19:40:00Z">
              <w:rPr>
                <w:rFonts w:eastAsiaTheme="minorEastAsia" w:cs="Times New Roman"/>
                <w:color w:val="000000"/>
                <w:szCs w:val="24"/>
              </w:rPr>
            </w:rPrChange>
          </w:rPr>
          <w:t>Figure 10</w:t>
        </w:r>
      </w:ins>
      <w:del w:id="545" w:author="kunmei" w:date="2014-02-03T18:20:00Z">
        <w:r w:rsidR="00EC2338" w:rsidRPr="00EC2338" w:rsidDel="005313A0">
          <w:rPr>
            <w:rFonts w:cs="Times New Roman"/>
            <w:color w:val="000000"/>
            <w:szCs w:val="24"/>
            <w:shd w:val="clear" w:color="auto" w:fill="FFFFFF"/>
          </w:rPr>
          <w:delText>Figure 10</w:delText>
        </w:r>
      </w:del>
      <w:r w:rsidR="005E536A">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w:t>
      </w:r>
      <w:del w:id="546" w:author="Yong" w:date="2014-02-02T22:57:00Z">
        <w:r w:rsidR="004A07F5" w:rsidDel="00DA2412">
          <w:rPr>
            <w:rFonts w:eastAsiaTheme="minorEastAsia" w:cs="Times New Roman"/>
            <w:color w:val="000000"/>
            <w:szCs w:val="24"/>
            <w:shd w:val="clear" w:color="auto" w:fill="FFFFFF"/>
          </w:rPr>
          <w:delText>which</w:delText>
        </w:r>
      </w:del>
      <w:r w:rsidR="004A07F5">
        <w:rPr>
          <w:rFonts w:eastAsiaTheme="minorEastAsia" w:cs="Times New Roman"/>
          <w:color w:val="000000"/>
          <w:szCs w:val="24"/>
          <w:shd w:val="clear" w:color="auto" w:fill="FFFFFF"/>
        </w:rPr>
        <w:t xml:space="preserve"> </w:t>
      </w:r>
      <w:ins w:id="547" w:author="Yong" w:date="2014-02-02T22:58:00Z">
        <w:r w:rsidR="00DA2412">
          <w:rPr>
            <w:rFonts w:eastAsiaTheme="minorEastAsia" w:cs="Times New Roman"/>
            <w:color w:val="000000"/>
            <w:szCs w:val="24"/>
            <w:shd w:val="clear" w:color="auto" w:fill="FFFFFF"/>
          </w:rPr>
          <w:t xml:space="preserve">for </w:t>
        </w:r>
      </w:ins>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5E536A">
        <w:fldChar w:fldCharType="begin"/>
      </w:r>
      <w:r w:rsidR="005E536A">
        <w:instrText xml:space="preserve"> REF _Ref374526485 \h  \* MERGEFORMAT </w:instrText>
      </w:r>
      <w:r w:rsidR="005E536A">
        <w:fldChar w:fldCharType="separate"/>
      </w:r>
      <w:ins w:id="548" w:author="kunmei" w:date="2014-02-03T19:40:00Z">
        <w:r w:rsidR="00FC1F49" w:rsidRPr="00FC1F49">
          <w:rPr>
            <w:rFonts w:cs="Times New Roman"/>
            <w:color w:val="000000"/>
            <w:szCs w:val="24"/>
            <w:shd w:val="clear" w:color="auto" w:fill="FFFFFF"/>
            <w:rPrChange w:id="549" w:author="kunmei" w:date="2014-02-03T19:40:00Z">
              <w:rPr>
                <w:rFonts w:eastAsiaTheme="minorEastAsia" w:cs="Times New Roman"/>
                <w:color w:val="000000"/>
                <w:szCs w:val="24"/>
              </w:rPr>
            </w:rPrChange>
          </w:rPr>
          <w:t>Figure 11</w:t>
        </w:r>
      </w:ins>
      <w:del w:id="550" w:author="kunmei" w:date="2014-02-03T18:20:00Z">
        <w:r w:rsidR="00EC2338" w:rsidRPr="00EC2338" w:rsidDel="005313A0">
          <w:rPr>
            <w:rFonts w:cs="Times New Roman"/>
            <w:color w:val="000000"/>
            <w:szCs w:val="24"/>
            <w:shd w:val="clear" w:color="auto" w:fill="FFFFFF"/>
          </w:rPr>
          <w:delText>Figure 11</w:delText>
        </w:r>
      </w:del>
      <w:r w:rsidR="005E536A">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5E536A">
        <w:fldChar w:fldCharType="begin"/>
      </w:r>
      <w:r w:rsidR="005E536A">
        <w:instrText xml:space="preserve"> REF _Ref374526676 \h  \* MERGEFORMAT </w:instrText>
      </w:r>
      <w:r w:rsidR="005E536A">
        <w:fldChar w:fldCharType="separate"/>
      </w:r>
      <w:ins w:id="551" w:author="kunmei" w:date="2014-02-03T19:40:00Z">
        <w:r w:rsidR="00FC1F49" w:rsidRPr="00FC1F49">
          <w:rPr>
            <w:rFonts w:cs="Times New Roman"/>
            <w:color w:val="000000"/>
            <w:szCs w:val="24"/>
            <w:shd w:val="clear" w:color="auto" w:fill="FFFFFF"/>
            <w:rPrChange w:id="552" w:author="kunmei" w:date="2014-02-03T19:40:00Z">
              <w:rPr>
                <w:rFonts w:eastAsiaTheme="minorEastAsia" w:cs="Times New Roman"/>
                <w:color w:val="000000"/>
                <w:szCs w:val="24"/>
              </w:rPr>
            </w:rPrChange>
          </w:rPr>
          <w:t>Figure 12</w:t>
        </w:r>
      </w:ins>
      <w:del w:id="553" w:author="kunmei" w:date="2014-02-03T18:20:00Z">
        <w:r w:rsidR="00EC2338" w:rsidRPr="00EC2338" w:rsidDel="005313A0">
          <w:rPr>
            <w:rFonts w:cs="Times New Roman"/>
            <w:color w:val="000000"/>
            <w:szCs w:val="24"/>
            <w:shd w:val="clear" w:color="auto" w:fill="FFFFFF"/>
          </w:rPr>
          <w:delText>Figure 12</w:delText>
        </w:r>
      </w:del>
      <w:r w:rsidR="005E536A">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5E536A">
        <w:fldChar w:fldCharType="begin"/>
      </w:r>
      <w:r w:rsidR="005E536A">
        <w:instrText xml:space="preserve"> REF _Ref374526681 \h  \* MERGEFORMAT </w:instrText>
      </w:r>
      <w:r w:rsidR="005E536A">
        <w:fldChar w:fldCharType="separate"/>
      </w:r>
      <w:ins w:id="554" w:author="kunmei" w:date="2014-02-03T19:40:00Z">
        <w:r w:rsidR="00FC1F49" w:rsidRPr="00FC1F49">
          <w:rPr>
            <w:rFonts w:cs="Times New Roman"/>
            <w:color w:val="000000"/>
            <w:szCs w:val="24"/>
            <w:shd w:val="clear" w:color="auto" w:fill="FFFFFF"/>
            <w:rPrChange w:id="555" w:author="kunmei" w:date="2014-02-03T19:40:00Z">
              <w:rPr>
                <w:rFonts w:eastAsiaTheme="minorEastAsia" w:cs="Times New Roman"/>
                <w:color w:val="000000"/>
                <w:szCs w:val="24"/>
              </w:rPr>
            </w:rPrChange>
          </w:rPr>
          <w:t>Figure 13</w:t>
        </w:r>
      </w:ins>
      <w:del w:id="556" w:author="kunmei" w:date="2014-02-03T18:20:00Z">
        <w:r w:rsidR="00EC2338" w:rsidRPr="00EC2338" w:rsidDel="005313A0">
          <w:rPr>
            <w:rFonts w:cs="Times New Roman"/>
            <w:color w:val="000000"/>
            <w:szCs w:val="24"/>
            <w:shd w:val="clear" w:color="auto" w:fill="FFFFFF"/>
          </w:rPr>
          <w:delText>Figure 13</w:delText>
        </w:r>
      </w:del>
      <w:r w:rsidR="005E536A">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5E536A">
        <w:fldChar w:fldCharType="begin"/>
      </w:r>
      <w:r w:rsidR="005E536A">
        <w:instrText xml:space="preserve"> REF _Ref374526692 \h  \* MERGEFORMAT </w:instrText>
      </w:r>
      <w:r w:rsidR="005E536A">
        <w:fldChar w:fldCharType="separate"/>
      </w:r>
      <w:ins w:id="557" w:author="kunmei" w:date="2014-02-03T19:40:00Z">
        <w:r w:rsidR="00FC1F49" w:rsidRPr="00FC1F49">
          <w:rPr>
            <w:rFonts w:cs="Times New Roman"/>
            <w:color w:val="000000"/>
            <w:szCs w:val="24"/>
            <w:shd w:val="clear" w:color="auto" w:fill="FFFFFF"/>
            <w:rPrChange w:id="558" w:author="kunmei" w:date="2014-02-03T19:40:00Z">
              <w:rPr>
                <w:rFonts w:eastAsiaTheme="minorEastAsia" w:cs="Times New Roman"/>
                <w:color w:val="000000"/>
                <w:szCs w:val="24"/>
              </w:rPr>
            </w:rPrChange>
          </w:rPr>
          <w:t>Figure 14</w:t>
        </w:r>
      </w:ins>
      <w:del w:id="559" w:author="kunmei" w:date="2014-02-03T18:20:00Z">
        <w:r w:rsidR="00EC2338" w:rsidRPr="00EC2338" w:rsidDel="005313A0">
          <w:rPr>
            <w:rFonts w:cs="Times New Roman"/>
            <w:color w:val="000000"/>
            <w:szCs w:val="24"/>
            <w:shd w:val="clear" w:color="auto" w:fill="FFFFFF"/>
          </w:rPr>
          <w:delText>Figure 14</w:delText>
        </w:r>
      </w:del>
      <w:r w:rsidR="005E536A">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w:t>
      </w:r>
      <w:del w:id="560" w:author="Yong" w:date="2014-02-02T22:59:00Z">
        <w:r w:rsidRPr="00091766" w:rsidDel="001911B9">
          <w:rPr>
            <w:rFonts w:eastAsiaTheme="minorEastAsia" w:cs="Times New Roman"/>
            <w:color w:val="000000"/>
            <w:szCs w:val="24"/>
            <w:shd w:val="clear" w:color="auto" w:fill="FFFFFF"/>
          </w:rPr>
          <w:delText xml:space="preserve">these </w:delText>
        </w:r>
      </w:del>
      <w:r w:rsidRPr="00091766">
        <w:rPr>
          <w:rFonts w:eastAsiaTheme="minorEastAsia" w:cs="Times New Roman"/>
          <w:color w:val="000000"/>
          <w:szCs w:val="24"/>
          <w:shd w:val="clear" w:color="auto" w:fill="FFFFFF"/>
        </w:rPr>
        <w:t xml:space="preserve">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 xml:space="preserve">change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p>
    <w:p w:rsidR="00F278F6" w:rsidRPr="00087EDB" w:rsidRDefault="005E536A" w:rsidP="005E536A">
      <w:pPr>
        <w:spacing w:beforeLines="96" w:before="230" w:afterLines="120" w:after="288" w:line="480" w:lineRule="auto"/>
        <w:ind w:firstLine="720"/>
        <w:rPr>
          <w:rFonts w:cs="Times New Roman"/>
          <w:color w:val="000000"/>
          <w:szCs w:val="24"/>
          <w:shd w:val="clear" w:color="auto" w:fill="FFFFFF"/>
        </w:rPr>
      </w:pPr>
      <w:r>
        <w:fldChar w:fldCharType="begin"/>
      </w:r>
      <w:r>
        <w:instrText xml:space="preserve"> REF _Ref374526417 \h  \* MERGEFORMAT </w:instrText>
      </w:r>
      <w:r>
        <w:fldChar w:fldCharType="separate"/>
      </w:r>
      <w:ins w:id="561" w:author="kunmei" w:date="2014-02-03T19:40:00Z">
        <w:r w:rsidR="00FC1F49" w:rsidRPr="00ED3099">
          <w:rPr>
            <w:rFonts w:cs="Times New Roman"/>
            <w:szCs w:val="24"/>
          </w:rPr>
          <w:t xml:space="preserve">Figure </w:t>
        </w:r>
        <w:r w:rsidR="00FC1F49">
          <w:rPr>
            <w:rFonts w:cs="Times New Roman"/>
            <w:noProof/>
            <w:szCs w:val="24"/>
          </w:rPr>
          <w:t>10</w:t>
        </w:r>
      </w:ins>
      <w:del w:id="562" w:author="kunmei" w:date="2014-02-03T18:20:00Z">
        <w:r w:rsidR="00EC2338" w:rsidRPr="00ED3099" w:rsidDel="005313A0">
          <w:rPr>
            <w:rFonts w:cs="Times New Roman"/>
            <w:szCs w:val="24"/>
          </w:rPr>
          <w:delText xml:space="preserve">Figure </w:delText>
        </w:r>
        <w:r w:rsidR="00EC2338" w:rsidDel="005313A0">
          <w:rPr>
            <w:rFonts w:cs="Times New Roman"/>
            <w:noProof/>
            <w:szCs w:val="24"/>
          </w:rPr>
          <w:delText>10</w:delText>
        </w:r>
      </w:del>
      <w:r>
        <w:fldChar w:fldCharType="end"/>
      </w:r>
      <w:r w:rsidR="00EF1A81" w:rsidRPr="00087EDB">
        <w:rPr>
          <w:rFonts w:cs="Times New Roman"/>
          <w:color w:val="000000"/>
          <w:szCs w:val="24"/>
          <w:shd w:val="clear" w:color="auto" w:fill="FFFFFF"/>
        </w:rPr>
        <w:t xml:space="preserve"> </w:t>
      </w:r>
      <w:r w:rsidR="004336E0">
        <w:rPr>
          <w:rFonts w:cs="Times New Roman"/>
          <w:color w:val="000000"/>
          <w:szCs w:val="24"/>
          <w:shd w:val="clear" w:color="auto" w:fill="FFFFFF"/>
        </w:rPr>
        <w:t>to</w:t>
      </w:r>
      <w:r w:rsidR="004336E0" w:rsidRPr="00087EDB">
        <w:rPr>
          <w:rFonts w:cs="Times New Roman"/>
          <w:color w:val="000000"/>
          <w:szCs w:val="24"/>
          <w:shd w:val="clear" w:color="auto" w:fill="FFFFFF"/>
        </w:rPr>
        <w:t xml:space="preserve"> </w:t>
      </w:r>
      <w:r>
        <w:fldChar w:fldCharType="begin"/>
      </w:r>
      <w:r>
        <w:instrText xml:space="preserve"> REF _Ref374526692 \h  \* MERGEFORMAT </w:instrText>
      </w:r>
      <w:r>
        <w:fldChar w:fldCharType="separate"/>
      </w:r>
      <w:ins w:id="563" w:author="kunmei" w:date="2014-02-03T19:40:00Z">
        <w:r w:rsidR="00FC1F49" w:rsidRPr="00CE4331">
          <w:rPr>
            <w:rFonts w:cs="Times New Roman"/>
            <w:szCs w:val="24"/>
          </w:rPr>
          <w:t xml:space="preserve">Figure </w:t>
        </w:r>
        <w:r w:rsidR="00FC1F49">
          <w:rPr>
            <w:rFonts w:cs="Times New Roman"/>
            <w:noProof/>
            <w:szCs w:val="24"/>
          </w:rPr>
          <w:t>14</w:t>
        </w:r>
      </w:ins>
      <w:del w:id="564" w:author="kunmei" w:date="2014-02-03T18:20:00Z">
        <w:r w:rsidR="00EC2338" w:rsidRPr="00CE4331" w:rsidDel="005313A0">
          <w:rPr>
            <w:rFonts w:cs="Times New Roman"/>
            <w:szCs w:val="24"/>
          </w:rPr>
          <w:delText xml:space="preserve">Figure </w:delText>
        </w:r>
        <w:r w:rsidR="00EC2338" w:rsidDel="005313A0">
          <w:rPr>
            <w:rFonts w:cs="Times New Roman"/>
            <w:noProof/>
            <w:szCs w:val="24"/>
          </w:rPr>
          <w:delText>14</w:delText>
        </w:r>
      </w:del>
      <w:r>
        <w:fldChar w:fldCharType="end"/>
      </w:r>
      <w:r w:rsidR="00EF1A81" w:rsidRPr="00087EDB">
        <w:rPr>
          <w:rFonts w:cs="Times New Roman"/>
          <w:color w:val="000000"/>
          <w:szCs w:val="24"/>
          <w:shd w:val="clear" w:color="auto" w:fill="FFFFFF"/>
        </w:rPr>
        <w:t xml:space="preserve"> </w:t>
      </w:r>
      <w:r w:rsidR="00036A7D" w:rsidRPr="00087EDB">
        <w:rPr>
          <w:rFonts w:cs="Times New Roman"/>
          <w:color w:val="000000"/>
          <w:szCs w:val="24"/>
          <w:shd w:val="clear" w:color="auto" w:fill="FFFFFF"/>
        </w:rPr>
        <w:t xml:space="preserve">present </w:t>
      </w:r>
      <w:r w:rsidR="00EF1A81" w:rsidRPr="00087EDB">
        <w:rPr>
          <w:rFonts w:cs="Times New Roman"/>
          <w:color w:val="000000"/>
          <w:szCs w:val="24"/>
          <w:shd w:val="clear" w:color="auto" w:fill="FFFFFF"/>
        </w:rPr>
        <w:t xml:space="preserve">time series of observed daily concentrations of </w:t>
      </w:r>
      <w:r w:rsidR="00EF1A81" w:rsidRPr="00087EDB">
        <w:rPr>
          <w:rFonts w:cs="Times New Roman"/>
          <w:color w:val="000000"/>
          <w:szCs w:val="24"/>
          <w:shd w:val="clear" w:color="auto" w:fill="FFFFFF"/>
        </w:rPr>
        <w:lastRenderedPageBreak/>
        <w:t xml:space="preserve">birch, oak, ragweed, mugwort and grass pollen from 1994 to 2010 at </w:t>
      </w:r>
      <w:r w:rsidR="00FA676B" w:rsidRPr="00087EDB">
        <w:rPr>
          <w:rFonts w:cs="Times New Roman"/>
          <w:color w:val="000000"/>
          <w:szCs w:val="24"/>
          <w:shd w:val="clear" w:color="auto" w:fill="FFFFFF"/>
        </w:rPr>
        <w:t xml:space="preserve">the </w:t>
      </w:r>
      <w:r w:rsidR="00790640" w:rsidRPr="00087EDB">
        <w:rPr>
          <w:rFonts w:cs="Times New Roman"/>
          <w:color w:val="000000"/>
          <w:szCs w:val="24"/>
          <w:shd w:val="clear" w:color="auto" w:fill="FFFFFF"/>
        </w:rPr>
        <w:t xml:space="preserve">Rutgers </w:t>
      </w:r>
      <w:r w:rsidR="001734DC" w:rsidRPr="00087EDB">
        <w:rPr>
          <w:rFonts w:cs="Times New Roman"/>
          <w:color w:val="000000"/>
          <w:szCs w:val="24"/>
          <w:shd w:val="clear" w:color="auto" w:fill="FFFFFF"/>
        </w:rPr>
        <w:t xml:space="preserve">Newark </w:t>
      </w:r>
      <w:r w:rsidR="00790640" w:rsidRPr="00087EDB">
        <w:rPr>
          <w:rFonts w:cs="Times New Roman"/>
          <w:color w:val="000000"/>
          <w:szCs w:val="24"/>
          <w:shd w:val="clear" w:color="auto" w:fill="FFFFFF"/>
        </w:rPr>
        <w:t xml:space="preserve">(formerly </w:t>
      </w:r>
      <w:r w:rsidR="00EF1A81" w:rsidRPr="00087EDB">
        <w:rPr>
          <w:rFonts w:cs="Times New Roman"/>
          <w:color w:val="000000"/>
          <w:szCs w:val="24"/>
          <w:shd w:val="clear" w:color="auto" w:fill="FFFFFF"/>
        </w:rPr>
        <w:t>UMDNJ</w:t>
      </w:r>
      <w:r w:rsidR="001734DC" w:rsidRPr="00087EDB">
        <w:rPr>
          <w:rFonts w:cs="Times New Roman"/>
          <w:color w:val="000000"/>
          <w:szCs w:val="24"/>
          <w:shd w:val="clear" w:color="auto" w:fill="FFFFFF"/>
        </w:rPr>
        <w:t xml:space="preserve"> Newark</w:t>
      </w:r>
      <w:r w:rsidR="00790640"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and Cherry Hill</w:t>
      </w:r>
      <w:r w:rsidR="00D952FC"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monit</w:t>
      </w:r>
      <w:r w:rsidR="00F008BF" w:rsidRPr="00087EDB">
        <w:rPr>
          <w:rFonts w:cs="Times New Roman"/>
          <w:color w:val="000000"/>
          <w:szCs w:val="24"/>
          <w:shd w:val="clear" w:color="auto" w:fill="FFFFFF"/>
        </w:rPr>
        <w:t>oring stations in New Jersey, U</w:t>
      </w:r>
      <w:r w:rsidR="00EF1A81" w:rsidRPr="00087EDB">
        <w:rPr>
          <w:rFonts w:cs="Times New Roman"/>
          <w:color w:val="000000"/>
          <w:szCs w:val="24"/>
          <w:shd w:val="clear" w:color="auto" w:fill="FFFFFF"/>
        </w:rPr>
        <w:t>SA</w:t>
      </w:r>
      <w:r w:rsidR="00986DBC" w:rsidRPr="00087EDB">
        <w:rPr>
          <w:rFonts w:cs="Times New Roman"/>
          <w:color w:val="000000"/>
          <w:szCs w:val="24"/>
          <w:shd w:val="clear" w:color="auto" w:fill="FFFFFF"/>
        </w:rPr>
        <w:t xml:space="preserve">. The start date of pollen </w:t>
      </w:r>
      <w:r w:rsidR="00FA676B" w:rsidRPr="00087EDB">
        <w:rPr>
          <w:rFonts w:cs="Times New Roman"/>
          <w:color w:val="000000"/>
          <w:szCs w:val="24"/>
          <w:shd w:val="clear" w:color="auto" w:fill="FFFFFF"/>
        </w:rPr>
        <w:t>emissions for</w:t>
      </w:r>
      <w:r w:rsidR="00986DBC" w:rsidRPr="00087EDB">
        <w:rPr>
          <w:rFonts w:cs="Times New Roman"/>
          <w:color w:val="000000"/>
          <w:szCs w:val="24"/>
          <w:shd w:val="clear" w:color="auto" w:fill="FFFFFF"/>
        </w:rPr>
        <w:t xml:space="preserve"> different species </w:t>
      </w:r>
      <w:r w:rsidR="00FA676B" w:rsidRPr="00087EDB">
        <w:rPr>
          <w:rFonts w:cs="Times New Roman"/>
          <w:color w:val="000000"/>
          <w:szCs w:val="24"/>
          <w:shd w:val="clear" w:color="auto" w:fill="FFFFFF"/>
        </w:rPr>
        <w:t>var</w:t>
      </w:r>
      <w:r w:rsidR="001734DC" w:rsidRPr="00087EDB">
        <w:rPr>
          <w:rFonts w:cs="Times New Roman"/>
          <w:color w:val="000000"/>
          <w:szCs w:val="24"/>
          <w:shd w:val="clear" w:color="auto" w:fill="FFFFFF"/>
        </w:rPr>
        <w:t>ies</w:t>
      </w:r>
      <w:r w:rsidR="00986DBC" w:rsidRPr="00087EDB">
        <w:rPr>
          <w:rFonts w:cs="Times New Roman"/>
          <w:color w:val="000000"/>
          <w:szCs w:val="24"/>
          <w:shd w:val="clear" w:color="auto" w:fill="FFFFFF"/>
        </w:rPr>
        <w:t>. The pollen season ranges from early March to late October</w:t>
      </w:r>
      <w:r w:rsidR="00FA676B" w:rsidRPr="00087EDB">
        <w:rPr>
          <w:rFonts w:cs="Times New Roman"/>
          <w:color w:val="000000"/>
          <w:szCs w:val="24"/>
          <w:shd w:val="clear" w:color="auto" w:fill="FFFFFF"/>
        </w:rPr>
        <w:t>,</w:t>
      </w:r>
      <w:r w:rsidR="00986DBC" w:rsidRPr="00087EDB">
        <w:rPr>
          <w:rFonts w:cs="Times New Roman"/>
          <w:color w:val="000000"/>
          <w:szCs w:val="24"/>
          <w:shd w:val="clear" w:color="auto" w:fill="FFFFFF"/>
        </w:rPr>
        <w:t xml:space="preserve"> </w:t>
      </w:r>
      <w:r w:rsidR="00FA676B" w:rsidRPr="00087EDB">
        <w:rPr>
          <w:rFonts w:cs="Times New Roman"/>
          <w:color w:val="000000"/>
          <w:szCs w:val="24"/>
          <w:shd w:val="clear" w:color="auto" w:fill="FFFFFF"/>
        </w:rPr>
        <w:t xml:space="preserve">and </w:t>
      </w:r>
      <w:r w:rsidR="00986DBC" w:rsidRPr="00087EDB">
        <w:rPr>
          <w:rFonts w:cs="Times New Roman"/>
          <w:color w:val="000000"/>
          <w:szCs w:val="24"/>
          <w:shd w:val="clear" w:color="auto" w:fill="FFFFFF"/>
        </w:rPr>
        <w:t xml:space="preserve">the peak values </w:t>
      </w:r>
      <w:r w:rsidR="001734DC" w:rsidRPr="00087EDB">
        <w:rPr>
          <w:rFonts w:cs="Times New Roman"/>
          <w:color w:val="000000"/>
          <w:szCs w:val="24"/>
          <w:shd w:val="clear" w:color="auto" w:fill="FFFFFF"/>
        </w:rPr>
        <w:t>most</w:t>
      </w:r>
      <w:r w:rsidR="00FA676B" w:rsidRPr="00087EDB">
        <w:rPr>
          <w:rFonts w:cs="Times New Roman"/>
          <w:color w:val="000000"/>
          <w:szCs w:val="24"/>
          <w:shd w:val="clear" w:color="auto" w:fill="FFFFFF"/>
        </w:rPr>
        <w:t xml:space="preserve"> </w:t>
      </w:r>
      <w:r w:rsidR="00986DBC" w:rsidRPr="00087EDB">
        <w:rPr>
          <w:rFonts w:cs="Times New Roman"/>
          <w:color w:val="000000"/>
          <w:szCs w:val="24"/>
          <w:shd w:val="clear" w:color="auto" w:fill="FFFFFF"/>
        </w:rPr>
        <w:t xml:space="preserve">often appear </w:t>
      </w:r>
      <w:r w:rsidR="00FA676B" w:rsidRPr="00087EDB">
        <w:rPr>
          <w:rFonts w:cs="Times New Roman"/>
          <w:color w:val="000000"/>
          <w:szCs w:val="24"/>
          <w:shd w:val="clear" w:color="auto" w:fill="FFFFFF"/>
        </w:rPr>
        <w:t xml:space="preserve">around </w:t>
      </w:r>
      <w:r w:rsidR="00986DBC" w:rsidRPr="00087EDB">
        <w:rPr>
          <w:rFonts w:cs="Times New Roman"/>
          <w:color w:val="000000"/>
          <w:szCs w:val="24"/>
          <w:shd w:val="clear" w:color="auto" w:fill="FFFFFF"/>
        </w:rPr>
        <w:t xml:space="preserve">the middle of the pollen season. </w:t>
      </w:r>
    </w:p>
    <w:p w:rsidR="00142E35" w:rsidRDefault="005E536A" w:rsidP="005E536A">
      <w:pPr>
        <w:spacing w:beforeLines="96" w:before="230" w:afterLines="120" w:after="288" w:line="480" w:lineRule="auto"/>
        <w:ind w:firstLine="720"/>
        <w:rPr>
          <w:rFonts w:cs="Times New Roman"/>
          <w:color w:val="000000"/>
          <w:szCs w:val="24"/>
          <w:shd w:val="clear" w:color="auto" w:fill="FFFFFF"/>
        </w:rPr>
      </w:pPr>
      <w:r>
        <w:fldChar w:fldCharType="begin"/>
      </w:r>
      <w:r>
        <w:instrText xml:space="preserve"> REF _Ref374890154 \h  \* MERGEFORMAT </w:instrText>
      </w:r>
      <w:r>
        <w:fldChar w:fldCharType="separate"/>
      </w:r>
      <w:ins w:id="565" w:author="kunmei" w:date="2014-02-03T19:40:00Z">
        <w:r w:rsidR="00FC1F49" w:rsidRPr="00FC1F49">
          <w:rPr>
            <w:rFonts w:cs="Times New Roman"/>
            <w:szCs w:val="24"/>
          </w:rPr>
          <w:t xml:space="preserve">Figure </w:t>
        </w:r>
        <w:r w:rsidR="00FC1F49" w:rsidRPr="00F17FA7">
          <w:rPr>
            <w:rFonts w:cs="Times New Roman"/>
            <w:noProof/>
            <w:szCs w:val="24"/>
          </w:rPr>
          <w:t>15</w:t>
        </w:r>
      </w:ins>
      <w:del w:id="566" w:author="kunmei" w:date="2014-02-03T18:20:00Z">
        <w:r w:rsidR="00EC2338" w:rsidRPr="00EC2338" w:rsidDel="005313A0">
          <w:rPr>
            <w:rFonts w:cs="Times New Roman"/>
            <w:szCs w:val="24"/>
          </w:rPr>
          <w:delText xml:space="preserve">Figure </w:delText>
        </w:r>
        <w:r w:rsidR="00EC2338" w:rsidRPr="00EC2338" w:rsidDel="005313A0">
          <w:rPr>
            <w:rFonts w:cs="Times New Roman"/>
            <w:noProof/>
            <w:szCs w:val="24"/>
          </w:rPr>
          <w:delText>15</w:delText>
        </w:r>
      </w:del>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r>
      <w:r>
        <w:instrText xml:space="preserve"> REF _Ref374890171 \h  \* MERGEFORMAT </w:instrText>
      </w:r>
      <w:r>
        <w:fldChar w:fldCharType="separate"/>
      </w:r>
      <w:ins w:id="567" w:author="kunmei" w:date="2014-02-03T19:40:00Z">
        <w:r w:rsidR="00FC1F49" w:rsidRPr="00FC1F49">
          <w:rPr>
            <w:rFonts w:cs="Times New Roman"/>
            <w:szCs w:val="24"/>
          </w:rPr>
          <w:t xml:space="preserve">Figure </w:t>
        </w:r>
        <w:r w:rsidR="00FC1F49" w:rsidRPr="00F17FA7">
          <w:rPr>
            <w:rFonts w:cs="Times New Roman"/>
            <w:noProof/>
            <w:szCs w:val="24"/>
          </w:rPr>
          <w:t>19</w:t>
        </w:r>
      </w:ins>
      <w:del w:id="568" w:author="kunmei" w:date="2014-02-03T18:20:00Z">
        <w:r w:rsidR="00EC2338" w:rsidRPr="00EC2338" w:rsidDel="005313A0">
          <w:rPr>
            <w:rFonts w:cs="Times New Roman"/>
            <w:szCs w:val="24"/>
          </w:rPr>
          <w:delText xml:space="preserve">Figure </w:delText>
        </w:r>
        <w:r w:rsidR="00EC2338" w:rsidRPr="00EC2338" w:rsidDel="005313A0">
          <w:rPr>
            <w:rFonts w:cs="Times New Roman"/>
            <w:noProof/>
            <w:szCs w:val="24"/>
          </w:rPr>
          <w:delText>19</w:delText>
        </w:r>
      </w:del>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in </w:t>
      </w:r>
      <w:del w:id="569" w:author="Yong" w:date="2014-02-02T23:09:00Z">
        <w:r w:rsidR="00461447" w:rsidDel="005A0FF6">
          <w:rPr>
            <w:rFonts w:cs="Times New Roman"/>
            <w:color w:val="000000"/>
            <w:szCs w:val="24"/>
            <w:shd w:val="clear" w:color="auto" w:fill="FFFFFF"/>
          </w:rPr>
          <w:delText>two time intervals</w:delText>
        </w:r>
      </w:del>
      <w:ins w:id="570" w:author="Yong" w:date="2014-02-02T23:09:00Z">
        <w:r w:rsidR="005A0FF6">
          <w:rPr>
            <w:rFonts w:cs="Times New Roman"/>
            <w:color w:val="000000"/>
            <w:szCs w:val="24"/>
            <w:shd w:val="clear" w:color="auto" w:fill="FFFFFF"/>
          </w:rPr>
          <w:t>periods of 1994-2000 and 2001-2010</w:t>
        </w:r>
      </w:ins>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In</w:t>
      </w:r>
      <w:del w:id="571" w:author="Yong" w:date="2014-02-02T23:09:00Z">
        <w:r w:rsidR="00461447" w:rsidDel="005A0FF6">
          <w:rPr>
            <w:rFonts w:cs="Times New Roman"/>
            <w:color w:val="000000"/>
            <w:szCs w:val="24"/>
            <w:shd w:val="clear" w:color="auto" w:fill="FFFFFF"/>
          </w:rPr>
          <w:delText>,</w:delText>
        </w:r>
      </w:del>
      <w:r w:rsidR="00461447">
        <w:rPr>
          <w:rFonts w:cs="Times New Roman"/>
          <w:color w:val="000000"/>
          <w:szCs w:val="24"/>
          <w:shd w:val="clear" w:color="auto" w:fill="FFFFFF"/>
        </w:rPr>
        <w:t xml:space="preserve"> </w:t>
      </w:r>
      <w:ins w:id="572" w:author="Yong" w:date="2014-02-02T23:10:00Z">
        <w:r w:rsidR="005A0FF6">
          <w:rPr>
            <w:rFonts w:cs="Times New Roman"/>
            <w:color w:val="000000"/>
            <w:szCs w:val="24"/>
            <w:shd w:val="clear" w:color="auto" w:fill="FFFFFF"/>
          </w:rPr>
          <w:t xml:space="preserve">the period of </w:t>
        </w:r>
      </w:ins>
      <w:r w:rsidR="00461447">
        <w:rPr>
          <w:rFonts w:cs="Times New Roman"/>
          <w:color w:val="000000"/>
          <w:szCs w:val="24"/>
          <w:shd w:val="clear" w:color="auto" w:fill="FFFFFF"/>
        </w:rPr>
        <w:t>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w:t>
      </w:r>
      <w:del w:id="573" w:author="Yong" w:date="2014-02-02T23:10:00Z">
        <w:r w:rsidR="001125C6" w:rsidRPr="00087EDB" w:rsidDel="005A0FF6">
          <w:rPr>
            <w:rFonts w:cs="Times New Roman"/>
            <w:color w:val="000000"/>
            <w:szCs w:val="24"/>
            <w:shd w:val="clear" w:color="auto" w:fill="FFFFFF"/>
          </w:rPr>
          <w:delText xml:space="preserve">reported </w:delText>
        </w:r>
      </w:del>
      <w:r w:rsidR="001125C6" w:rsidRPr="00087EDB">
        <w:rPr>
          <w:rFonts w:cs="Times New Roman"/>
          <w:color w:val="000000"/>
          <w:szCs w:val="24"/>
          <w:shd w:val="clear" w:color="auto" w:fill="FFFFFF"/>
        </w:rPr>
        <w:t xml:space="preserve">peak values </w:t>
      </w:r>
      <w:r w:rsidR="00E062EA" w:rsidRPr="00087EDB">
        <w:rPr>
          <w:rFonts w:cs="Times New Roman"/>
          <w:color w:val="000000"/>
          <w:szCs w:val="24"/>
          <w:shd w:val="clear" w:color="auto" w:fill="FFFFFF"/>
        </w:rPr>
        <w:t xml:space="preserve">of pollen grains (PG) </w:t>
      </w:r>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r w:rsidR="00E062EA" w:rsidRPr="00087EDB">
        <w:rPr>
          <w:rFonts w:cs="Times New Roman"/>
          <w:color w:val="000000"/>
          <w:szCs w:val="24"/>
          <w:shd w:val="clear" w:color="auto" w:fill="FFFFFF"/>
        </w:rPr>
        <w:t>PG</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r w:rsidR="00E062EA" w:rsidRPr="00087EDB">
        <w:rPr>
          <w:rFonts w:cs="Times New Roman"/>
          <w:color w:val="000000"/>
          <w:szCs w:val="24"/>
          <w:shd w:val="clear" w:color="auto" w:fill="FFFFFF"/>
        </w:rPr>
        <w:t>PG</w:t>
      </w:r>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r w:rsidR="00E062EA">
        <w:rPr>
          <w:rFonts w:cs="Times New Roman"/>
          <w:color w:val="000000"/>
          <w:szCs w:val="24"/>
          <w:shd w:val="clear" w:color="auto" w:fill="FFFFFF"/>
        </w:rPr>
        <w:t>PG</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PG</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r w:rsidR="00E062EA">
        <w:rPr>
          <w:rFonts w:cs="Times New Roman"/>
          <w:color w:val="000000"/>
          <w:szCs w:val="24"/>
          <w:shd w:val="clear" w:color="auto" w:fill="FFFFFF"/>
        </w:rPr>
        <w:t>PG</w:t>
      </w:r>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del w:id="574" w:author="Yong" w:date="2014-02-02T23:11:00Z">
        <w:r w:rsidR="00DA6E34" w:rsidDel="005A0FF6">
          <w:rPr>
            <w:rFonts w:cs="Times New Roman"/>
            <w:color w:val="000000"/>
            <w:szCs w:val="24"/>
            <w:shd w:val="clear" w:color="auto" w:fill="FFFFFF"/>
          </w:rPr>
          <w:delText xml:space="preserve">, </w:delText>
        </w:r>
      </w:del>
      <w:ins w:id="575" w:author="Yong" w:date="2014-02-02T23:11:00Z">
        <w:r w:rsidR="005A0FF6">
          <w:rPr>
            <w:rFonts w:cs="Times New Roman"/>
            <w:color w:val="000000"/>
            <w:szCs w:val="24"/>
            <w:shd w:val="clear" w:color="auto" w:fill="FFFFFF"/>
          </w:rPr>
          <w:t xml:space="preserve"> the period of </w:t>
        </w:r>
      </w:ins>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w:t>
      </w:r>
      <w:del w:id="576" w:author="Yong" w:date="2014-02-02T23:11:00Z">
        <w:r w:rsidR="00DA6E34" w:rsidRPr="00087EDB" w:rsidDel="005A0FF6">
          <w:rPr>
            <w:rFonts w:cs="Times New Roman"/>
            <w:color w:val="000000"/>
            <w:szCs w:val="24"/>
            <w:shd w:val="clear" w:color="auto" w:fill="FFFFFF"/>
          </w:rPr>
          <w:delText xml:space="preserve">reported </w:delText>
        </w:r>
      </w:del>
      <w:r w:rsidR="00DA6E34" w:rsidRPr="00087EDB">
        <w:rPr>
          <w:rFonts w:cs="Times New Roman"/>
          <w:color w:val="000000"/>
          <w:szCs w:val="24"/>
          <w:shd w:val="clear" w:color="auto" w:fill="FFFFFF"/>
        </w:rPr>
        <w:t xml:space="preserve">peak values of pollen grains (PG) were </w:t>
      </w:r>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PG/m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 Ambrosia, 1242 PG/m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r w:rsidR="00DA6E34">
        <w:rPr>
          <w:rFonts w:cs="Times New Roman"/>
          <w:color w:val="000000"/>
          <w:szCs w:val="24"/>
          <w:shd w:val="clear" w:color="auto" w:fill="FFFFFF"/>
        </w:rPr>
        <w:t>PG/m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PG/m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r w:rsidR="00DA6E34">
        <w:rPr>
          <w:rFonts w:cs="Times New Roman"/>
          <w:color w:val="000000"/>
          <w:szCs w:val="24"/>
          <w:shd w:val="clear" w:color="auto" w:fill="FFFFFF"/>
        </w:rPr>
        <w:t>PG/m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In the Northeast, Central and East</w:t>
      </w:r>
      <w:r w:rsidR="00EF1A81">
        <w:rPr>
          <w:rFonts w:cs="Times New Roman"/>
          <w:color w:val="000000"/>
          <w:szCs w:val="24"/>
          <w:shd w:val="clear" w:color="auto" w:fill="FFFFFF"/>
        </w:rPr>
        <w:t xml:space="preserve"> North Central climate regions</w:t>
      </w:r>
      <w:r w:rsidR="007D6C2F">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sidR="007D6C2F">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sidR="007D6C2F">
        <w:rPr>
          <w:rFonts w:cs="Times New Roman"/>
          <w:color w:val="000000"/>
          <w:szCs w:val="24"/>
          <w:shd w:val="clear" w:color="auto" w:fill="FFFFFF"/>
        </w:rPr>
        <w:t xml:space="preserve">, Ambrosia and Artemisia show the </w:t>
      </w:r>
      <w:del w:id="577" w:author="Yong" w:date="2014-02-02T23:12:00Z">
        <w:r w:rsidR="00EF1A81" w:rsidDel="000E224C">
          <w:rPr>
            <w:rFonts w:cs="Times New Roman"/>
            <w:color w:val="000000"/>
            <w:szCs w:val="24"/>
            <w:shd w:val="clear" w:color="auto" w:fill="FFFFFF"/>
          </w:rPr>
          <w:delText>high</w:delText>
        </w:r>
        <w:r w:rsidR="000228B5" w:rsidDel="000E224C">
          <w:rPr>
            <w:rFonts w:cs="Times New Roman"/>
            <w:color w:val="000000"/>
            <w:szCs w:val="24"/>
            <w:shd w:val="clear" w:color="auto" w:fill="FFFFFF"/>
          </w:rPr>
          <w:delText>est</w:delText>
        </w:r>
        <w:r w:rsidR="00EF1A81" w:rsidDel="000E224C">
          <w:rPr>
            <w:rFonts w:cs="Times New Roman"/>
            <w:color w:val="000000"/>
            <w:szCs w:val="24"/>
            <w:shd w:val="clear" w:color="auto" w:fill="FFFFFF"/>
          </w:rPr>
          <w:delText xml:space="preserve"> </w:delText>
        </w:r>
      </w:del>
      <w:ins w:id="578" w:author="Yong" w:date="2014-02-02T23:12:00Z">
        <w:r w:rsidR="000E224C">
          <w:rPr>
            <w:rFonts w:cs="Times New Roman"/>
            <w:color w:val="000000"/>
            <w:szCs w:val="24"/>
            <w:shd w:val="clear" w:color="auto" w:fill="FFFFFF"/>
          </w:rPr>
          <w:t>higher (?)</w:t>
        </w:r>
      </w:ins>
      <w:proofErr w:type="gramStart"/>
      <w:r w:rsidR="00EF1A81">
        <w:rPr>
          <w:rFonts w:cs="Times New Roman"/>
          <w:color w:val="000000"/>
          <w:szCs w:val="24"/>
          <w:shd w:val="clear" w:color="auto" w:fill="FFFFFF"/>
        </w:rPr>
        <w:t>concentrations</w:t>
      </w:r>
      <w:proofErr w:type="gramEnd"/>
      <w:r w:rsidR="007D6C2F">
        <w:rPr>
          <w:rFonts w:cs="Times New Roman"/>
          <w:color w:val="000000"/>
          <w:szCs w:val="24"/>
          <w:shd w:val="clear" w:color="auto" w:fill="FFFFFF"/>
        </w:rPr>
        <w:t xml:space="preserve">. </w:t>
      </w:r>
    </w:p>
    <w:p w:rsidR="00183344" w:rsidRPr="00087EDB" w:rsidRDefault="000228B5" w:rsidP="00DA001E">
      <w:pPr>
        <w:pStyle w:val="a7"/>
        <w:spacing w:before="96" w:after="120" w:line="480" w:lineRule="auto"/>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F44D9E">
        <w:rPr>
          <w:rFonts w:cs="Times New Roman"/>
          <w:color w:val="000000"/>
          <w:szCs w:val="24"/>
          <w:shd w:val="clear" w:color="auto" w:fill="FFFFFF"/>
        </w:rPr>
        <w:fldChar w:fldCharType="begin"/>
      </w:r>
      <w:r w:rsidR="00787A2D">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F44D9E">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0" w:tooltip="Fogh, 2000 #18" w:history="1">
        <w:r w:rsidR="00787A2D">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ins w:id="579" w:author="kunmei" w:date="2014-02-03T20:16:00Z">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ins>
      <w:del w:id="580" w:author="kunmei" w:date="2014-02-03T20:16:00Z">
        <w:r w:rsidR="005604F5" w:rsidDel="00974106">
          <w:rPr>
            <w:rFonts w:cs="Times New Roman"/>
            <w:color w:val="000000"/>
            <w:szCs w:val="24"/>
            <w:shd w:val="clear" w:color="auto" w:fill="FFFFFF"/>
          </w:rPr>
          <w:delText>ventilation rate</w:delText>
        </w:r>
      </w:del>
      <w:r w:rsidR="005604F5">
        <w:rPr>
          <w:rFonts w:cs="Times New Roman"/>
          <w:color w:val="000000"/>
          <w:szCs w:val="24"/>
          <w:shd w:val="clear" w:color="auto" w:fill="FFFFFF"/>
        </w:rPr>
        <w:t xml:space="preserve"> (</w:t>
      </w:r>
      <w:ins w:id="581" w:author="kunmei" w:date="2014-02-03T20:16:00Z">
        <w:r w:rsidR="00E9111B" w:rsidRPr="00E9111B">
          <w:rPr>
            <w:rFonts w:cs="Times New Roman"/>
            <w:color w:val="000000"/>
            <w:position w:val="-6"/>
            <w:szCs w:val="24"/>
            <w:shd w:val="clear" w:color="auto" w:fill="FFFFFF"/>
            <w:rPrChange w:id="582" w:author="kunmei" w:date="2014-02-03T20:16:00Z">
              <w:rPr>
                <w:rFonts w:cs="Times New Roman"/>
                <w:color w:val="000000"/>
                <w:position w:val="-6"/>
                <w:szCs w:val="24"/>
                <w:shd w:val="clear" w:color="auto" w:fill="FFFFFF"/>
              </w:rPr>
            </w:rPrChange>
          </w:rPr>
          <w:object w:dxaOrig="279" w:dyaOrig="279">
            <v:shape id="_x0000_i1083" type="#_x0000_t75" style="width:14.2pt;height:14.2pt" o:ole="">
              <v:imagedata r:id="rId121" o:title=""/>
            </v:shape>
            <o:OLEObject Type="Embed" ProgID="Equation.DSMT4" ShapeID="_x0000_i1083" DrawAspect="Content" ObjectID="_1452976245" r:id="rId122"/>
          </w:object>
        </w:r>
      </w:ins>
      <w:ins w:id="583" w:author="kunmei" w:date="2014-02-03T20:16:00Z">
        <w:r w:rsidR="00E9111B">
          <w:rPr>
            <w:rFonts w:cs="Times New Roman"/>
            <w:color w:val="000000"/>
            <w:szCs w:val="24"/>
            <w:shd w:val="clear" w:color="auto" w:fill="FFFFFF"/>
          </w:rPr>
          <w:t xml:space="preserve"> </w:t>
        </w:r>
      </w:ins>
      <w:del w:id="584" w:author="kunmei" w:date="2014-02-03T20:16:00Z">
        <w:r w:rsidR="00CE4331" w:rsidRPr="00CE4331" w:rsidDel="00E9111B">
          <w:rPr>
            <w:rFonts w:hint="eastAsia"/>
            <w:bCs/>
            <w:i/>
            <w:iCs/>
            <w:color w:val="000000"/>
            <w:sz w:val="22"/>
          </w:rPr>
          <w:delText>λ</w:delText>
        </w:r>
        <w:r w:rsidR="00CE4331" w:rsidRPr="00CE4331" w:rsidDel="00E9111B">
          <w:rPr>
            <w:bCs/>
            <w:i/>
            <w:iCs/>
            <w:color w:val="000000"/>
            <w:sz w:val="16"/>
            <w:szCs w:val="16"/>
          </w:rPr>
          <w:delText>v</w:delText>
        </w:r>
      </w:del>
      <w:r w:rsidR="005604F5">
        <w:rPr>
          <w:rFonts w:cs="Times New Roman"/>
          <w:color w:val="000000"/>
          <w:szCs w:val="24"/>
          <w:shd w:val="clear" w:color="auto" w:fill="FFFFFF"/>
        </w:rPr>
        <w:t>) is the key parameter to describe the air exchange rate of the indoor scenario. High value of</w:t>
      </w:r>
      <w:ins w:id="585" w:author="kunmei" w:date="2014-02-03T20:16:00Z">
        <w:r w:rsidR="00E9111B" w:rsidRPr="00E9111B">
          <w:rPr>
            <w:bCs/>
            <w:i/>
            <w:iCs/>
            <w:color w:val="000000"/>
            <w:position w:val="-6"/>
            <w:sz w:val="22"/>
            <w:rPrChange w:id="586" w:author="kunmei" w:date="2014-02-03T20:16:00Z">
              <w:rPr>
                <w:bCs/>
                <w:i/>
                <w:iCs/>
                <w:color w:val="000000"/>
                <w:position w:val="-6"/>
                <w:sz w:val="22"/>
              </w:rPr>
            </w:rPrChange>
          </w:rPr>
          <w:object w:dxaOrig="279" w:dyaOrig="279">
            <v:shape id="_x0000_i1084" type="#_x0000_t75" style="width:14.2pt;height:14.2pt" o:ole="">
              <v:imagedata r:id="rId123" o:title=""/>
            </v:shape>
            <o:OLEObject Type="Embed" ProgID="Equation.DSMT4" ShapeID="_x0000_i1084" DrawAspect="Content" ObjectID="_1452976246" r:id="rId124"/>
          </w:object>
        </w:r>
      </w:ins>
      <w:ins w:id="587" w:author="kunmei" w:date="2014-02-03T20:16:00Z">
        <w:r w:rsidR="00E9111B">
          <w:rPr>
            <w:bCs/>
            <w:i/>
            <w:iCs/>
            <w:color w:val="000000"/>
            <w:sz w:val="22"/>
          </w:rPr>
          <w:t xml:space="preserve"> </w:t>
        </w:r>
      </w:ins>
      <w:del w:id="588" w:author="kunmei" w:date="2014-02-03T20:16:00Z">
        <w:r w:rsidR="005604F5" w:rsidDel="00E9111B">
          <w:rPr>
            <w:rFonts w:cs="Times New Roman"/>
            <w:color w:val="000000"/>
            <w:szCs w:val="24"/>
            <w:shd w:val="clear" w:color="auto" w:fill="FFFFFF"/>
          </w:rPr>
          <w:delText xml:space="preserve"> </w:delText>
        </w:r>
      </w:del>
      <w:del w:id="589" w:author="kunmei" w:date="2014-02-03T20:17:00Z">
        <w:r w:rsidR="00CE4331" w:rsidRPr="00CE4331" w:rsidDel="00E9111B">
          <w:rPr>
            <w:rFonts w:hint="eastAsia"/>
            <w:bCs/>
            <w:i/>
            <w:iCs/>
            <w:color w:val="000000"/>
            <w:sz w:val="22"/>
          </w:rPr>
          <w:delText>λ</w:delText>
        </w:r>
        <w:r w:rsidR="00CE4331" w:rsidRPr="00CE4331" w:rsidDel="00E9111B">
          <w:rPr>
            <w:bCs/>
            <w:i/>
            <w:iCs/>
            <w:color w:val="000000"/>
            <w:sz w:val="16"/>
            <w:szCs w:val="16"/>
          </w:rPr>
          <w:delText>v</w:delText>
        </w:r>
        <w:r w:rsidR="005604F5" w:rsidDel="00E9111B">
          <w:rPr>
            <w:rFonts w:cs="Times New Roman"/>
            <w:color w:val="000000"/>
            <w:szCs w:val="24"/>
            <w:shd w:val="clear" w:color="auto" w:fill="FFFFFF"/>
          </w:rPr>
          <w:delText xml:space="preserve"> </w:delText>
        </w:r>
      </w:del>
      <w:r w:rsidR="005604F5">
        <w:rPr>
          <w:rFonts w:cs="Times New Roman"/>
          <w:color w:val="000000"/>
          <w:szCs w:val="24"/>
          <w:shd w:val="clear" w:color="auto" w:fill="FFFFFF"/>
        </w:rPr>
        <w:t xml:space="preserve">means more convection of the indoor and outdoor air, thus the concentration of pollen indoors would be closer to the concentration outdoors. </w:t>
      </w:r>
      <w:r w:rsidR="00183344">
        <w:rPr>
          <w:rFonts w:cs="Times New Roman"/>
          <w:color w:val="000000"/>
          <w:szCs w:val="24"/>
          <w:shd w:val="clear" w:color="auto" w:fill="FFFFFF"/>
        </w:rPr>
        <w:t xml:space="preserve">Exposure data for 5 different species in </w:t>
      </w:r>
      <w:r w:rsidR="00183344">
        <w:rPr>
          <w:rFonts w:cs="Times New Roman"/>
          <w:color w:val="000000"/>
          <w:szCs w:val="24"/>
          <w:shd w:val="clear" w:color="auto" w:fill="FFFFFF"/>
        </w:rPr>
        <w:lastRenderedPageBreak/>
        <w:t xml:space="preserve">the </w:t>
      </w:r>
      <w:del w:id="590" w:author="kunmei" w:date="2014-02-03T23:33:00Z">
        <w:r w:rsidR="00183344" w:rsidDel="00782D08">
          <w:rPr>
            <w:rFonts w:cs="Times New Roman"/>
            <w:color w:val="000000"/>
            <w:szCs w:val="24"/>
            <w:shd w:val="clear" w:color="auto" w:fill="FFFFFF"/>
          </w:rPr>
          <w:delText xml:space="preserve">Central </w:delText>
        </w:r>
      </w:del>
      <w:ins w:id="591" w:author="kunmei" w:date="2014-02-03T23:33:00Z">
        <w:r w:rsidR="00782D08">
          <w:rPr>
            <w:rFonts w:cs="Times New Roman"/>
            <w:color w:val="000000"/>
            <w:szCs w:val="24"/>
            <w:shd w:val="clear" w:color="auto" w:fill="FFFFFF"/>
          </w:rPr>
          <w:t>Northeast</w:t>
        </w:r>
        <w:r w:rsidR="00782D08">
          <w:rPr>
            <w:rFonts w:cs="Times New Roman"/>
            <w:color w:val="000000"/>
            <w:szCs w:val="24"/>
            <w:shd w:val="clear" w:color="auto" w:fill="FFFFFF"/>
          </w:rPr>
          <w:t xml:space="preserve"> </w:t>
        </w:r>
      </w:ins>
      <w:r w:rsidR="00183344">
        <w:rPr>
          <w:rFonts w:cs="Times New Roman"/>
          <w:color w:val="000000"/>
          <w:szCs w:val="24"/>
          <w:shd w:val="clear" w:color="auto" w:fill="FFFFFF"/>
        </w:rPr>
        <w:t>Climate Region</w:t>
      </w:r>
      <w:ins w:id="592" w:author="kunmei" w:date="2014-02-03T23:34:00Z">
        <w:r w:rsidR="00782D08">
          <w:rPr>
            <w:rFonts w:cs="Times New Roman"/>
            <w:color w:val="000000"/>
            <w:szCs w:val="24"/>
            <w:shd w:val="clear" w:color="auto" w:fill="FFFFFF"/>
          </w:rPr>
          <w:t xml:space="preserve"> of 1994-2000</w:t>
        </w:r>
      </w:ins>
      <w:r w:rsidR="00183344">
        <w:rPr>
          <w:rFonts w:cs="Times New Roman"/>
          <w:color w:val="000000"/>
          <w:szCs w:val="24"/>
          <w:shd w:val="clear" w:color="auto" w:fill="FFFFFF"/>
        </w:rPr>
        <w:t xml:space="preserve"> were used to study exposures through 3 different routes (</w:t>
      </w:r>
      <w:r w:rsidR="00F44D9E">
        <w:fldChar w:fldCharType="begin"/>
      </w:r>
      <w:r w:rsidR="00960E08">
        <w:instrText xml:space="preserve"> REF _Ref378852189 \h </w:instrText>
      </w:r>
      <w:r w:rsidR="00F44D9E">
        <w:fldChar w:fldCharType="separate"/>
      </w:r>
      <w:ins w:id="593" w:author="kunmei" w:date="2014-02-03T19:40:00Z">
        <w:r w:rsidR="00FC1F49" w:rsidRPr="001A2206">
          <w:rPr>
            <w:rFonts w:eastAsiaTheme="majorEastAsia" w:cs="Times New Roman"/>
            <w:bCs/>
            <w:color w:val="000000"/>
            <w:szCs w:val="24"/>
          </w:rPr>
          <w:t xml:space="preserve">Table </w:t>
        </w:r>
        <w:r w:rsidR="00FC1F49">
          <w:rPr>
            <w:rFonts w:eastAsiaTheme="majorEastAsia" w:cs="Times New Roman"/>
            <w:bCs/>
            <w:noProof/>
            <w:color w:val="000000"/>
            <w:szCs w:val="24"/>
          </w:rPr>
          <w:t>3</w:t>
        </w:r>
      </w:ins>
      <w:del w:id="594" w:author="kunmei" w:date="2014-02-03T18:20:00Z">
        <w:r w:rsidR="00EC2338" w:rsidRPr="001A2206"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3</w:delText>
        </w:r>
      </w:del>
      <w:r w:rsidR="00F44D9E">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F44D9E">
        <w:fldChar w:fldCharType="begin"/>
      </w:r>
      <w:r w:rsidR="00AA6330">
        <w:instrText xml:space="preserve"> REF _Ref378852189 \h </w:instrText>
      </w:r>
      <w:r w:rsidR="00F44D9E">
        <w:fldChar w:fldCharType="separate"/>
      </w:r>
      <w:ins w:id="595" w:author="kunmei" w:date="2014-02-03T19:40:00Z">
        <w:r w:rsidR="00FC1F49" w:rsidRPr="001A2206">
          <w:rPr>
            <w:rFonts w:eastAsiaTheme="majorEastAsia" w:cs="Times New Roman"/>
            <w:bCs/>
            <w:color w:val="000000"/>
            <w:szCs w:val="24"/>
          </w:rPr>
          <w:t xml:space="preserve">Table </w:t>
        </w:r>
        <w:r w:rsidR="00FC1F49">
          <w:rPr>
            <w:rFonts w:eastAsiaTheme="majorEastAsia" w:cs="Times New Roman"/>
            <w:bCs/>
            <w:noProof/>
            <w:color w:val="000000"/>
            <w:szCs w:val="24"/>
          </w:rPr>
          <w:t>3</w:t>
        </w:r>
      </w:ins>
      <w:del w:id="596" w:author="kunmei" w:date="2014-02-03T18:20:00Z">
        <w:r w:rsidR="00EC2338" w:rsidRPr="001A2206"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3</w:delText>
        </w:r>
      </w:del>
      <w:r w:rsidR="00F44D9E">
        <w:fldChar w:fldCharType="end"/>
      </w:r>
      <w:r w:rsidR="00183344" w:rsidRPr="00CE4331">
        <w:rPr>
          <w:rFonts w:cs="Times New Roman"/>
          <w:color w:val="000000"/>
          <w:szCs w:val="24"/>
          <w:shd w:val="clear" w:color="auto" w:fill="FFFFFF"/>
        </w:rPr>
        <w:t>).</w:t>
      </w:r>
    </w:p>
    <w:p w:rsidR="003A2050" w:rsidRDefault="005604F5" w:rsidP="008D420F">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The outdoor </w:t>
      </w:r>
      <w:del w:id="597" w:author="Yong" w:date="2014-02-02T23:19:00Z">
        <w:r w:rsidDel="00EA20A3">
          <w:rPr>
            <w:rFonts w:cs="Times New Roman"/>
            <w:color w:val="000000"/>
            <w:szCs w:val="24"/>
            <w:shd w:val="clear" w:color="auto" w:fill="FFFFFF"/>
          </w:rPr>
          <w:delText xml:space="preserve">concentration </w:delText>
        </w:r>
      </w:del>
      <w:ins w:id="598" w:author="Yong" w:date="2014-02-02T23:19:00Z">
        <w:del w:id="599" w:author="kunmei" w:date="2014-02-03T20:32:00Z">
          <w:r w:rsidR="00EA20A3" w:rsidDel="008D420F">
            <w:rPr>
              <w:rFonts w:cs="Times New Roman"/>
              <w:color w:val="000000"/>
              <w:szCs w:val="24"/>
              <w:shd w:val="clear" w:color="auto" w:fill="FFFFFF"/>
            </w:rPr>
            <w:delText>exposure</w:delText>
          </w:r>
        </w:del>
      </w:ins>
      <w:ins w:id="600" w:author="kunmei" w:date="2014-02-03T20:32:00Z">
        <w:r w:rsidR="008D420F">
          <w:rPr>
            <w:rFonts w:cs="Times New Roman"/>
            <w:color w:val="000000"/>
            <w:szCs w:val="24"/>
            <w:shd w:val="clear" w:color="auto" w:fill="FFFFFF"/>
          </w:rPr>
          <w:t>concentration</w:t>
        </w:r>
      </w:ins>
      <w:ins w:id="601" w:author="Yong" w:date="2014-02-02T23:19:00Z">
        <w:r w:rsidR="00EA20A3">
          <w:rPr>
            <w:rFonts w:cs="Times New Roman"/>
            <w:color w:val="000000"/>
            <w:szCs w:val="24"/>
            <w:shd w:val="clear" w:color="auto" w:fill="FFFFFF"/>
          </w:rPr>
          <w:t xml:space="preserve"> </w:t>
        </w:r>
      </w:ins>
      <w:del w:id="602" w:author="Yong" w:date="2014-02-02T23:19:00Z">
        <w:r w:rsidDel="00EA20A3">
          <w:rPr>
            <w:rFonts w:cs="Times New Roman"/>
            <w:color w:val="000000"/>
            <w:szCs w:val="24"/>
            <w:shd w:val="clear" w:color="auto" w:fill="FFFFFF"/>
          </w:rPr>
          <w:delText>of</w:delText>
        </w:r>
      </w:del>
      <w:del w:id="603" w:author="kunmei" w:date="2014-02-03T20:32:00Z">
        <w:r w:rsidDel="008D420F">
          <w:rPr>
            <w:rFonts w:cs="Times New Roman"/>
            <w:color w:val="000000"/>
            <w:szCs w:val="24"/>
            <w:shd w:val="clear" w:color="auto" w:fill="FFFFFF"/>
          </w:rPr>
          <w:delText xml:space="preserve"> </w:delText>
        </w:r>
      </w:del>
      <w:ins w:id="604" w:author="Yong" w:date="2014-02-02T23:19:00Z">
        <w:del w:id="605" w:author="kunmei" w:date="2014-02-03T20:32:00Z">
          <w:r w:rsidR="00EA20A3" w:rsidDel="008D420F">
            <w:rPr>
              <w:rFonts w:cs="Times New Roman"/>
              <w:color w:val="000000"/>
              <w:szCs w:val="24"/>
              <w:shd w:val="clear" w:color="auto" w:fill="FFFFFF"/>
            </w:rPr>
            <w:delText>to</w:delText>
          </w:r>
        </w:del>
      </w:ins>
      <w:ins w:id="606" w:author="kunmei" w:date="2014-02-03T20:32:00Z">
        <w:r w:rsidR="008D420F">
          <w:rPr>
            <w:rFonts w:cs="Times New Roman"/>
            <w:color w:val="000000"/>
            <w:szCs w:val="24"/>
            <w:shd w:val="clear" w:color="auto" w:fill="FFFFFF"/>
          </w:rPr>
          <w:t>of airborne</w:t>
        </w:r>
      </w:ins>
      <w:ins w:id="607" w:author="Yong" w:date="2014-02-02T23:19:00Z">
        <w:r w:rsidR="00EA20A3">
          <w:rPr>
            <w:rFonts w:cs="Times New Roman"/>
            <w:color w:val="000000"/>
            <w:szCs w:val="24"/>
            <w:shd w:val="clear" w:color="auto" w:fill="FFFFFF"/>
          </w:rPr>
          <w:t xml:space="preserve"> </w:t>
        </w:r>
      </w:ins>
      <w:r>
        <w:rPr>
          <w:rFonts w:cs="Times New Roman"/>
          <w:color w:val="000000"/>
          <w:szCs w:val="24"/>
          <w:shd w:val="clear" w:color="auto" w:fill="FFFFFF"/>
        </w:rPr>
        <w:t xml:space="preserve">pollen is normally 10-15 times higher than indoor </w:t>
      </w:r>
      <w:ins w:id="608" w:author="Yong" w:date="2014-02-02T23:20:00Z">
        <w:del w:id="609" w:author="kunmei" w:date="2014-02-03T20:32:00Z">
          <w:r w:rsidR="00EA20A3" w:rsidDel="008D420F">
            <w:rPr>
              <w:rFonts w:cs="Times New Roman"/>
              <w:color w:val="000000"/>
              <w:szCs w:val="24"/>
              <w:shd w:val="clear" w:color="auto" w:fill="FFFFFF"/>
            </w:rPr>
            <w:delText>exposures</w:delText>
          </w:r>
        </w:del>
      </w:ins>
      <w:ins w:id="610" w:author="kunmei" w:date="2014-02-03T20:32:00Z">
        <w:r w:rsidR="008D420F">
          <w:rPr>
            <w:rFonts w:cs="Times New Roman"/>
            <w:color w:val="000000"/>
            <w:szCs w:val="24"/>
            <w:shd w:val="clear" w:color="auto" w:fill="FFFFFF"/>
          </w:rPr>
          <w:t>concent</w:t>
        </w:r>
      </w:ins>
      <w:ins w:id="611" w:author="kunmei" w:date="2014-02-03T20:33:00Z">
        <w:r w:rsidR="008D420F">
          <w:rPr>
            <w:rFonts w:cs="Times New Roman"/>
            <w:color w:val="000000"/>
            <w:szCs w:val="24"/>
            <w:shd w:val="clear" w:color="auto" w:fill="FFFFFF"/>
          </w:rPr>
          <w:t>rations</w:t>
        </w:r>
      </w:ins>
      <w:ins w:id="612" w:author="Yong" w:date="2014-02-02T23:20:00Z">
        <w:r w:rsidR="00EA20A3">
          <w:rPr>
            <w:rFonts w:cs="Times New Roman"/>
            <w:color w:val="000000"/>
            <w:szCs w:val="24"/>
            <w:shd w:val="clear" w:color="auto" w:fill="FFFFFF"/>
          </w:rPr>
          <w:t xml:space="preserve"> </w:t>
        </w:r>
      </w:ins>
      <w:del w:id="613" w:author="Yong" w:date="2014-02-02T23:20:00Z">
        <w:r w:rsidDel="00EA20A3">
          <w:rPr>
            <w:rFonts w:cs="Times New Roman"/>
            <w:color w:val="000000"/>
            <w:szCs w:val="24"/>
            <w:shd w:val="clear" w:color="auto" w:fill="FFFFFF"/>
          </w:rPr>
          <w:delText>concentration</w:delText>
        </w:r>
      </w:del>
      <w:r>
        <w:rPr>
          <w:rFonts w:cs="Times New Roman"/>
          <w:color w:val="000000"/>
          <w:szCs w:val="24"/>
          <w:shd w:val="clear" w:color="auto" w:fill="FFFFFF"/>
        </w:rPr>
        <w:t xml:space="preserve"> </w:t>
      </w:r>
      <w:r w:rsidR="000228B5">
        <w:rPr>
          <w:rFonts w:cs="Times New Roman"/>
          <w:color w:val="000000"/>
          <w:szCs w:val="24"/>
          <w:shd w:val="clear" w:color="auto" w:fill="FFFFFF"/>
        </w:rPr>
        <w:t xml:space="preserve">based on </w:t>
      </w:r>
      <w:ins w:id="614" w:author="Yong" w:date="2014-02-02T23:20:00Z">
        <w:r w:rsidR="00EA20A3">
          <w:rPr>
            <w:rFonts w:cs="Times New Roman"/>
            <w:color w:val="000000"/>
            <w:szCs w:val="24"/>
            <w:shd w:val="clear" w:color="auto" w:fill="FFFFFF"/>
          </w:rPr>
          <w:t xml:space="preserve">the </w:t>
        </w:r>
      </w:ins>
      <w:r w:rsidR="000228B5">
        <w:rPr>
          <w:rFonts w:cs="Times New Roman"/>
          <w:color w:val="000000"/>
          <w:szCs w:val="24"/>
          <w:shd w:val="clear" w:color="auto" w:fill="FFFFFF"/>
        </w:rPr>
        <w:t xml:space="preserve">calculations on </w:t>
      </w:r>
      <w:del w:id="615" w:author="kunmei" w:date="2014-02-03T20:29:00Z">
        <w:r w:rsidR="000228B5" w:rsidDel="00A23336">
          <w:rPr>
            <w:rFonts w:cs="Times New Roman"/>
            <w:color w:val="000000"/>
            <w:szCs w:val="24"/>
            <w:shd w:val="clear" w:color="auto" w:fill="FFFFFF"/>
          </w:rPr>
          <w:delText>dry deposition model</w:delText>
        </w:r>
      </w:del>
      <w:ins w:id="616" w:author="kunmei" w:date="2014-02-03T20:29:00Z">
        <w:r w:rsidR="00A23336">
          <w:rPr>
            <w:rFonts w:cs="Times New Roman"/>
            <w:color w:val="000000"/>
            <w:szCs w:val="24"/>
            <w:shd w:val="clear" w:color="auto" w:fill="FFFFFF"/>
          </w:rPr>
          <w:t>indoor ventilation rate</w:t>
        </w:r>
      </w:ins>
      <w:ins w:id="617" w:author="kunmei" w:date="2014-02-03T23:34:00Z">
        <w:r w:rsidR="00981683">
          <w:rPr>
            <w:rFonts w:cs="Times New Roman"/>
            <w:color w:val="000000"/>
            <w:szCs w:val="24"/>
            <w:shd w:val="clear" w:color="auto" w:fill="FFFFFF"/>
          </w:rPr>
          <w:t xml:space="preserve"> </w:t>
        </w:r>
      </w:ins>
      <w:ins w:id="618" w:author="kunmei" w:date="2014-02-03T20:33:00Z">
        <w:r w:rsidR="008D420F">
          <w:rPr>
            <w:rFonts w:cs="Times New Roman"/>
            <w:color w:val="000000"/>
            <w:szCs w:val="24"/>
            <w:shd w:val="clear" w:color="auto" w:fill="FFFFFF"/>
          </w:rPr>
          <w:t>(list</w:t>
        </w:r>
      </w:ins>
      <w:ins w:id="619" w:author="kunmei" w:date="2014-02-03T20:34:00Z">
        <w:r w:rsidR="008D420F">
          <w:rPr>
            <w:rFonts w:cs="Times New Roman"/>
            <w:color w:val="000000"/>
            <w:szCs w:val="24"/>
            <w:shd w:val="clear" w:color="auto" w:fill="FFFFFF"/>
          </w:rPr>
          <w:t>ed</w:t>
        </w:r>
      </w:ins>
      <w:ins w:id="620" w:author="kunmei" w:date="2014-02-03T20:33:00Z">
        <w:r w:rsidR="008D420F">
          <w:rPr>
            <w:rFonts w:cs="Times New Roman"/>
            <w:color w:val="000000"/>
            <w:szCs w:val="24"/>
            <w:shd w:val="clear" w:color="auto" w:fill="FFFFFF"/>
          </w:rPr>
          <w:t xml:space="preserve"> in </w:t>
        </w:r>
        <w:r w:rsidR="008D420F">
          <w:rPr>
            <w:rFonts w:cs="Times New Roman"/>
            <w:color w:val="000000"/>
            <w:szCs w:val="24"/>
            <w:shd w:val="clear" w:color="auto" w:fill="FFFFFF"/>
          </w:rPr>
          <w:fldChar w:fldCharType="begin"/>
        </w:r>
        <w:r w:rsidR="008D420F">
          <w:rPr>
            <w:rFonts w:cs="Times New Roman"/>
            <w:color w:val="000000"/>
            <w:szCs w:val="24"/>
            <w:shd w:val="clear" w:color="auto" w:fill="FFFFFF"/>
          </w:rPr>
          <w:instrText xml:space="preserve"> REF _Ref378771651 \h </w:instrText>
        </w:r>
      </w:ins>
      <w:r w:rsidR="008D420F">
        <w:rPr>
          <w:rFonts w:cs="Times New Roman"/>
          <w:color w:val="000000"/>
          <w:szCs w:val="24"/>
          <w:shd w:val="clear" w:color="auto" w:fill="FFFFFF"/>
        </w:rPr>
      </w:r>
      <w:r w:rsidR="008D420F">
        <w:rPr>
          <w:rFonts w:cs="Times New Roman"/>
          <w:color w:val="000000"/>
          <w:szCs w:val="24"/>
          <w:shd w:val="clear" w:color="auto" w:fill="FFFFFF"/>
        </w:rPr>
        <w:fldChar w:fldCharType="separate"/>
      </w:r>
      <w:ins w:id="621" w:author="kunmei" w:date="2014-02-03T20:33:00Z">
        <w:r w:rsidR="008D420F" w:rsidRPr="000045CC">
          <w:t xml:space="preserve">Table </w:t>
        </w:r>
        <w:r w:rsidR="008D420F">
          <w:rPr>
            <w:noProof/>
          </w:rPr>
          <w:t>2</w:t>
        </w:r>
        <w:r w:rsidR="008D420F">
          <w:rPr>
            <w:rFonts w:cs="Times New Roman"/>
            <w:color w:val="000000"/>
            <w:szCs w:val="24"/>
            <w:shd w:val="clear" w:color="auto" w:fill="FFFFFF"/>
          </w:rPr>
          <w:fldChar w:fldCharType="end"/>
        </w:r>
      </w:ins>
      <w:ins w:id="622" w:author="kunmei" w:date="2014-02-03T20:34:00Z">
        <w:r w:rsidR="008D420F">
          <w:rPr>
            <w:rFonts w:cs="Times New Roman"/>
            <w:color w:val="000000"/>
            <w:szCs w:val="24"/>
            <w:shd w:val="clear" w:color="auto" w:fill="FFFFFF"/>
          </w:rPr>
          <w:t>)</w:t>
        </w:r>
      </w:ins>
      <w:r w:rsidR="000228B5">
        <w:rPr>
          <w:rFonts w:cs="Times New Roman"/>
          <w:color w:val="000000"/>
          <w:szCs w:val="24"/>
          <w:shd w:val="clear" w:color="auto" w:fill="FFFFFF"/>
        </w:rPr>
        <w:t xml:space="preserve"> </w:t>
      </w:r>
      <w:r w:rsidR="007D6C2F">
        <w:rPr>
          <w:rFonts w:cs="Times New Roman"/>
          <w:color w:val="000000"/>
          <w:szCs w:val="24"/>
          <w:shd w:val="clear" w:color="auto" w:fill="FFFFFF"/>
        </w:rPr>
        <w:t xml:space="preserve">for airborne </w:t>
      </w:r>
      <w:r w:rsidR="00BE36B2">
        <w:rPr>
          <w:rFonts w:cs="Times New Roman"/>
          <w:color w:val="000000"/>
          <w:szCs w:val="24"/>
          <w:shd w:val="clear" w:color="auto" w:fill="FFFFFF"/>
        </w:rPr>
        <w:t>pollen</w:t>
      </w:r>
      <w:del w:id="623" w:author="kunmei" w:date="2014-02-03T23:34:00Z">
        <w:r w:rsidR="00BE36B2" w:rsidDel="00981683">
          <w:rPr>
            <w:rFonts w:cs="Times New Roman"/>
            <w:color w:val="000000"/>
            <w:szCs w:val="24"/>
            <w:shd w:val="clear" w:color="auto" w:fill="FFFFFF"/>
          </w:rPr>
          <w:delText xml:space="preserve"> </w:delText>
        </w:r>
        <w:r w:rsidR="00216FBD" w:rsidDel="00981683">
          <w:rPr>
            <w:rFonts w:cs="Times New Roman"/>
            <w:color w:val="000000"/>
            <w:szCs w:val="24"/>
            <w:shd w:val="clear" w:color="auto" w:fill="FFFFFF"/>
          </w:rPr>
          <w:delText>(</w:delText>
        </w:r>
        <w:r w:rsidR="00F44D9E" w:rsidDel="00981683">
          <w:rPr>
            <w:rFonts w:cs="Times New Roman"/>
            <w:color w:val="000000"/>
            <w:szCs w:val="24"/>
            <w:shd w:val="clear" w:color="auto" w:fill="FFFFFF"/>
          </w:rPr>
          <w:fldChar w:fldCharType="begin"/>
        </w:r>
        <w:r w:rsidR="00960E08" w:rsidDel="00981683">
          <w:rPr>
            <w:rFonts w:cs="Times New Roman"/>
            <w:color w:val="000000"/>
            <w:szCs w:val="24"/>
            <w:shd w:val="clear" w:color="auto" w:fill="FFFFFF"/>
          </w:rPr>
          <w:delInstrText xml:space="preserve"> REF _Ref378852189 \h </w:delInstrText>
        </w:r>
        <w:r w:rsidR="00F44D9E" w:rsidDel="00981683">
          <w:rPr>
            <w:rFonts w:cs="Times New Roman"/>
            <w:color w:val="000000"/>
            <w:szCs w:val="24"/>
            <w:shd w:val="clear" w:color="auto" w:fill="FFFFFF"/>
          </w:rPr>
        </w:r>
        <w:r w:rsidR="00F44D9E" w:rsidDel="00981683">
          <w:rPr>
            <w:rFonts w:cs="Times New Roman"/>
            <w:color w:val="000000"/>
            <w:szCs w:val="24"/>
            <w:shd w:val="clear" w:color="auto" w:fill="FFFFFF"/>
          </w:rPr>
          <w:fldChar w:fldCharType="separate"/>
        </w:r>
      </w:del>
      <w:del w:id="624" w:author="kunmei" w:date="2014-02-03T18:20:00Z">
        <w:r w:rsidR="00EC2338" w:rsidRPr="001A2206"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3</w:delText>
        </w:r>
      </w:del>
      <w:del w:id="625" w:author="kunmei" w:date="2014-02-03T23:34:00Z">
        <w:r w:rsidR="00F44D9E" w:rsidDel="00981683">
          <w:rPr>
            <w:rFonts w:cs="Times New Roman"/>
            <w:color w:val="000000"/>
            <w:szCs w:val="24"/>
            <w:shd w:val="clear" w:color="auto" w:fill="FFFFFF"/>
          </w:rPr>
          <w:fldChar w:fldCharType="end"/>
        </w:r>
        <w:r w:rsidR="00216FBD" w:rsidDel="00981683">
          <w:rPr>
            <w:rFonts w:cs="Times New Roman"/>
            <w:color w:val="000000"/>
            <w:szCs w:val="24"/>
            <w:shd w:val="clear" w:color="auto" w:fill="FFFFFF"/>
          </w:rPr>
          <w:delText>)</w:delText>
        </w:r>
      </w:del>
      <w:r w:rsidR="00216FBD">
        <w:rPr>
          <w:rFonts w:cs="Times New Roman"/>
          <w:color w:val="000000"/>
          <w:szCs w:val="24"/>
          <w:shd w:val="clear" w:color="auto" w:fill="FFFFFF"/>
        </w:rPr>
        <w:t>.</w:t>
      </w:r>
      <w:r w:rsidR="00BC14FE">
        <w:rPr>
          <w:rFonts w:cs="Times New Roman"/>
          <w:color w:val="000000"/>
          <w:szCs w:val="24"/>
          <w:shd w:val="clear" w:color="auto" w:fill="FFFFFF"/>
        </w:rPr>
        <w:t xml:space="preserve"> </w:t>
      </w:r>
      <w:del w:id="626" w:author="kunmei" w:date="2014-02-03T20:32:00Z">
        <w:r w:rsidR="00BC14FE" w:rsidDel="008D420F">
          <w:rPr>
            <w:rFonts w:cs="Times New Roman"/>
            <w:color w:val="000000"/>
            <w:szCs w:val="24"/>
            <w:shd w:val="clear" w:color="auto" w:fill="FFFFFF"/>
          </w:rPr>
          <w:delText xml:space="preserve">This parameter </w:delText>
        </w:r>
      </w:del>
      <w:ins w:id="627" w:author="Yong" w:date="2014-02-02T23:21:00Z">
        <w:del w:id="628" w:author="kunmei" w:date="2014-02-03T20:32:00Z">
          <w:r w:rsidR="00EA20A3" w:rsidDel="008D420F">
            <w:rPr>
              <w:rFonts w:cs="Times New Roman"/>
              <w:color w:val="000000"/>
              <w:szCs w:val="24"/>
              <w:shd w:val="clear" w:color="auto" w:fill="FFFFFF"/>
            </w:rPr>
            <w:delText xml:space="preserve">(????) </w:delText>
          </w:r>
        </w:del>
      </w:ins>
      <w:del w:id="629" w:author="kunmei" w:date="2014-02-03T20:32:00Z">
        <w:r w:rsidR="00BC14FE" w:rsidDel="008D420F">
          <w:rPr>
            <w:rFonts w:cs="Times New Roman"/>
            <w:color w:val="000000"/>
            <w:szCs w:val="24"/>
            <w:shd w:val="clear" w:color="auto" w:fill="FFFFFF"/>
          </w:rPr>
          <w:delText xml:space="preserve">is affected by </w:delText>
        </w:r>
        <w:r w:rsidR="00317BDE" w:rsidDel="008D420F">
          <w:rPr>
            <w:rFonts w:cs="Times New Roman"/>
            <w:color w:val="000000"/>
            <w:szCs w:val="24"/>
            <w:shd w:val="clear" w:color="auto" w:fill="FFFFFF"/>
          </w:rPr>
          <w:delText xml:space="preserve">various </w:delText>
        </w:r>
        <w:r w:rsidR="00BC14FE" w:rsidDel="008D420F">
          <w:rPr>
            <w:rFonts w:cs="Times New Roman"/>
            <w:color w:val="000000"/>
            <w:szCs w:val="24"/>
            <w:shd w:val="clear" w:color="auto" w:fill="FFFFFF"/>
          </w:rPr>
          <w:delText>physical parameters</w:delText>
        </w:r>
        <w:r w:rsidR="00317BDE" w:rsidDel="008D420F">
          <w:rPr>
            <w:rFonts w:cs="Times New Roman"/>
            <w:color w:val="000000"/>
            <w:szCs w:val="24"/>
            <w:shd w:val="clear" w:color="auto" w:fill="FFFFFF"/>
          </w:rPr>
          <w:delText>,</w:delText>
        </w:r>
        <w:r w:rsidR="00BC14FE" w:rsidDel="008D420F">
          <w:rPr>
            <w:rFonts w:cs="Times New Roman"/>
            <w:color w:val="000000"/>
            <w:szCs w:val="24"/>
            <w:shd w:val="clear" w:color="auto" w:fill="FFFFFF"/>
          </w:rPr>
          <w:delText xml:space="preserve"> which are listed in </w:delText>
        </w:r>
        <w:r w:rsidR="00F44D9E" w:rsidDel="008D420F">
          <w:rPr>
            <w:rFonts w:cs="Times New Roman"/>
            <w:color w:val="000000"/>
            <w:szCs w:val="24"/>
            <w:shd w:val="clear" w:color="auto" w:fill="FFFFFF"/>
          </w:rPr>
          <w:fldChar w:fldCharType="begin"/>
        </w:r>
        <w:r w:rsidR="00960E08" w:rsidDel="008D420F">
          <w:rPr>
            <w:rFonts w:cs="Times New Roman"/>
            <w:color w:val="000000"/>
            <w:szCs w:val="24"/>
            <w:shd w:val="clear" w:color="auto" w:fill="FFFFFF"/>
          </w:rPr>
          <w:delInstrText xml:space="preserve"> REF _Ref378775701 \h </w:delInstrText>
        </w:r>
        <w:r w:rsidR="00F44D9E" w:rsidDel="008D420F">
          <w:rPr>
            <w:rFonts w:cs="Times New Roman"/>
            <w:color w:val="000000"/>
            <w:szCs w:val="24"/>
            <w:shd w:val="clear" w:color="auto" w:fill="FFFFFF"/>
          </w:rPr>
        </w:r>
        <w:r w:rsidR="00F44D9E" w:rsidDel="008D420F">
          <w:rPr>
            <w:rFonts w:cs="Times New Roman"/>
            <w:color w:val="000000"/>
            <w:szCs w:val="24"/>
            <w:shd w:val="clear" w:color="auto" w:fill="FFFFFF"/>
          </w:rPr>
          <w:fldChar w:fldCharType="separate"/>
        </w:r>
        <w:r w:rsidR="00FC1F49" w:rsidDel="008D420F">
          <w:delText xml:space="preserve">Table </w:delText>
        </w:r>
        <w:r w:rsidR="00FC1F49" w:rsidDel="008D420F">
          <w:rPr>
            <w:noProof/>
          </w:rPr>
          <w:delText>1</w:delText>
        </w:r>
        <w:r w:rsidR="00F44D9E" w:rsidDel="008D420F">
          <w:rPr>
            <w:rFonts w:cs="Times New Roman"/>
            <w:color w:val="000000"/>
            <w:szCs w:val="24"/>
            <w:shd w:val="clear" w:color="auto" w:fill="FFFFFF"/>
          </w:rPr>
          <w:fldChar w:fldCharType="end"/>
        </w:r>
        <w:r w:rsidR="00BC14FE" w:rsidDel="008D420F">
          <w:rPr>
            <w:rFonts w:cs="Times New Roman"/>
            <w:color w:val="000000"/>
            <w:szCs w:val="24"/>
            <w:shd w:val="clear" w:color="auto" w:fill="FFFFFF"/>
          </w:rPr>
          <w:delText>.</w:delText>
        </w:r>
      </w:del>
    </w:p>
    <w:p w:rsidR="00152215" w:rsidRDefault="00152215" w:rsidP="00152215">
      <w:pPr>
        <w:pStyle w:val="2"/>
        <w:ind w:firstLine="630"/>
      </w:pPr>
      <w:r w:rsidRPr="004C7C64">
        <w:t xml:space="preserve">Pollen </w:t>
      </w:r>
      <w:r>
        <w:t>Trend</w:t>
      </w:r>
      <w:r w:rsidR="00AA6330">
        <w:t>s</w:t>
      </w:r>
    </w:p>
    <w:p w:rsidR="008C5183" w:rsidRDefault="00CE4331" w:rsidP="008C5183">
      <w:pPr>
        <w:spacing w:line="480" w:lineRule="auto"/>
        <w:ind w:firstLine="420"/>
        <w:rPr>
          <w:ins w:id="630" w:author="kunmei" w:date="2014-02-03T21:11:00Z"/>
          <w:rFonts w:cs="Times New Roman"/>
          <w:color w:val="000000"/>
          <w:szCs w:val="24"/>
          <w:shd w:val="clear" w:color="auto" w:fill="FFFFFF"/>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del w:id="631" w:author="Yong" w:date="2014-02-02T23:26:00Z">
        <w:r w:rsidRPr="00CE4331" w:rsidDel="00876D98">
          <w:rPr>
            <w:rFonts w:cs="Times New Roman"/>
            <w:color w:val="000000"/>
            <w:szCs w:val="24"/>
            <w:shd w:val="clear" w:color="auto" w:fill="FFFFFF"/>
          </w:rPr>
          <w:delText xml:space="preserve">parts </w:delText>
        </w:r>
      </w:del>
      <w:ins w:id="632" w:author="Yong" w:date="2014-02-02T23:26:00Z">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ins>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5E536A">
        <w:fldChar w:fldCharType="begin"/>
      </w:r>
      <w:r w:rsidR="005E536A">
        <w:instrText xml:space="preserve"> REF _Ref378343937 \h  \* MERGEFORMAT </w:instrText>
      </w:r>
      <w:r w:rsidR="005E536A">
        <w:fldChar w:fldCharType="separate"/>
      </w:r>
      <w:ins w:id="633" w:author="kunmei" w:date="2014-02-03T19:40:00Z">
        <w:r w:rsidR="00FC1F49" w:rsidRPr="00FC1F49">
          <w:rPr>
            <w:rFonts w:cs="Times New Roman"/>
            <w:color w:val="000000"/>
            <w:szCs w:val="24"/>
            <w:shd w:val="clear" w:color="auto" w:fill="FFFFFF"/>
            <w:rPrChange w:id="634" w:author="kunmei" w:date="2014-02-03T19:40:00Z">
              <w:rPr>
                <w:rFonts w:cs="Times New Roman"/>
                <w:color w:val="000000"/>
                <w:szCs w:val="24"/>
              </w:rPr>
            </w:rPrChange>
          </w:rPr>
          <w:t>Table 4</w:t>
        </w:r>
      </w:ins>
      <w:del w:id="635" w:author="kunmei" w:date="2014-02-03T18:20:00Z">
        <w:r w:rsidR="00EC2338" w:rsidRPr="00EC2338" w:rsidDel="005313A0">
          <w:rPr>
            <w:rFonts w:cs="Times New Roman"/>
            <w:color w:val="000000"/>
            <w:szCs w:val="24"/>
            <w:shd w:val="clear" w:color="auto" w:fill="FFFFFF"/>
          </w:rPr>
          <w:delText>Table 4</w:delText>
        </w:r>
      </w:del>
      <w:r w:rsidR="005E536A">
        <w:fldChar w:fldCharType="end"/>
      </w:r>
      <w:r w:rsidR="00AA6330">
        <w:t xml:space="preserve"> </w:t>
      </w:r>
      <w:r w:rsidRPr="00CE4331">
        <w:rPr>
          <w:rFonts w:cs="Times New Roman"/>
          <w:color w:val="000000"/>
          <w:szCs w:val="24"/>
          <w:shd w:val="clear" w:color="auto" w:fill="FFFFFF"/>
        </w:rPr>
        <w:t xml:space="preserve">shows </w:t>
      </w:r>
      <w:del w:id="636" w:author="Yong" w:date="2014-02-02T23:31:00Z">
        <w:r w:rsidRPr="00CE4331" w:rsidDel="007E022A">
          <w:rPr>
            <w:rFonts w:cs="Times New Roman"/>
            <w:color w:val="000000"/>
            <w:szCs w:val="24"/>
            <w:shd w:val="clear" w:color="auto" w:fill="FFFFFF"/>
          </w:rPr>
          <w:delText>the mean of the maximum airborne pollen concentration</w:delText>
        </w:r>
        <w:r w:rsidR="00AA6330" w:rsidDel="007E022A">
          <w:rPr>
            <w:rFonts w:cs="Times New Roman"/>
            <w:color w:val="000000"/>
            <w:szCs w:val="24"/>
            <w:shd w:val="clear" w:color="auto" w:fill="FFFFFF"/>
          </w:rPr>
          <w:delText>s</w:delText>
        </w:r>
        <w:r w:rsidRPr="00CE4331" w:rsidDel="007E022A">
          <w:rPr>
            <w:rFonts w:cs="Times New Roman"/>
            <w:color w:val="000000"/>
            <w:szCs w:val="24"/>
            <w:shd w:val="clear" w:color="auto" w:fill="FFFFFF"/>
          </w:rPr>
          <w:delText xml:space="preserve"> per year per monitor station</w:delText>
        </w:r>
      </w:del>
      <w:ins w:id="637" w:author="Yong" w:date="2014-02-02T23:31:00Z">
        <w:r w:rsidR="007E022A">
          <w:rPr>
            <w:rFonts w:cs="Times New Roman"/>
            <w:color w:val="000000"/>
            <w:szCs w:val="24"/>
            <w:shd w:val="clear" w:color="auto" w:fill="FFFFFF"/>
          </w:rPr>
          <w:t>mean peak values of daily airborne pollen concentrations in periods 1994-2000 and 2001-2010 for nine different climate regions</w:t>
        </w:r>
      </w:ins>
      <w:r w:rsidRPr="00CE4331">
        <w:rPr>
          <w:rFonts w:cs="Times New Roman"/>
          <w:color w:val="000000"/>
          <w:szCs w:val="24"/>
          <w:shd w:val="clear" w:color="auto" w:fill="FFFFFF"/>
        </w:rPr>
        <w:t xml:space="preserve">; </w:t>
      </w:r>
      <w:r w:rsidR="005E536A">
        <w:fldChar w:fldCharType="begin"/>
      </w:r>
      <w:r w:rsidR="005E536A">
        <w:instrText xml:space="preserve"> REF _Ref378343939 \h  \* MERGEFORMAT </w:instrText>
      </w:r>
      <w:r w:rsidR="005E536A">
        <w:fldChar w:fldCharType="separate"/>
      </w:r>
      <w:ins w:id="638" w:author="kunmei" w:date="2014-02-03T19:40:00Z">
        <w:r w:rsidR="00FC1F49" w:rsidRPr="00FC1F49">
          <w:rPr>
            <w:rFonts w:cs="Times New Roman"/>
            <w:color w:val="000000"/>
            <w:szCs w:val="24"/>
            <w:shd w:val="clear" w:color="auto" w:fill="FFFFFF"/>
            <w:rPrChange w:id="639" w:author="kunmei" w:date="2014-02-03T19:40:00Z">
              <w:rPr>
                <w:rFonts w:cs="Times New Roman"/>
                <w:color w:val="000000"/>
                <w:szCs w:val="24"/>
              </w:rPr>
            </w:rPrChange>
          </w:rPr>
          <w:t>Table 5</w:t>
        </w:r>
      </w:ins>
      <w:del w:id="640" w:author="kunmei" w:date="2014-02-03T18:20:00Z">
        <w:r w:rsidR="00EC2338" w:rsidRPr="00EC2338" w:rsidDel="005313A0">
          <w:rPr>
            <w:rFonts w:cs="Times New Roman"/>
            <w:color w:val="000000"/>
            <w:szCs w:val="24"/>
            <w:shd w:val="clear" w:color="auto" w:fill="FFFFFF"/>
          </w:rPr>
          <w:delText>Table 5</w:delText>
        </w:r>
      </w:del>
      <w:r w:rsidR="005E536A">
        <w:fldChar w:fldCharType="end"/>
      </w:r>
      <w:r w:rsidR="00AA6330">
        <w:t xml:space="preserve"> </w:t>
      </w:r>
      <w:r w:rsidRPr="00CE4331">
        <w:rPr>
          <w:rFonts w:cs="Times New Roman"/>
          <w:color w:val="000000"/>
          <w:szCs w:val="24"/>
          <w:shd w:val="clear" w:color="auto" w:fill="FFFFFF"/>
        </w:rPr>
        <w:t xml:space="preserve">shows the </w:t>
      </w:r>
      <w:ins w:id="641" w:author="Yong" w:date="2014-02-02T23:32:00Z">
        <w:r w:rsidR="007E022A">
          <w:rPr>
            <w:rFonts w:cs="Times New Roman"/>
            <w:color w:val="000000"/>
            <w:szCs w:val="24"/>
            <w:shd w:val="clear" w:color="auto" w:fill="FFFFFF"/>
          </w:rPr>
          <w:t xml:space="preserve">comparison of </w:t>
        </w:r>
      </w:ins>
      <w:r w:rsidRPr="00CE4331">
        <w:rPr>
          <w:rFonts w:cs="Times New Roman"/>
          <w:color w:val="000000"/>
          <w:szCs w:val="24"/>
          <w:shd w:val="clear" w:color="auto" w:fill="FFFFFF"/>
        </w:rPr>
        <w:t xml:space="preserve">mean </w:t>
      </w:r>
      <w:del w:id="642" w:author="Yong" w:date="2014-02-02T23:32:00Z">
        <w:r w:rsidRPr="00CE4331" w:rsidDel="007E022A">
          <w:rPr>
            <w:rFonts w:cs="Times New Roman"/>
            <w:color w:val="000000"/>
            <w:szCs w:val="24"/>
            <w:shd w:val="clear" w:color="auto" w:fill="FFFFFF"/>
          </w:rPr>
          <w:delText>of airborne</w:delText>
        </w:r>
      </w:del>
      <w:ins w:id="643" w:author="Yong" w:date="2014-02-02T23:32:00Z">
        <w:r w:rsidR="007E022A">
          <w:rPr>
            <w:rFonts w:cs="Times New Roman"/>
            <w:color w:val="000000"/>
            <w:szCs w:val="24"/>
            <w:shd w:val="clear" w:color="auto" w:fill="FFFFFF"/>
          </w:rPr>
          <w:t>daily</w:t>
        </w:r>
      </w:ins>
      <w:r w:rsidRPr="00CE4331">
        <w:rPr>
          <w:rFonts w:cs="Times New Roman"/>
          <w:color w:val="000000"/>
          <w:szCs w:val="24"/>
          <w:shd w:val="clear" w:color="auto" w:fill="FFFFFF"/>
        </w:rPr>
        <w:t xml:space="preserve"> </w:t>
      </w:r>
      <w:ins w:id="644" w:author="Yong" w:date="2014-02-02T23:32:00Z">
        <w:r w:rsidR="007E022A">
          <w:rPr>
            <w:rFonts w:cs="Times New Roman"/>
            <w:color w:val="000000"/>
            <w:szCs w:val="24"/>
            <w:shd w:val="clear" w:color="auto" w:fill="FFFFFF"/>
          </w:rPr>
          <w:t xml:space="preserve">airborne </w:t>
        </w:r>
      </w:ins>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ins w:id="645" w:author="Yong" w:date="2014-02-02T23:32:00Z">
        <w:r w:rsidR="007E022A">
          <w:rPr>
            <w:rFonts w:cs="Times New Roman"/>
            <w:color w:val="000000"/>
            <w:szCs w:val="24"/>
            <w:shd w:val="clear" w:color="auto" w:fill="FFFFFF"/>
          </w:rPr>
          <w:t xml:space="preserve"> between two periods </w:t>
        </w:r>
      </w:ins>
      <w:ins w:id="646" w:author="Yong" w:date="2014-02-02T23:33:00Z">
        <w:r w:rsidR="007E022A">
          <w:rPr>
            <w:rFonts w:cs="Times New Roman"/>
            <w:color w:val="000000"/>
            <w:szCs w:val="24"/>
            <w:shd w:val="clear" w:color="auto" w:fill="FFFFFF"/>
          </w:rPr>
          <w:t>for nine climate regions</w:t>
        </w:r>
      </w:ins>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ins w:id="647" w:author="kunmei" w:date="2014-02-03T21:11:00Z">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ins>
      <w:r w:rsidRPr="00CE4331">
        <w:rPr>
          <w:rFonts w:cs="Times New Roman"/>
          <w:color w:val="000000"/>
          <w:szCs w:val="24"/>
          <w:shd w:val="clear" w:color="auto" w:fill="FFFFFF"/>
        </w:rPr>
        <w:t>.</w:t>
      </w:r>
      <w:ins w:id="648" w:author="kunmei" w:date="2014-02-03T21:11:00Z">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 xml:space="preserve">Those five species are all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Northeast Region. Artemisia, Betula and Gramineae are found varying </w:t>
        </w:r>
        <w:r w:rsidR="008C5183" w:rsidRPr="00CE4331">
          <w:rPr>
            <w:rFonts w:cs="Times New Roman"/>
            <w:color w:val="000000"/>
            <w:szCs w:val="24"/>
            <w:shd w:val="clear" w:color="auto" w:fill="FFFFFF"/>
          </w:rPr>
          <w:t>significant</w:t>
        </w:r>
        <w:r w:rsidR="008C5183">
          <w:rPr>
            <w:rFonts w:cs="Times New Roman"/>
            <w:color w:val="000000"/>
            <w:szCs w:val="24"/>
            <w:shd w:val="clear" w:color="auto" w:fill="FFFFFF"/>
          </w:rPr>
          <w:t xml:space="preserve">ly in West Region. </w:t>
        </w:r>
      </w:ins>
    </w:p>
    <w:p w:rsidR="00185763" w:rsidRPr="008C5183" w:rsidRDefault="00185763">
      <w:pPr>
        <w:spacing w:line="480" w:lineRule="auto"/>
        <w:ind w:firstLine="420"/>
        <w:rPr>
          <w:rFonts w:cs="Times New Roman"/>
          <w:color w:val="000000"/>
          <w:szCs w:val="24"/>
          <w:shd w:val="clear" w:color="auto" w:fill="FFFFFF"/>
        </w:rPr>
      </w:pPr>
    </w:p>
    <w:p w:rsidR="003A2050" w:rsidRDefault="003A2050" w:rsidP="008D420F">
      <w:pPr>
        <w:spacing w:beforeLines="96" w:before="230" w:afterLines="120" w:after="288" w:line="480" w:lineRule="auto"/>
        <w:ind w:firstLine="720"/>
        <w:rPr>
          <w:rFonts w:cs="Times New Roman"/>
          <w:color w:val="000000"/>
          <w:szCs w:val="24"/>
          <w:shd w:val="clear" w:color="auto" w:fill="FFFFFF"/>
        </w:rPr>
      </w:pPr>
    </w:p>
    <w:p w:rsidR="00D324FF" w:rsidRDefault="0044119F" w:rsidP="009568FF">
      <w:pPr>
        <w:pStyle w:val="2"/>
        <w:ind w:firstLine="630"/>
      </w:pPr>
      <w:del w:id="649" w:author="Yong" w:date="2014-02-02T14:34:00Z">
        <w:r w:rsidDel="00B64C4D">
          <w:delText xml:space="preserve"> </w:delText>
        </w:r>
      </w:del>
      <w:r w:rsidR="00524BD0" w:rsidRPr="00524BD0">
        <w:t>Exposures to Pollen</w:t>
      </w:r>
    </w:p>
    <w:p w:rsidR="00135ACE" w:rsidRDefault="005E536A" w:rsidP="00FE42FB">
      <w:pPr>
        <w:pStyle w:val="a7"/>
        <w:spacing w:before="96" w:after="120" w:line="480" w:lineRule="auto"/>
        <w:ind w:firstLine="720"/>
        <w:rPr>
          <w:rFonts w:cs="Times New Roman"/>
          <w:color w:val="000000"/>
          <w:szCs w:val="24"/>
          <w:shd w:val="clear" w:color="auto" w:fill="FFFFFF"/>
        </w:rPr>
      </w:pPr>
      <w:r>
        <w:fldChar w:fldCharType="begin"/>
      </w:r>
      <w:r>
        <w:instrText xml:space="preserve"> REF _Ref375150270 \h  \* MERGEFORMAT </w:instrText>
      </w:r>
      <w:r>
        <w:fldChar w:fldCharType="separate"/>
      </w:r>
      <w:ins w:id="650" w:author="kunmei" w:date="2014-02-03T19:40:00Z">
        <w:r w:rsidR="00FC1F49" w:rsidRPr="00FC1F49">
          <w:rPr>
            <w:rFonts w:cs="Times New Roman"/>
            <w:color w:val="000000"/>
            <w:szCs w:val="24"/>
            <w:shd w:val="clear" w:color="auto" w:fill="FFFFFF"/>
            <w:rPrChange w:id="651" w:author="kunmei" w:date="2014-02-03T19:40:00Z">
              <w:rPr>
                <w:rFonts w:eastAsiaTheme="minorEastAsia" w:cs="Times New Roman"/>
                <w:color w:val="000000"/>
                <w:szCs w:val="24"/>
              </w:rPr>
            </w:rPrChange>
          </w:rPr>
          <w:t>Figure 20</w:t>
        </w:r>
      </w:ins>
      <w:del w:id="652" w:author="kunmei" w:date="2014-02-03T18:20:00Z">
        <w:r w:rsidR="00EC2338" w:rsidRPr="00EC2338" w:rsidDel="005313A0">
          <w:rPr>
            <w:rFonts w:cs="Times New Roman"/>
            <w:color w:val="000000"/>
            <w:szCs w:val="24"/>
            <w:shd w:val="clear" w:color="auto" w:fill="FFFFFF"/>
          </w:rPr>
          <w:delText>Figure 20</w:delText>
        </w:r>
      </w:del>
      <w:r>
        <w:fldChar w:fldCharType="end"/>
      </w:r>
      <w:r w:rsidR="00D35B22">
        <w:rPr>
          <w:rFonts w:cs="Times New Roman"/>
          <w:color w:val="000000"/>
          <w:szCs w:val="24"/>
          <w:shd w:val="clear" w:color="auto" w:fill="FFFFFF"/>
        </w:rPr>
        <w:t xml:space="preserve"> </w:t>
      </w:r>
      <w:r w:rsidR="000930FE">
        <w:rPr>
          <w:rFonts w:cs="Times New Roman"/>
          <w:color w:val="000000"/>
          <w:szCs w:val="24"/>
          <w:shd w:val="clear" w:color="auto" w:fill="FFFFFF"/>
        </w:rPr>
        <w:t xml:space="preserve">to </w:t>
      </w:r>
      <w:r>
        <w:fldChar w:fldCharType="begin"/>
      </w:r>
      <w:r>
        <w:instrText xml:space="preserve"> REF _Ref375150284 \h  \* MERGEFORMAT </w:instrText>
      </w:r>
      <w:r>
        <w:fldChar w:fldCharType="separate"/>
      </w:r>
      <w:ins w:id="653" w:author="kunmei" w:date="2014-02-03T19:40:00Z">
        <w:r w:rsidR="00FC1F49" w:rsidRPr="00FC1F49">
          <w:rPr>
            <w:rFonts w:cs="Times New Roman"/>
            <w:color w:val="000000"/>
            <w:szCs w:val="24"/>
            <w:shd w:val="clear" w:color="auto" w:fill="FFFFFF"/>
            <w:rPrChange w:id="654" w:author="kunmei" w:date="2014-02-03T19:40:00Z">
              <w:rPr>
                <w:rFonts w:eastAsiaTheme="minorEastAsia" w:cs="Times New Roman"/>
                <w:color w:val="000000"/>
                <w:szCs w:val="24"/>
              </w:rPr>
            </w:rPrChange>
          </w:rPr>
          <w:t>Figure 24</w:t>
        </w:r>
      </w:ins>
      <w:del w:id="655" w:author="kunmei" w:date="2014-02-03T18:20:00Z">
        <w:r w:rsidR="00EC2338" w:rsidRPr="00EC2338" w:rsidDel="005313A0">
          <w:rPr>
            <w:rFonts w:cs="Times New Roman"/>
            <w:color w:val="000000"/>
            <w:szCs w:val="24"/>
            <w:shd w:val="clear" w:color="auto" w:fill="FFFFFF"/>
          </w:rPr>
          <w:delText>Figure 24</w:delText>
        </w:r>
      </w:del>
      <w:r>
        <w:fldChar w:fldCharType="end"/>
      </w:r>
      <w:r w:rsidR="00522813">
        <w:rPr>
          <w:rFonts w:cs="Times New Roman"/>
          <w:color w:val="000000"/>
          <w:szCs w:val="24"/>
          <w:shd w:val="clear" w:color="auto" w:fill="FFFFFF"/>
        </w:rPr>
        <w:t xml:space="preserve"> </w:t>
      </w:r>
      <w:r w:rsidR="00524BD0" w:rsidRPr="00524BD0">
        <w:rPr>
          <w:rFonts w:cs="Times New Roman"/>
          <w:color w:val="000000"/>
          <w:szCs w:val="24"/>
          <w:shd w:val="clear" w:color="auto" w:fill="FFFFFF"/>
        </w:rPr>
        <w:t xml:space="preserve">show the simulated cumulative probability of </w:t>
      </w:r>
      <w:r w:rsidR="009E1F2E" w:rsidRPr="00524BD0">
        <w:rPr>
          <w:rFonts w:cs="Times New Roman"/>
          <w:color w:val="000000"/>
          <w:szCs w:val="24"/>
          <w:shd w:val="clear" w:color="auto" w:fill="FFFFFF"/>
        </w:rPr>
        <w:t xml:space="preserve">daily </w:t>
      </w:r>
      <w:r w:rsidR="000A4572">
        <w:rPr>
          <w:rFonts w:cs="Times New Roman"/>
          <w:color w:val="000000"/>
          <w:szCs w:val="24"/>
          <w:shd w:val="clear" w:color="auto" w:fill="FFFFFF"/>
        </w:rPr>
        <w:t>population</w:t>
      </w:r>
      <w:r w:rsidR="000A4572" w:rsidRPr="00524BD0">
        <w:rPr>
          <w:rFonts w:cs="Times New Roman"/>
          <w:color w:val="000000"/>
          <w:szCs w:val="24"/>
          <w:shd w:val="clear" w:color="auto" w:fill="FFFFFF"/>
        </w:rPr>
        <w:t xml:space="preserve"> </w:t>
      </w:r>
      <w:r w:rsidR="00524BD0" w:rsidRPr="00524BD0">
        <w:rPr>
          <w:rFonts w:cs="Times New Roman"/>
          <w:color w:val="000000"/>
          <w:szCs w:val="24"/>
          <w:shd w:val="clear" w:color="auto" w:fill="FFFFFF"/>
        </w:rPr>
        <w:t xml:space="preserve">exposures to </w:t>
      </w:r>
      <w:r w:rsidR="000930FE">
        <w:rPr>
          <w:rFonts w:cs="Times New Roman"/>
          <w:color w:val="000000"/>
          <w:szCs w:val="24"/>
          <w:shd w:val="clear" w:color="auto" w:fill="FFFFFF"/>
        </w:rPr>
        <w:t>pollen</w:t>
      </w:r>
      <w:r w:rsidR="00524BD0" w:rsidRPr="00524BD0">
        <w:rPr>
          <w:rFonts w:cs="Times New Roman"/>
          <w:color w:val="000000"/>
          <w:szCs w:val="24"/>
          <w:shd w:val="clear" w:color="auto" w:fill="FFFFFF"/>
        </w:rPr>
        <w:t xml:space="preserve"> </w:t>
      </w:r>
      <w:r w:rsidR="00AA6330">
        <w:rPr>
          <w:rFonts w:cs="Times New Roman"/>
          <w:color w:val="000000"/>
          <w:szCs w:val="24"/>
          <w:shd w:val="clear" w:color="auto" w:fill="FFFFFF"/>
        </w:rPr>
        <w:t xml:space="preserve">via </w:t>
      </w:r>
      <w:r w:rsidR="000A4572">
        <w:rPr>
          <w:rFonts w:cs="Times New Roman"/>
          <w:color w:val="000000"/>
          <w:szCs w:val="24"/>
          <w:shd w:val="clear" w:color="auto" w:fill="FFFFFF"/>
        </w:rPr>
        <w:t>the inhalation</w:t>
      </w:r>
      <w:r w:rsidR="00D557A7">
        <w:rPr>
          <w:rFonts w:cs="Times New Roman"/>
          <w:color w:val="000000"/>
          <w:szCs w:val="24"/>
          <w:shd w:val="clear" w:color="auto" w:fill="FFFFFF"/>
        </w:rPr>
        <w:t xml:space="preserve"> route</w:t>
      </w:r>
      <w:r w:rsidR="00EC4B71">
        <w:rPr>
          <w:rFonts w:cs="Times New Roman"/>
          <w:color w:val="000000"/>
          <w:szCs w:val="24"/>
          <w:shd w:val="clear" w:color="auto" w:fill="FFFFFF"/>
        </w:rPr>
        <w:t xml:space="preserve"> </w:t>
      </w:r>
      <w:r w:rsidR="009E1F2E">
        <w:rPr>
          <w:rFonts w:cs="Times New Roman"/>
          <w:color w:val="000000"/>
          <w:szCs w:val="24"/>
          <w:shd w:val="clear" w:color="auto" w:fill="FFFFFF"/>
        </w:rPr>
        <w:t xml:space="preserve">for </w:t>
      </w:r>
      <w:ins w:id="656" w:author="Yong" w:date="2014-02-02T23:36:00Z">
        <w:r w:rsidR="00AE460E">
          <w:rPr>
            <w:rFonts w:cs="Times New Roman"/>
            <w:color w:val="000000"/>
            <w:szCs w:val="24"/>
            <w:shd w:val="clear" w:color="auto" w:fill="FFFFFF"/>
          </w:rPr>
          <w:t xml:space="preserve">periods of </w:t>
        </w:r>
      </w:ins>
      <w:r w:rsidR="00EC4B71">
        <w:rPr>
          <w:rFonts w:cs="Times New Roman"/>
          <w:color w:val="000000"/>
          <w:szCs w:val="24"/>
          <w:shd w:val="clear" w:color="auto" w:fill="FFFFFF"/>
        </w:rPr>
        <w:t>1994-2000 and 2001-2010</w:t>
      </w:r>
      <w:r w:rsidR="00D557A7">
        <w:rPr>
          <w:rFonts w:cs="Times New Roman"/>
          <w:color w:val="000000"/>
          <w:szCs w:val="24"/>
          <w:shd w:val="clear" w:color="auto" w:fill="FFFFFF"/>
        </w:rPr>
        <w:t>.</w:t>
      </w:r>
      <w:r w:rsidR="001C5ED6">
        <w:rPr>
          <w:rFonts w:cs="Times New Roman"/>
          <w:color w:val="000000"/>
          <w:szCs w:val="24"/>
          <w:shd w:val="clear" w:color="auto" w:fill="FFFFFF"/>
        </w:rPr>
        <w:t xml:space="preserve"> </w:t>
      </w:r>
      <w:r w:rsidR="009F05F7">
        <w:rPr>
          <w:rFonts w:cs="Times New Roman"/>
          <w:color w:val="000000"/>
          <w:szCs w:val="24"/>
          <w:shd w:val="clear" w:color="auto" w:fill="FFFFFF"/>
        </w:rPr>
        <w:t xml:space="preserve">The median and range of the daily inhalation intakes of Ambrosia, </w:t>
      </w:r>
      <w:r w:rsidR="009F05F7">
        <w:rPr>
          <w:rFonts w:cs="Times New Roman"/>
          <w:color w:val="000000"/>
          <w:szCs w:val="24"/>
          <w:shd w:val="clear" w:color="auto" w:fill="FFFFFF"/>
        </w:rPr>
        <w:lastRenderedPageBreak/>
        <w:t xml:space="preserve">Artemisia, Betula, Gramineae and Quercus are shown in </w:t>
      </w:r>
      <w:r w:rsidR="00F44D9E">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_Ref378773933 \h </w:instrText>
      </w:r>
      <w:r w:rsidR="00F44D9E">
        <w:rPr>
          <w:rFonts w:cs="Times New Roman"/>
          <w:color w:val="000000"/>
          <w:szCs w:val="24"/>
          <w:shd w:val="clear" w:color="auto" w:fill="FFFFFF"/>
        </w:rPr>
      </w:r>
      <w:r w:rsidR="00F44D9E">
        <w:rPr>
          <w:rFonts w:cs="Times New Roman"/>
          <w:color w:val="000000"/>
          <w:szCs w:val="24"/>
          <w:shd w:val="clear" w:color="auto" w:fill="FFFFFF"/>
        </w:rPr>
        <w:fldChar w:fldCharType="separate"/>
      </w:r>
      <w:ins w:id="657" w:author="kunmei" w:date="2014-02-03T19:40:00Z">
        <w:r w:rsidR="00FC1F49" w:rsidRPr="00CE4331">
          <w:t xml:space="preserve">Table </w:t>
        </w:r>
        <w:r w:rsidR="00FC1F49">
          <w:rPr>
            <w:noProof/>
          </w:rPr>
          <w:t>6</w:t>
        </w:r>
      </w:ins>
      <w:del w:id="658" w:author="kunmei" w:date="2014-02-03T18:20:00Z">
        <w:r w:rsidR="00EC2338" w:rsidRPr="00CE4331" w:rsidDel="005313A0">
          <w:delText xml:space="preserve">Table </w:delText>
        </w:r>
        <w:r w:rsidR="00EC2338" w:rsidDel="005313A0">
          <w:rPr>
            <w:noProof/>
          </w:rPr>
          <w:delText>6</w:delText>
        </w:r>
      </w:del>
      <w:r w:rsidR="00F44D9E">
        <w:rPr>
          <w:rFonts w:cs="Times New Roman"/>
          <w:color w:val="000000"/>
          <w:szCs w:val="24"/>
          <w:shd w:val="clear" w:color="auto" w:fill="FFFFFF"/>
        </w:rPr>
        <w:fldChar w:fldCharType="end"/>
      </w:r>
      <w:r w:rsidR="009F05F7">
        <w:rPr>
          <w:rFonts w:cs="Times New Roman"/>
          <w:color w:val="000000"/>
          <w:szCs w:val="24"/>
          <w:shd w:val="clear" w:color="auto" w:fill="FFFFFF"/>
        </w:rPr>
        <w:t xml:space="preserve"> and </w:t>
      </w:r>
      <w:r w:rsidR="00F44D9E">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_Ref378773935 \h </w:instrText>
      </w:r>
      <w:r w:rsidR="00F44D9E">
        <w:rPr>
          <w:rFonts w:cs="Times New Roman"/>
          <w:color w:val="000000"/>
          <w:szCs w:val="24"/>
          <w:shd w:val="clear" w:color="auto" w:fill="FFFFFF"/>
        </w:rPr>
      </w:r>
      <w:r w:rsidR="00F44D9E">
        <w:rPr>
          <w:rFonts w:cs="Times New Roman"/>
          <w:color w:val="000000"/>
          <w:szCs w:val="24"/>
          <w:shd w:val="clear" w:color="auto" w:fill="FFFFFF"/>
        </w:rPr>
        <w:fldChar w:fldCharType="separate"/>
      </w:r>
      <w:ins w:id="659" w:author="kunmei" w:date="2014-02-03T19:40:00Z">
        <w:r w:rsidR="00FC1F49" w:rsidRPr="005825F9">
          <w:t xml:space="preserve">Table </w:t>
        </w:r>
        <w:r w:rsidR="00FC1F49">
          <w:rPr>
            <w:noProof/>
          </w:rPr>
          <w:t>7</w:t>
        </w:r>
      </w:ins>
      <w:del w:id="660" w:author="kunmei" w:date="2014-02-03T18:20:00Z">
        <w:r w:rsidR="00EC2338" w:rsidRPr="005825F9" w:rsidDel="005313A0">
          <w:delText xml:space="preserve">Table </w:delText>
        </w:r>
        <w:r w:rsidR="00EC2338" w:rsidDel="005313A0">
          <w:rPr>
            <w:noProof/>
          </w:rPr>
          <w:delText>7</w:delText>
        </w:r>
      </w:del>
      <w:r w:rsidR="00F44D9E">
        <w:rPr>
          <w:rFonts w:cs="Times New Roman"/>
          <w:color w:val="000000"/>
          <w:szCs w:val="24"/>
          <w:shd w:val="clear" w:color="auto" w:fill="FFFFFF"/>
        </w:rPr>
        <w:fldChar w:fldCharType="end"/>
      </w:r>
      <w:r w:rsidR="005C1D6D">
        <w:rPr>
          <w:rFonts w:cs="Times New Roman"/>
          <w:color w:val="000000"/>
          <w:szCs w:val="24"/>
          <w:shd w:val="clear" w:color="auto" w:fill="FFFFFF"/>
        </w:rPr>
        <w:t xml:space="preserve"> for </w:t>
      </w:r>
      <w:ins w:id="661" w:author="Yong" w:date="2014-02-02T23:36:00Z">
        <w:r w:rsidR="00AE460E">
          <w:rPr>
            <w:rFonts w:cs="Times New Roman"/>
            <w:color w:val="000000"/>
            <w:szCs w:val="24"/>
            <w:shd w:val="clear" w:color="auto" w:fill="FFFFFF"/>
          </w:rPr>
          <w:t xml:space="preserve">periods of </w:t>
        </w:r>
      </w:ins>
      <w:r w:rsidR="005C1D6D">
        <w:rPr>
          <w:rFonts w:cs="Times New Roman"/>
          <w:color w:val="000000"/>
          <w:szCs w:val="24"/>
          <w:shd w:val="clear" w:color="auto" w:fill="FFFFFF"/>
        </w:rPr>
        <w:t>1994-2000 and 2001-2010, respectively</w:t>
      </w:r>
      <w:r w:rsidR="009F05F7">
        <w:rPr>
          <w:rFonts w:cs="Times New Roman"/>
          <w:color w:val="000000"/>
          <w:szCs w:val="24"/>
          <w:shd w:val="clear" w:color="auto" w:fill="FFFFFF"/>
        </w:rPr>
        <w:t xml:space="preserve">. </w:t>
      </w:r>
      <w:r w:rsidR="001C5ED6">
        <w:rPr>
          <w:rFonts w:cs="Times New Roman"/>
          <w:color w:val="000000"/>
          <w:szCs w:val="24"/>
          <w:shd w:val="clear" w:color="auto" w:fill="FFFFFF"/>
        </w:rPr>
        <w:t>T</w:t>
      </w:r>
      <w:r w:rsidR="001C5ED6" w:rsidRPr="00524BD0">
        <w:rPr>
          <w:rFonts w:cs="Times New Roman"/>
          <w:color w:val="000000"/>
          <w:szCs w:val="24"/>
          <w:shd w:val="clear" w:color="auto" w:fill="FFFFFF"/>
        </w:rPr>
        <w:t xml:space="preserve">he </w:t>
      </w:r>
      <w:r w:rsidR="00502D91">
        <w:rPr>
          <w:rFonts w:cs="Times New Roman"/>
          <w:color w:val="000000"/>
          <w:szCs w:val="24"/>
          <w:shd w:val="clear" w:color="auto" w:fill="FFFFFF"/>
        </w:rPr>
        <w:t xml:space="preserve">descriptive statistics </w:t>
      </w:r>
      <w:r w:rsidR="00524BD0" w:rsidRPr="00524BD0">
        <w:rPr>
          <w:rFonts w:cs="Times New Roman"/>
          <w:color w:val="000000"/>
          <w:szCs w:val="24"/>
          <w:shd w:val="clear" w:color="auto" w:fill="FFFFFF"/>
        </w:rPr>
        <w:t xml:space="preserve">of the daily </w:t>
      </w:r>
      <w:r w:rsidR="00502D91">
        <w:rPr>
          <w:rFonts w:cs="Times New Roman"/>
          <w:color w:val="000000"/>
          <w:szCs w:val="24"/>
          <w:shd w:val="clear" w:color="auto" w:fill="FFFFFF"/>
        </w:rPr>
        <w:t>inhalation</w:t>
      </w:r>
      <w:r w:rsidR="00522813">
        <w:rPr>
          <w:rFonts w:cs="Times New Roman"/>
          <w:color w:val="000000"/>
          <w:szCs w:val="24"/>
          <w:shd w:val="clear" w:color="auto" w:fill="FFFFFF"/>
        </w:rPr>
        <w:t xml:space="preserve"> </w:t>
      </w:r>
      <w:r w:rsidR="00502D91">
        <w:rPr>
          <w:rFonts w:cs="Times New Roman"/>
          <w:color w:val="000000"/>
          <w:szCs w:val="24"/>
          <w:shd w:val="clear" w:color="auto" w:fill="FFFFFF"/>
        </w:rPr>
        <w:t>intakes</w:t>
      </w:r>
      <w:r w:rsidR="00E639F8">
        <w:rPr>
          <w:rFonts w:cs="Times New Roman"/>
          <w:color w:val="000000"/>
          <w:szCs w:val="24"/>
          <w:shd w:val="clear" w:color="auto" w:fill="FFFFFF"/>
        </w:rPr>
        <w:t xml:space="preserve"> (mean and standard deviation)</w:t>
      </w:r>
      <w:r w:rsidR="00524BD0" w:rsidRPr="00524BD0">
        <w:rPr>
          <w:rFonts w:cs="Times New Roman"/>
          <w:color w:val="000000"/>
          <w:szCs w:val="24"/>
          <w:shd w:val="clear" w:color="auto" w:fill="FFFFFF"/>
        </w:rPr>
        <w:t xml:space="preserve"> </w:t>
      </w:r>
      <w:r w:rsidR="00D557A7">
        <w:rPr>
          <w:rFonts w:cs="Times New Roman"/>
          <w:color w:val="000000"/>
          <w:szCs w:val="24"/>
          <w:shd w:val="clear" w:color="auto" w:fill="FFFFFF"/>
        </w:rPr>
        <w:t xml:space="preserve">of </w:t>
      </w:r>
      <w:r w:rsidR="00D35B22">
        <w:rPr>
          <w:rFonts w:ascii="Times-Roman" w:hAnsi="Times-Roman" w:cs="Times-Roman"/>
          <w:color w:val="000000"/>
          <w:kern w:val="0"/>
          <w:szCs w:val="24"/>
        </w:rPr>
        <w:t>Ambrosia, Artemisia, Betula, Gramineae</w:t>
      </w:r>
      <w:r w:rsidR="009E1F2E">
        <w:rPr>
          <w:rFonts w:ascii="Times-Roman" w:hAnsi="Times-Roman" w:cs="Times-Roman"/>
          <w:color w:val="000000"/>
          <w:kern w:val="0"/>
          <w:szCs w:val="24"/>
        </w:rPr>
        <w:t xml:space="preserve">, and </w:t>
      </w:r>
      <w:r w:rsidR="00D35B22">
        <w:rPr>
          <w:rFonts w:ascii="Times-Roman" w:hAnsi="Times-Roman" w:cs="Times-Roman"/>
          <w:color w:val="000000"/>
          <w:kern w:val="0"/>
          <w:szCs w:val="24"/>
        </w:rPr>
        <w:t xml:space="preserve">Quercus </w:t>
      </w:r>
      <w:r w:rsidR="00D35B22">
        <w:rPr>
          <w:rFonts w:cs="Times New Roman"/>
          <w:color w:val="000000"/>
          <w:szCs w:val="24"/>
          <w:shd w:val="clear" w:color="auto" w:fill="FFFFFF"/>
        </w:rPr>
        <w:t xml:space="preserve">are shown in </w:t>
      </w:r>
      <w:r w:rsidR="00F44D9E">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_Ref378889147 \h </w:instrText>
      </w:r>
      <w:r w:rsidR="00F44D9E">
        <w:rPr>
          <w:rFonts w:cs="Times New Roman"/>
          <w:color w:val="000000"/>
          <w:szCs w:val="24"/>
          <w:shd w:val="clear" w:color="auto" w:fill="FFFFFF"/>
        </w:rPr>
      </w:r>
      <w:r w:rsidR="00F44D9E">
        <w:rPr>
          <w:rFonts w:cs="Times New Roman"/>
          <w:color w:val="000000"/>
          <w:szCs w:val="24"/>
          <w:shd w:val="clear" w:color="auto" w:fill="FFFFFF"/>
        </w:rPr>
        <w:fldChar w:fldCharType="separate"/>
      </w:r>
      <w:ins w:id="662" w:author="kunmei" w:date="2014-02-03T19:40:00Z">
        <w:r w:rsidR="00FC1F49" w:rsidRPr="007814D3">
          <w:rPr>
            <w:rFonts w:eastAsiaTheme="majorEastAsia" w:cs="Times New Roman"/>
            <w:bCs/>
            <w:color w:val="000000"/>
            <w:szCs w:val="24"/>
          </w:rPr>
          <w:t xml:space="preserve">Table </w:t>
        </w:r>
        <w:r w:rsidR="00FC1F49">
          <w:rPr>
            <w:rFonts w:eastAsiaTheme="majorEastAsia" w:cs="Times New Roman"/>
            <w:bCs/>
            <w:noProof/>
            <w:color w:val="000000"/>
            <w:szCs w:val="24"/>
          </w:rPr>
          <w:t>8</w:t>
        </w:r>
      </w:ins>
      <w:del w:id="663" w:author="kunmei" w:date="2014-02-03T18:20:00Z">
        <w:r w:rsidR="00EC2338" w:rsidRPr="007814D3"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8</w:delText>
        </w:r>
      </w:del>
      <w:r w:rsidR="00F44D9E">
        <w:rPr>
          <w:rFonts w:cs="Times New Roman"/>
          <w:color w:val="000000"/>
          <w:szCs w:val="24"/>
          <w:shd w:val="clear" w:color="auto" w:fill="FFFFFF"/>
        </w:rPr>
        <w:fldChar w:fldCharType="end"/>
      </w:r>
      <w:r w:rsidR="009F05F7">
        <w:rPr>
          <w:rFonts w:cs="Times New Roman"/>
          <w:color w:val="000000"/>
          <w:szCs w:val="24"/>
          <w:shd w:val="clear" w:color="auto" w:fill="FFFFFF"/>
        </w:rPr>
        <w:t xml:space="preserve"> </w:t>
      </w:r>
      <w:r w:rsidR="00E639F8">
        <w:rPr>
          <w:rFonts w:cs="Times New Roman"/>
          <w:color w:val="000000"/>
          <w:szCs w:val="24"/>
          <w:shd w:val="clear" w:color="auto" w:fill="FFFFFF"/>
        </w:rPr>
        <w:t xml:space="preserve">and </w:t>
      </w:r>
      <w:r w:rsidR="00F44D9E">
        <w:rPr>
          <w:rFonts w:cs="Times New Roman"/>
          <w:color w:val="000000"/>
          <w:szCs w:val="24"/>
          <w:shd w:val="clear" w:color="auto" w:fill="FFFFFF"/>
        </w:rPr>
        <w:fldChar w:fldCharType="begin"/>
      </w:r>
      <w:r w:rsidR="009F05F7">
        <w:rPr>
          <w:rFonts w:cs="Times New Roman"/>
          <w:color w:val="000000"/>
          <w:szCs w:val="24"/>
          <w:shd w:val="clear" w:color="auto" w:fill="FFFFFF"/>
        </w:rPr>
        <w:instrText xml:space="preserve"> REF _Ref378889156 \h </w:instrText>
      </w:r>
      <w:r w:rsidR="00F44D9E">
        <w:rPr>
          <w:rFonts w:cs="Times New Roman"/>
          <w:color w:val="000000"/>
          <w:szCs w:val="24"/>
          <w:shd w:val="clear" w:color="auto" w:fill="FFFFFF"/>
        </w:rPr>
      </w:r>
      <w:r w:rsidR="00F44D9E">
        <w:rPr>
          <w:rFonts w:cs="Times New Roman"/>
          <w:color w:val="000000"/>
          <w:szCs w:val="24"/>
          <w:shd w:val="clear" w:color="auto" w:fill="FFFFFF"/>
        </w:rPr>
        <w:fldChar w:fldCharType="separate"/>
      </w:r>
      <w:ins w:id="664" w:author="kunmei" w:date="2014-02-03T19:40:00Z">
        <w:r w:rsidR="00FC1F49" w:rsidRPr="007814D3">
          <w:rPr>
            <w:rFonts w:eastAsiaTheme="majorEastAsia" w:cs="Times New Roman"/>
            <w:bCs/>
            <w:color w:val="000000"/>
            <w:szCs w:val="24"/>
          </w:rPr>
          <w:t xml:space="preserve">Table </w:t>
        </w:r>
        <w:r w:rsidR="00FC1F49">
          <w:rPr>
            <w:rFonts w:eastAsiaTheme="majorEastAsia" w:cs="Times New Roman"/>
            <w:bCs/>
            <w:noProof/>
            <w:color w:val="000000"/>
            <w:szCs w:val="24"/>
          </w:rPr>
          <w:t>9</w:t>
        </w:r>
      </w:ins>
      <w:del w:id="665" w:author="kunmei" w:date="2014-02-03T18:20:00Z">
        <w:r w:rsidR="00EC2338" w:rsidRPr="007814D3" w:rsidDel="005313A0">
          <w:rPr>
            <w:rFonts w:eastAsiaTheme="majorEastAsia" w:cs="Times New Roman"/>
            <w:bCs/>
            <w:color w:val="000000"/>
            <w:szCs w:val="24"/>
          </w:rPr>
          <w:delText xml:space="preserve">Table </w:delText>
        </w:r>
        <w:r w:rsidR="00EC2338" w:rsidDel="005313A0">
          <w:rPr>
            <w:rFonts w:eastAsiaTheme="majorEastAsia" w:cs="Times New Roman"/>
            <w:bCs/>
            <w:noProof/>
            <w:color w:val="000000"/>
            <w:szCs w:val="24"/>
          </w:rPr>
          <w:delText>9</w:delText>
        </w:r>
      </w:del>
      <w:r w:rsidR="00F44D9E">
        <w:rPr>
          <w:rFonts w:cs="Times New Roman"/>
          <w:color w:val="000000"/>
          <w:szCs w:val="24"/>
          <w:shd w:val="clear" w:color="auto" w:fill="FFFFFF"/>
        </w:rPr>
        <w:fldChar w:fldCharType="end"/>
      </w:r>
      <w:r w:rsidR="009F05F7">
        <w:rPr>
          <w:rFonts w:cs="Times New Roman"/>
          <w:color w:val="000000"/>
          <w:szCs w:val="24"/>
          <w:shd w:val="clear" w:color="auto" w:fill="FFFFFF"/>
        </w:rPr>
        <w:t xml:space="preserve"> </w:t>
      </w:r>
      <w:r w:rsidR="00E639F8">
        <w:rPr>
          <w:rFonts w:cs="Times New Roman"/>
          <w:color w:val="000000"/>
          <w:szCs w:val="24"/>
          <w:shd w:val="clear" w:color="auto" w:fill="FFFFFF"/>
        </w:rPr>
        <w:t>for 1994-2000 and 2001-2010, respectively.</w:t>
      </w:r>
    </w:p>
    <w:p w:rsidR="00CE2E6D" w:rsidRDefault="004E7EA9" w:rsidP="00135ACE">
      <w:pPr>
        <w:pStyle w:val="a7"/>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 </w:t>
      </w:r>
      <w:ins w:id="666" w:author="Yong" w:date="2014-02-02T23:37:00Z">
        <w:r w:rsidR="00AE460E">
          <w:rPr>
            <w:rFonts w:cs="Times New Roman"/>
            <w:color w:val="000000"/>
            <w:szCs w:val="24"/>
            <w:shd w:val="clear" w:color="auto" w:fill="FFFFFF"/>
          </w:rPr>
          <w:t xml:space="preserve">the period of </w:t>
        </w:r>
      </w:ins>
      <w:r>
        <w:rPr>
          <w:rFonts w:cs="Times New Roman"/>
          <w:color w:val="000000"/>
          <w:szCs w:val="24"/>
          <w:shd w:val="clear" w:color="auto" w:fill="FFFFFF"/>
        </w:rPr>
        <w:t>1994-</w:t>
      </w:r>
      <w:del w:id="667" w:author="lindaeve" w:date="2014-02-03T09:32:00Z">
        <w:r w:rsidDel="002C5D9C">
          <w:rPr>
            <w:rFonts w:cs="Times New Roman"/>
            <w:color w:val="000000"/>
            <w:szCs w:val="24"/>
            <w:shd w:val="clear" w:color="auto" w:fill="FFFFFF"/>
          </w:rPr>
          <w:delText xml:space="preserve">2001 </w:delText>
        </w:r>
      </w:del>
      <w:ins w:id="668" w:author="lindaeve" w:date="2014-02-03T09:32:00Z">
        <w:r w:rsidR="002C5D9C">
          <w:rPr>
            <w:rFonts w:cs="Times New Roman"/>
            <w:color w:val="000000"/>
            <w:szCs w:val="24"/>
            <w:shd w:val="clear" w:color="auto" w:fill="FFFFFF"/>
          </w:rPr>
          <w:t xml:space="preserve">2000 </w:t>
        </w:r>
      </w:ins>
      <w:r w:rsidR="00E639F8">
        <w:rPr>
          <w:rFonts w:cs="Times New Roman"/>
          <w:color w:val="000000"/>
          <w:szCs w:val="24"/>
          <w:shd w:val="clear" w:color="auto" w:fill="FFFFFF"/>
        </w:rPr>
        <w:t xml:space="preserve">daily </w:t>
      </w:r>
      <w:r>
        <w:rPr>
          <w:rFonts w:cs="Times New Roman"/>
          <w:color w:val="000000"/>
          <w:szCs w:val="24"/>
          <w:shd w:val="clear" w:color="auto" w:fill="FFFFFF"/>
        </w:rPr>
        <w:t xml:space="preserve">mean </w:t>
      </w:r>
      <w:r w:rsidR="000A4572">
        <w:rPr>
          <w:rFonts w:cs="Times New Roman"/>
          <w:color w:val="000000"/>
          <w:szCs w:val="24"/>
          <w:shd w:val="clear" w:color="auto" w:fill="FFFFFF"/>
        </w:rPr>
        <w:t xml:space="preserve">inhalation </w:t>
      </w:r>
      <w:r w:rsidR="00135ACE">
        <w:rPr>
          <w:rFonts w:cs="Times New Roman"/>
          <w:color w:val="000000"/>
          <w:szCs w:val="24"/>
          <w:shd w:val="clear" w:color="auto" w:fill="FFFFFF"/>
        </w:rPr>
        <w:t>intakes</w:t>
      </w:r>
      <w:r w:rsidR="000321FE">
        <w:rPr>
          <w:rFonts w:cs="Times New Roman"/>
          <w:color w:val="000000"/>
          <w:szCs w:val="24"/>
          <w:shd w:val="clear" w:color="auto" w:fill="FFFFFF"/>
        </w:rPr>
        <w:t xml:space="preserve"> </w:t>
      </w:r>
      <w:r w:rsidR="00E639F8">
        <w:rPr>
          <w:rFonts w:cs="Times New Roman"/>
          <w:color w:val="000000"/>
          <w:szCs w:val="24"/>
          <w:shd w:val="clear" w:color="auto" w:fill="FFFFFF"/>
        </w:rPr>
        <w:t xml:space="preserve">of </w:t>
      </w:r>
      <w:r w:rsidR="005374F9">
        <w:rPr>
          <w:rFonts w:cs="Times New Roman"/>
          <w:color w:val="000000"/>
          <w:szCs w:val="24"/>
          <w:shd w:val="clear" w:color="auto" w:fill="FFFFFF"/>
        </w:rPr>
        <w:t>Betula</w:t>
      </w:r>
      <w:r w:rsidR="00E639F8">
        <w:rPr>
          <w:rFonts w:cs="Times New Roman"/>
          <w:color w:val="000000"/>
          <w:szCs w:val="24"/>
          <w:shd w:val="clear" w:color="auto" w:fill="FFFFFF"/>
        </w:rPr>
        <w:t xml:space="preserve"> pollen</w:t>
      </w:r>
      <w:r w:rsidR="00B37CAA">
        <w:rPr>
          <w:rFonts w:cs="Times New Roman"/>
          <w:color w:val="000000"/>
          <w:szCs w:val="24"/>
          <w:shd w:val="clear" w:color="auto" w:fill="FFFFFF"/>
        </w:rPr>
        <w:t xml:space="preserve"> are</w:t>
      </w:r>
      <w:r w:rsidR="000321FE">
        <w:rPr>
          <w:rFonts w:cs="Times New Roman"/>
          <w:color w:val="000000"/>
          <w:szCs w:val="24"/>
          <w:shd w:val="clear" w:color="auto" w:fill="FFFFFF"/>
        </w:rPr>
        <w:t xml:space="preserve"> relatively </w:t>
      </w:r>
      <w:r w:rsidR="005374F9">
        <w:rPr>
          <w:rFonts w:cs="Times New Roman"/>
          <w:color w:val="000000"/>
          <w:szCs w:val="24"/>
          <w:shd w:val="clear" w:color="auto" w:fill="FFFFFF"/>
        </w:rPr>
        <w:t>low, from</w:t>
      </w:r>
      <w:r w:rsidR="000321FE">
        <w:rPr>
          <w:rFonts w:cs="Times New Roman"/>
          <w:color w:val="000000"/>
          <w:szCs w:val="24"/>
          <w:shd w:val="clear" w:color="auto" w:fill="FFFFFF"/>
        </w:rPr>
        <w:t xml:space="preserve"> </w:t>
      </w:r>
      <w:r w:rsidR="00016264">
        <w:rPr>
          <w:rFonts w:cs="Times New Roman"/>
          <w:color w:val="000000"/>
          <w:szCs w:val="24"/>
          <w:shd w:val="clear" w:color="auto" w:fill="FFFFFF"/>
        </w:rPr>
        <w:t xml:space="preserve">100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0321FE">
        <w:rPr>
          <w:rFonts w:cs="Times New Roman"/>
          <w:color w:val="000000"/>
          <w:szCs w:val="24"/>
          <w:shd w:val="clear" w:color="auto" w:fill="FFFFFF"/>
        </w:rPr>
        <w:t xml:space="preserve"> in </w:t>
      </w:r>
      <w:r w:rsidR="00911FB0">
        <w:rPr>
          <w:rFonts w:cs="Times New Roman"/>
          <w:color w:val="000000"/>
          <w:szCs w:val="24"/>
          <w:shd w:val="clear" w:color="auto" w:fill="FFFFFF"/>
        </w:rPr>
        <w:t>the C</w:t>
      </w:r>
      <w:r w:rsidR="0063725A">
        <w:rPr>
          <w:rFonts w:cs="Times New Roman"/>
          <w:color w:val="000000"/>
          <w:szCs w:val="24"/>
          <w:shd w:val="clear" w:color="auto" w:fill="FFFFFF"/>
        </w:rPr>
        <w:t>entral</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63725A">
        <w:rPr>
          <w:rFonts w:cs="Times New Roman"/>
          <w:color w:val="000000"/>
          <w:szCs w:val="24"/>
          <w:shd w:val="clear" w:color="auto" w:fill="FFFFFF"/>
        </w:rPr>
        <w:t xml:space="preserve"> </w:t>
      </w:r>
      <w:r w:rsidR="000321FE">
        <w:rPr>
          <w:rFonts w:cs="Times New Roman"/>
          <w:color w:val="000000"/>
          <w:szCs w:val="24"/>
          <w:shd w:val="clear" w:color="auto" w:fill="FFFFFF"/>
        </w:rPr>
        <w:t xml:space="preserve">to </w:t>
      </w:r>
      <w:r w:rsidR="00016264">
        <w:rPr>
          <w:rFonts w:cs="Times New Roman"/>
          <w:color w:val="000000"/>
          <w:szCs w:val="24"/>
          <w:shd w:val="clear" w:color="auto" w:fill="FFFFFF"/>
        </w:rPr>
        <w:t xml:space="preserve">206 </w:t>
      </w:r>
      <w:r w:rsidR="00E639F8">
        <w:rPr>
          <w:rFonts w:cs="Times New Roman"/>
          <w:color w:val="000000"/>
          <w:szCs w:val="24"/>
          <w:shd w:val="clear" w:color="auto" w:fill="FFFFFF"/>
        </w:rPr>
        <w:t>PG</w:t>
      </w:r>
      <w:r w:rsidR="000321FE">
        <w:rPr>
          <w:rFonts w:cs="Times New Roman"/>
          <w:color w:val="000000"/>
          <w:szCs w:val="24"/>
          <w:shd w:val="clear" w:color="auto" w:fill="FFFFFF"/>
        </w:rPr>
        <w:t>/day in</w:t>
      </w:r>
      <w:r w:rsidR="005374F9">
        <w:rPr>
          <w:rFonts w:cs="Times New Roman"/>
          <w:color w:val="000000"/>
          <w:szCs w:val="24"/>
          <w:shd w:val="clear" w:color="auto" w:fill="FFFFFF"/>
        </w:rPr>
        <w:t xml:space="preserve">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North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 xml:space="preserve">inhalation </w:t>
      </w:r>
      <w:r w:rsidR="00016264">
        <w:rPr>
          <w:rFonts w:cs="Times New Roman"/>
          <w:color w:val="000000"/>
          <w:szCs w:val="24"/>
          <w:shd w:val="clear" w:color="auto" w:fill="FFFFFF"/>
        </w:rPr>
        <w:t xml:space="preserve">intakes </w:t>
      </w:r>
      <w:r w:rsidR="00E639F8">
        <w:rPr>
          <w:rFonts w:cs="Times New Roman"/>
          <w:color w:val="000000"/>
          <w:szCs w:val="24"/>
          <w:shd w:val="clear" w:color="auto" w:fill="FFFFFF"/>
        </w:rPr>
        <w:t xml:space="preserve">of </w:t>
      </w:r>
      <w:r w:rsidR="00016264">
        <w:rPr>
          <w:rFonts w:cs="Times New Roman"/>
          <w:color w:val="000000"/>
          <w:szCs w:val="24"/>
          <w:shd w:val="clear" w:color="auto" w:fill="FFFFFF"/>
        </w:rPr>
        <w:t>Ambrosia are</w:t>
      </w:r>
      <w:r w:rsidR="005374F9">
        <w:rPr>
          <w:rFonts w:cs="Times New Roman"/>
          <w:color w:val="000000"/>
          <w:szCs w:val="24"/>
          <w:shd w:val="clear" w:color="auto" w:fill="FFFFFF"/>
        </w:rPr>
        <w:t xml:space="preserve"> slightly higher, </w:t>
      </w:r>
      <w:proofErr w:type="gramStart"/>
      <w:r w:rsidR="005374F9">
        <w:rPr>
          <w:rFonts w:cs="Times New Roman"/>
          <w:color w:val="000000"/>
          <w:szCs w:val="24"/>
          <w:shd w:val="clear" w:color="auto" w:fill="FFFFFF"/>
        </w:rPr>
        <w:t xml:space="preserve">from </w:t>
      </w:r>
      <w:r w:rsidR="00016264">
        <w:rPr>
          <w:rFonts w:cs="Times New Roman"/>
          <w:color w:val="000000"/>
          <w:szCs w:val="24"/>
          <w:shd w:val="clear" w:color="auto" w:fill="FFFFFF"/>
        </w:rPr>
        <w:t>86</w:t>
      </w:r>
      <w:r w:rsidR="005374F9">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 xml:space="preserve">Northwest </w:t>
      </w:r>
      <w:r w:rsidR="0040076C">
        <w:rPr>
          <w:rFonts w:cs="Times New Roman"/>
          <w:color w:val="000000"/>
          <w:szCs w:val="24"/>
          <w:shd w:val="clear" w:color="auto" w:fill="FFFFFF"/>
        </w:rPr>
        <w:t>Region</w:t>
      </w:r>
      <w:r w:rsidR="003B33D0">
        <w:rPr>
          <w:rFonts w:cs="Times New Roman"/>
          <w:color w:val="000000"/>
          <w:szCs w:val="24"/>
          <w:shd w:val="clear" w:color="auto" w:fill="FFFFFF"/>
        </w:rPr>
        <w:t xml:space="preserve"> </w:t>
      </w:r>
      <w:r w:rsidR="005374F9">
        <w:rPr>
          <w:rFonts w:cs="Times New Roman"/>
          <w:color w:val="000000"/>
          <w:szCs w:val="24"/>
          <w:shd w:val="clear" w:color="auto" w:fill="FFFFFF"/>
        </w:rPr>
        <w:t xml:space="preserve">to </w:t>
      </w:r>
      <w:r w:rsidR="00016264">
        <w:rPr>
          <w:rFonts w:cs="Times New Roman"/>
          <w:color w:val="000000"/>
          <w:szCs w:val="24"/>
          <w:shd w:val="clear" w:color="auto" w:fill="FFFFFF"/>
        </w:rPr>
        <w:t>664</w:t>
      </w:r>
      <w:r w:rsidR="005374F9">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East</w:t>
      </w:r>
      <w:r w:rsidR="00911FB0">
        <w:rPr>
          <w:rFonts w:cs="Times New Roman"/>
          <w:color w:val="000000"/>
          <w:szCs w:val="24"/>
          <w:shd w:val="clear" w:color="auto" w:fill="FFFFFF"/>
        </w:rPr>
        <w:t xml:space="preserve"> North Central </w:t>
      </w:r>
      <w:r w:rsidR="0040076C">
        <w:rPr>
          <w:rFonts w:cs="Times New Roman"/>
          <w:color w:val="000000"/>
          <w:szCs w:val="24"/>
          <w:shd w:val="clear" w:color="auto" w:fill="FFFFFF"/>
        </w:rPr>
        <w:t>Region</w:t>
      </w:r>
      <w:proofErr w:type="gramEnd"/>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w:t>
      </w:r>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Artemisia </w:t>
      </w:r>
      <w:r w:rsidR="00016264">
        <w:rPr>
          <w:rFonts w:cs="Times New Roman"/>
          <w:color w:val="000000"/>
          <w:szCs w:val="24"/>
          <w:shd w:val="clear" w:color="auto" w:fill="FFFFFF"/>
        </w:rPr>
        <w:t>are the lowest</w:t>
      </w:r>
      <w:r w:rsidR="005374F9">
        <w:rPr>
          <w:rFonts w:cs="Times New Roman"/>
          <w:color w:val="000000"/>
          <w:szCs w:val="24"/>
          <w:shd w:val="clear" w:color="auto" w:fill="FFFFFF"/>
        </w:rPr>
        <w:t xml:space="preserve">, from </w:t>
      </w:r>
      <w:r w:rsidR="00016264">
        <w:rPr>
          <w:rFonts w:cs="Times New Roman"/>
          <w:color w:val="000000"/>
          <w:szCs w:val="24"/>
          <w:shd w:val="clear" w:color="auto" w:fill="FFFFFF"/>
        </w:rPr>
        <w:t>30</w:t>
      </w:r>
      <w:r w:rsidR="00157B3C">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157B3C">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157B3C">
        <w:rPr>
          <w:rFonts w:cs="Times New Roman"/>
          <w:color w:val="000000"/>
          <w:szCs w:val="24"/>
          <w:shd w:val="clear" w:color="auto" w:fill="FFFFFF"/>
        </w:rPr>
        <w:t>South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157B3C">
        <w:rPr>
          <w:rFonts w:cs="Times New Roman"/>
          <w:color w:val="000000"/>
          <w:szCs w:val="24"/>
          <w:shd w:val="clear" w:color="auto" w:fill="FFFFFF"/>
        </w:rPr>
        <w:t xml:space="preserve"> to 14</w:t>
      </w:r>
      <w:r w:rsidR="00016264">
        <w:rPr>
          <w:rFonts w:cs="Times New Roman"/>
          <w:color w:val="000000"/>
          <w:szCs w:val="24"/>
          <w:shd w:val="clear" w:color="auto" w:fill="FFFFFF"/>
        </w:rPr>
        <w:t>6</w:t>
      </w:r>
      <w:r w:rsidR="005374F9">
        <w:rPr>
          <w:rFonts w:cs="Times New Roman"/>
          <w:color w:val="000000"/>
          <w:szCs w:val="24"/>
          <w:shd w:val="clear" w:color="auto" w:fill="FFFFFF"/>
        </w:rPr>
        <w:t xml:space="preserve"> </w:t>
      </w:r>
      <w:r w:rsidR="00E639F8">
        <w:rPr>
          <w:rFonts w:cs="Times New Roman"/>
          <w:color w:val="000000"/>
          <w:szCs w:val="24"/>
          <w:shd w:val="clear" w:color="auto" w:fill="FFFFFF"/>
        </w:rPr>
        <w:t>PG</w:t>
      </w:r>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South</w:t>
      </w:r>
      <w:r w:rsidR="005374F9">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 </w:t>
      </w:r>
      <w:proofErr w:type="spellStart"/>
      <w:r w:rsidR="00E639F8">
        <w:rPr>
          <w:rFonts w:cs="Times New Roman"/>
          <w:color w:val="000000"/>
          <w:szCs w:val="24"/>
          <w:shd w:val="clear" w:color="auto" w:fill="FFFFFF"/>
        </w:rPr>
        <w:t>Graminae</w:t>
      </w:r>
      <w:proofErr w:type="spellEnd"/>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are generally </w:t>
      </w:r>
      <w:r w:rsidR="00B37CAA">
        <w:rPr>
          <w:rFonts w:cs="Times New Roman"/>
          <w:color w:val="000000"/>
          <w:szCs w:val="24"/>
          <w:shd w:val="clear" w:color="auto" w:fill="FFFFFF"/>
        </w:rPr>
        <w:t xml:space="preserve">low, ranging from </w:t>
      </w:r>
      <w:r w:rsidR="00016264">
        <w:rPr>
          <w:rFonts w:cs="Times New Roman"/>
          <w:color w:val="000000"/>
          <w:szCs w:val="24"/>
          <w:shd w:val="clear" w:color="auto" w:fill="FFFFFF"/>
        </w:rPr>
        <w:t>3</w:t>
      </w:r>
      <w:r w:rsidR="00B37CAA">
        <w:rPr>
          <w:rFonts w:cs="Times New Roman"/>
          <w:color w:val="000000"/>
          <w:szCs w:val="24"/>
          <w:shd w:val="clear" w:color="auto" w:fill="FFFFFF"/>
        </w:rPr>
        <w:t xml:space="preserve">1 </w:t>
      </w:r>
      <w:r w:rsidR="00F4730F">
        <w:rPr>
          <w:rFonts w:cs="Times New Roman"/>
          <w:color w:val="000000"/>
          <w:szCs w:val="24"/>
          <w:shd w:val="clear" w:color="auto" w:fill="FFFFFF"/>
        </w:rPr>
        <w:t>PG</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Southwest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 xml:space="preserve"> to </w:t>
      </w:r>
      <w:r w:rsidR="00016264">
        <w:rPr>
          <w:rFonts w:cs="Times New Roman"/>
          <w:color w:val="000000"/>
          <w:szCs w:val="24"/>
          <w:shd w:val="clear" w:color="auto" w:fill="FFFFFF"/>
        </w:rPr>
        <w:t>196</w:t>
      </w:r>
      <w:r w:rsidR="00B37CAA">
        <w:rPr>
          <w:rFonts w:cs="Times New Roman"/>
          <w:color w:val="000000"/>
          <w:szCs w:val="24"/>
          <w:shd w:val="clear" w:color="auto" w:fill="FFFFFF"/>
        </w:rPr>
        <w:t xml:space="preserve"> </w:t>
      </w:r>
      <w:r w:rsidR="00F4730F">
        <w:rPr>
          <w:rFonts w:cs="Times New Roman"/>
          <w:color w:val="000000"/>
          <w:szCs w:val="24"/>
          <w:shd w:val="clear" w:color="auto" w:fill="FFFFFF"/>
        </w:rPr>
        <w:t>PG</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West</w:t>
      </w:r>
      <w:r w:rsidR="007606BB">
        <w:rPr>
          <w:rFonts w:cs="Times New Roman"/>
          <w:color w:val="000000"/>
          <w:szCs w:val="24"/>
          <w:shd w:val="clear" w:color="auto" w:fill="FFFFFF"/>
        </w:rPr>
        <w:t xml:space="preserve"> </w:t>
      </w:r>
      <w:r w:rsidR="00F4730F">
        <w:rPr>
          <w:rFonts w:cs="Times New Roman"/>
          <w:color w:val="000000"/>
          <w:szCs w:val="24"/>
          <w:shd w:val="clear" w:color="auto" w:fill="FFFFFF"/>
        </w:rPr>
        <w:t xml:space="preserve">North Central </w:t>
      </w:r>
      <w:r w:rsidR="0040076C">
        <w:rPr>
          <w:rFonts w:cs="Times New Roman"/>
          <w:color w:val="000000"/>
          <w:szCs w:val="24"/>
          <w:shd w:val="clear" w:color="auto" w:fill="FFFFFF"/>
        </w:rPr>
        <w:t>Region</w:t>
      </w:r>
      <w:r w:rsidR="007606BB">
        <w:rPr>
          <w:rFonts w:cs="Times New Roman"/>
          <w:color w:val="000000"/>
          <w:szCs w:val="24"/>
          <w:shd w:val="clear" w:color="auto" w:fill="FFFFFF"/>
        </w:rPr>
        <w:t xml:space="preserve">. </w:t>
      </w:r>
      <w:r w:rsidR="00B37CAA">
        <w:rPr>
          <w:rFonts w:cs="Times New Roman"/>
          <w:color w:val="000000"/>
          <w:szCs w:val="24"/>
          <w:shd w:val="clear" w:color="auto" w:fill="FFFFFF"/>
        </w:rPr>
        <w:t xml:space="preserve">For </w:t>
      </w:r>
      <w:r w:rsidR="00F4730F" w:rsidRPr="00F4730F">
        <w:rPr>
          <w:rFonts w:cs="Times New Roman"/>
          <w:color w:val="000000"/>
          <w:szCs w:val="24"/>
          <w:shd w:val="clear" w:color="auto" w:fill="FFFFFF"/>
        </w:rPr>
        <w:t>Quercus</w:t>
      </w:r>
      <w:r w:rsidR="00B37CAA">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sidR="00F4730F">
        <w:rPr>
          <w:rFonts w:cs="Times New Roman"/>
          <w:color w:val="000000"/>
          <w:szCs w:val="24"/>
          <w:shd w:val="clear" w:color="auto" w:fill="FFFFFF"/>
        </w:rPr>
        <w:t>s</w:t>
      </w:r>
      <w:r w:rsidR="00502D91">
        <w:rPr>
          <w:rFonts w:cs="Times New Roman"/>
          <w:color w:val="000000"/>
          <w:szCs w:val="24"/>
          <w:shd w:val="clear" w:color="auto" w:fill="FFFFFF"/>
        </w:rPr>
        <w:t xml:space="preserve"> range</w:t>
      </w:r>
      <w:r w:rsidR="00B37CAA">
        <w:rPr>
          <w:rFonts w:cs="Times New Roman"/>
          <w:color w:val="000000"/>
          <w:szCs w:val="24"/>
          <w:shd w:val="clear" w:color="auto" w:fill="FFFFFF"/>
        </w:rPr>
        <w:t xml:space="preserve"> </w:t>
      </w:r>
      <w:r w:rsidR="007606BB">
        <w:rPr>
          <w:rFonts w:cs="Times New Roman"/>
          <w:color w:val="000000"/>
          <w:szCs w:val="24"/>
          <w:shd w:val="clear" w:color="auto" w:fill="FFFFFF"/>
        </w:rPr>
        <w:t xml:space="preserve">widely, </w:t>
      </w:r>
      <w:r w:rsidR="00B37CAA">
        <w:rPr>
          <w:rFonts w:cs="Times New Roman"/>
          <w:color w:val="000000"/>
          <w:szCs w:val="24"/>
          <w:shd w:val="clear" w:color="auto" w:fill="FFFFFF"/>
        </w:rPr>
        <w:t xml:space="preserve">from </w:t>
      </w:r>
      <w:r w:rsidR="007606BB">
        <w:rPr>
          <w:rFonts w:cs="Times New Roman"/>
          <w:color w:val="000000"/>
          <w:szCs w:val="24"/>
          <w:shd w:val="clear" w:color="auto" w:fill="FFFFFF"/>
        </w:rPr>
        <w:t>61</w:t>
      </w:r>
      <w:r w:rsidR="00B37CAA">
        <w:rPr>
          <w:rFonts w:cs="Times New Roman"/>
          <w:color w:val="000000"/>
          <w:szCs w:val="24"/>
          <w:shd w:val="clear" w:color="auto" w:fill="FFFFFF"/>
        </w:rPr>
        <w:t xml:space="preserve"> </w:t>
      </w:r>
      <w:r w:rsidR="00AF504B">
        <w:rPr>
          <w:rFonts w:cs="Times New Roman"/>
          <w:color w:val="000000"/>
          <w:szCs w:val="24"/>
          <w:shd w:val="clear" w:color="auto" w:fill="FFFFFF"/>
        </w:rPr>
        <w:t>PG</w:t>
      </w:r>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816A0A">
        <w:rPr>
          <w:rFonts w:cs="Times New Roman"/>
          <w:color w:val="000000"/>
          <w:szCs w:val="24"/>
          <w:shd w:val="clear" w:color="auto" w:fill="FFFFFF"/>
        </w:rPr>
        <w:t>Northeast</w:t>
      </w:r>
      <w:r w:rsidR="00B37CAA">
        <w:rPr>
          <w:rFonts w:cs="Times New Roman"/>
          <w:color w:val="000000"/>
          <w:szCs w:val="24"/>
          <w:shd w:val="clear" w:color="auto" w:fill="FFFFFF"/>
        </w:rPr>
        <w:t xml:space="preserve"> to </w:t>
      </w:r>
      <w:r w:rsidR="007606BB">
        <w:rPr>
          <w:rFonts w:cs="Times New Roman"/>
          <w:color w:val="000000"/>
          <w:szCs w:val="24"/>
          <w:shd w:val="clear" w:color="auto" w:fill="FFFFFF"/>
        </w:rPr>
        <w:t>801</w:t>
      </w:r>
      <w:r w:rsidR="00AF504B">
        <w:rPr>
          <w:rFonts w:cs="Times New Roman"/>
          <w:color w:val="000000"/>
          <w:szCs w:val="24"/>
          <w:shd w:val="clear" w:color="auto" w:fill="FFFFFF"/>
        </w:rPr>
        <w:t xml:space="preserve"> PG/day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w:t>
      </w:r>
      <w:ins w:id="669" w:author="kunmei" w:date="2014-02-03T21:14:00Z">
        <w:r w:rsidR="00FC0227" w:rsidRPr="00CE2E6D" w:rsidDel="00FC0227">
          <w:rPr>
            <w:rFonts w:cs="Times New Roman"/>
            <w:color w:val="000000"/>
            <w:szCs w:val="24"/>
            <w:shd w:val="clear" w:color="auto" w:fill="FFFFFF"/>
          </w:rPr>
          <w:t xml:space="preserve"> </w:t>
        </w:r>
      </w:ins>
      <w:del w:id="670" w:author="kunmei" w:date="2014-02-03T21:14:00Z">
        <w:r w:rsidR="00CE2E6D" w:rsidRPr="00CE2E6D" w:rsidDel="00FC0227">
          <w:rPr>
            <w:rFonts w:cs="Times New Roman"/>
            <w:color w:val="000000"/>
            <w:szCs w:val="24"/>
            <w:shd w:val="clear" w:color="auto" w:fill="FFFFFF"/>
          </w:rPr>
          <w:delText xml:space="preserve"> </w:delText>
        </w:r>
      </w:del>
      <w:ins w:id="671" w:author="kunmei" w:date="2014-02-03T21:40:00Z">
        <w:r w:rsidR="006B4CBE">
          <w:rPr>
            <w:rFonts w:cs="Times New Roman" w:hint="eastAsia"/>
            <w:color w:val="000000"/>
            <w:szCs w:val="24"/>
            <w:shd w:val="clear" w:color="auto" w:fill="FFFFFF"/>
          </w:rPr>
          <w:t>In general</w:t>
        </w:r>
        <w:r w:rsidR="006B4CBE">
          <w:rPr>
            <w:rFonts w:cs="Times New Roman"/>
            <w:color w:val="000000"/>
            <w:szCs w:val="24"/>
            <w:shd w:val="clear" w:color="auto" w:fill="FFFFFF"/>
          </w:rPr>
          <w:t xml:space="preserve">, </w:t>
        </w:r>
      </w:ins>
      <w:del w:id="672" w:author="kunmei" w:date="2014-02-03T21:41:00Z">
        <w:r w:rsidR="00135ACE" w:rsidDel="006807F2">
          <w:rPr>
            <w:rFonts w:cs="Times New Roman"/>
            <w:color w:val="000000"/>
            <w:szCs w:val="24"/>
            <w:shd w:val="clear" w:color="auto" w:fill="FFFFFF"/>
          </w:rPr>
          <w:delText>In</w:delText>
        </w:r>
      </w:del>
      <w:r w:rsidR="00135ACE">
        <w:rPr>
          <w:rFonts w:cs="Times New Roman"/>
          <w:color w:val="000000"/>
          <w:szCs w:val="24"/>
          <w:shd w:val="clear" w:color="auto" w:fill="FFFFFF"/>
        </w:rPr>
        <w:t xml:space="preserve"> 2001-2010 </w:t>
      </w:r>
      <w:ins w:id="673" w:author="kunmei" w:date="2014-02-03T21:40:00Z">
        <w:r w:rsidR="00387215">
          <w:rPr>
            <w:rFonts w:cs="Times New Roman" w:hint="eastAsia"/>
            <w:color w:val="000000"/>
            <w:szCs w:val="24"/>
            <w:shd w:val="clear" w:color="auto" w:fill="FFFFFF"/>
          </w:rPr>
          <w:t xml:space="preserve">national-wide </w:t>
        </w:r>
      </w:ins>
      <w:r w:rsidR="00135ACE">
        <w:rPr>
          <w:rFonts w:cs="Times New Roman"/>
          <w:color w:val="000000"/>
          <w:szCs w:val="24"/>
          <w:shd w:val="clear" w:color="auto" w:fill="FFFFFF"/>
        </w:rPr>
        <w:t>d</w:t>
      </w:r>
      <w:r w:rsidR="00CE2E6D">
        <w:rPr>
          <w:rFonts w:cs="Times New Roman"/>
          <w:color w:val="000000"/>
          <w:szCs w:val="24"/>
          <w:shd w:val="clear" w:color="auto" w:fill="FFFFFF"/>
        </w:rPr>
        <w:t xml:space="preserve">aily mean inhalation </w:t>
      </w:r>
      <w:r w:rsidR="00135ACE">
        <w:rPr>
          <w:rFonts w:cs="Times New Roman"/>
          <w:color w:val="000000"/>
          <w:szCs w:val="24"/>
          <w:shd w:val="clear" w:color="auto" w:fill="FFFFFF"/>
        </w:rPr>
        <w:t xml:space="preserve">intakes </w:t>
      </w:r>
      <w:r w:rsidR="00AF504B">
        <w:rPr>
          <w:rFonts w:cs="Times New Roman"/>
          <w:color w:val="000000"/>
          <w:szCs w:val="24"/>
          <w:shd w:val="clear" w:color="auto" w:fill="FFFFFF"/>
        </w:rPr>
        <w:t xml:space="preserve">were </w:t>
      </w:r>
      <w:del w:id="674" w:author="kunmei" w:date="2014-02-03T21:40:00Z">
        <w:r w:rsidR="00135ACE" w:rsidDel="00387215">
          <w:rPr>
            <w:rFonts w:cs="Times New Roman"/>
            <w:color w:val="000000"/>
            <w:szCs w:val="24"/>
            <w:shd w:val="clear" w:color="auto" w:fill="FFFFFF"/>
          </w:rPr>
          <w:delText xml:space="preserve">generally </w:delText>
        </w:r>
      </w:del>
      <w:r w:rsidR="00AF504B">
        <w:rPr>
          <w:rFonts w:cs="Times New Roman"/>
          <w:color w:val="000000"/>
          <w:szCs w:val="24"/>
          <w:shd w:val="clear" w:color="auto" w:fill="FFFFFF"/>
        </w:rPr>
        <w:t xml:space="preserve">higher </w:t>
      </w:r>
      <w:r w:rsidR="00135ACE">
        <w:rPr>
          <w:rFonts w:cs="Times New Roman"/>
          <w:color w:val="000000"/>
          <w:szCs w:val="24"/>
          <w:shd w:val="clear" w:color="auto" w:fill="FFFFFF"/>
        </w:rPr>
        <w:t xml:space="preserve">than those </w:t>
      </w:r>
      <w:r w:rsidR="00AF504B">
        <w:rPr>
          <w:rFonts w:cs="Times New Roman"/>
          <w:color w:val="000000"/>
          <w:szCs w:val="24"/>
          <w:shd w:val="clear" w:color="auto" w:fill="FFFFFF"/>
        </w:rPr>
        <w:t xml:space="preserve">of </w:t>
      </w:r>
      <w:r w:rsidR="00135ACE">
        <w:rPr>
          <w:rFonts w:cs="Times New Roman"/>
          <w:color w:val="000000"/>
          <w:szCs w:val="24"/>
          <w:shd w:val="clear" w:color="auto" w:fill="FFFFFF"/>
        </w:rPr>
        <w:t xml:space="preserve">1994-2000, </w:t>
      </w:r>
      <w:r w:rsidR="00AF504B">
        <w:rPr>
          <w:rFonts w:cs="Times New Roman"/>
          <w:color w:val="000000"/>
          <w:szCs w:val="24"/>
          <w:shd w:val="clear" w:color="auto" w:fill="FFFFFF"/>
        </w:rPr>
        <w:t xml:space="preserve">with </w:t>
      </w:r>
      <w:r w:rsidR="00135ACE">
        <w:rPr>
          <w:rFonts w:cs="Times New Roman"/>
          <w:color w:val="000000"/>
          <w:szCs w:val="24"/>
          <w:shd w:val="clear" w:color="auto" w:fill="FFFFFF"/>
        </w:rPr>
        <w:t xml:space="preserve">one exception </w:t>
      </w:r>
      <w:r w:rsidR="00AF504B">
        <w:rPr>
          <w:rFonts w:cs="Times New Roman"/>
          <w:color w:val="000000"/>
          <w:szCs w:val="24"/>
          <w:shd w:val="clear" w:color="auto" w:fill="FFFFFF"/>
        </w:rPr>
        <w:t>being</w:t>
      </w:r>
      <w:r w:rsidR="00135ACE">
        <w:rPr>
          <w:rFonts w:cs="Times New Roman"/>
          <w:color w:val="000000"/>
          <w:szCs w:val="24"/>
          <w:shd w:val="clear" w:color="auto" w:fill="FFFFFF"/>
        </w:rPr>
        <w:t xml:space="preserve"> Ambrosia, which </w:t>
      </w:r>
      <w:r w:rsidR="00AF504B">
        <w:rPr>
          <w:rFonts w:cs="Times New Roman"/>
          <w:color w:val="000000"/>
          <w:szCs w:val="24"/>
          <w:shd w:val="clear" w:color="auto" w:fill="FFFFFF"/>
        </w:rPr>
        <w:t>had lower nation-</w:t>
      </w:r>
      <w:r w:rsidR="00135ACE">
        <w:rPr>
          <w:rFonts w:cs="Times New Roman"/>
          <w:color w:val="000000"/>
          <w:szCs w:val="24"/>
          <w:shd w:val="clear" w:color="auto" w:fill="FFFFFF"/>
        </w:rPr>
        <w:t>wide average inhalation intakes</w:t>
      </w:r>
      <w:r w:rsidR="00AF504B">
        <w:rPr>
          <w:rFonts w:cs="Times New Roman"/>
          <w:color w:val="000000"/>
          <w:szCs w:val="24"/>
          <w:shd w:val="clear" w:color="auto" w:fill="FFFFFF"/>
        </w:rPr>
        <w:t>.</w:t>
      </w:r>
    </w:p>
    <w:p w:rsidR="00A57DFB" w:rsidRDefault="00B37CAA" w:rsidP="00FE42FB">
      <w:pPr>
        <w:pStyle w:val="a7"/>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 </w:t>
      </w:r>
      <w:r w:rsidR="005A09D8">
        <w:rPr>
          <w:rFonts w:cs="Times New Roman"/>
          <w:color w:val="000000"/>
          <w:szCs w:val="24"/>
          <w:shd w:val="clear" w:color="auto" w:fill="FFFFFF"/>
        </w:rPr>
        <w:t>general</w:t>
      </w:r>
      <w:r>
        <w:rPr>
          <w:rFonts w:cs="Times New Roman"/>
          <w:color w:val="000000"/>
          <w:szCs w:val="24"/>
          <w:shd w:val="clear" w:color="auto" w:fill="FFFFFF"/>
        </w:rPr>
        <w:t>,</w:t>
      </w:r>
      <w:r w:rsidR="005A09D8">
        <w:rPr>
          <w:rFonts w:cs="Times New Roman"/>
          <w:color w:val="000000"/>
          <w:szCs w:val="24"/>
          <w:shd w:val="clear" w:color="auto" w:fill="FFFFFF"/>
        </w:rPr>
        <w:t xml:space="preserve"> </w:t>
      </w:r>
      <w:r w:rsidR="0095460C">
        <w:rPr>
          <w:rFonts w:cs="Times New Roman"/>
          <w:color w:val="000000"/>
          <w:szCs w:val="24"/>
          <w:shd w:val="clear" w:color="auto" w:fill="FFFFFF"/>
        </w:rPr>
        <w:t>populations</w:t>
      </w:r>
      <w:r>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Pr>
          <w:rFonts w:cs="Times New Roman"/>
          <w:color w:val="000000"/>
          <w:szCs w:val="24"/>
          <w:shd w:val="clear" w:color="auto" w:fill="FFFFFF"/>
        </w:rPr>
        <w:t>Southwest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Pr>
          <w:rFonts w:cs="Times New Roman"/>
          <w:color w:val="000000"/>
          <w:szCs w:val="24"/>
          <w:shd w:val="clear" w:color="auto" w:fill="FFFFFF"/>
        </w:rPr>
        <w:t xml:space="preserve"> </w:t>
      </w:r>
      <w:r w:rsidR="0095460C">
        <w:rPr>
          <w:rFonts w:cs="Times New Roman"/>
          <w:color w:val="000000"/>
          <w:szCs w:val="24"/>
          <w:shd w:val="clear" w:color="auto" w:fill="FFFFFF"/>
        </w:rPr>
        <w:t xml:space="preserve">experience </w:t>
      </w:r>
      <w:r>
        <w:rPr>
          <w:rFonts w:cs="Times New Roman"/>
          <w:color w:val="000000"/>
          <w:szCs w:val="24"/>
          <w:shd w:val="clear" w:color="auto" w:fill="FFFFFF"/>
        </w:rPr>
        <w:t xml:space="preserve">the </w:t>
      </w:r>
      <w:r w:rsidR="0095460C">
        <w:rPr>
          <w:rFonts w:cs="Times New Roman"/>
          <w:color w:val="000000"/>
          <w:szCs w:val="24"/>
          <w:shd w:val="clear" w:color="auto" w:fill="FFFFFF"/>
        </w:rPr>
        <w:t xml:space="preserve">lowest </w:t>
      </w:r>
      <w:r w:rsidR="00816A0A">
        <w:rPr>
          <w:rFonts w:cs="Times New Roman"/>
          <w:color w:val="000000"/>
          <w:szCs w:val="24"/>
          <w:shd w:val="clear" w:color="auto" w:fill="FFFFFF"/>
        </w:rPr>
        <w:t>average pollen intakes</w:t>
      </w:r>
      <w:r w:rsidR="00911FB0">
        <w:rPr>
          <w:rFonts w:cs="Times New Roman"/>
          <w:color w:val="000000"/>
          <w:szCs w:val="24"/>
          <w:shd w:val="clear" w:color="auto" w:fill="FFFFFF"/>
        </w:rPr>
        <w:t xml:space="preserve"> </w:t>
      </w:r>
      <w:r w:rsidR="00991DFA">
        <w:rPr>
          <w:rFonts w:cs="Times New Roman"/>
          <w:color w:val="000000"/>
          <w:szCs w:val="24"/>
          <w:shd w:val="clear" w:color="auto" w:fill="FFFFFF"/>
        </w:rPr>
        <w:t xml:space="preserve">(99 </w:t>
      </w:r>
      <w:r w:rsidR="00AF504B">
        <w:rPr>
          <w:rFonts w:cs="Times New Roman"/>
          <w:color w:val="000000"/>
          <w:szCs w:val="24"/>
          <w:shd w:val="clear" w:color="auto" w:fill="FFFFFF"/>
        </w:rPr>
        <w:t>PG</w:t>
      </w:r>
      <w:r w:rsidR="00447FDA">
        <w:rPr>
          <w:rFonts w:cs="Times New Roman"/>
          <w:color w:val="000000"/>
          <w:szCs w:val="24"/>
          <w:shd w:val="clear" w:color="auto" w:fill="FFFFFF"/>
        </w:rPr>
        <w:t>/day</w:t>
      </w:r>
      <w:r w:rsidR="00991DFA">
        <w:rPr>
          <w:rFonts w:cs="Times New Roman"/>
          <w:color w:val="000000"/>
          <w:szCs w:val="24"/>
          <w:shd w:val="clear" w:color="auto" w:fill="FFFFFF"/>
        </w:rPr>
        <w:t>)</w:t>
      </w:r>
      <w:r>
        <w:rPr>
          <w:rFonts w:cs="Times New Roman"/>
          <w:color w:val="000000"/>
          <w:szCs w:val="24"/>
          <w:shd w:val="clear" w:color="auto" w:fill="FFFFFF"/>
        </w:rPr>
        <w:t xml:space="preserve"> while </w:t>
      </w:r>
      <w:r w:rsidR="0095460C">
        <w:rPr>
          <w:rFonts w:cs="Times New Roman"/>
          <w:color w:val="000000"/>
          <w:szCs w:val="24"/>
          <w:shd w:val="clear" w:color="auto" w:fill="FFFFFF"/>
        </w:rPr>
        <w:t xml:space="preserve">populations </w:t>
      </w:r>
      <w:r w:rsidR="005A09D8">
        <w:rPr>
          <w:rFonts w:cs="Times New Roman"/>
          <w:color w:val="000000"/>
          <w:szCs w:val="24"/>
          <w:shd w:val="clear" w:color="auto" w:fill="FFFFFF"/>
        </w:rPr>
        <w:t xml:space="preserve">in </w:t>
      </w:r>
      <w:r w:rsidR="00911FB0">
        <w:rPr>
          <w:rFonts w:cs="Times New Roman"/>
          <w:color w:val="000000"/>
          <w:szCs w:val="24"/>
          <w:shd w:val="clear" w:color="auto" w:fill="FFFFFF"/>
        </w:rPr>
        <w:t xml:space="preserve">the </w:t>
      </w:r>
      <w:r w:rsidR="00991DFA">
        <w:rPr>
          <w:rFonts w:cs="Times New Roman"/>
          <w:color w:val="000000"/>
          <w:szCs w:val="24"/>
          <w:shd w:val="clear" w:color="auto" w:fill="FFFFFF"/>
        </w:rPr>
        <w:t>South</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DA3319">
        <w:rPr>
          <w:rFonts w:cs="Times New Roman"/>
          <w:color w:val="000000"/>
          <w:szCs w:val="24"/>
          <w:shd w:val="clear" w:color="auto" w:fill="FFFFFF"/>
        </w:rPr>
        <w:t xml:space="preserve"> </w:t>
      </w:r>
      <w:r w:rsidR="0095460C">
        <w:rPr>
          <w:rFonts w:cs="Times New Roman"/>
          <w:color w:val="000000"/>
          <w:szCs w:val="24"/>
          <w:shd w:val="clear" w:color="auto" w:fill="FFFFFF"/>
        </w:rPr>
        <w:t xml:space="preserve">experience </w:t>
      </w:r>
      <w:r w:rsidR="00B12B19">
        <w:rPr>
          <w:rFonts w:cs="Times New Roman"/>
          <w:color w:val="000000"/>
          <w:szCs w:val="24"/>
          <w:shd w:val="clear" w:color="auto" w:fill="FFFFFF"/>
        </w:rPr>
        <w:t xml:space="preserve">the </w:t>
      </w:r>
      <w:r w:rsidR="00911FB0">
        <w:rPr>
          <w:rFonts w:cs="Times New Roman"/>
          <w:color w:val="000000"/>
          <w:szCs w:val="24"/>
          <w:shd w:val="clear" w:color="auto" w:fill="FFFFFF"/>
        </w:rPr>
        <w:t xml:space="preserve">highest </w:t>
      </w:r>
      <w:r w:rsidR="00816A0A">
        <w:rPr>
          <w:rFonts w:cs="Times New Roman"/>
          <w:color w:val="000000"/>
          <w:szCs w:val="24"/>
          <w:shd w:val="clear" w:color="auto" w:fill="FFFFFF"/>
        </w:rPr>
        <w:t xml:space="preserve">average </w:t>
      </w:r>
      <w:r w:rsidR="00B12B19">
        <w:rPr>
          <w:rFonts w:cs="Times New Roman"/>
          <w:color w:val="000000"/>
          <w:szCs w:val="24"/>
          <w:shd w:val="clear" w:color="auto" w:fill="FFFFFF"/>
        </w:rPr>
        <w:t>pollen</w:t>
      </w:r>
      <w:r w:rsidR="00911FB0">
        <w:rPr>
          <w:rFonts w:cs="Times New Roman"/>
          <w:color w:val="000000"/>
          <w:szCs w:val="24"/>
          <w:shd w:val="clear" w:color="auto" w:fill="FFFFFF"/>
        </w:rPr>
        <w:t xml:space="preserve"> </w:t>
      </w:r>
      <w:r w:rsidR="00816A0A">
        <w:rPr>
          <w:rFonts w:cs="Times New Roman"/>
          <w:color w:val="000000"/>
          <w:szCs w:val="24"/>
          <w:shd w:val="clear" w:color="auto" w:fill="FFFFFF"/>
        </w:rPr>
        <w:t>intakes</w:t>
      </w:r>
      <w:r w:rsidR="00B12B19">
        <w:rPr>
          <w:rFonts w:cs="Times New Roman"/>
          <w:color w:val="000000"/>
          <w:szCs w:val="24"/>
          <w:shd w:val="clear" w:color="auto" w:fill="FFFFFF"/>
        </w:rPr>
        <w:t xml:space="preserve"> (</w:t>
      </w:r>
      <w:r w:rsidR="005A09D8">
        <w:rPr>
          <w:rFonts w:cs="Times New Roman"/>
          <w:color w:val="000000"/>
          <w:szCs w:val="24"/>
          <w:shd w:val="clear" w:color="auto" w:fill="FFFFFF"/>
        </w:rPr>
        <w:t xml:space="preserve">682 </w:t>
      </w:r>
      <w:r w:rsidR="00AF504B">
        <w:rPr>
          <w:rFonts w:cs="Times New Roman"/>
          <w:color w:val="000000"/>
          <w:szCs w:val="24"/>
          <w:shd w:val="clear" w:color="auto" w:fill="FFFFFF"/>
        </w:rPr>
        <w:t>PG</w:t>
      </w:r>
      <w:r w:rsidR="00447FDA">
        <w:rPr>
          <w:rFonts w:cs="Times New Roman"/>
          <w:color w:val="000000"/>
          <w:szCs w:val="24"/>
          <w:shd w:val="clear" w:color="auto" w:fill="FFFFFF"/>
        </w:rPr>
        <w:t>s/day</w:t>
      </w:r>
      <w:r w:rsidR="00B12B19">
        <w:rPr>
          <w:rFonts w:cs="Times New Roman"/>
          <w:color w:val="000000"/>
          <w:szCs w:val="24"/>
          <w:shd w:val="clear" w:color="auto" w:fill="FFFFFF"/>
        </w:rPr>
        <w:t>)</w:t>
      </w:r>
      <w:r w:rsidR="0095460C">
        <w:rPr>
          <w:rFonts w:cs="Times New Roman"/>
          <w:color w:val="000000"/>
          <w:szCs w:val="24"/>
          <w:shd w:val="clear" w:color="auto" w:fill="FFFFFF"/>
        </w:rPr>
        <w:t>, taking into account an</w:t>
      </w:r>
      <w:r w:rsidR="00A57DFB">
        <w:rPr>
          <w:rFonts w:cs="Times New Roman"/>
          <w:color w:val="000000"/>
          <w:szCs w:val="24"/>
          <w:shd w:val="clear" w:color="auto" w:fill="FFFFFF"/>
        </w:rPr>
        <w:t xml:space="preserve"> average of all 5 species</w:t>
      </w:r>
      <w:r w:rsidR="0095460C">
        <w:rPr>
          <w:rFonts w:cs="Times New Roman"/>
          <w:color w:val="000000"/>
          <w:szCs w:val="24"/>
          <w:shd w:val="clear" w:color="auto" w:fill="FFFFFF"/>
        </w:rPr>
        <w:t xml:space="preserve"> </w:t>
      </w:r>
      <w:r w:rsidR="00AF504B">
        <w:rPr>
          <w:rFonts w:cs="Times New Roman"/>
          <w:color w:val="000000"/>
          <w:szCs w:val="24"/>
          <w:shd w:val="clear" w:color="auto" w:fill="FFFFFF"/>
        </w:rPr>
        <w:t xml:space="preserve">of </w:t>
      </w:r>
      <w:r w:rsidR="0095460C">
        <w:rPr>
          <w:rFonts w:cs="Times New Roman"/>
          <w:color w:val="000000"/>
          <w:szCs w:val="24"/>
          <w:shd w:val="clear" w:color="auto" w:fill="FFFFFF"/>
        </w:rPr>
        <w:t>interest</w:t>
      </w:r>
      <w:r w:rsidR="00B12B19">
        <w:rPr>
          <w:rFonts w:cs="Times New Roman"/>
          <w:color w:val="000000"/>
          <w:szCs w:val="24"/>
          <w:shd w:val="clear" w:color="auto" w:fill="FFFFFF"/>
        </w:rPr>
        <w:t>.</w:t>
      </w:r>
      <w:r w:rsidR="00C32D3A">
        <w:rPr>
          <w:rFonts w:cs="Times New Roman"/>
          <w:color w:val="000000"/>
          <w:szCs w:val="24"/>
          <w:shd w:val="clear" w:color="auto" w:fill="FFFFFF"/>
        </w:rPr>
        <w:t xml:space="preserve"> </w:t>
      </w:r>
    </w:p>
    <w:p w:rsidR="004C7C64" w:rsidRPr="004C7C64" w:rsidRDefault="004C7C64" w:rsidP="003C0FB8">
      <w:pPr>
        <w:pStyle w:val="2"/>
        <w:ind w:firstLine="630"/>
      </w:pPr>
      <w:r>
        <w:t>Sensitivity Analysis</w:t>
      </w:r>
      <w:r w:rsidR="002702CC" w:rsidRPr="004C7C64">
        <w:t xml:space="preserve"> </w:t>
      </w:r>
    </w:p>
    <w:p w:rsidR="00087EDB" w:rsidRPr="00087EDB" w:rsidRDefault="00087EDB" w:rsidP="005E536A">
      <w:pPr>
        <w:spacing w:beforeLines="96" w:before="230" w:afterLines="120" w:after="288" w:line="480" w:lineRule="auto"/>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F44D9E">
        <w:rPr>
          <w:rFonts w:cs="Times New Roman"/>
          <w:color w:val="000000"/>
          <w:szCs w:val="24"/>
          <w:shd w:val="clear" w:color="auto" w:fill="FFFFFF"/>
        </w:rPr>
        <w:fldChar w:fldCharType="begin"/>
      </w:r>
      <w:r w:rsidR="00AF504B">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F44D9E">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19" w:tooltip="Saltelli, 2000 #64" w:history="1">
        <w:r w:rsidR="00787A2D">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F44D9E">
        <w:rPr>
          <w:rFonts w:cs="Times New Roman"/>
          <w:szCs w:val="24"/>
          <w:shd w:val="clear" w:color="auto" w:fill="FFFFFF"/>
        </w:rPr>
        <w:fldChar w:fldCharType="begin"/>
      </w:r>
      <w:r w:rsidR="00D2665D">
        <w:rPr>
          <w:rFonts w:cs="Times New Roman"/>
          <w:szCs w:val="24"/>
          <w:shd w:val="clear" w:color="auto" w:fill="FFFFFF"/>
        </w:rPr>
        <w:instrText xml:space="preserve"> REF _Ref378757932 \h </w:instrText>
      </w:r>
      <w:r w:rsidR="00F44D9E">
        <w:rPr>
          <w:rFonts w:cs="Times New Roman"/>
          <w:szCs w:val="24"/>
          <w:shd w:val="clear" w:color="auto" w:fill="FFFFFF"/>
        </w:rPr>
      </w:r>
      <w:r w:rsidR="00F44D9E">
        <w:rPr>
          <w:rFonts w:cs="Times New Roman"/>
          <w:szCs w:val="24"/>
          <w:shd w:val="clear" w:color="auto" w:fill="FFFFFF"/>
        </w:rPr>
        <w:fldChar w:fldCharType="separate"/>
      </w:r>
      <w:ins w:id="675" w:author="kunmei" w:date="2014-02-03T19:40:00Z">
        <w:r w:rsidR="00FC1F49" w:rsidRPr="005825F9">
          <w:rPr>
            <w:rFonts w:cs="Times New Roman"/>
            <w:szCs w:val="24"/>
          </w:rPr>
          <w:t xml:space="preserve">Figure </w:t>
        </w:r>
        <w:r w:rsidR="00FC1F49">
          <w:rPr>
            <w:rFonts w:cs="Times New Roman"/>
            <w:noProof/>
            <w:szCs w:val="24"/>
          </w:rPr>
          <w:t>25</w:t>
        </w:r>
      </w:ins>
      <w:del w:id="676" w:author="kunmei" w:date="2014-02-03T18:20:00Z">
        <w:r w:rsidR="00EC2338" w:rsidRPr="005825F9" w:rsidDel="005313A0">
          <w:rPr>
            <w:rFonts w:cs="Times New Roman"/>
            <w:szCs w:val="24"/>
          </w:rPr>
          <w:delText xml:space="preserve">Figure </w:delText>
        </w:r>
        <w:r w:rsidR="00EC2338" w:rsidDel="005313A0">
          <w:rPr>
            <w:rFonts w:cs="Times New Roman"/>
            <w:noProof/>
            <w:szCs w:val="24"/>
          </w:rPr>
          <w:delText>25</w:delText>
        </w:r>
      </w:del>
      <w:r w:rsidR="00F44D9E">
        <w:rPr>
          <w:rFonts w:cs="Times New Roman"/>
          <w:szCs w:val="24"/>
          <w:shd w:val="clear" w:color="auto" w:fill="FFFFFF"/>
        </w:rPr>
        <w:fldChar w:fldCharType="end"/>
      </w:r>
      <w:r w:rsidR="00CE4331" w:rsidRPr="00CE4331">
        <w:rPr>
          <w:rFonts w:cs="Times New Roman"/>
          <w:szCs w:val="24"/>
          <w:shd w:val="clear" w:color="auto" w:fill="FFFFFF"/>
        </w:rPr>
        <w:t xml:space="preserve">, for the </w:t>
      </w:r>
      <w:r w:rsidR="00CE4331" w:rsidRPr="00CE4331">
        <w:rPr>
          <w:rFonts w:cs="Times New Roman"/>
          <w:szCs w:val="24"/>
          <w:shd w:val="clear" w:color="auto" w:fill="FFFFFF"/>
        </w:rPr>
        <w:lastRenderedPageBreak/>
        <w:t xml:space="preserve">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w:t>
      </w:r>
      <w:proofErr w:type="gramStart"/>
      <w:r w:rsidR="00CE4331" w:rsidRPr="00CE4331">
        <w:rPr>
          <w:rFonts w:cs="Times New Roman"/>
          <w:szCs w:val="24"/>
          <w:shd w:val="clear" w:color="auto" w:fill="FFFFFF"/>
        </w:rPr>
        <w:t xml:space="preserve">, </w:t>
      </w:r>
      <w:proofErr w:type="gramEnd"/>
      <w:r w:rsidRPr="00D07E54">
        <w:rPr>
          <w:rFonts w:cs="Times New Roman"/>
          <w:position w:val="-8"/>
          <w:szCs w:val="24"/>
          <w:shd w:val="clear" w:color="auto" w:fill="FFFFFF"/>
        </w:rPr>
        <w:object w:dxaOrig="620" w:dyaOrig="360">
          <v:shape id="_x0000_i1085" type="#_x0000_t75" style="width:30pt;height:18.55pt" o:ole="">
            <v:imagedata r:id="rId125" o:title=""/>
          </v:shape>
          <o:OLEObject Type="Embed" ProgID="Equation.DSMT4" ShapeID="_x0000_i1085" DrawAspect="Content" ObjectID="_1452976247" r:id="rId126"/>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density of pollen (</w:t>
      </w:r>
      <w:r w:rsidR="00CE4331" w:rsidRPr="00146615">
        <w:rPr>
          <w:rFonts w:cs="Times New Roman"/>
          <w:i/>
          <w:szCs w:val="24"/>
          <w:u w:val="single"/>
          <w:shd w:val="clear" w:color="auto" w:fill="FFFFFF"/>
          <w:rPrChange w:id="677" w:author="Yong" w:date="2014-02-02T23:43:00Z">
            <w:rPr>
              <w:rFonts w:cs="Times New Roman"/>
              <w:i/>
              <w:color w:val="000000"/>
              <w:szCs w:val="24"/>
              <w:shd w:val="clear" w:color="auto" w:fill="FFFFFF"/>
            </w:rPr>
          </w:rPrChange>
        </w:rPr>
        <w:t>P</w:t>
      </w:r>
      <w:r w:rsidR="00CE4331" w:rsidRPr="00146615">
        <w:rPr>
          <w:rFonts w:cs="Times New Roman"/>
          <w:i/>
          <w:szCs w:val="24"/>
          <w:u w:val="single"/>
          <w:shd w:val="clear" w:color="auto" w:fill="FFFFFF"/>
          <w:vertAlign w:val="subscript"/>
          <w:rPrChange w:id="678" w:author="Yong" w:date="2014-02-02T23:43:00Z">
            <w:rPr>
              <w:rFonts w:cs="Times New Roman"/>
              <w:i/>
              <w:color w:val="000000"/>
              <w:szCs w:val="24"/>
              <w:shd w:val="clear" w:color="auto" w:fill="FFFFFF"/>
              <w:vertAlign w:val="subscript"/>
            </w:rPr>
          </w:rPrChange>
        </w:rPr>
        <w:t>p</w:t>
      </w:r>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w:t>
      </w:r>
      <w:proofErr w:type="gramStart"/>
      <w:r w:rsidR="00AF504B">
        <w:rPr>
          <w:rFonts w:cs="Times New Roman"/>
          <w:szCs w:val="24"/>
          <w:shd w:val="clear" w:color="auto" w:fill="FFFFFF"/>
        </w:rPr>
        <w:t>and</w:t>
      </w:r>
      <w:proofErr w:type="gramEnd"/>
      <w:r w:rsidR="00AF504B">
        <w:rPr>
          <w:rFonts w:cs="Times New Roman"/>
          <w:szCs w:val="24"/>
          <w:shd w:val="clear" w:color="auto" w:fill="FFFFFF"/>
        </w:rPr>
        <w:t xml:space="preserve">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CE4331" w:rsidRPr="00146615">
        <w:rPr>
          <w:rFonts w:cs="Times New Roman"/>
          <w:i/>
          <w:szCs w:val="24"/>
          <w:u w:val="single"/>
          <w:shd w:val="clear" w:color="auto" w:fill="FFFFFF"/>
          <w:rPrChange w:id="679" w:author="Yong" w:date="2014-02-02T23:43:00Z">
            <w:rPr>
              <w:rFonts w:cs="Times New Roman"/>
              <w:i/>
              <w:color w:val="000000"/>
              <w:szCs w:val="24"/>
              <w:shd w:val="clear" w:color="auto" w:fill="FFFFFF"/>
            </w:rPr>
          </w:rPrChange>
        </w:rPr>
        <w:t>P</w:t>
      </w:r>
      <w:r w:rsidR="00CE4331" w:rsidRPr="00146615">
        <w:rPr>
          <w:rFonts w:cs="Times New Roman"/>
          <w:i/>
          <w:szCs w:val="24"/>
          <w:u w:val="single"/>
          <w:shd w:val="clear" w:color="auto" w:fill="FFFFFF"/>
          <w:vertAlign w:val="subscript"/>
          <w:rPrChange w:id="680" w:author="Yong" w:date="2014-02-02T23:43:00Z">
            <w:rPr>
              <w:rFonts w:cs="Times New Roman"/>
              <w:i/>
              <w:color w:val="000000"/>
              <w:szCs w:val="24"/>
              <w:shd w:val="clear" w:color="auto" w:fill="FFFFFF"/>
              <w:vertAlign w:val="subscript"/>
            </w:rPr>
          </w:rPrChange>
        </w:rPr>
        <w:t>p</w:t>
      </w:r>
      <w:r w:rsidR="00CE4331" w:rsidRPr="00CE4331">
        <w:rPr>
          <w:rFonts w:cs="Times New Roman"/>
          <w:szCs w:val="24"/>
          <w:shd w:val="clear" w:color="auto" w:fill="FFFFFF"/>
        </w:rPr>
        <w:t>),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dermal loading rate (</w:t>
      </w:r>
      <w:proofErr w:type="spellStart"/>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proofErr w:type="spellEnd"/>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087EDB" w:rsidRPr="00087EDB" w:rsidRDefault="00CE4331" w:rsidP="005E536A">
      <w:pPr>
        <w:spacing w:beforeLines="96" w:before="230" w:afterLines="120" w:after="288" w:line="480" w:lineRule="auto"/>
        <w:ind w:firstLine="720"/>
        <w:rPr>
          <w:rFonts w:cs="Times New Roman"/>
          <w:szCs w:val="24"/>
          <w:shd w:val="clear" w:color="auto" w:fill="FFFFFF"/>
        </w:rPr>
      </w:pPr>
      <w:r w:rsidRPr="00CE4331">
        <w:rPr>
          <w:rFonts w:cs="Times New Roman"/>
          <w:szCs w:val="24"/>
          <w:shd w:val="clear" w:color="auto" w:fill="FFFFFF"/>
        </w:rPr>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6" type="#_x0000_t75" style="width:25.65pt;height:17.45pt" o:ole="">
            <v:imagedata r:id="rId127" o:title=""/>
          </v:shape>
          <o:OLEObject Type="Embed" ProgID="Equation.DSMT4" ShapeID="_x0000_i1086" DrawAspect="Content" ObjectID="_1452976248" r:id="rId128"/>
        </w:object>
      </w:r>
      <w:r w:rsidR="0095460C">
        <w:rPr>
          <w:rFonts w:cs="Times New Roman"/>
          <w:szCs w:val="24"/>
          <w:shd w:val="clear" w:color="auto" w:fill="FFFFFF"/>
        </w:rPr>
        <w:t xml:space="preserve"> </w:t>
      </w:r>
      <w:r w:rsidRPr="00CE4331">
        <w:rPr>
          <w:rFonts w:cs="Times New Roman"/>
          <w:szCs w:val="24"/>
          <w:shd w:val="clear" w:color="auto" w:fill="FFFFFF"/>
        </w:rPr>
        <w:t>were 0.2288 and 0.1943, in dermal contact and ingestion routes, respectively.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proofErr w:type="spellStart"/>
      <w:r w:rsidRPr="00CE4331">
        <w:rPr>
          <w:rFonts w:cs="Times New Roman"/>
          <w:i/>
          <w:szCs w:val="24"/>
          <w:shd w:val="clear" w:color="auto" w:fill="FFFFFF"/>
        </w:rPr>
        <w:t>Ih</w:t>
      </w:r>
      <w:r w:rsidRPr="00CE4331">
        <w:rPr>
          <w:rFonts w:cs="Times New Roman"/>
          <w:i/>
          <w:szCs w:val="24"/>
          <w:shd w:val="clear" w:color="auto" w:fill="FFFFFF"/>
          <w:vertAlign w:val="subscript"/>
        </w:rPr>
        <w:t>f</w:t>
      </w:r>
      <w:proofErr w:type="spellEnd"/>
      <w:r w:rsidRPr="00CE4331">
        <w:rPr>
          <w:rFonts w:cs="Times New Roman"/>
          <w:szCs w:val="24"/>
          <w:shd w:val="clear" w:color="auto" w:fill="FFFFFF"/>
        </w:rPr>
        <w:t>), for dermal contact routes.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Pr="00CE4331">
        <w:rPr>
          <w:rFonts w:cs="Times New Roman"/>
          <w:szCs w:val="24"/>
          <w:shd w:val="clear" w:color="auto" w:fill="FFFFFF"/>
        </w:rPr>
        <w:t xml:space="preserve">) for dermal contact routes.  </w:t>
      </w:r>
    </w:p>
    <w:p w:rsidR="00087EDB" w:rsidRPr="0095460C" w:rsidRDefault="00CE4331" w:rsidP="005E536A">
      <w:pPr>
        <w:spacing w:beforeLines="96" w:before="230" w:afterLines="120" w:after="288" w:line="480" w:lineRule="auto"/>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t>Uncertainties in sensitive and interactive input parameters would result in 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F44D9E">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F44D9E">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hyperlink w:anchor="_ENREF_26" w:tooltip="USEPA, 2010 #68" w:history="1">
        <w:r w:rsidR="00787A2D">
          <w:rPr>
            <w:rFonts w:eastAsiaTheme="majorEastAsia" w:cs="Times New Roman"/>
            <w:bCs/>
            <w:noProof/>
            <w:color w:val="000000"/>
            <w:szCs w:val="24"/>
            <w:shd w:val="clear" w:color="auto" w:fill="FFFFFF"/>
          </w:rPr>
          <w:t>USEPA, 2010</w:t>
        </w:r>
      </w:hyperlink>
      <w:r w:rsidR="00B64357">
        <w:rPr>
          <w:rFonts w:eastAsiaTheme="majorEastAsia" w:cs="Times New Roman"/>
          <w:bCs/>
          <w:noProof/>
          <w:color w:val="000000"/>
          <w:szCs w:val="24"/>
          <w:shd w:val="clear" w:color="auto" w:fill="FFFFFF"/>
        </w:rPr>
        <w:t>)</w:t>
      </w:r>
      <w:r w:rsidR="00F44D9E">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proofErr w:type="spellEnd"/>
      <w:r w:rsidRPr="00CE4331">
        <w:rPr>
          <w:rFonts w:eastAsiaTheme="majorEastAsia" w:cs="Times New Roman"/>
          <w:bCs/>
          <w:i/>
          <w:color w:val="000000"/>
          <w:szCs w:val="24"/>
          <w:shd w:val="clear" w:color="auto" w:fill="FFFFFF"/>
        </w:rPr>
        <w:t xml:space="preserv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m</w:t>
      </w:r>
      <w:proofErr w:type="spellEnd"/>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proofErr w:type="spellStart"/>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proofErr w:type="spellEnd"/>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lastRenderedPageBreak/>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del w:id="681" w:author="Yong" w:date="2014-02-02T23:46:00Z">
        <w:r w:rsidR="00F6331F" w:rsidDel="00146615">
          <w:rPr>
            <w:rFonts w:eastAsiaTheme="majorEastAsia" w:cs="Times New Roman"/>
            <w:bCs/>
            <w:color w:val="000000"/>
            <w:szCs w:val="24"/>
            <w:shd w:val="clear" w:color="auto" w:fill="FFFFFF"/>
          </w:rPr>
          <w:delText xml:space="preserve">those </w:delText>
        </w:r>
      </w:del>
      <w:ins w:id="682" w:author="Yong" w:date="2014-02-02T23:46:00Z">
        <w:r w:rsidR="00146615">
          <w:rPr>
            <w:rFonts w:eastAsiaTheme="majorEastAsia" w:cs="Times New Roman"/>
            <w:bCs/>
            <w:color w:val="000000"/>
            <w:szCs w:val="24"/>
            <w:shd w:val="clear" w:color="auto" w:fill="FFFFFF"/>
          </w:rPr>
          <w:t xml:space="preserve">these </w:t>
        </w:r>
      </w:ins>
      <w:r w:rsidR="00F6331F">
        <w:rPr>
          <w:rFonts w:eastAsiaTheme="majorEastAsia" w:cs="Times New Roman"/>
          <w:bCs/>
          <w:color w:val="000000"/>
          <w:szCs w:val="24"/>
          <w:shd w:val="clear" w:color="auto" w:fill="FFFFFF"/>
        </w:rPr>
        <w:t xml:space="preserve">sensitive </w:t>
      </w:r>
      <w:proofErr w:type="spellStart"/>
      <w:r w:rsidR="00F6331F">
        <w:rPr>
          <w:rFonts w:eastAsiaTheme="majorEastAsia" w:cs="Times New Roman"/>
          <w:bCs/>
          <w:color w:val="000000"/>
          <w:szCs w:val="24"/>
          <w:shd w:val="clear" w:color="auto" w:fill="FFFFFF"/>
        </w:rPr>
        <w:t>parameters</w:t>
      </w:r>
      <w:del w:id="683" w:author="Yong" w:date="2014-02-02T23:46:00Z">
        <w:r w:rsidR="00F6331F" w:rsidDel="00146615">
          <w:rPr>
            <w:rFonts w:eastAsiaTheme="majorEastAsia" w:cs="Times New Roman"/>
            <w:bCs/>
            <w:color w:val="000000"/>
            <w:szCs w:val="24"/>
            <w:shd w:val="clear" w:color="auto" w:fill="FFFFFF"/>
          </w:rPr>
          <w:delText xml:space="preserve"> listed above</w:delText>
        </w:r>
        <w:r w:rsidR="00895194" w:rsidDel="00146615">
          <w:rPr>
            <w:rFonts w:eastAsiaTheme="majorEastAsia" w:cs="Times New Roman"/>
            <w:bCs/>
            <w:color w:val="000000"/>
            <w:szCs w:val="24"/>
            <w:shd w:val="clear" w:color="auto" w:fill="FFFFFF"/>
          </w:rPr>
          <w:delText xml:space="preserve"> </w:delText>
        </w:r>
      </w:del>
      <w:proofErr w:type="gramStart"/>
      <w:r w:rsidR="00F6331F">
        <w:rPr>
          <w:rFonts w:eastAsiaTheme="majorEastAsia" w:cs="Times New Roman"/>
          <w:bCs/>
          <w:color w:val="000000"/>
          <w:szCs w:val="24"/>
          <w:shd w:val="clear" w:color="auto" w:fill="FFFFFF"/>
        </w:rPr>
        <w:t>:</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proofErr w:type="spellEnd"/>
      <w:proofErr w:type="gram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1pt;height:18.55pt" o:ole="">
            <v:imagedata r:id="rId129" o:title=""/>
          </v:shape>
          <o:OLEObject Type="Embed" ProgID="Equation.DSMT4" ShapeID="_x0000_i1087" DrawAspect="Content" ObjectID="_1452976249" r:id="rId130"/>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8" type="#_x0000_t75" style="width:31.1pt;height:18.55pt" o:ole="">
            <v:imagedata r:id="rId129" o:title=""/>
          </v:shape>
          <o:OLEObject Type="Embed" ProgID="Equation.DSMT4" ShapeID="_x0000_i1088" DrawAspect="Content" ObjectID="_1452976250" r:id="rId131"/>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proofErr w:type="spellStart"/>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proofErr w:type="spellEnd"/>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9" type="#_x0000_t75" style="width:31.1pt;height:18.55pt" o:ole="">
            <v:imagedata r:id="rId129" o:title=""/>
          </v:shape>
          <o:OLEObject Type="Embed" ProgID="Equation.DSMT4" ShapeID="_x0000_i1089" DrawAspect="Content" ObjectID="_1452976251" r:id="rId132"/>
        </w:object>
      </w:r>
      <w:r w:rsidR="00895194">
        <w:rPr>
          <w:rFonts w:cs="Times New Roman"/>
          <w:szCs w:val="24"/>
          <w:shd w:val="clear" w:color="auto" w:fill="FFFFFF"/>
        </w:rPr>
        <w:t xml:space="preserve">=0.2334; </w:t>
      </w:r>
      <w:proofErr w:type="spellStart"/>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proofErr w:type="spell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90" type="#_x0000_t75" style="width:31.1pt;height:18.55pt" o:ole="">
            <v:imagedata r:id="rId129" o:title=""/>
          </v:shape>
          <o:OLEObject Type="Embed" ProgID="Equation.DSMT4" ShapeID="_x0000_i1090" DrawAspect="Content" ObjectID="_1452976252" r:id="rId133"/>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proofErr w:type="spellStart"/>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proofErr w:type="spellEnd"/>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1" type="#_x0000_t75" style="width:29.45pt;height:18.55pt" o:ole="">
            <v:imagedata r:id="rId134" o:title=""/>
          </v:shape>
          <o:OLEObject Type="Embed" ProgID="Equation.DSMT4" ShapeID="_x0000_i1091" DrawAspect="Content" ObjectID="_1452976253" r:id="rId135"/>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proofErr w:type="spellStart"/>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2" type="#_x0000_t75" style="width:29.45pt;height:18.55pt" o:ole="">
            <v:imagedata r:id="rId136" o:title=""/>
          </v:shape>
          <o:OLEObject Type="Embed" ProgID="Equation.DSMT4" ShapeID="_x0000_i1092" DrawAspect="Content" ObjectID="_1452976254" r:id="rId137"/>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proofErr w:type="spellStart"/>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3" type="#_x0000_t75" style="width:29.45pt;height:18.55pt" o:ole="">
            <v:imagedata r:id="rId138" o:title=""/>
          </v:shape>
          <o:OLEObject Type="Embed" ProgID="Equation.DSMT4" ShapeID="_x0000_i1093" DrawAspect="Content" ObjectID="_1452976255" r:id="rId139"/>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Pr="00C53C90" w:rsidRDefault="00CE4331" w:rsidP="00FE42FB">
      <w:pPr>
        <w:spacing w:before="96" w:after="120" w:line="480" w:lineRule="auto"/>
        <w:ind w:firstLine="720"/>
        <w:rPr>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del w:id="684" w:author="kunmei" w:date="2014-02-03T21:20:00Z">
        <w:r w:rsidRPr="00CE4331" w:rsidDel="000D595A">
          <w:rPr>
            <w:rFonts w:cs="Times New Roman"/>
            <w:color w:val="000000"/>
            <w:szCs w:val="24"/>
            <w:shd w:val="clear" w:color="auto" w:fill="FFFFFF"/>
          </w:rPr>
          <w:delText>physical transport</w:delText>
        </w:r>
      </w:del>
      <w:ins w:id="685" w:author="kunmei" w:date="2014-02-03T21:20:00Z">
        <w:r w:rsidR="000D595A">
          <w:rPr>
            <w:rFonts w:cs="Times New Roman" w:hint="eastAsia"/>
            <w:color w:val="000000"/>
            <w:szCs w:val="24"/>
            <w:shd w:val="clear" w:color="auto" w:fill="FFFFFF"/>
          </w:rPr>
          <w:t>aerodynamic</w:t>
        </w:r>
      </w:ins>
      <w:r w:rsidRPr="00CE4331">
        <w:rPr>
          <w:rFonts w:cs="Times New Roman"/>
          <w:color w:val="000000"/>
          <w:szCs w:val="24"/>
          <w:shd w:val="clear" w:color="auto" w:fill="FFFFFF"/>
        </w:rPr>
        <w:t xml:space="preserve"> effects. Data on these dependencies are extremely limited for pollen deposition and ventilation. The values of </w:t>
      </w:r>
      <w:proofErr w:type="spellStart"/>
      <w:r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proofErr w:type="spellStart"/>
      <w:r w:rsidRPr="00CE4331">
        <w:rPr>
          <w:rFonts w:cs="Times New Roman"/>
          <w:i/>
          <w:color w:val="000000"/>
          <w:szCs w:val="24"/>
          <w:shd w:val="clear" w:color="auto" w:fill="FFFFFF"/>
        </w:rPr>
        <w:t>Lr</w:t>
      </w:r>
      <w:proofErr w:type="spellEnd"/>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F44D9E">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787A2D">
        <w:rPr>
          <w:rFonts w:cs="Times New Roman"/>
          <w:color w:val="000000"/>
          <w:szCs w:val="24"/>
          <w:shd w:val="clear" w:color="auto" w:fill="FFFFFF"/>
        </w:rPr>
        <w:instrText xml:space="preserve"> ADDIN EN.CITE </w:instrText>
      </w:r>
      <w:r w:rsidR="00787A2D">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787A2D">
        <w:rPr>
          <w:rFonts w:cs="Times New Roman"/>
          <w:color w:val="000000"/>
          <w:szCs w:val="24"/>
          <w:shd w:val="clear" w:color="auto" w:fill="FFFFFF"/>
        </w:rPr>
        <w:instrText xml:space="preserve"> ADDIN EN.CITE.DATA </w:instrText>
      </w:r>
      <w:r w:rsidR="00787A2D">
        <w:rPr>
          <w:rFonts w:cs="Times New Roman"/>
          <w:color w:val="000000"/>
          <w:szCs w:val="24"/>
          <w:shd w:val="clear" w:color="auto" w:fill="FFFFFF"/>
        </w:rPr>
      </w:r>
      <w:r w:rsidR="00787A2D">
        <w:rPr>
          <w:rFonts w:cs="Times New Roman"/>
          <w:color w:val="000000"/>
          <w:szCs w:val="24"/>
          <w:shd w:val="clear" w:color="auto" w:fill="FFFFFF"/>
        </w:rPr>
        <w:fldChar w:fldCharType="end"/>
      </w:r>
      <w:r w:rsidR="00F44D9E">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787A2D">
          <w:rPr>
            <w:rFonts w:cs="Times New Roman"/>
            <w:noProof/>
            <w:color w:val="000000"/>
            <w:szCs w:val="24"/>
            <w:shd w:val="clear" w:color="auto" w:fill="FFFFFF"/>
          </w:rPr>
          <w:t>Cohen et al., 1979</w:t>
        </w:r>
      </w:hyperlink>
      <w:r w:rsidR="007B657A">
        <w:rPr>
          <w:rFonts w:cs="Times New Roman"/>
          <w:noProof/>
          <w:color w:val="000000"/>
          <w:szCs w:val="24"/>
          <w:shd w:val="clear" w:color="auto" w:fill="FFFFFF"/>
        </w:rPr>
        <w:t xml:space="preserve">; </w:t>
      </w:r>
      <w:hyperlink w:anchor="_ENREF_13" w:tooltip="Hu, 2011 #19" w:history="1">
        <w:r w:rsidR="00787A2D">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 xml:space="preserve">; </w:t>
      </w:r>
      <w:hyperlink w:anchor="_ENREF_28" w:tooltip="Zhang, 2013 #69" w:history="1">
        <w:r w:rsidR="00787A2D">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F44D9E">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proofErr w:type="spellStart"/>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proofErr w:type="spellEnd"/>
      <w:r w:rsidRPr="00CE4331">
        <w:rPr>
          <w:rFonts w:cs="Times New Roman"/>
          <w:color w:val="000000"/>
          <w:szCs w:val="24"/>
          <w:shd w:val="clear" w:color="auto" w:fill="FFFFFF"/>
        </w:rPr>
        <w:t xml:space="preserve"> used in the current study were derived from</w:t>
      </w:r>
      <w:r w:rsidR="005865FA">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5865FA">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7" w:tooltip="Lu, 1996 #3" w:history="1">
        <w:r w:rsidR="00787A2D">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5865FA">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del w:id="686" w:author="kunmei" w:date="2014-02-03T21:34:00Z">
        <w:r w:rsidR="00F44D9E" w:rsidDel="005865FA">
          <w:fldChar w:fldCharType="begin"/>
        </w:r>
        <w:r w:rsidR="00F44D9E" w:rsidDel="005865FA">
          <w:delInstrText>HYPERLINK \l "_ENREF_6" \o "Chuine, 2000 #15"</w:delInstrText>
        </w:r>
        <w:r w:rsidR="00F44D9E" w:rsidDel="005865FA">
          <w:fldChar w:fldCharType="separate"/>
        </w:r>
        <w:r w:rsidR="00F44D9E" w:rsidRPr="00CE4331" w:rsidDel="005865FA">
          <w:rPr>
            <w:rFonts w:cs="Times New Roman"/>
            <w:color w:val="000000"/>
            <w:szCs w:val="24"/>
            <w:shd w:val="clear" w:color="auto" w:fill="FFFFFF"/>
          </w:rPr>
          <w:fldChar w:fldCharType="begin"/>
        </w:r>
        <w:r w:rsidR="00C257F5" w:rsidDel="005865FA">
          <w:rPr>
            <w:rFonts w:cs="Times New Roman"/>
            <w:color w:val="000000"/>
            <w:szCs w:val="24"/>
            <w:shd w:val="clear" w:color="auto" w:fill="FFFFFF"/>
          </w:rPr>
          <w:delInstrText xml:space="preserve"> ADDIN EN.CITE &lt;EndNote&gt;&lt;Cite AuthorYear="1"&gt;&lt;Author&gt;Chuine&lt;/Author&gt;&lt;Year&gt;2000&lt;/Year&gt;&lt;RecNum&gt;15&lt;/RecNum&gt;&lt;DisplayText&gt;Chuine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delInstrText>
        </w:r>
        <w:r w:rsidR="00F44D9E" w:rsidRPr="00CE4331" w:rsidDel="005865FA">
          <w:rPr>
            <w:rFonts w:cs="Times New Roman"/>
            <w:color w:val="000000"/>
            <w:szCs w:val="24"/>
            <w:shd w:val="clear" w:color="auto" w:fill="FFFFFF"/>
          </w:rPr>
          <w:fldChar w:fldCharType="separate"/>
        </w:r>
        <w:r w:rsidR="00C257F5" w:rsidDel="005865FA">
          <w:rPr>
            <w:rFonts w:cs="Times New Roman"/>
            <w:noProof/>
            <w:color w:val="000000"/>
            <w:szCs w:val="24"/>
            <w:shd w:val="clear" w:color="auto" w:fill="FFFFFF"/>
          </w:rPr>
          <w:delText>Chuine et al. (2000)</w:delText>
        </w:r>
        <w:r w:rsidR="00F44D9E" w:rsidRPr="00CE4331" w:rsidDel="005865FA">
          <w:rPr>
            <w:rFonts w:cs="Times New Roman"/>
            <w:color w:val="000000"/>
            <w:szCs w:val="24"/>
            <w:shd w:val="clear" w:color="auto" w:fill="FFFFFF"/>
          </w:rPr>
          <w:fldChar w:fldCharType="end"/>
        </w:r>
        <w:r w:rsidR="00F44D9E" w:rsidDel="005865FA">
          <w:fldChar w:fldCharType="end"/>
        </w:r>
      </w:del>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F44D9E" w:rsidRPr="00CE4331">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F44D9E"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787A2D">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787A2D">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F44D9E"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proofErr w:type="spellStart"/>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proofErr w:type="spellEnd"/>
      <w:r w:rsidRPr="00CE4331">
        <w:rPr>
          <w:rFonts w:cs="Times New Roman"/>
          <w:color w:val="000000"/>
          <w:szCs w:val="24"/>
          <w:shd w:val="clear" w:color="auto" w:fill="FFFFFF"/>
        </w:rPr>
        <w:t xml:space="preserve"> and </w:t>
      </w:r>
      <w:proofErr w:type="spellStart"/>
      <w:r w:rsidR="00681EA2"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1C5ED6" w:rsidRDefault="000E6E70" w:rsidP="009D0CDB">
      <w:pPr>
        <w:pStyle w:val="1"/>
      </w:pPr>
      <w:r>
        <w:t>Conclusion</w:t>
      </w:r>
      <w:r w:rsidR="00ED5088">
        <w:t>s</w:t>
      </w:r>
    </w:p>
    <w:p w:rsidR="008C4BC2" w:rsidRDefault="00FB42BA" w:rsidP="008A352F">
      <w:pPr>
        <w:pStyle w:val="ab"/>
        <w:numPr>
          <w:ilvl w:val="0"/>
          <w:numId w:val="20"/>
        </w:numPr>
        <w:spacing w:before="96" w:after="120" w:line="480" w:lineRule="auto"/>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ab"/>
        <w:numPr>
          <w:ilvl w:val="0"/>
          <w:numId w:val="20"/>
        </w:numPr>
        <w:spacing w:before="96" w:after="120" w:line="480" w:lineRule="auto"/>
        <w:rPr>
          <w:ins w:id="687" w:author="kunmei" w:date="2014-02-03T21:45:00Z"/>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w:t>
      </w:r>
      <w:commentRangeStart w:id="688"/>
      <w:r w:rsidR="008C4BC2" w:rsidRPr="00B35929">
        <w:rPr>
          <w:rFonts w:cs="Times New Roman"/>
          <w:color w:val="000000"/>
          <w:szCs w:val="24"/>
          <w:shd w:val="clear" w:color="auto" w:fill="FFFFFF"/>
        </w:rPr>
        <w:t>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w:t>
      </w:r>
      <w:proofErr w:type="gramStart"/>
      <w:r w:rsidRPr="00B35929">
        <w:rPr>
          <w:rFonts w:cs="Times New Roman"/>
          <w:color w:val="000000"/>
          <w:szCs w:val="24"/>
          <w:shd w:val="clear" w:color="auto" w:fill="FFFFFF"/>
        </w:rPr>
        <w:t>model</w:t>
      </w:r>
      <w:r w:rsidR="001056AE" w:rsidRPr="00B35929">
        <w:rPr>
          <w:rFonts w:cs="Times New Roman"/>
          <w:color w:val="000000"/>
          <w:szCs w:val="24"/>
          <w:shd w:val="clear" w:color="auto" w:fill="FFFFFF"/>
        </w:rPr>
        <w:t xml:space="preserve">  In</w:t>
      </w:r>
      <w:proofErr w:type="gramEnd"/>
      <w:r w:rsidR="001056AE" w:rsidRPr="00B35929">
        <w:rPr>
          <w:rFonts w:cs="Times New Roman"/>
          <w:color w:val="000000"/>
          <w:szCs w:val="24"/>
          <w:shd w:val="clear" w:color="auto" w:fill="FFFFFF"/>
        </w:rPr>
        <w:t xml:space="preserve"> general, populations in the Southwest R</w:t>
      </w:r>
      <w:commentRangeEnd w:id="688"/>
      <w:r w:rsidR="009B2E1A">
        <w:rPr>
          <w:rStyle w:val="ae"/>
        </w:rPr>
        <w:commentReference w:id="688"/>
      </w:r>
      <w:r w:rsidR="001056AE" w:rsidRPr="00B35929">
        <w:rPr>
          <w:rFonts w:cs="Times New Roman"/>
          <w:color w:val="000000"/>
          <w:szCs w:val="24"/>
          <w:shd w:val="clear" w:color="auto" w:fill="FFFFFF"/>
        </w:rPr>
        <w:t xml:space="preserve">egion experience the lowest average </w:t>
      </w:r>
      <w:r w:rsidR="001056AE" w:rsidRPr="00B35929">
        <w:rPr>
          <w:rFonts w:cs="Times New Roman"/>
          <w:color w:val="000000"/>
          <w:szCs w:val="24"/>
          <w:shd w:val="clear" w:color="auto" w:fill="FFFFFF"/>
        </w:rPr>
        <w:lastRenderedPageBreak/>
        <w:t>pollen intakes (99 PG/day) while populations in the South Region experience the highest average pollen intakes (682 PGs/day), taking into account an average of all 5 species of interest.</w:t>
      </w:r>
    </w:p>
    <w:p w:rsidR="00C257F5" w:rsidRPr="008A352F" w:rsidRDefault="00D91632" w:rsidP="008A352F">
      <w:pPr>
        <w:pStyle w:val="ab"/>
        <w:numPr>
          <w:ilvl w:val="0"/>
          <w:numId w:val="20"/>
        </w:numPr>
        <w:spacing w:before="96" w:after="120" w:line="480" w:lineRule="auto"/>
        <w:rPr>
          <w:rFonts w:cs="Times New Roman"/>
          <w:color w:val="000000"/>
          <w:szCs w:val="24"/>
          <w:shd w:val="clear" w:color="auto" w:fill="FFFFFF"/>
        </w:rPr>
      </w:pPr>
      <w:del w:id="689" w:author="kunmei" w:date="2014-02-03T21:45:00Z">
        <w:r w:rsidRPr="00B35929" w:rsidDel="00B35929">
          <w:rPr>
            <w:rFonts w:cs="Times New Roman"/>
            <w:color w:val="000000"/>
            <w:szCs w:val="24"/>
            <w:shd w:val="clear" w:color="auto" w:fill="FFFFFF"/>
          </w:rPr>
          <w:delText>.</w:delText>
        </w:r>
      </w:del>
      <w:r w:rsidR="00C257F5"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00C257F5" w:rsidRPr="00606C87">
        <w:rPr>
          <w:rFonts w:cs="Times New Roman"/>
          <w:color w:val="000000"/>
          <w:szCs w:val="24"/>
          <w:shd w:val="clear" w:color="auto" w:fill="FFFFFF"/>
        </w:rPr>
        <w:t>pollen.</w:t>
      </w:r>
    </w:p>
    <w:p w:rsidR="00E91895" w:rsidRDefault="008C4BC2" w:rsidP="00E91895">
      <w:pPr>
        <w:widowControl/>
        <w:spacing w:before="96" w:after="120" w:line="480" w:lineRule="auto"/>
        <w:jc w:val="left"/>
        <w:rPr>
          <w:rFonts w:cs="Calibri"/>
          <w:noProof/>
          <w:sz w:val="20"/>
        </w:rPr>
      </w:pPr>
      <w:r w:rsidRPr="00C257F5">
        <w:rPr>
          <w:rFonts w:cs="Times New Roman"/>
          <w:color w:val="000000"/>
          <w:szCs w:val="24"/>
          <w:shd w:val="clear" w:color="auto" w:fill="FFFFFF"/>
        </w:rPr>
        <w:t xml:space="preserve"> </w:t>
      </w:r>
      <w:r w:rsidR="00D12A6F">
        <w:br w:type="page"/>
      </w:r>
    </w:p>
    <w:p w:rsidR="00E91895" w:rsidRDefault="00E91895" w:rsidP="00E91895">
      <w:pPr>
        <w:spacing w:after="240"/>
      </w:pPr>
      <w:r w:rsidRPr="00E91895">
        <w:rPr>
          <w:b/>
          <w:sz w:val="44"/>
          <w:szCs w:val="44"/>
        </w:rPr>
        <w:lastRenderedPageBreak/>
        <w:t>Figures</w:t>
      </w:r>
    </w:p>
    <w:p w:rsidR="000962A8" w:rsidRDefault="000962A8" w:rsidP="000962A8">
      <w:pPr>
        <w:keepNext/>
      </w:pPr>
      <w:r>
        <w:rPr>
          <w:noProof/>
        </w:rPr>
        <w:drawing>
          <wp:inline distT="0" distB="0" distL="0" distR="0" wp14:anchorId="6EFFB4D4" wp14:editId="62C929AA">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274310" cy="4112008"/>
                    </a:xfrm>
                    <a:prstGeom prst="rect">
                      <a:avLst/>
                    </a:prstGeom>
                  </pic:spPr>
                </pic:pic>
              </a:graphicData>
            </a:graphic>
          </wp:inline>
        </w:drawing>
      </w:r>
    </w:p>
    <w:p w:rsidR="000962A8" w:rsidRDefault="000962A8" w:rsidP="000962A8">
      <w:pPr>
        <w:pStyle w:val="a7"/>
      </w:pPr>
      <w:bookmarkStart w:id="690" w:name="_Ref378775669"/>
      <w:proofErr w:type="gramStart"/>
      <w:r>
        <w:t xml:space="preserve">Figure </w:t>
      </w:r>
      <w:r w:rsidR="0068144C">
        <w:fldChar w:fldCharType="begin"/>
      </w:r>
      <w:r w:rsidR="0068144C">
        <w:instrText xml:space="preserve"> SEQ Figure \* ARABIC </w:instrText>
      </w:r>
      <w:r w:rsidR="0068144C">
        <w:fldChar w:fldCharType="separate"/>
      </w:r>
      <w:r w:rsidR="00FC1F49">
        <w:rPr>
          <w:noProof/>
        </w:rPr>
        <w:t>1</w:t>
      </w:r>
      <w:r w:rsidR="0068144C">
        <w:rPr>
          <w:noProof/>
        </w:rPr>
        <w:fldChar w:fldCharType="end"/>
      </w:r>
      <w:bookmarkEnd w:id="690"/>
      <w:r w:rsidR="00C257F5">
        <w:rPr>
          <w:rFonts w:cs="Times New Roman"/>
          <w:szCs w:val="24"/>
        </w:rPr>
        <w:t>.</w:t>
      </w:r>
      <w:proofErr w:type="gramEnd"/>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p>
    <w:p w:rsidR="000962A8" w:rsidRDefault="000962A8" w:rsidP="000962A8">
      <w:pPr>
        <w:pStyle w:val="a7"/>
        <w:rPr>
          <w:rFonts w:cs="Times New Roman"/>
          <w:szCs w:val="24"/>
        </w:rPr>
      </w:pPr>
    </w:p>
    <w:p w:rsidR="000962A8" w:rsidRDefault="000962A8" w:rsidP="000962A8">
      <w:r>
        <w:br w:type="page"/>
      </w:r>
    </w:p>
    <w:p w:rsidR="000962A8" w:rsidRDefault="000962A8" w:rsidP="000962A8">
      <w:pPr>
        <w:keepNext/>
      </w:pPr>
      <w:r>
        <w:rPr>
          <w:noProof/>
        </w:rPr>
        <w:lastRenderedPageBreak/>
        <w:drawing>
          <wp:inline distT="0" distB="0" distL="0" distR="0" wp14:anchorId="5A505A50" wp14:editId="57A59D0E">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7"/>
      </w:pPr>
      <w:bookmarkStart w:id="691" w:name="_Ref378775743"/>
      <w:proofErr w:type="gramStart"/>
      <w:r>
        <w:t xml:space="preserve">Figure </w:t>
      </w:r>
      <w:r w:rsidR="0068144C">
        <w:fldChar w:fldCharType="begin"/>
      </w:r>
      <w:r w:rsidR="0068144C">
        <w:instrText xml:space="preserve"> SEQ Figure \* ARABIC </w:instrText>
      </w:r>
      <w:r w:rsidR="0068144C">
        <w:fldChar w:fldCharType="separate"/>
      </w:r>
      <w:r w:rsidR="00FC1F49">
        <w:rPr>
          <w:noProof/>
        </w:rPr>
        <w:t>2</w:t>
      </w:r>
      <w:r w:rsidR="0068144C">
        <w:rPr>
          <w:noProof/>
        </w:rPr>
        <w:fldChar w:fldCharType="end"/>
      </w:r>
      <w:bookmarkEnd w:id="691"/>
      <w:r w:rsidR="00C257F5">
        <w:rPr>
          <w:noProof/>
        </w:rPr>
        <w:t>.</w:t>
      </w:r>
      <w:proofErr w:type="gramEnd"/>
      <w:r>
        <w:t xml:space="preserve"> </w:t>
      </w:r>
      <w:proofErr w:type="gramStart"/>
      <w:r>
        <w:rPr>
          <w:szCs w:val="24"/>
        </w:rPr>
        <w:t>Nine climate regions in the contiguous United States (CONUS).</w:t>
      </w:r>
      <w:proofErr w:type="gramEnd"/>
      <w:r>
        <w:rPr>
          <w:szCs w:val="24"/>
        </w:rPr>
        <w:t xml:space="preserve">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F44D9E">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F44D9E">
        <w:rPr>
          <w:szCs w:val="24"/>
        </w:rPr>
        <w:fldChar w:fldCharType="separate"/>
      </w:r>
      <w:r>
        <w:rPr>
          <w:noProof/>
          <w:szCs w:val="24"/>
        </w:rPr>
        <w:t>(</w:t>
      </w:r>
      <w:hyperlink w:anchor="_ENREF_14" w:tooltip="Karl, 1984 #21" w:history="1">
        <w:r w:rsidR="00787A2D">
          <w:rPr>
            <w:noProof/>
            <w:szCs w:val="24"/>
          </w:rPr>
          <w:t>figure from Karl &amp; Koss, 1984</w:t>
        </w:r>
      </w:hyperlink>
      <w:r>
        <w:rPr>
          <w:noProof/>
          <w:szCs w:val="24"/>
        </w:rPr>
        <w:t>)</w:t>
      </w:r>
      <w:r w:rsidR="00F44D9E">
        <w:rPr>
          <w:szCs w:val="24"/>
        </w:rPr>
        <w:fldChar w:fldCharType="end"/>
      </w:r>
      <w:r>
        <w:rPr>
          <w:szCs w:val="24"/>
        </w:rPr>
        <w:t>.</w:t>
      </w:r>
    </w:p>
    <w:p w:rsidR="000962A8" w:rsidRDefault="000962A8" w:rsidP="000962A8"/>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widowControl/>
              <w:jc w:val="center"/>
            </w:pPr>
            <w:r>
              <w:rPr>
                <w:noProof/>
                <w:lang w:eastAsia="en-US"/>
              </w:rPr>
              <w:lastRenderedPageBreak/>
              <w:t xml:space="preserve"> (a)</w:t>
            </w:r>
            <w:r>
              <w:rPr>
                <w:noProof/>
                <w:lang w:eastAsia="en-US"/>
              </w:rPr>
              <w:br/>
            </w:r>
            <w:r>
              <w:rPr>
                <w:noProof/>
              </w:rPr>
              <w:drawing>
                <wp:inline distT="0" distB="0" distL="0" distR="0" wp14:anchorId="078714CE" wp14:editId="6435D9D5">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42"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(b)</w:t>
            </w:r>
            <w:r>
              <w:rPr>
                <w:noProof/>
                <w:lang w:eastAsia="en-US"/>
              </w:rPr>
              <w:br/>
            </w:r>
            <w:r>
              <w:rPr>
                <w:noProof/>
              </w:rPr>
              <w:drawing>
                <wp:inline distT="0" distB="0" distL="0" distR="0" wp14:anchorId="00F2A6A9" wp14:editId="77F0528B">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43"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widowControl/>
              <w:jc w:val="center"/>
            </w:pPr>
            <w:r>
              <w:rPr>
                <w:noProof/>
                <w:lang w:eastAsia="en-US"/>
              </w:rPr>
              <w:t>(c)</w:t>
            </w:r>
            <w:r>
              <w:rPr>
                <w:noProof/>
                <w:lang w:eastAsia="en-US"/>
              </w:rPr>
              <w:br/>
            </w:r>
            <w:r>
              <w:rPr>
                <w:noProof/>
              </w:rPr>
              <w:drawing>
                <wp:inline distT="0" distB="0" distL="0" distR="0" wp14:anchorId="599BA4B1" wp14:editId="430A0BD1">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44"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(d)</w:t>
            </w:r>
            <w:r>
              <w:rPr>
                <w:noProof/>
                <w:lang w:eastAsia="en-US"/>
              </w:rPr>
              <w:br/>
            </w:r>
            <w:r>
              <w:rPr>
                <w:noProof/>
              </w:rPr>
              <w:drawing>
                <wp:inline distT="0" distB="0" distL="0" distR="0" wp14:anchorId="737431E1" wp14:editId="4BAA8697">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45"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widowControl/>
              <w:jc w:val="center"/>
            </w:pPr>
            <w:r>
              <w:rPr>
                <w:noProof/>
                <w:lang w:eastAsia="en-US"/>
              </w:rPr>
              <w:t>(e)</w:t>
            </w:r>
            <w:r>
              <w:rPr>
                <w:noProof/>
                <w:lang w:eastAsia="en-US"/>
              </w:rPr>
              <w:br/>
            </w:r>
            <w:r>
              <w:rPr>
                <w:noProof/>
              </w:rPr>
              <w:drawing>
                <wp:inline distT="0" distB="0" distL="0" distR="0" wp14:anchorId="67FA2073" wp14:editId="01BBD491">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46"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7"/>
      </w:pPr>
      <w:bookmarkStart w:id="692" w:name="_Ref378775754"/>
      <w:proofErr w:type="gramStart"/>
      <w:r>
        <w:t xml:space="preserve">Figure </w:t>
      </w:r>
      <w:r w:rsidR="0068144C">
        <w:fldChar w:fldCharType="begin"/>
      </w:r>
      <w:r w:rsidR="0068144C">
        <w:instrText xml:space="preserve"> SEQ Figure \* ARABIC </w:instrText>
      </w:r>
      <w:r w:rsidR="0068144C">
        <w:fldChar w:fldCharType="separate"/>
      </w:r>
      <w:r w:rsidR="00FC1F49">
        <w:rPr>
          <w:noProof/>
        </w:rPr>
        <w:t>3</w:t>
      </w:r>
      <w:r w:rsidR="0068144C">
        <w:rPr>
          <w:noProof/>
        </w:rPr>
        <w:fldChar w:fldCharType="end"/>
      </w:r>
      <w:bookmarkEnd w:id="692"/>
      <w:r w:rsidR="00C257F5">
        <w:rPr>
          <w:noProof/>
        </w:rPr>
        <w:t>.</w:t>
      </w:r>
      <w:proofErr w:type="gramEnd"/>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F44D9E">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F44D9E">
        <w:fldChar w:fldCharType="separate"/>
      </w:r>
      <w:r>
        <w:rPr>
          <w:noProof/>
        </w:rPr>
        <w:t>(</w:t>
      </w:r>
      <w:hyperlink w:anchor="_ENREF_15" w:tooltip="Kartesz, 2013 #66" w:history="1">
        <w:r w:rsidR="00787A2D">
          <w:rPr>
            <w:noProof/>
          </w:rPr>
          <w:t>Kartesz, 2013</w:t>
        </w:r>
      </w:hyperlink>
      <w:r>
        <w:rPr>
          <w:noProof/>
        </w:rPr>
        <w:t>)</w:t>
      </w:r>
      <w:r w:rsidR="00F44D9E">
        <w:fldChar w:fldCharType="end"/>
      </w:r>
      <w:r w:rsidRPr="00111980">
        <w:t>.</w:t>
      </w:r>
      <w:r w:rsidRPr="00111980">
        <w:rPr>
          <w:rFonts w:hint="eastAsia"/>
        </w:rPr>
        <w:t xml:space="preserve"> </w:t>
      </w:r>
      <w:r w:rsidRPr="00111980">
        <w:t>Dark green indicates species present and native. Light green indicates species is not rare.</w:t>
      </w:r>
      <w:r>
        <w:br w:type="page"/>
      </w:r>
    </w:p>
    <w:p w:rsidR="000962A8" w:rsidRDefault="000962A8" w:rsidP="000962A8">
      <w:pPr>
        <w:pStyle w:val="a7"/>
      </w:pPr>
    </w:p>
    <w:p w:rsidR="00634734" w:rsidRDefault="000962A8" w:rsidP="00634734">
      <w:pPr>
        <w:keepNext/>
        <w:jc w:val="center"/>
      </w:pPr>
      <w:r w:rsidRPr="00427AC5">
        <w:rPr>
          <w:noProof/>
        </w:rPr>
        <w:drawing>
          <wp:inline distT="0" distB="0" distL="0" distR="0" wp14:anchorId="1DD66AA9" wp14:editId="45C6A0C6">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7"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7"/>
        <w:jc w:val="left"/>
      </w:pPr>
      <w:bookmarkStart w:id="693" w:name="_Ref378851736"/>
      <w:proofErr w:type="gramStart"/>
      <w:r>
        <w:t xml:space="preserve">Figure </w:t>
      </w:r>
      <w:r w:rsidR="0068144C">
        <w:fldChar w:fldCharType="begin"/>
      </w:r>
      <w:r w:rsidR="0068144C">
        <w:instrText xml:space="preserve"> SEQ Figure \* ARABIC </w:instrText>
      </w:r>
      <w:r w:rsidR="0068144C">
        <w:fldChar w:fldCharType="separate"/>
      </w:r>
      <w:r w:rsidR="00FC1F49">
        <w:rPr>
          <w:noProof/>
        </w:rPr>
        <w:t>4</w:t>
      </w:r>
      <w:r w:rsidR="0068144C">
        <w:rPr>
          <w:noProof/>
        </w:rPr>
        <w:fldChar w:fldCharType="end"/>
      </w:r>
      <w:bookmarkEnd w:id="693"/>
      <w:r w:rsidR="00C257F5">
        <w:rPr>
          <w:noProof/>
        </w:rPr>
        <w:t>.</w:t>
      </w:r>
      <w:proofErr w:type="gramEnd"/>
      <w:r>
        <w:t xml:space="preserve"> Population by gender in nine climate regions in Contiguous United State</w:t>
      </w:r>
      <w:r w:rsidR="00C257F5">
        <w:t xml:space="preserve">s </w:t>
      </w:r>
      <w:r>
        <w:t>(CONUS)</w:t>
      </w:r>
      <w:ins w:id="694" w:author="kunmei" w:date="2014-02-03T21:45:00Z">
        <w:r w:rsidR="00FE68A8">
          <w:t xml:space="preserve">(Population data were </w:t>
        </w:r>
      </w:ins>
      <w:ins w:id="695" w:author="kunmei" w:date="2014-02-03T21:49:00Z">
        <w:r w:rsidR="00F02308">
          <w:t>collected</w:t>
        </w:r>
      </w:ins>
      <w:ins w:id="696" w:author="kunmei" w:date="2014-02-03T21:45:00Z">
        <w:r w:rsidR="00FE68A8">
          <w:t xml:space="preserve"> in 2010,</w:t>
        </w:r>
      </w:ins>
      <w:r w:rsidR="00FE68A8">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FE68A8">
        <w:fldChar w:fldCharType="separate"/>
      </w:r>
      <w:r w:rsidR="00F02308">
        <w:rPr>
          <w:noProof/>
        </w:rPr>
        <w:t>(</w:t>
      </w:r>
      <w:hyperlink w:anchor="_ENREF_25" w:tooltip="U.S. Census Bureau, 2010 #7" w:history="1">
        <w:r w:rsidR="00787A2D">
          <w:rPr>
            <w:noProof/>
          </w:rPr>
          <w:t>U.S. Census Bureau, 2010</w:t>
        </w:r>
      </w:hyperlink>
      <w:r w:rsidR="00F02308">
        <w:rPr>
          <w:noProof/>
        </w:rPr>
        <w:t>)</w:t>
      </w:r>
      <w:r w:rsidR="00FE68A8">
        <w:fldChar w:fldCharType="end"/>
      </w:r>
      <w:ins w:id="697" w:author="kunmei" w:date="2014-02-03T21:47:00Z">
        <w:r w:rsidR="00FE68A8">
          <w:t>)</w:t>
        </w:r>
      </w:ins>
    </w:p>
    <w:p w:rsidR="000962A8" w:rsidRDefault="000962A8" w:rsidP="000962A8">
      <w:pPr>
        <w:jc w:val="center"/>
      </w:pPr>
      <w:r>
        <w:br w:type="page"/>
      </w:r>
      <w:r>
        <w:rPr>
          <w:rFonts w:cs="Times New Roman"/>
          <w:noProof/>
          <w:szCs w:val="24"/>
        </w:rPr>
        <w:lastRenderedPageBreak/>
        <w:drawing>
          <wp:inline distT="0" distB="0" distL="0" distR="0" wp14:anchorId="7012B26E" wp14:editId="18541263">
            <wp:extent cx="3657600" cy="3707139"/>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6163" t="8065" r="51579" b="5107"/>
                    <a:stretch/>
                  </pic:blipFill>
                  <pic:spPr bwMode="auto">
                    <a:xfrm>
                      <a:off x="0" y="0"/>
                      <a:ext cx="3657600" cy="3707139"/>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14:anchorId="6C520D25" wp14:editId="22CF3297">
            <wp:extent cx="3657600" cy="3729632"/>
            <wp:effectExtent l="0" t="0" r="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56127" t="8124" r="1637" b="4481"/>
                    <a:stretch/>
                  </pic:blipFill>
                  <pic:spPr bwMode="auto">
                    <a:xfrm>
                      <a:off x="0" y="0"/>
                      <a:ext cx="3657600" cy="3729632"/>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widowControl/>
        <w:jc w:val="left"/>
        <w:rPr>
          <w:rFonts w:cs="Times New Roman"/>
          <w:szCs w:val="24"/>
        </w:rPr>
      </w:pPr>
      <w:bookmarkStart w:id="698" w:name="_Ref378759028"/>
      <w:proofErr w:type="gramStart"/>
      <w:r w:rsidRPr="00ED3099">
        <w:rPr>
          <w:rFonts w:cs="Times New Roman"/>
          <w:szCs w:val="24"/>
        </w:rPr>
        <w:t xml:space="preserve">Figure </w:t>
      </w:r>
      <w:r w:rsidR="00F44D9E" w:rsidRPr="00ED3099">
        <w:rPr>
          <w:rFonts w:cs="Times New Roman"/>
          <w:szCs w:val="24"/>
        </w:rPr>
        <w:fldChar w:fldCharType="begin"/>
      </w:r>
      <w:r w:rsidRPr="00ED3099">
        <w:rPr>
          <w:rFonts w:cs="Times New Roman"/>
          <w:szCs w:val="24"/>
        </w:rPr>
        <w:instrText xml:space="preserve"> SEQ Figure \* ARABIC </w:instrText>
      </w:r>
      <w:r w:rsidR="00F44D9E" w:rsidRPr="00ED3099">
        <w:rPr>
          <w:rFonts w:cs="Times New Roman"/>
          <w:szCs w:val="24"/>
        </w:rPr>
        <w:fldChar w:fldCharType="separate"/>
      </w:r>
      <w:r w:rsidR="00FC1F49">
        <w:rPr>
          <w:rFonts w:cs="Times New Roman"/>
          <w:noProof/>
          <w:szCs w:val="24"/>
        </w:rPr>
        <w:t>5</w:t>
      </w:r>
      <w:r w:rsidR="00F44D9E" w:rsidRPr="00ED3099">
        <w:rPr>
          <w:rFonts w:cs="Times New Roman"/>
          <w:szCs w:val="24"/>
        </w:rPr>
        <w:fldChar w:fldCharType="end"/>
      </w:r>
      <w:bookmarkEnd w:id="698"/>
      <w:r>
        <w:rPr>
          <w:rFonts w:cs="Times New Roman"/>
          <w:szCs w:val="24"/>
        </w:rPr>
        <w:t>.</w:t>
      </w:r>
      <w:proofErr w:type="gramEnd"/>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F44D9E"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F44D9E" w:rsidRPr="00ED3099">
        <w:rPr>
          <w:rFonts w:cs="Times New Roman"/>
          <w:szCs w:val="24"/>
        </w:rPr>
        <w:fldChar w:fldCharType="separate"/>
      </w:r>
      <w:r>
        <w:rPr>
          <w:rFonts w:cs="Times New Roman"/>
          <w:noProof/>
          <w:szCs w:val="24"/>
        </w:rPr>
        <w:t>(</w:t>
      </w:r>
      <w:hyperlink w:anchor="_ENREF_26" w:tooltip="USEPA, 2010 #68" w:history="1">
        <w:r w:rsidR="00787A2D">
          <w:rPr>
            <w:rFonts w:cs="Times New Roman"/>
            <w:noProof/>
            <w:szCs w:val="24"/>
          </w:rPr>
          <w:t>USEPA, 2010</w:t>
        </w:r>
      </w:hyperlink>
      <w:r>
        <w:rPr>
          <w:rFonts w:cs="Times New Roman"/>
          <w:noProof/>
          <w:szCs w:val="24"/>
        </w:rPr>
        <w:t>)</w:t>
      </w:r>
      <w:r w:rsidR="00F44D9E" w:rsidRPr="00ED3099">
        <w:rPr>
          <w:rFonts w:cs="Times New Roman"/>
          <w:szCs w:val="24"/>
        </w:rPr>
        <w:fldChar w:fldCharType="end"/>
      </w:r>
      <w:r w:rsidRPr="00ED3099">
        <w:rPr>
          <w:rFonts w:cs="Times New Roman"/>
          <w:szCs w:val="24"/>
        </w:rPr>
        <w:t>. There are 14 age groups from the original data</w:t>
      </w:r>
      <w:del w:id="699" w:author="Yong" w:date="2014-02-03T00:01:00Z">
        <w:r w:rsidRPr="00ED3099" w:rsidDel="007A5A55">
          <w:rPr>
            <w:rFonts w:cs="Times New Roman"/>
            <w:szCs w:val="24"/>
          </w:rPr>
          <w:delText xml:space="preserve"> resources</w:delText>
        </w:r>
      </w:del>
      <w:r w:rsidRPr="00ED3099">
        <w:rPr>
          <w:rFonts w:cs="Times New Roman"/>
          <w:szCs w:val="24"/>
        </w:rPr>
        <w:t>,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r w:rsidRPr="00ED3099">
        <w:rPr>
          <w:rFonts w:cs="Times New Roman"/>
          <w:szCs w:val="24"/>
        </w:rPr>
        <w:t xml:space="preserve"> </w:t>
      </w:r>
    </w:p>
    <w:p w:rsidR="000962A8" w:rsidRDefault="000962A8" w:rsidP="000962A8">
      <w:pPr>
        <w:widowControl/>
        <w:jc w:val="left"/>
        <w:rPr>
          <w:rFonts w:cs="Times New Roman"/>
          <w:szCs w:val="24"/>
        </w:rPr>
      </w:pPr>
      <w:r>
        <w:rPr>
          <w:rFonts w:cs="Times New Roman"/>
          <w:szCs w:val="24"/>
        </w:rPr>
        <w:br w:type="page"/>
      </w: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jc w:val="center"/>
      </w:pPr>
      <w:r>
        <w:rPr>
          <w:noProof/>
        </w:rPr>
        <w:drawing>
          <wp:inline distT="0" distB="0" distL="0" distR="0" wp14:anchorId="01D47EC9" wp14:editId="501093C6">
            <wp:extent cx="3657600" cy="3756454"/>
            <wp:effectExtent l="0" t="0" r="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8385" t="5685" r="50151" b="7900"/>
                    <a:stretch/>
                  </pic:blipFill>
                  <pic:spPr bwMode="auto">
                    <a:xfrm>
                      <a:off x="0" y="0"/>
                      <a:ext cx="3657600" cy="375645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14:anchorId="2701F9F6" wp14:editId="11DF137C">
            <wp:extent cx="3657600" cy="3721608"/>
            <wp:effectExtent l="0" t="0" r="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52083" t="6641" r="6258" b="7261"/>
                    <a:stretch/>
                  </pic:blipFill>
                  <pic:spPr bwMode="auto">
                    <a:xfrm>
                      <a:off x="0" y="0"/>
                      <a:ext cx="3657600" cy="3721608"/>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700" w:name="_Ref378759056"/>
      <w:proofErr w:type="gramStart"/>
      <w:r w:rsidRPr="00ED3099">
        <w:rPr>
          <w:rFonts w:cs="Times New Roman"/>
          <w:szCs w:val="24"/>
        </w:rPr>
        <w:t xml:space="preserve">Figure </w:t>
      </w:r>
      <w:r w:rsidR="00F44D9E" w:rsidRPr="00ED3099">
        <w:rPr>
          <w:rFonts w:cs="Times New Roman"/>
          <w:szCs w:val="24"/>
        </w:rPr>
        <w:fldChar w:fldCharType="begin"/>
      </w:r>
      <w:r w:rsidRPr="00ED3099">
        <w:rPr>
          <w:rFonts w:cs="Times New Roman"/>
          <w:szCs w:val="24"/>
        </w:rPr>
        <w:instrText xml:space="preserve"> SEQ Figure \* ARABIC </w:instrText>
      </w:r>
      <w:r w:rsidR="00F44D9E" w:rsidRPr="00ED3099">
        <w:rPr>
          <w:rFonts w:cs="Times New Roman"/>
          <w:szCs w:val="24"/>
        </w:rPr>
        <w:fldChar w:fldCharType="separate"/>
      </w:r>
      <w:r w:rsidR="00FC1F49">
        <w:rPr>
          <w:rFonts w:cs="Times New Roman"/>
          <w:noProof/>
          <w:szCs w:val="24"/>
        </w:rPr>
        <w:t>6</w:t>
      </w:r>
      <w:r w:rsidR="00F44D9E" w:rsidRPr="00ED3099">
        <w:rPr>
          <w:rFonts w:cs="Times New Roman"/>
          <w:szCs w:val="24"/>
        </w:rPr>
        <w:fldChar w:fldCharType="end"/>
      </w:r>
      <w:bookmarkEnd w:id="700"/>
      <w:r>
        <w:rPr>
          <w:rFonts w:cs="Times New Roman"/>
          <w:szCs w:val="24"/>
        </w:rPr>
        <w:t>.</w:t>
      </w:r>
      <w:proofErr w:type="gramEnd"/>
      <w:r w:rsidRPr="00ED3099">
        <w:rPr>
          <w:rFonts w:cs="Times New Roman"/>
          <w:szCs w:val="24"/>
        </w:rPr>
        <w:t xml:space="preserve"> </w:t>
      </w:r>
      <w:proofErr w:type="gramStart"/>
      <w:r w:rsidRPr="00ED3099">
        <w:rPr>
          <w:rFonts w:cs="Times New Roman"/>
          <w:szCs w:val="24"/>
        </w:rPr>
        <w:t>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w:t>
      </w:r>
      <w:proofErr w:type="gramEnd"/>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F44D9E"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F44D9E" w:rsidRPr="00ED3099">
        <w:rPr>
          <w:rFonts w:cs="Times New Roman"/>
          <w:szCs w:val="24"/>
        </w:rPr>
        <w:fldChar w:fldCharType="separate"/>
      </w:r>
      <w:r>
        <w:rPr>
          <w:rFonts w:cs="Times New Roman"/>
          <w:noProof/>
          <w:szCs w:val="24"/>
        </w:rPr>
        <w:t>(</w:t>
      </w:r>
      <w:hyperlink w:anchor="_ENREF_26" w:tooltip="USEPA, 2010 #68" w:history="1">
        <w:r w:rsidR="00787A2D">
          <w:rPr>
            <w:rFonts w:cs="Times New Roman"/>
            <w:noProof/>
            <w:szCs w:val="24"/>
          </w:rPr>
          <w:t>USEPA, 2010</w:t>
        </w:r>
      </w:hyperlink>
      <w:r>
        <w:rPr>
          <w:rFonts w:cs="Times New Roman"/>
          <w:noProof/>
          <w:szCs w:val="24"/>
        </w:rPr>
        <w:t>)</w:t>
      </w:r>
      <w:r w:rsidR="00F44D9E" w:rsidRPr="00ED3099">
        <w:rPr>
          <w:rFonts w:cs="Times New Roman"/>
          <w:szCs w:val="24"/>
        </w:rPr>
        <w:fldChar w:fldCharType="end"/>
      </w:r>
      <w:r w:rsidRPr="00ED3099">
        <w:rPr>
          <w:rFonts w:cs="Times New Roman"/>
          <w:szCs w:val="24"/>
        </w:rPr>
        <w:t xml:space="preserve">. There are 17 age groups from the original data </w:t>
      </w:r>
      <w:del w:id="701" w:author="Yong" w:date="2014-02-03T00:02:00Z">
        <w:r w:rsidRPr="00ED3099" w:rsidDel="007A5A55">
          <w:rPr>
            <w:rFonts w:cs="Times New Roman"/>
            <w:szCs w:val="24"/>
          </w:rPr>
          <w:delText xml:space="preserve">resources, </w:delText>
        </w:r>
      </w:del>
      <w:r w:rsidRPr="00ED3099">
        <w:rPr>
          <w:rFonts w:cs="Times New Roman"/>
          <w:szCs w:val="24"/>
        </w:rPr>
        <w:t>for each gender. The age groups are 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r>
        <w:object w:dxaOrig="8158" w:dyaOrig="7031">
          <v:shape id="_x0000_i1094" type="#_x0000_t75" style="width:406.9pt;height:349.65pt" o:ole="">
            <v:imagedata r:id="rId150" o:title=""/>
          </v:shape>
          <o:OLEObject Type="Embed" ProgID="Visio.Drawing.11" ShapeID="_x0000_i1094" DrawAspect="Content" ObjectID="_1452976256" r:id="rId151"/>
        </w:object>
      </w:r>
    </w:p>
    <w:p w:rsidR="000962A8" w:rsidRDefault="000962A8" w:rsidP="000962A8">
      <w:pPr>
        <w:pStyle w:val="a7"/>
        <w:rPr>
          <w:szCs w:val="24"/>
        </w:rPr>
      </w:pPr>
      <w:bookmarkStart w:id="702" w:name="_Ref378343059"/>
      <w:proofErr w:type="gramStart"/>
      <w:r w:rsidRPr="00111980">
        <w:rPr>
          <w:rFonts w:hint="eastAsia"/>
          <w:szCs w:val="24"/>
        </w:rPr>
        <w:t xml:space="preserve">Figure </w:t>
      </w:r>
      <w:r w:rsidR="00F44D9E" w:rsidRPr="00111980">
        <w:rPr>
          <w:szCs w:val="24"/>
        </w:rPr>
        <w:fldChar w:fldCharType="begin"/>
      </w:r>
      <w:r w:rsidRPr="00111980">
        <w:rPr>
          <w:rFonts w:hint="eastAsia"/>
          <w:szCs w:val="24"/>
        </w:rPr>
        <w:instrText xml:space="preserve"> SEQ Figure \* ARABIC </w:instrText>
      </w:r>
      <w:r w:rsidR="00F44D9E" w:rsidRPr="00111980">
        <w:rPr>
          <w:szCs w:val="24"/>
        </w:rPr>
        <w:fldChar w:fldCharType="separate"/>
      </w:r>
      <w:r w:rsidR="00FC1F49">
        <w:rPr>
          <w:noProof/>
          <w:szCs w:val="24"/>
        </w:rPr>
        <w:t>7</w:t>
      </w:r>
      <w:r w:rsidR="00F44D9E" w:rsidRPr="00111980">
        <w:rPr>
          <w:szCs w:val="24"/>
        </w:rPr>
        <w:fldChar w:fldCharType="end"/>
      </w:r>
      <w:bookmarkEnd w:id="702"/>
      <w:r>
        <w:rPr>
          <w:szCs w:val="24"/>
        </w:rPr>
        <w:t>.</w:t>
      </w:r>
      <w:proofErr w:type="gramEnd"/>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p>
    <w:p w:rsidR="000962A8" w:rsidRDefault="000962A8" w:rsidP="000962A8">
      <w:pPr>
        <w:widowControl/>
        <w:jc w:val="left"/>
        <w:rPr>
          <w:rFonts w:eastAsia="黑体" w:cs="Times New Roman"/>
          <w:szCs w:val="24"/>
        </w:rPr>
      </w:pPr>
      <w:r>
        <w:rPr>
          <w:rFonts w:cs="Times New Roman"/>
          <w:szCs w:val="24"/>
        </w:rPr>
        <w:br w:type="page"/>
      </w:r>
    </w:p>
    <w:p w:rsidR="000962A8" w:rsidRDefault="000962A8" w:rsidP="000962A8">
      <w:pPr>
        <w:widowControl/>
        <w:jc w:val="left"/>
      </w:pP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pPr>
      <w:r>
        <w:object w:dxaOrig="9524" w:dyaOrig="4677">
          <v:shape id="_x0000_i1095" type="#_x0000_t75" style="width:412.9pt;height:200.2pt" o:ole="">
            <v:imagedata r:id="rId152" o:title=""/>
          </v:shape>
          <o:OLEObject Type="Embed" ProgID="Visio.Drawing.11" ShapeID="_x0000_i1095" DrawAspect="Content" ObjectID="_1452976257" r:id="rId153"/>
        </w:object>
      </w:r>
    </w:p>
    <w:p w:rsidR="000962A8" w:rsidRPr="005E1A97" w:rsidRDefault="000962A8" w:rsidP="000962A8">
      <w:pPr>
        <w:adjustRightInd w:val="0"/>
        <w:mirrorIndents/>
        <w:jc w:val="left"/>
        <w:rPr>
          <w:rFonts w:cs="Times New Roman"/>
          <w:color w:val="000000"/>
          <w:szCs w:val="24"/>
        </w:rPr>
      </w:pPr>
      <w:bookmarkStart w:id="703" w:name="_Ref378775978"/>
      <w:proofErr w:type="gramStart"/>
      <w:r w:rsidRPr="00CB3CE1">
        <w:rPr>
          <w:rFonts w:cs="Times New Roman"/>
          <w:color w:val="000000"/>
          <w:szCs w:val="24"/>
        </w:rPr>
        <w:t xml:space="preserve">Figure </w:t>
      </w:r>
      <w:r w:rsidR="00F44D9E" w:rsidRPr="00CB3CE1">
        <w:rPr>
          <w:rFonts w:cs="Times New Roman"/>
          <w:color w:val="000000"/>
          <w:szCs w:val="24"/>
        </w:rPr>
        <w:fldChar w:fldCharType="begin"/>
      </w:r>
      <w:r w:rsidRPr="00CB3CE1">
        <w:rPr>
          <w:rFonts w:cs="Times New Roman"/>
          <w:color w:val="000000"/>
          <w:szCs w:val="24"/>
        </w:rPr>
        <w:instrText xml:space="preserve"> SEQ Figure \* ARABIC </w:instrText>
      </w:r>
      <w:r w:rsidR="00F44D9E" w:rsidRPr="00CB3CE1">
        <w:rPr>
          <w:rFonts w:cs="Times New Roman"/>
          <w:color w:val="000000"/>
          <w:szCs w:val="24"/>
        </w:rPr>
        <w:fldChar w:fldCharType="separate"/>
      </w:r>
      <w:r w:rsidR="00FC1F49">
        <w:rPr>
          <w:rFonts w:cs="Times New Roman"/>
          <w:noProof/>
          <w:color w:val="000000"/>
          <w:szCs w:val="24"/>
        </w:rPr>
        <w:t>8</w:t>
      </w:r>
      <w:r w:rsidR="00F44D9E" w:rsidRPr="00CB3CE1">
        <w:rPr>
          <w:rFonts w:cs="Times New Roman"/>
          <w:color w:val="000000"/>
          <w:szCs w:val="24"/>
        </w:rPr>
        <w:fldChar w:fldCharType="end"/>
      </w:r>
      <w:bookmarkEnd w:id="703"/>
      <w:r>
        <w:rPr>
          <w:rFonts w:cs="Times New Roman"/>
          <w:color w:val="000000"/>
          <w:szCs w:val="24"/>
        </w:rPr>
        <w:t>.</w:t>
      </w:r>
      <w:proofErr w:type="gramEnd"/>
      <w:r w:rsidRPr="00CB3CE1">
        <w:rPr>
          <w:rFonts w:cs="Times New Roman"/>
          <w:color w:val="000000"/>
          <w:szCs w:val="24"/>
        </w:rPr>
        <w:t xml:space="preserve"> </w:t>
      </w:r>
      <w:proofErr w:type="gramStart"/>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proofErr w:type="gramEnd"/>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p>
    <w:p w:rsidR="000962A8" w:rsidRPr="002A4994" w:rsidRDefault="000962A8" w:rsidP="000962A8">
      <w:pPr>
        <w:pStyle w:val="a7"/>
        <w:rPr>
          <w:szCs w:val="24"/>
        </w:rPr>
      </w:pPr>
    </w:p>
    <w:p w:rsidR="009C0E09" w:rsidRDefault="009C0E09" w:rsidP="000962A8">
      <w:pPr>
        <w:widowControl/>
        <w:jc w:val="left"/>
        <w:rPr>
          <w:ins w:id="704" w:author="kunmei" w:date="2014-02-03T21:50:00Z"/>
          <w:rFonts w:eastAsia="黑体" w:cs="Times New Roman"/>
          <w:szCs w:val="24"/>
        </w:rPr>
      </w:pPr>
      <w:ins w:id="705" w:author="kunmei" w:date="2014-02-03T21:50:00Z">
        <w:r>
          <w:rPr>
            <w:rFonts w:eastAsia="黑体" w:cs="Times New Roman"/>
            <w:szCs w:val="24"/>
          </w:rPr>
          <w:br w:type="page"/>
        </w:r>
      </w:ins>
    </w:p>
    <w:p w:rsidR="000962A8" w:rsidRPr="00ED3099" w:rsidRDefault="000962A8" w:rsidP="000962A8">
      <w:pPr>
        <w:widowControl/>
        <w:jc w:val="left"/>
        <w:rPr>
          <w:rFonts w:eastAsia="黑体" w:cs="Times New Roman"/>
          <w:szCs w:val="24"/>
        </w:rPr>
      </w:pPr>
    </w:p>
    <w:p w:rsidR="000962A8" w:rsidRDefault="000962A8" w:rsidP="000962A8">
      <w:pPr>
        <w:widowControl/>
        <w:jc w:val="left"/>
      </w:pPr>
    </w:p>
    <w:p w:rsidR="000962A8" w:rsidRDefault="000962A8" w:rsidP="000962A8">
      <w:pPr>
        <w:pStyle w:val="a7"/>
        <w:rPr>
          <w:rFonts w:cs="Times New Roman"/>
          <w:szCs w:val="24"/>
        </w:rPr>
      </w:pPr>
    </w:p>
    <w:p w:rsidR="000962A8" w:rsidRDefault="000962A8" w:rsidP="000962A8">
      <w:pPr>
        <w:keepNext/>
      </w:pPr>
      <w:r>
        <w:rPr>
          <w:noProof/>
        </w:rPr>
        <w:drawing>
          <wp:inline distT="0" distB="0" distL="0" distR="0" wp14:anchorId="35FB299B" wp14:editId="7F77E391">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274310" cy="3234788"/>
                    </a:xfrm>
                    <a:prstGeom prst="rect">
                      <a:avLst/>
                    </a:prstGeom>
                  </pic:spPr>
                </pic:pic>
              </a:graphicData>
            </a:graphic>
          </wp:inline>
        </w:drawing>
      </w:r>
    </w:p>
    <w:p w:rsidR="000962A8" w:rsidRDefault="000962A8" w:rsidP="000962A8">
      <w:pPr>
        <w:pStyle w:val="a7"/>
        <w:jc w:val="left"/>
        <w:rPr>
          <w:szCs w:val="24"/>
        </w:rPr>
      </w:pPr>
      <w:bookmarkStart w:id="706" w:name="_Ref375235884"/>
      <w:proofErr w:type="gramStart"/>
      <w:r w:rsidRPr="00E10779">
        <w:rPr>
          <w:szCs w:val="24"/>
        </w:rPr>
        <w:t xml:space="preserve">Figure </w:t>
      </w:r>
      <w:r w:rsidR="00F44D9E" w:rsidRPr="00E10779">
        <w:rPr>
          <w:szCs w:val="24"/>
        </w:rPr>
        <w:fldChar w:fldCharType="begin"/>
      </w:r>
      <w:r w:rsidRPr="00E10779">
        <w:rPr>
          <w:szCs w:val="24"/>
        </w:rPr>
        <w:instrText xml:space="preserve"> SEQ Figure \* ARABIC </w:instrText>
      </w:r>
      <w:r w:rsidR="00F44D9E" w:rsidRPr="00E10779">
        <w:rPr>
          <w:szCs w:val="24"/>
        </w:rPr>
        <w:fldChar w:fldCharType="separate"/>
      </w:r>
      <w:r w:rsidR="00FC1F49">
        <w:rPr>
          <w:noProof/>
          <w:szCs w:val="24"/>
        </w:rPr>
        <w:t>9</w:t>
      </w:r>
      <w:r w:rsidR="00F44D9E" w:rsidRPr="00E10779">
        <w:rPr>
          <w:szCs w:val="24"/>
        </w:rPr>
        <w:fldChar w:fldCharType="end"/>
      </w:r>
      <w:bookmarkEnd w:id="706"/>
      <w:r>
        <w:rPr>
          <w:szCs w:val="24"/>
        </w:rPr>
        <w:t>.</w:t>
      </w:r>
      <w:proofErr w:type="gramEnd"/>
      <w:r w:rsidRPr="00E10779">
        <w:rPr>
          <w:szCs w:val="24"/>
        </w:rPr>
        <w:t xml:space="preserve"> </w:t>
      </w:r>
      <w:proofErr w:type="gramStart"/>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analysis.</w:t>
      </w:r>
      <w:proofErr w:type="gramEnd"/>
      <w:r w:rsidRPr="00187480">
        <w:rPr>
          <w:rFonts w:cs="Times New Roman"/>
          <w:szCs w:val="24"/>
        </w:rPr>
        <w:t xml:space="preserve">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F44D9E"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F44D9E" w:rsidRPr="00187480">
        <w:rPr>
          <w:rFonts w:cs="Times New Roman"/>
          <w:szCs w:val="24"/>
        </w:rPr>
        <w:fldChar w:fldCharType="separate"/>
      </w:r>
      <w:r w:rsidR="003A0571">
        <w:rPr>
          <w:rFonts w:cs="Times New Roman"/>
          <w:noProof/>
          <w:szCs w:val="24"/>
        </w:rPr>
        <w:t xml:space="preserve">(figure from </w:t>
      </w:r>
      <w:hyperlink w:anchor="_ENREF_19" w:tooltip="Saltelli, 2000 #64" w:history="1">
        <w:r w:rsidR="00787A2D">
          <w:rPr>
            <w:rFonts w:cs="Times New Roman"/>
            <w:noProof/>
            <w:szCs w:val="24"/>
          </w:rPr>
          <w:t>Saltelli et al., 2000b</w:t>
        </w:r>
      </w:hyperlink>
      <w:r w:rsidR="003A0571">
        <w:rPr>
          <w:rFonts w:cs="Times New Roman"/>
          <w:noProof/>
          <w:szCs w:val="24"/>
        </w:rPr>
        <w:t>)</w:t>
      </w:r>
      <w:r w:rsidR="00F44D9E" w:rsidRPr="00187480">
        <w:rPr>
          <w:rFonts w:cs="Times New Roman"/>
          <w:szCs w:val="24"/>
        </w:rPr>
        <w:fldChar w:fldCharType="end"/>
      </w:r>
      <w:r w:rsidRPr="00C07736">
        <w:rPr>
          <w:szCs w:val="24"/>
        </w:rPr>
        <w:t>.</w:t>
      </w:r>
    </w:p>
    <w:p w:rsidR="000962A8" w:rsidRDefault="000962A8" w:rsidP="000962A8"/>
    <w:p w:rsidR="000962A8" w:rsidRDefault="000962A8" w:rsidP="000962A8">
      <w:pPr>
        <w:keepNext/>
      </w:pPr>
      <w:r>
        <w:rPr>
          <w:noProof/>
        </w:rPr>
        <w:lastRenderedPageBreak/>
        <w:drawing>
          <wp:inline distT="0" distB="0" distL="0" distR="0" wp14:anchorId="35621DB9" wp14:editId="101B1934">
            <wp:extent cx="5118735" cy="3836670"/>
            <wp:effectExtent l="0" t="0" r="5715"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7AA28EF1" wp14:editId="4952B673">
            <wp:extent cx="5118735" cy="3836670"/>
            <wp:effectExtent l="0" t="0" r="0" b="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707" w:name="_Ref374526417"/>
      <w:proofErr w:type="gramStart"/>
      <w:r w:rsidRPr="00ED3099">
        <w:rPr>
          <w:rFonts w:cs="Times New Roman"/>
          <w:szCs w:val="24"/>
        </w:rPr>
        <w:t xml:space="preserve">Figure </w:t>
      </w:r>
      <w:r w:rsidR="00F44D9E" w:rsidRPr="00ED3099">
        <w:rPr>
          <w:rFonts w:cs="Times New Roman"/>
          <w:szCs w:val="24"/>
        </w:rPr>
        <w:fldChar w:fldCharType="begin"/>
      </w:r>
      <w:r w:rsidRPr="00ED3099">
        <w:rPr>
          <w:rFonts w:cs="Times New Roman"/>
          <w:szCs w:val="24"/>
        </w:rPr>
        <w:instrText xml:space="preserve"> SEQ Figure \* ARABIC </w:instrText>
      </w:r>
      <w:r w:rsidR="00F44D9E" w:rsidRPr="00ED3099">
        <w:rPr>
          <w:rFonts w:cs="Times New Roman"/>
          <w:szCs w:val="24"/>
        </w:rPr>
        <w:fldChar w:fldCharType="separate"/>
      </w:r>
      <w:r w:rsidR="00FC1F49">
        <w:rPr>
          <w:rFonts w:cs="Times New Roman"/>
          <w:noProof/>
          <w:szCs w:val="24"/>
        </w:rPr>
        <w:t>10</w:t>
      </w:r>
      <w:r w:rsidR="00F44D9E" w:rsidRPr="00ED3099">
        <w:rPr>
          <w:rFonts w:cs="Times New Roman"/>
          <w:noProof/>
          <w:szCs w:val="24"/>
        </w:rPr>
        <w:fldChar w:fldCharType="end"/>
      </w:r>
      <w:bookmarkStart w:id="708" w:name="OLE_LINK5"/>
      <w:bookmarkStart w:id="709" w:name="OLE_LINK6"/>
      <w:bookmarkEnd w:id="707"/>
      <w:r>
        <w:rPr>
          <w:rFonts w:cs="Times New Roman"/>
          <w:noProof/>
          <w:szCs w:val="24"/>
        </w:rPr>
        <w:t>.</w:t>
      </w:r>
      <w:proofErr w:type="gramEnd"/>
      <w:r w:rsidRPr="00ED3099">
        <w:rPr>
          <w:rFonts w:cs="Times New Roman"/>
          <w:szCs w:val="24"/>
        </w:rPr>
        <w:t xml:space="preserve"> Time series of observed daily pollen concentration of</w:t>
      </w:r>
      <w:bookmarkEnd w:id="708"/>
      <w:bookmarkEnd w:id="709"/>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 xml:space="preserve">Leonard, </w:t>
      </w:r>
      <w:proofErr w:type="spellStart"/>
      <w:r>
        <w:rPr>
          <w:rFonts w:cs="Times New Roman"/>
          <w:szCs w:val="24"/>
        </w:rPr>
        <w:t>Bielory</w:t>
      </w:r>
      <w:proofErr w:type="spellEnd"/>
      <w:del w:id="710" w:author="kunmei" w:date="2014-02-03T20:40:00Z">
        <w:r w:rsidDel="001546FD">
          <w:rPr>
            <w:rFonts w:cs="Times New Roman"/>
            <w:szCs w:val="24"/>
          </w:rPr>
          <w:delText xml:space="preserve"> in </w:delText>
        </w:r>
        <w:r w:rsidR="00C257F5" w:rsidDel="001546FD">
          <w:rPr>
            <w:rFonts w:cs="Times New Roman"/>
            <w:szCs w:val="24"/>
          </w:rPr>
          <w:delText>AAAAI</w:delText>
        </w:r>
      </w:del>
      <w:r w:rsidR="00C257F5">
        <w:rPr>
          <w:rFonts w:cs="Times New Roman"/>
          <w:szCs w:val="24"/>
        </w:rPr>
        <w:t xml:space="preserve">. </w:t>
      </w:r>
    </w:p>
    <w:p w:rsidR="000962A8" w:rsidRPr="00ED3099" w:rsidRDefault="000962A8" w:rsidP="000962A8">
      <w:pPr>
        <w:widowControl/>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14:anchorId="052E4035" wp14:editId="5A61F058">
            <wp:extent cx="5118735" cy="3836670"/>
            <wp:effectExtent l="0" t="0" r="0" b="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7A4E378F" wp14:editId="25B64FC1">
            <wp:extent cx="5118735" cy="3836670"/>
            <wp:effectExtent l="0" t="0" r="0" b="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Pr="00ED3099" w:rsidRDefault="000962A8" w:rsidP="000962A8">
      <w:pPr>
        <w:widowControl/>
        <w:jc w:val="left"/>
        <w:rPr>
          <w:rFonts w:eastAsia="黑体" w:cs="Times New Roman"/>
          <w:szCs w:val="24"/>
        </w:rPr>
      </w:pPr>
      <w:bookmarkStart w:id="711" w:name="_Ref374526485"/>
      <w:r w:rsidRPr="00ED3099">
        <w:rPr>
          <w:rFonts w:cs="Times New Roman"/>
          <w:szCs w:val="24"/>
        </w:rPr>
        <w:t xml:space="preserve">Figure </w:t>
      </w:r>
      <w:r w:rsidR="00F44D9E" w:rsidRPr="00ED3099">
        <w:rPr>
          <w:rFonts w:cs="Times New Roman"/>
          <w:szCs w:val="24"/>
        </w:rPr>
        <w:fldChar w:fldCharType="begin"/>
      </w:r>
      <w:r w:rsidRPr="00ED3099">
        <w:rPr>
          <w:rFonts w:cs="Times New Roman"/>
          <w:szCs w:val="24"/>
        </w:rPr>
        <w:instrText xml:space="preserve"> SEQ Figure \* ARABIC </w:instrText>
      </w:r>
      <w:r w:rsidR="00F44D9E" w:rsidRPr="00ED3099">
        <w:rPr>
          <w:rFonts w:cs="Times New Roman"/>
          <w:szCs w:val="24"/>
        </w:rPr>
        <w:fldChar w:fldCharType="separate"/>
      </w:r>
      <w:r w:rsidR="00FC1F49">
        <w:rPr>
          <w:rFonts w:cs="Times New Roman"/>
          <w:noProof/>
          <w:szCs w:val="24"/>
        </w:rPr>
        <w:t>11</w:t>
      </w:r>
      <w:r w:rsidR="00F44D9E" w:rsidRPr="00ED3099">
        <w:rPr>
          <w:rFonts w:cs="Times New Roman"/>
          <w:noProof/>
          <w:szCs w:val="24"/>
        </w:rPr>
        <w:fldChar w:fldCharType="end"/>
      </w:r>
      <w:bookmarkEnd w:id="711"/>
      <w:r w:rsidRPr="00ED3099">
        <w:rPr>
          <w:rFonts w:cs="Times New Roman"/>
          <w:szCs w:val="24"/>
        </w:rPr>
        <w:t xml:space="preserve">  Time series of observed daily pollen concentration of Artemisia in Cherry Hill, NJ (top) and </w:t>
      </w:r>
      <w:proofErr w:type="spellStart"/>
      <w:r w:rsidRPr="00ED3099">
        <w:rPr>
          <w:rFonts w:cs="Times New Roman"/>
          <w:szCs w:val="24"/>
        </w:rPr>
        <w:t>Newark</w:t>
      </w:r>
      <w:proofErr w:type="gramStart"/>
      <w:r w:rsidRPr="00ED3099">
        <w:rPr>
          <w:rFonts w:cs="Times New Roman"/>
          <w:szCs w:val="24"/>
        </w:rPr>
        <w:t>,NJ</w:t>
      </w:r>
      <w:proofErr w:type="spellEnd"/>
      <w:proofErr w:type="gramEnd"/>
      <w:r w:rsidRPr="00ED3099">
        <w:rPr>
          <w:rFonts w:cs="Times New Roman"/>
          <w:szCs w:val="24"/>
        </w:rPr>
        <w:t xml:space="preserve"> (Bottom) monitor stations which are located in the Northeast Climate Regions. The pollen data are </w:t>
      </w:r>
      <w:r>
        <w:rPr>
          <w:rFonts w:cs="Times New Roman"/>
          <w:szCs w:val="24"/>
        </w:rPr>
        <w:t xml:space="preserve">from Dr. Leonard, </w:t>
      </w:r>
      <w:proofErr w:type="spellStart"/>
      <w:r>
        <w:rPr>
          <w:rFonts w:cs="Times New Roman"/>
          <w:szCs w:val="24"/>
        </w:rPr>
        <w:t>Bielory</w:t>
      </w:r>
      <w:proofErr w:type="spellEnd"/>
      <w:del w:id="712" w:author="kunmei" w:date="2014-02-03T20:40:00Z">
        <w:r w:rsidDel="001546FD">
          <w:rPr>
            <w:rFonts w:cs="Times New Roman"/>
            <w:szCs w:val="24"/>
          </w:rPr>
          <w:delText xml:space="preserve"> in AAAAI</w:delText>
        </w:r>
      </w:del>
      <w:r w:rsidR="00C257F5">
        <w:rPr>
          <w:rFonts w:cs="Times New Roman"/>
          <w:szCs w:val="24"/>
        </w:rPr>
        <w:t>.</w:t>
      </w:r>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14:anchorId="5E1E5AAE" wp14:editId="4D89AE8F">
            <wp:extent cx="5118735" cy="3836670"/>
            <wp:effectExtent l="0" t="0" r="0" b="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pStyle w:val="a7"/>
        <w:keepNext/>
      </w:pPr>
      <w:r>
        <w:rPr>
          <w:rFonts w:hint="eastAsia"/>
          <w:noProof/>
        </w:rPr>
        <w:drawing>
          <wp:inline distT="0" distB="0" distL="0" distR="0" wp14:anchorId="35FA8CA0" wp14:editId="67F1A672">
            <wp:extent cx="5120640" cy="3840480"/>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713" w:name="_Ref374526676"/>
      <w:proofErr w:type="gramStart"/>
      <w:r w:rsidRPr="00ED3099">
        <w:rPr>
          <w:rFonts w:cs="Times New Roman"/>
          <w:szCs w:val="24"/>
        </w:rPr>
        <w:t xml:space="preserve">Figure </w:t>
      </w:r>
      <w:r w:rsidR="00F44D9E" w:rsidRPr="00ED3099">
        <w:rPr>
          <w:rFonts w:cs="Times New Roman"/>
          <w:szCs w:val="24"/>
        </w:rPr>
        <w:fldChar w:fldCharType="begin"/>
      </w:r>
      <w:r w:rsidRPr="00ED3099">
        <w:rPr>
          <w:rFonts w:cs="Times New Roman"/>
          <w:szCs w:val="24"/>
        </w:rPr>
        <w:instrText xml:space="preserve"> SEQ Figure \* ARABIC </w:instrText>
      </w:r>
      <w:r w:rsidR="00F44D9E" w:rsidRPr="00ED3099">
        <w:rPr>
          <w:rFonts w:cs="Times New Roman"/>
          <w:szCs w:val="24"/>
        </w:rPr>
        <w:fldChar w:fldCharType="separate"/>
      </w:r>
      <w:r w:rsidR="00FC1F49">
        <w:rPr>
          <w:rFonts w:cs="Times New Roman"/>
          <w:noProof/>
          <w:szCs w:val="24"/>
        </w:rPr>
        <w:t>12</w:t>
      </w:r>
      <w:r w:rsidR="00F44D9E" w:rsidRPr="00ED3099">
        <w:rPr>
          <w:rFonts w:cs="Times New Roman"/>
          <w:noProof/>
          <w:szCs w:val="24"/>
        </w:rPr>
        <w:fldChar w:fldCharType="end"/>
      </w:r>
      <w:bookmarkEnd w:id="713"/>
      <w:r>
        <w:rPr>
          <w:rFonts w:cs="Times New Roman"/>
          <w:szCs w:val="24"/>
        </w:rPr>
        <w:t>.</w:t>
      </w:r>
      <w:proofErr w:type="gramEnd"/>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 xml:space="preserve">Dr. Leonard, </w:t>
      </w:r>
      <w:proofErr w:type="spellStart"/>
      <w:r>
        <w:rPr>
          <w:rFonts w:cs="Times New Roman"/>
          <w:szCs w:val="24"/>
        </w:rPr>
        <w:t>Bielory</w:t>
      </w:r>
      <w:proofErr w:type="spellEnd"/>
      <w:del w:id="714" w:author="kunmei" w:date="2014-02-03T20:40:00Z">
        <w:r w:rsidDel="001546FD">
          <w:rPr>
            <w:rFonts w:cs="Times New Roman"/>
            <w:szCs w:val="24"/>
          </w:rPr>
          <w:delText xml:space="preserve"> in AAAAI</w:delText>
        </w:r>
      </w:del>
      <w:r w:rsidR="00675C82">
        <w:rPr>
          <w:rFonts w:cs="Times New Roman"/>
          <w:szCs w:val="24"/>
        </w:rPr>
        <w:t>.</w:t>
      </w:r>
    </w:p>
    <w:p w:rsidR="000962A8" w:rsidRPr="00ED3099" w:rsidRDefault="000962A8" w:rsidP="000962A8">
      <w:pPr>
        <w:widowControl/>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14:anchorId="3C8B58D4" wp14:editId="48DB88B1">
            <wp:extent cx="5118735" cy="3836670"/>
            <wp:effectExtent l="0" t="0" r="0" b="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noProof/>
        </w:rPr>
        <w:drawing>
          <wp:inline distT="0" distB="0" distL="0" distR="0" wp14:anchorId="2917D9AD" wp14:editId="1306807E">
            <wp:extent cx="5120640" cy="3840480"/>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715" w:name="_Ref374526681"/>
      <w:proofErr w:type="gramStart"/>
      <w:r w:rsidRPr="00CE4331">
        <w:rPr>
          <w:rFonts w:cs="Times New Roman"/>
          <w:szCs w:val="24"/>
        </w:rPr>
        <w:t xml:space="preserve">Figure </w:t>
      </w:r>
      <w:r w:rsidR="00F44D9E" w:rsidRPr="00CE4331">
        <w:rPr>
          <w:rFonts w:cs="Times New Roman"/>
          <w:szCs w:val="24"/>
        </w:rPr>
        <w:fldChar w:fldCharType="begin"/>
      </w:r>
      <w:r w:rsidRPr="00CE4331">
        <w:rPr>
          <w:rFonts w:cs="Times New Roman"/>
          <w:szCs w:val="24"/>
        </w:rPr>
        <w:instrText xml:space="preserve"> SEQ Figure \* ARABIC </w:instrText>
      </w:r>
      <w:r w:rsidR="00F44D9E" w:rsidRPr="00CE4331">
        <w:rPr>
          <w:rFonts w:cs="Times New Roman"/>
          <w:szCs w:val="24"/>
        </w:rPr>
        <w:fldChar w:fldCharType="separate"/>
      </w:r>
      <w:r w:rsidR="00FC1F49">
        <w:rPr>
          <w:rFonts w:cs="Times New Roman"/>
          <w:noProof/>
          <w:szCs w:val="24"/>
        </w:rPr>
        <w:t>13</w:t>
      </w:r>
      <w:r w:rsidR="00F44D9E" w:rsidRPr="00CE4331">
        <w:rPr>
          <w:rFonts w:cs="Times New Roman"/>
          <w:noProof/>
          <w:szCs w:val="24"/>
        </w:rPr>
        <w:fldChar w:fldCharType="end"/>
      </w:r>
      <w:bookmarkEnd w:id="715"/>
      <w:r>
        <w:rPr>
          <w:rFonts w:cs="Times New Roman"/>
          <w:noProof/>
          <w:szCs w:val="24"/>
        </w:rPr>
        <w:t>.</w:t>
      </w:r>
      <w:proofErr w:type="gramEnd"/>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 xml:space="preserve">from Dr. Leonard, </w:t>
      </w:r>
      <w:proofErr w:type="spellStart"/>
      <w:r>
        <w:rPr>
          <w:rFonts w:cs="Times New Roman"/>
          <w:szCs w:val="24"/>
        </w:rPr>
        <w:t>Bielory</w:t>
      </w:r>
      <w:proofErr w:type="spellEnd"/>
      <w:del w:id="716" w:author="kunmei" w:date="2014-02-03T20:40:00Z">
        <w:r w:rsidDel="001546FD">
          <w:rPr>
            <w:rFonts w:cs="Times New Roman"/>
            <w:szCs w:val="24"/>
          </w:rPr>
          <w:delText xml:space="preserve"> in AAAAI</w:delText>
        </w:r>
      </w:del>
      <w:r w:rsidR="00675C82">
        <w:rPr>
          <w:rFonts w:cs="Times New Roman"/>
          <w:szCs w:val="24"/>
        </w:rPr>
        <w:t>.</w:t>
      </w:r>
    </w:p>
    <w:p w:rsidR="000962A8" w:rsidRPr="00ED3099" w:rsidRDefault="000962A8" w:rsidP="000962A8">
      <w:pPr>
        <w:widowControl/>
        <w:jc w:val="left"/>
        <w:rPr>
          <w:rFonts w:eastAsia="黑体" w:cs="Times New Roman"/>
          <w:szCs w:val="24"/>
        </w:rPr>
      </w:pPr>
    </w:p>
    <w:p w:rsidR="000962A8" w:rsidRDefault="000962A8" w:rsidP="000962A8">
      <w:pPr>
        <w:keepNext/>
      </w:pPr>
      <w:r>
        <w:rPr>
          <w:noProof/>
        </w:rPr>
        <w:lastRenderedPageBreak/>
        <w:drawing>
          <wp:inline distT="0" distB="0" distL="0" distR="0" wp14:anchorId="7B7C0F8D" wp14:editId="616D93C0">
            <wp:extent cx="5118735" cy="3836670"/>
            <wp:effectExtent l="0" t="0" r="0" b="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r>
        <w:rPr>
          <w:noProof/>
        </w:rPr>
        <w:drawing>
          <wp:inline distT="0" distB="0" distL="0" distR="0" wp14:anchorId="43CA0C6F" wp14:editId="394BD671">
            <wp:extent cx="5120640" cy="3840480"/>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rPr>
          <w:rFonts w:cs="Times New Roman"/>
          <w:szCs w:val="24"/>
        </w:rPr>
      </w:pPr>
      <w:bookmarkStart w:id="717" w:name="_Ref374526692"/>
      <w:proofErr w:type="gramStart"/>
      <w:r w:rsidRPr="00CE4331">
        <w:rPr>
          <w:rFonts w:cs="Times New Roman"/>
          <w:szCs w:val="24"/>
        </w:rPr>
        <w:t xml:space="preserve">Figure </w:t>
      </w:r>
      <w:r w:rsidR="00F44D9E" w:rsidRPr="00CE4331">
        <w:rPr>
          <w:rFonts w:cs="Times New Roman"/>
          <w:szCs w:val="24"/>
        </w:rPr>
        <w:fldChar w:fldCharType="begin"/>
      </w:r>
      <w:r w:rsidRPr="00CE4331">
        <w:rPr>
          <w:rFonts w:cs="Times New Roman"/>
          <w:szCs w:val="24"/>
        </w:rPr>
        <w:instrText xml:space="preserve"> SEQ Figure \* ARABIC </w:instrText>
      </w:r>
      <w:r w:rsidR="00F44D9E" w:rsidRPr="00CE4331">
        <w:rPr>
          <w:rFonts w:cs="Times New Roman"/>
          <w:szCs w:val="24"/>
        </w:rPr>
        <w:fldChar w:fldCharType="separate"/>
      </w:r>
      <w:r w:rsidR="00FC1F49">
        <w:rPr>
          <w:rFonts w:cs="Times New Roman"/>
          <w:noProof/>
          <w:szCs w:val="24"/>
        </w:rPr>
        <w:t>14</w:t>
      </w:r>
      <w:r w:rsidR="00F44D9E" w:rsidRPr="00CE4331">
        <w:rPr>
          <w:rFonts w:cs="Times New Roman"/>
          <w:szCs w:val="24"/>
        </w:rPr>
        <w:fldChar w:fldCharType="end"/>
      </w:r>
      <w:bookmarkEnd w:id="717"/>
      <w:r w:rsidRPr="00CE4331">
        <w:rPr>
          <w:rFonts w:cs="Times New Roman"/>
          <w:szCs w:val="24"/>
        </w:rPr>
        <w:t>.</w:t>
      </w:r>
      <w:proofErr w:type="gramEnd"/>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 xml:space="preserve">Dr. Leonard, </w:t>
      </w:r>
      <w:proofErr w:type="spellStart"/>
      <w:r>
        <w:rPr>
          <w:rFonts w:cs="Times New Roman"/>
          <w:szCs w:val="24"/>
        </w:rPr>
        <w:t>Bielory</w:t>
      </w:r>
      <w:proofErr w:type="spellEnd"/>
      <w:del w:id="718" w:author="kunmei" w:date="2014-02-03T20:41:00Z">
        <w:r w:rsidDel="001546FD">
          <w:rPr>
            <w:rFonts w:cs="Times New Roman"/>
            <w:szCs w:val="24"/>
          </w:rPr>
          <w:delText xml:space="preserve"> in AAAAI</w:delText>
        </w:r>
      </w:del>
      <w:r w:rsidR="00675C82">
        <w:rPr>
          <w:rFonts w:cs="Times New Roman"/>
          <w:szCs w:val="24"/>
        </w:rPr>
        <w:t>.</w:t>
      </w:r>
    </w:p>
    <w:p w:rsidR="000962A8" w:rsidRDefault="000962A8" w:rsidP="000962A8">
      <w:r>
        <w:br w:type="page"/>
      </w:r>
    </w:p>
    <w:p w:rsidR="000962A8" w:rsidRPr="00B75677" w:rsidRDefault="000962A8" w:rsidP="000962A8">
      <w:r>
        <w:rPr>
          <w:noProof/>
        </w:rPr>
        <w:lastRenderedPageBreak/>
        <w:drawing>
          <wp:inline distT="0" distB="0" distL="0" distR="0" wp14:anchorId="2D6E77E8" wp14:editId="01FAC45F">
            <wp:extent cx="5120640" cy="7071360"/>
            <wp:effectExtent l="0" t="0" r="3810" b="0"/>
            <wp:docPr id="3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120640" cy="7071360"/>
                    </a:xfrm>
                    <a:prstGeom prst="rect">
                      <a:avLst/>
                    </a:prstGeom>
                  </pic:spPr>
                </pic:pic>
              </a:graphicData>
            </a:graphic>
          </wp:inline>
        </w:drawing>
      </w:r>
      <w:r w:rsidRPr="00BB38FF">
        <w:t xml:space="preserve"> </w:t>
      </w:r>
    </w:p>
    <w:p w:rsidR="000962A8" w:rsidRDefault="000962A8" w:rsidP="000962A8">
      <w:pPr>
        <w:pStyle w:val="a7"/>
        <w:jc w:val="left"/>
        <w:rPr>
          <w:szCs w:val="24"/>
        </w:rPr>
      </w:pPr>
      <w:bookmarkStart w:id="719" w:name="_Ref374890154"/>
      <w:proofErr w:type="gramStart"/>
      <w:r w:rsidRPr="0046460C">
        <w:rPr>
          <w:szCs w:val="24"/>
        </w:rPr>
        <w:t xml:space="preserve">Figure </w:t>
      </w:r>
      <w:r w:rsidR="00F44D9E">
        <w:rPr>
          <w:szCs w:val="24"/>
        </w:rPr>
        <w:fldChar w:fldCharType="begin"/>
      </w:r>
      <w:r>
        <w:rPr>
          <w:szCs w:val="24"/>
        </w:rPr>
        <w:instrText xml:space="preserve"> SEQ Figure \* ARABIC </w:instrText>
      </w:r>
      <w:r w:rsidR="00F44D9E">
        <w:rPr>
          <w:szCs w:val="24"/>
        </w:rPr>
        <w:fldChar w:fldCharType="separate"/>
      </w:r>
      <w:r w:rsidR="00FC1F49">
        <w:rPr>
          <w:noProof/>
          <w:szCs w:val="24"/>
        </w:rPr>
        <w:t>15</w:t>
      </w:r>
      <w:r w:rsidR="00F44D9E">
        <w:rPr>
          <w:szCs w:val="24"/>
        </w:rPr>
        <w:fldChar w:fldCharType="end"/>
      </w:r>
      <w:bookmarkEnd w:id="719"/>
      <w:r>
        <w:rPr>
          <w:szCs w:val="24"/>
        </w:rPr>
        <w:t>.</w:t>
      </w:r>
      <w:proofErr w:type="gramEnd"/>
      <w:r>
        <w:rPr>
          <w:rFonts w:hint="eastAsia"/>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Ambrosia</w:t>
      </w:r>
      <w:r w:rsidRPr="00E339EF">
        <w:rPr>
          <w:szCs w:val="24"/>
        </w:rPr>
        <w:t xml:space="preserve"> in the nine climate </w:t>
      </w:r>
      <w:r>
        <w:rPr>
          <w:szCs w:val="24"/>
        </w:rPr>
        <w:t>regions</w:t>
      </w:r>
      <w:r w:rsidR="001A727B">
        <w:rPr>
          <w:szCs w:val="24"/>
        </w:rPr>
        <w:t xml:space="preserve"> in 1994-2000 (top) and 2001</w:t>
      </w:r>
      <w:del w:id="720" w:author="lindaeve" w:date="2014-02-03T09:39:00Z">
        <w:r w:rsidR="001A727B" w:rsidDel="005C067B">
          <w:rPr>
            <w:szCs w:val="24"/>
          </w:rPr>
          <w:delText xml:space="preserve"> to </w:delText>
        </w:r>
      </w:del>
      <w:ins w:id="721" w:author="lindaeve" w:date="2014-02-03T09:39:00Z">
        <w:r w:rsidR="005C067B">
          <w:rPr>
            <w:szCs w:val="24"/>
          </w:rPr>
          <w:t>-</w:t>
        </w:r>
      </w:ins>
      <w:r w:rsidR="001A727B">
        <w:rPr>
          <w:szCs w:val="24"/>
        </w:rPr>
        <w:t>2010 (bottom)</w:t>
      </w:r>
      <w:r w:rsidRPr="00E339EF">
        <w:rPr>
          <w:szCs w:val="24"/>
        </w:rPr>
        <w:t>.</w:t>
      </w:r>
      <w:proofErr w:type="gramEnd"/>
    </w:p>
    <w:p w:rsidR="000962A8" w:rsidRDefault="000962A8" w:rsidP="000962A8"/>
    <w:p w:rsidR="000962A8" w:rsidRDefault="000962A8" w:rsidP="000962A8">
      <w:pPr>
        <w:widowControl/>
        <w:jc w:val="left"/>
      </w:pPr>
      <w:r>
        <w:br w:type="page"/>
      </w:r>
    </w:p>
    <w:p w:rsidR="000962A8" w:rsidRDefault="000962A8" w:rsidP="000962A8">
      <w:r w:rsidRPr="00DF4B95">
        <w:rPr>
          <w:noProof/>
        </w:rPr>
        <w:lastRenderedPageBreak/>
        <w:t xml:space="preserve"> </w:t>
      </w:r>
      <w:r>
        <w:rPr>
          <w:noProof/>
        </w:rPr>
        <w:drawing>
          <wp:inline distT="0" distB="0" distL="0" distR="0" wp14:anchorId="0C4C0FC3" wp14:editId="5D055580">
            <wp:extent cx="5120640" cy="7071360"/>
            <wp:effectExtent l="0" t="0" r="3810" b="0"/>
            <wp:docPr id="3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120640" cy="7071360"/>
                    </a:xfrm>
                    <a:prstGeom prst="rect">
                      <a:avLst/>
                    </a:prstGeom>
                  </pic:spPr>
                </pic:pic>
              </a:graphicData>
            </a:graphic>
          </wp:inline>
        </w:drawing>
      </w:r>
    </w:p>
    <w:p w:rsidR="000962A8" w:rsidRPr="0046460C" w:rsidRDefault="000962A8" w:rsidP="000962A8">
      <w:pPr>
        <w:pStyle w:val="a7"/>
        <w:jc w:val="left"/>
        <w:rPr>
          <w:szCs w:val="24"/>
        </w:rPr>
      </w:pPr>
      <w:proofErr w:type="gramStart"/>
      <w:r w:rsidRPr="0046460C">
        <w:rPr>
          <w:szCs w:val="24"/>
        </w:rPr>
        <w:t xml:space="preserve">Figure </w:t>
      </w:r>
      <w:r w:rsidR="00F44D9E">
        <w:rPr>
          <w:szCs w:val="24"/>
        </w:rPr>
        <w:fldChar w:fldCharType="begin"/>
      </w:r>
      <w:r>
        <w:rPr>
          <w:szCs w:val="24"/>
        </w:rPr>
        <w:instrText xml:space="preserve"> SEQ Figure \* ARABIC </w:instrText>
      </w:r>
      <w:r w:rsidR="00F44D9E">
        <w:rPr>
          <w:szCs w:val="24"/>
        </w:rPr>
        <w:fldChar w:fldCharType="separate"/>
      </w:r>
      <w:r w:rsidR="00FC1F49">
        <w:rPr>
          <w:noProof/>
          <w:szCs w:val="24"/>
        </w:rPr>
        <w:t>16</w:t>
      </w:r>
      <w:r w:rsidR="00F44D9E">
        <w:rPr>
          <w:szCs w:val="24"/>
        </w:rPr>
        <w:fldChar w:fldCharType="end"/>
      </w:r>
      <w:r>
        <w:rPr>
          <w:szCs w:val="24"/>
        </w:rPr>
        <w:t>.</w:t>
      </w:r>
      <w:proofErr w:type="gramEnd"/>
      <w:r>
        <w:rPr>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in 1994-2000 (top) and 2001</w:t>
      </w:r>
      <w:del w:id="722" w:author="lindaeve" w:date="2014-02-03T09:40:00Z">
        <w:r w:rsidR="001A727B" w:rsidDel="005C067B">
          <w:rPr>
            <w:szCs w:val="24"/>
          </w:rPr>
          <w:delText xml:space="preserve"> to </w:delText>
        </w:r>
      </w:del>
      <w:ins w:id="723" w:author="lindaeve" w:date="2014-02-03T09:40:00Z">
        <w:r w:rsidR="005C067B">
          <w:rPr>
            <w:szCs w:val="24"/>
          </w:rPr>
          <w:t>-</w:t>
        </w:r>
      </w:ins>
      <w:r w:rsidR="001A727B">
        <w:rPr>
          <w:szCs w:val="24"/>
        </w:rPr>
        <w:t>2010 (bottom)</w:t>
      </w:r>
      <w:r w:rsidRPr="00E339EF">
        <w:rPr>
          <w:szCs w:val="24"/>
        </w:rPr>
        <w:t>.</w:t>
      </w:r>
      <w:proofErr w:type="gramEnd"/>
      <w:r w:rsidRPr="00E339EF">
        <w:rPr>
          <w:szCs w:val="24"/>
        </w:rPr>
        <w:t xml:space="preserve"> </w:t>
      </w:r>
    </w:p>
    <w:p w:rsidR="000962A8" w:rsidRDefault="000962A8" w:rsidP="000962A8">
      <w:pPr>
        <w:pStyle w:val="a7"/>
        <w:rPr>
          <w:szCs w:val="24"/>
        </w:rPr>
      </w:pPr>
    </w:p>
    <w:p w:rsidR="000962A8" w:rsidRDefault="000962A8" w:rsidP="000962A8">
      <w:pPr>
        <w:widowControl/>
        <w:jc w:val="left"/>
      </w:pPr>
      <w:r>
        <w:br w:type="page"/>
      </w:r>
    </w:p>
    <w:p w:rsidR="000962A8" w:rsidRDefault="000962A8" w:rsidP="000962A8">
      <w:r w:rsidRPr="002C1F47">
        <w:rPr>
          <w:noProof/>
        </w:rPr>
        <w:lastRenderedPageBreak/>
        <w:t xml:space="preserve"> </w:t>
      </w:r>
      <w:r>
        <w:rPr>
          <w:noProof/>
        </w:rPr>
        <w:drawing>
          <wp:inline distT="0" distB="0" distL="0" distR="0" wp14:anchorId="30AE0009" wp14:editId="1E441D15">
            <wp:extent cx="5120640" cy="7025640"/>
            <wp:effectExtent l="0" t="0" r="3810" b="3810"/>
            <wp:docPr id="3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120640" cy="7025640"/>
                    </a:xfrm>
                    <a:prstGeom prst="rect">
                      <a:avLst/>
                    </a:prstGeom>
                  </pic:spPr>
                </pic:pic>
              </a:graphicData>
            </a:graphic>
          </wp:inline>
        </w:drawing>
      </w:r>
    </w:p>
    <w:p w:rsidR="000962A8" w:rsidRPr="001133EB" w:rsidRDefault="000962A8" w:rsidP="000962A8">
      <w:pPr>
        <w:pStyle w:val="a7"/>
        <w:jc w:val="left"/>
      </w:pPr>
      <w:proofErr w:type="gramStart"/>
      <w:r w:rsidRPr="0046460C">
        <w:rPr>
          <w:szCs w:val="24"/>
        </w:rPr>
        <w:t xml:space="preserve">Figure </w:t>
      </w:r>
      <w:r w:rsidR="00F44D9E">
        <w:rPr>
          <w:szCs w:val="24"/>
        </w:rPr>
        <w:fldChar w:fldCharType="begin"/>
      </w:r>
      <w:r>
        <w:rPr>
          <w:szCs w:val="24"/>
        </w:rPr>
        <w:instrText xml:space="preserve"> SEQ Figure \* ARABIC </w:instrText>
      </w:r>
      <w:r w:rsidR="00F44D9E">
        <w:rPr>
          <w:szCs w:val="24"/>
        </w:rPr>
        <w:fldChar w:fldCharType="separate"/>
      </w:r>
      <w:r w:rsidR="00FC1F49">
        <w:rPr>
          <w:noProof/>
          <w:szCs w:val="24"/>
        </w:rPr>
        <w:t>17</w:t>
      </w:r>
      <w:r w:rsidR="00F44D9E">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in 1994-2000 (top) and 2001</w:t>
      </w:r>
      <w:del w:id="724" w:author="lindaeve" w:date="2014-02-03T09:40:00Z">
        <w:r w:rsidR="001A727B" w:rsidDel="005C067B">
          <w:rPr>
            <w:szCs w:val="24"/>
          </w:rPr>
          <w:delText xml:space="preserve"> to </w:delText>
        </w:r>
      </w:del>
      <w:ins w:id="725" w:author="lindaeve" w:date="2014-02-03T09:40:00Z">
        <w:r w:rsidR="005C067B">
          <w:rPr>
            <w:szCs w:val="24"/>
          </w:rPr>
          <w:t>-</w:t>
        </w:r>
      </w:ins>
      <w:r w:rsidR="001A727B">
        <w:rPr>
          <w:szCs w:val="24"/>
        </w:rPr>
        <w:t>2010 (bottom)</w:t>
      </w:r>
    </w:p>
    <w:p w:rsidR="000962A8" w:rsidRDefault="000962A8" w:rsidP="000962A8">
      <w:pPr>
        <w:widowControl/>
        <w:jc w:val="left"/>
      </w:pPr>
      <w:r>
        <w:br w:type="page"/>
      </w:r>
    </w:p>
    <w:p w:rsidR="000962A8" w:rsidRDefault="000962A8" w:rsidP="000962A8">
      <w:r>
        <w:rPr>
          <w:noProof/>
        </w:rPr>
        <w:lastRenderedPageBreak/>
        <w:drawing>
          <wp:inline distT="0" distB="0" distL="0" distR="0" wp14:anchorId="361C70DE" wp14:editId="7C22BE00">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rPr>
          <w:szCs w:val="24"/>
        </w:rPr>
      </w:pPr>
      <w:proofErr w:type="gramStart"/>
      <w:r w:rsidRPr="0046460C">
        <w:rPr>
          <w:szCs w:val="24"/>
        </w:rPr>
        <w:t xml:space="preserve">Figure </w:t>
      </w:r>
      <w:r w:rsidR="00F44D9E">
        <w:rPr>
          <w:szCs w:val="24"/>
        </w:rPr>
        <w:fldChar w:fldCharType="begin"/>
      </w:r>
      <w:r>
        <w:rPr>
          <w:szCs w:val="24"/>
        </w:rPr>
        <w:instrText xml:space="preserve"> SEQ Figure \* ARABIC </w:instrText>
      </w:r>
      <w:r w:rsidR="00F44D9E">
        <w:rPr>
          <w:szCs w:val="24"/>
        </w:rPr>
        <w:fldChar w:fldCharType="separate"/>
      </w:r>
      <w:r w:rsidR="00FC1F49">
        <w:rPr>
          <w:noProof/>
          <w:szCs w:val="24"/>
        </w:rPr>
        <w:t>18</w:t>
      </w:r>
      <w:r w:rsidR="00F44D9E">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in 1994-2000 (top) and 2001</w:t>
      </w:r>
      <w:del w:id="726" w:author="lindaeve" w:date="2014-02-03T09:40:00Z">
        <w:r w:rsidR="001A727B" w:rsidDel="005C067B">
          <w:rPr>
            <w:szCs w:val="24"/>
          </w:rPr>
          <w:delText xml:space="preserve"> to </w:delText>
        </w:r>
      </w:del>
      <w:ins w:id="727" w:author="lindaeve" w:date="2014-02-03T09:40:00Z">
        <w:r w:rsidR="005C067B">
          <w:rPr>
            <w:szCs w:val="24"/>
          </w:rPr>
          <w:t>-</w:t>
        </w:r>
      </w:ins>
      <w:r w:rsidR="001A727B">
        <w:rPr>
          <w:szCs w:val="24"/>
        </w:rPr>
        <w:t>2010 (bottom)</w:t>
      </w:r>
    </w:p>
    <w:p w:rsidR="000962A8" w:rsidRPr="008A695D" w:rsidRDefault="000962A8" w:rsidP="000962A8"/>
    <w:p w:rsidR="000962A8" w:rsidRDefault="000962A8" w:rsidP="000962A8">
      <w:pPr>
        <w:widowControl/>
        <w:jc w:val="left"/>
      </w:pPr>
      <w:r>
        <w:br w:type="page"/>
      </w:r>
    </w:p>
    <w:p w:rsidR="000962A8" w:rsidRDefault="000962A8" w:rsidP="000962A8">
      <w:pPr>
        <w:keepNext/>
      </w:pPr>
      <w:r w:rsidRPr="0092510C">
        <w:rPr>
          <w:noProof/>
        </w:rPr>
        <w:lastRenderedPageBreak/>
        <w:t xml:space="preserve"> </w:t>
      </w:r>
      <w:r>
        <w:rPr>
          <w:noProof/>
        </w:rPr>
        <w:drawing>
          <wp:inline distT="0" distB="0" distL="0" distR="0" wp14:anchorId="5BDFFF88" wp14:editId="3B5AF613">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pPr>
      <w:bookmarkStart w:id="728" w:name="_Ref374890171"/>
      <w:proofErr w:type="gramStart"/>
      <w:r w:rsidRPr="0046460C">
        <w:t xml:space="preserve">Figure </w:t>
      </w:r>
      <w:r w:rsidR="0068144C">
        <w:fldChar w:fldCharType="begin"/>
      </w:r>
      <w:r w:rsidR="0068144C">
        <w:instrText xml:space="preserve"> SEQ Figure \* ARABIC </w:instrText>
      </w:r>
      <w:r w:rsidR="0068144C">
        <w:fldChar w:fldCharType="separate"/>
      </w:r>
      <w:r w:rsidR="00FC1F49">
        <w:rPr>
          <w:noProof/>
        </w:rPr>
        <w:t>19</w:t>
      </w:r>
      <w:r w:rsidR="0068144C">
        <w:rPr>
          <w:noProof/>
        </w:rPr>
        <w:fldChar w:fldCharType="end"/>
      </w:r>
      <w:bookmarkEnd w:id="728"/>
      <w:r>
        <w:t>.</w:t>
      </w:r>
      <w:proofErr w:type="gramEnd"/>
      <w:r>
        <w:t xml:space="preserve">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r w:rsidR="001A727B">
        <w:rPr>
          <w:szCs w:val="24"/>
        </w:rPr>
        <w:t>in 1994-2000 (top) and 2001</w:t>
      </w:r>
      <w:del w:id="729" w:author="lindaeve" w:date="2014-02-03T09:40:00Z">
        <w:r w:rsidR="001A727B" w:rsidDel="005C067B">
          <w:rPr>
            <w:szCs w:val="24"/>
          </w:rPr>
          <w:delText xml:space="preserve"> to </w:delText>
        </w:r>
      </w:del>
      <w:ins w:id="730" w:author="lindaeve" w:date="2014-02-03T09:40:00Z">
        <w:r w:rsidR="005C067B">
          <w:rPr>
            <w:szCs w:val="24"/>
          </w:rPr>
          <w:t>-</w:t>
        </w:r>
      </w:ins>
      <w:r w:rsidR="001A727B">
        <w:rPr>
          <w:szCs w:val="24"/>
        </w:rPr>
        <w:t>2010 (bottom)</w:t>
      </w:r>
    </w:p>
    <w:p w:rsidR="000962A8" w:rsidRDefault="000962A8" w:rsidP="000962A8">
      <w:pPr>
        <w:widowControl/>
        <w:jc w:val="left"/>
        <w:rPr>
          <w:rFonts w:asciiTheme="majorHAnsi" w:eastAsia="黑体" w:hAnsiTheme="majorHAnsi" w:cstheme="majorBidi"/>
          <w:szCs w:val="24"/>
        </w:rPr>
      </w:pPr>
      <w:r>
        <w:rPr>
          <w:szCs w:val="24"/>
        </w:rPr>
        <w:br w:type="page"/>
      </w:r>
    </w:p>
    <w:p w:rsidR="000962A8" w:rsidRDefault="000962A8" w:rsidP="000962A8">
      <w:r>
        <w:rPr>
          <w:noProof/>
        </w:rPr>
        <w:lastRenderedPageBreak/>
        <w:drawing>
          <wp:inline distT="0" distB="0" distL="0" distR="0" wp14:anchorId="2B9EFF6F" wp14:editId="0DBA1893">
            <wp:extent cx="5274310" cy="6816935"/>
            <wp:effectExtent l="0" t="0" r="0" b="0"/>
            <wp:docPr id="37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bookmarkStart w:id="731" w:name="_Ref375150270"/>
      <w:proofErr w:type="gramStart"/>
      <w:r w:rsidRPr="007D3D22">
        <w:rPr>
          <w:szCs w:val="24"/>
        </w:rPr>
        <w:t xml:space="preserve">Figure </w:t>
      </w:r>
      <w:r w:rsidR="00F44D9E" w:rsidRPr="007D3D22">
        <w:rPr>
          <w:szCs w:val="24"/>
        </w:rPr>
        <w:fldChar w:fldCharType="begin"/>
      </w:r>
      <w:r w:rsidRPr="007D3D22">
        <w:rPr>
          <w:szCs w:val="24"/>
        </w:rPr>
        <w:instrText xml:space="preserve"> SEQ Figure \* ARABIC </w:instrText>
      </w:r>
      <w:r w:rsidR="00F44D9E" w:rsidRPr="007D3D22">
        <w:rPr>
          <w:szCs w:val="24"/>
        </w:rPr>
        <w:fldChar w:fldCharType="separate"/>
      </w:r>
      <w:r w:rsidR="00FC1F49">
        <w:rPr>
          <w:noProof/>
          <w:szCs w:val="24"/>
        </w:rPr>
        <w:t>20</w:t>
      </w:r>
      <w:r w:rsidR="00F44D9E" w:rsidRPr="007D3D22">
        <w:rPr>
          <w:szCs w:val="24"/>
        </w:rPr>
        <w:fldChar w:fldCharType="end"/>
      </w:r>
      <w:bookmarkEnd w:id="731"/>
      <w:r>
        <w:rPr>
          <w:szCs w:val="24"/>
        </w:rPr>
        <w:t>.</w:t>
      </w:r>
      <w:proofErr w:type="gramEnd"/>
      <w:r w:rsidRPr="007D3D22">
        <w:rPr>
          <w:szCs w:val="24"/>
        </w:rPr>
        <w:t xml:space="preserve"> </w:t>
      </w:r>
      <w:bookmarkStart w:id="732" w:name="OLE_LINK7"/>
      <w:bookmarkStart w:id="733" w:name="OLE_LINK8"/>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w:t>
      </w:r>
      <w:del w:id="734" w:author="lindaeve" w:date="2014-02-03T09:37:00Z">
        <w:r w:rsidR="001A727B" w:rsidDel="002C5D9C">
          <w:rPr>
            <w:szCs w:val="24"/>
          </w:rPr>
          <w:delText xml:space="preserve"> to </w:delText>
        </w:r>
      </w:del>
      <w:ins w:id="735"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bookmarkEnd w:id="732"/>
    <w:bookmarkEnd w:id="733"/>
    <w:p w:rsidR="000962A8" w:rsidRDefault="000962A8" w:rsidP="000962A8"/>
    <w:p w:rsidR="000962A8" w:rsidRDefault="000962A8" w:rsidP="000962A8">
      <w:pPr>
        <w:widowControl/>
        <w:jc w:val="left"/>
      </w:pPr>
      <w:r>
        <w:br w:type="page"/>
      </w:r>
    </w:p>
    <w:p w:rsidR="000962A8" w:rsidRDefault="000962A8" w:rsidP="000962A8">
      <w:r>
        <w:rPr>
          <w:noProof/>
        </w:rPr>
        <w:lastRenderedPageBreak/>
        <w:drawing>
          <wp:inline distT="0" distB="0" distL="0" distR="0" wp14:anchorId="374D6B50" wp14:editId="301AA079">
            <wp:extent cx="5274310" cy="6816935"/>
            <wp:effectExtent l="0" t="0" r="0" b="0"/>
            <wp:docPr id="37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F44D9E" w:rsidRPr="007D3D22">
        <w:rPr>
          <w:szCs w:val="24"/>
        </w:rPr>
        <w:fldChar w:fldCharType="begin"/>
      </w:r>
      <w:r w:rsidRPr="007D3D22">
        <w:rPr>
          <w:szCs w:val="24"/>
        </w:rPr>
        <w:instrText xml:space="preserve"> SEQ Figure \* ARABIC </w:instrText>
      </w:r>
      <w:r w:rsidR="00F44D9E" w:rsidRPr="007D3D22">
        <w:rPr>
          <w:szCs w:val="24"/>
        </w:rPr>
        <w:fldChar w:fldCharType="separate"/>
      </w:r>
      <w:r w:rsidR="00FC1F49">
        <w:rPr>
          <w:noProof/>
          <w:szCs w:val="24"/>
        </w:rPr>
        <w:t>21</w:t>
      </w:r>
      <w:r w:rsidR="00F44D9E"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w:t>
      </w:r>
      <w:del w:id="736" w:author="lindaeve" w:date="2014-02-03T09:37:00Z">
        <w:r w:rsidR="001A727B" w:rsidDel="002C5D9C">
          <w:rPr>
            <w:szCs w:val="24"/>
          </w:rPr>
          <w:delText xml:space="preserve"> to </w:delText>
        </w:r>
      </w:del>
      <w:ins w:id="737"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AF3191" w:rsidRDefault="000962A8" w:rsidP="000962A8">
      <w:pPr>
        <w:pStyle w:val="a7"/>
      </w:pPr>
    </w:p>
    <w:p w:rsidR="000962A8" w:rsidRDefault="000962A8" w:rsidP="000962A8">
      <w:pPr>
        <w:widowControl/>
        <w:jc w:val="left"/>
      </w:pPr>
      <w:r>
        <w:br w:type="page"/>
      </w:r>
    </w:p>
    <w:p w:rsidR="000962A8" w:rsidRDefault="000962A8" w:rsidP="000962A8">
      <w:r>
        <w:rPr>
          <w:noProof/>
        </w:rPr>
        <w:lastRenderedPageBreak/>
        <w:drawing>
          <wp:inline distT="0" distB="0" distL="0" distR="0" wp14:anchorId="088B1595" wp14:editId="5AC79D84">
            <wp:extent cx="5274310" cy="6855126"/>
            <wp:effectExtent l="0" t="0" r="0" b="0"/>
            <wp:docPr id="37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274310" cy="6855126"/>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F44D9E" w:rsidRPr="007D3D22">
        <w:rPr>
          <w:szCs w:val="24"/>
        </w:rPr>
        <w:fldChar w:fldCharType="begin"/>
      </w:r>
      <w:r w:rsidRPr="007D3D22">
        <w:rPr>
          <w:szCs w:val="24"/>
        </w:rPr>
        <w:instrText xml:space="preserve"> SEQ Figure \* ARABIC </w:instrText>
      </w:r>
      <w:r w:rsidR="00F44D9E" w:rsidRPr="007D3D22">
        <w:rPr>
          <w:szCs w:val="24"/>
        </w:rPr>
        <w:fldChar w:fldCharType="separate"/>
      </w:r>
      <w:r w:rsidR="00FC1F49">
        <w:rPr>
          <w:noProof/>
          <w:szCs w:val="24"/>
        </w:rPr>
        <w:t>22</w:t>
      </w:r>
      <w:r w:rsidR="00F44D9E"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w:t>
      </w:r>
      <w:del w:id="738" w:author="lindaeve" w:date="2014-02-03T09:37:00Z">
        <w:r w:rsidR="001A727B" w:rsidDel="002C5D9C">
          <w:rPr>
            <w:szCs w:val="24"/>
          </w:rPr>
          <w:delText xml:space="preserve"> to </w:delText>
        </w:r>
      </w:del>
      <w:ins w:id="739"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581EDE" w:rsidRDefault="000962A8" w:rsidP="000962A8">
      <w:pPr>
        <w:pStyle w:val="a7"/>
        <w:rPr>
          <w:szCs w:val="24"/>
        </w:rPr>
      </w:pPr>
    </w:p>
    <w:p w:rsidR="000962A8" w:rsidRDefault="000962A8" w:rsidP="000962A8">
      <w:pPr>
        <w:widowControl/>
        <w:jc w:val="left"/>
        <w:rPr>
          <w:rFonts w:asciiTheme="majorHAnsi" w:eastAsia="黑体" w:hAnsiTheme="majorHAnsi" w:cstheme="majorBidi"/>
          <w:szCs w:val="24"/>
        </w:rPr>
      </w:pPr>
      <w:r>
        <w:rPr>
          <w:szCs w:val="24"/>
        </w:rPr>
        <w:br w:type="page"/>
      </w:r>
    </w:p>
    <w:p w:rsidR="000962A8" w:rsidRDefault="000962A8" w:rsidP="000962A8">
      <w:r>
        <w:rPr>
          <w:noProof/>
        </w:rPr>
        <w:lastRenderedPageBreak/>
        <w:drawing>
          <wp:inline distT="0" distB="0" distL="0" distR="0" wp14:anchorId="36F2A71F" wp14:editId="160225C2">
            <wp:extent cx="5274310" cy="6816935"/>
            <wp:effectExtent l="0" t="0" r="0" b="0"/>
            <wp:docPr id="379"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F44D9E" w:rsidRPr="007D3D22">
        <w:rPr>
          <w:szCs w:val="24"/>
        </w:rPr>
        <w:fldChar w:fldCharType="begin"/>
      </w:r>
      <w:r w:rsidRPr="007D3D22">
        <w:rPr>
          <w:szCs w:val="24"/>
        </w:rPr>
        <w:instrText xml:space="preserve"> SEQ Figure \* ARABIC </w:instrText>
      </w:r>
      <w:r w:rsidR="00F44D9E" w:rsidRPr="007D3D22">
        <w:rPr>
          <w:szCs w:val="24"/>
        </w:rPr>
        <w:fldChar w:fldCharType="separate"/>
      </w:r>
      <w:r w:rsidR="00FC1F49">
        <w:rPr>
          <w:noProof/>
          <w:szCs w:val="24"/>
        </w:rPr>
        <w:t>23</w:t>
      </w:r>
      <w:r w:rsidR="00F44D9E"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2001</w:t>
      </w:r>
      <w:del w:id="740" w:author="lindaeve" w:date="2014-02-03T09:37:00Z">
        <w:r w:rsidR="001A727B" w:rsidDel="002C5D9C">
          <w:rPr>
            <w:szCs w:val="24"/>
          </w:rPr>
          <w:delText xml:space="preserve"> to </w:delText>
        </w:r>
      </w:del>
      <w:ins w:id="741"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DA6D26" w:rsidRDefault="000962A8" w:rsidP="000962A8">
      <w:pPr>
        <w:pStyle w:val="a7"/>
        <w:rPr>
          <w:szCs w:val="24"/>
        </w:rPr>
      </w:pPr>
    </w:p>
    <w:p w:rsidR="000962A8" w:rsidRDefault="000962A8" w:rsidP="000962A8">
      <w:pPr>
        <w:pStyle w:val="a7"/>
      </w:pPr>
    </w:p>
    <w:p w:rsidR="000962A8" w:rsidRDefault="000962A8" w:rsidP="000962A8">
      <w:pPr>
        <w:widowControl/>
        <w:jc w:val="left"/>
      </w:pPr>
      <w:r>
        <w:br w:type="page"/>
      </w:r>
    </w:p>
    <w:p w:rsidR="000962A8" w:rsidRDefault="000962A8" w:rsidP="000962A8">
      <w:r>
        <w:rPr>
          <w:noProof/>
        </w:rPr>
        <w:lastRenderedPageBreak/>
        <w:drawing>
          <wp:inline distT="0" distB="0" distL="0" distR="0" wp14:anchorId="6B6F409E" wp14:editId="260ECFA2">
            <wp:extent cx="5274310" cy="6816935"/>
            <wp:effectExtent l="0" t="0" r="0" b="0"/>
            <wp:docPr id="380"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5274310" cy="6816935"/>
                    </a:xfrm>
                    <a:prstGeom prst="rect">
                      <a:avLst/>
                    </a:prstGeom>
                  </pic:spPr>
                </pic:pic>
              </a:graphicData>
            </a:graphic>
          </wp:inline>
        </w:drawing>
      </w:r>
    </w:p>
    <w:p w:rsidR="000962A8" w:rsidRDefault="000962A8" w:rsidP="000962A8">
      <w:pPr>
        <w:pStyle w:val="a7"/>
        <w:rPr>
          <w:szCs w:val="24"/>
        </w:rPr>
      </w:pPr>
      <w:bookmarkStart w:id="742" w:name="_Ref375150284"/>
      <w:proofErr w:type="gramStart"/>
      <w:r w:rsidRPr="00111980">
        <w:rPr>
          <w:szCs w:val="24"/>
        </w:rPr>
        <w:t xml:space="preserve">Figure </w:t>
      </w:r>
      <w:r w:rsidR="00F44D9E" w:rsidRPr="00111980">
        <w:rPr>
          <w:szCs w:val="24"/>
        </w:rPr>
        <w:fldChar w:fldCharType="begin"/>
      </w:r>
      <w:r w:rsidRPr="00111980">
        <w:rPr>
          <w:szCs w:val="24"/>
        </w:rPr>
        <w:instrText xml:space="preserve"> SEQ Figure \* ARABIC </w:instrText>
      </w:r>
      <w:r w:rsidR="00F44D9E" w:rsidRPr="00111980">
        <w:rPr>
          <w:szCs w:val="24"/>
        </w:rPr>
        <w:fldChar w:fldCharType="separate"/>
      </w:r>
      <w:r w:rsidR="00FC1F49">
        <w:rPr>
          <w:noProof/>
          <w:szCs w:val="24"/>
        </w:rPr>
        <w:t>24</w:t>
      </w:r>
      <w:r w:rsidR="00F44D9E" w:rsidRPr="00111980">
        <w:rPr>
          <w:szCs w:val="24"/>
        </w:rPr>
        <w:fldChar w:fldCharType="end"/>
      </w:r>
      <w:bookmarkEnd w:id="742"/>
      <w:r>
        <w:rPr>
          <w:szCs w:val="24"/>
        </w:rPr>
        <w:t>.</w:t>
      </w:r>
      <w:proofErr w:type="gramEnd"/>
      <w:r w:rsidRPr="00111980">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2001</w:t>
      </w:r>
      <w:del w:id="743" w:author="lindaeve" w:date="2014-02-03T09:37:00Z">
        <w:r w:rsidR="002510F5" w:rsidDel="002C5D9C">
          <w:rPr>
            <w:szCs w:val="24"/>
          </w:rPr>
          <w:delText xml:space="preserve"> to </w:delText>
        </w:r>
      </w:del>
      <w:ins w:id="744" w:author="lindaeve" w:date="2014-02-03T09:37:00Z">
        <w:r w:rsidR="002C5D9C">
          <w:rPr>
            <w:szCs w:val="24"/>
          </w:rPr>
          <w:t>-</w:t>
        </w:r>
      </w:ins>
      <w:r w:rsidR="002510F5">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Default="000962A8" w:rsidP="000962A8">
      <w:pPr>
        <w:rPr>
          <w:rFonts w:asciiTheme="majorHAnsi" w:eastAsia="黑体" w:hAnsiTheme="majorHAnsi" w:cstheme="majorBidi"/>
        </w:rPr>
      </w:pPr>
      <w:r>
        <w:br w:type="page"/>
      </w:r>
    </w:p>
    <w:p w:rsidR="000962A8" w:rsidRDefault="000962A8" w:rsidP="000962A8">
      <w:pPr>
        <w:pStyle w:val="a7"/>
        <w:rPr>
          <w:rFonts w:cs="Times New Roman"/>
          <w:szCs w:val="24"/>
        </w:rPr>
      </w:pPr>
      <w:r>
        <w:rPr>
          <w:noProof/>
        </w:rPr>
        <w:lastRenderedPageBreak/>
        <w:drawing>
          <wp:inline distT="0" distB="0" distL="0" distR="0" wp14:anchorId="2140326D" wp14:editId="36DB3865">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5"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745" w:name="_Ref375003231"/>
    </w:p>
    <w:p w:rsidR="005C1D6D" w:rsidRDefault="000962A8" w:rsidP="000962A8">
      <w:pPr>
        <w:rPr>
          <w:rFonts w:cs="Times New Roman"/>
          <w:szCs w:val="24"/>
        </w:rPr>
      </w:pPr>
      <w:bookmarkStart w:id="746" w:name="_Ref378757932"/>
      <w:proofErr w:type="gramStart"/>
      <w:r w:rsidRPr="005825F9">
        <w:rPr>
          <w:rFonts w:cs="Times New Roman"/>
          <w:szCs w:val="24"/>
        </w:rPr>
        <w:t xml:space="preserve">Figure </w:t>
      </w:r>
      <w:r w:rsidR="00F44D9E" w:rsidRPr="005825F9">
        <w:rPr>
          <w:rFonts w:cs="Times New Roman"/>
          <w:szCs w:val="24"/>
        </w:rPr>
        <w:fldChar w:fldCharType="begin"/>
      </w:r>
      <w:r w:rsidRPr="005825F9">
        <w:rPr>
          <w:rFonts w:cs="Times New Roman"/>
          <w:szCs w:val="24"/>
        </w:rPr>
        <w:instrText xml:space="preserve"> SEQ Figure \* ARABIC </w:instrText>
      </w:r>
      <w:r w:rsidR="00F44D9E" w:rsidRPr="005825F9">
        <w:rPr>
          <w:rFonts w:cs="Times New Roman"/>
          <w:szCs w:val="24"/>
        </w:rPr>
        <w:fldChar w:fldCharType="separate"/>
      </w:r>
      <w:r w:rsidR="00FC1F49">
        <w:rPr>
          <w:rFonts w:cs="Times New Roman"/>
          <w:noProof/>
          <w:szCs w:val="24"/>
        </w:rPr>
        <w:t>25</w:t>
      </w:r>
      <w:r w:rsidR="00F44D9E" w:rsidRPr="005825F9">
        <w:rPr>
          <w:rFonts w:cs="Times New Roman"/>
          <w:szCs w:val="24"/>
        </w:rPr>
        <w:fldChar w:fldCharType="end"/>
      </w:r>
      <w:bookmarkEnd w:id="745"/>
      <w:bookmarkEnd w:id="746"/>
      <w:r>
        <w:rPr>
          <w:rFonts w:cs="Times New Roman"/>
          <w:szCs w:val="24"/>
        </w:rPr>
        <w:t>.</w:t>
      </w:r>
      <w:proofErr w:type="gramEnd"/>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w:t>
      </w:r>
      <w:proofErr w:type="gramStart"/>
      <w:r w:rsidRPr="005825F9">
        <w:rPr>
          <w:rFonts w:cs="Times New Roman"/>
          <w:szCs w:val="24"/>
        </w:rPr>
        <w:t>(D)</w:t>
      </w:r>
      <w:r>
        <w:rPr>
          <w:rFonts w:cs="Times New Roman"/>
          <w:szCs w:val="24"/>
        </w:rPr>
        <w:t xml:space="preserve"> </w:t>
      </w:r>
      <w:r w:rsidRPr="005825F9">
        <w:rPr>
          <w:rFonts w:cs="Times New Roman"/>
          <w:szCs w:val="24"/>
        </w:rPr>
        <w:t>Total Exposures</w:t>
      </w:r>
      <w:proofErr w:type="gramEnd"/>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F44D9E" w:rsidRPr="00F44D9E">
        <w:rPr>
          <w:rFonts w:cs="Times New Roman"/>
          <w:szCs w:val="24"/>
          <w:rPrChange w:id="747" w:author="Yong" w:date="2014-02-02T14:48:00Z">
            <w:rPr>
              <w:rFonts w:cs="Times New Roman"/>
              <w:i/>
              <w:color w:val="000000"/>
              <w:szCs w:val="24"/>
            </w:rPr>
          </w:rPrChange>
        </w:rPr>
        <w:t>*</w:t>
      </w:r>
      <w:r w:rsidR="00F91AE8">
        <w:rPr>
          <w:rFonts w:cs="Times New Roman"/>
          <w:szCs w:val="24"/>
        </w:rPr>
        <w:t xml:space="preserve"> </w:t>
      </w:r>
      <w:r w:rsidR="00F44D9E" w:rsidRPr="00F44D9E">
        <w:rPr>
          <w:rFonts w:cs="Times New Roman"/>
          <w:szCs w:val="24"/>
          <w:rPrChange w:id="748" w:author="Yong" w:date="2014-02-02T14:48:00Z">
            <w:rPr>
              <w:rFonts w:ascii="Arial Narrow" w:hAnsi="Arial Narrow" w:cs="Times New Roman"/>
              <w:color w:val="000000"/>
              <w:sz w:val="22"/>
              <w:szCs w:val="24"/>
            </w:rPr>
          </w:rPrChange>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 xml:space="preserve">von </w:t>
      </w:r>
      <w:proofErr w:type="spellStart"/>
      <w:r w:rsidR="00E91895" w:rsidRPr="00E91895">
        <w:rPr>
          <w:rFonts w:cs="Times New Roman"/>
          <w:szCs w:val="24"/>
        </w:rPr>
        <w:t>karman</w:t>
      </w:r>
      <w:proofErr w:type="spellEnd"/>
      <w:r w:rsidR="00E91895" w:rsidRPr="00E91895">
        <w:rPr>
          <w:rFonts w:cs="Times New Roman"/>
          <w:szCs w:val="24"/>
        </w:rPr>
        <w:t xml:space="preserve">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proofErr w:type="spellStart"/>
      <w:r w:rsidRPr="005825F9">
        <w:rPr>
          <w:rFonts w:cs="Times New Roman"/>
          <w:i/>
          <w:szCs w:val="24"/>
        </w:rPr>
        <w:t>F</w:t>
      </w:r>
      <w:r w:rsidRPr="005825F9">
        <w:rPr>
          <w:rFonts w:cs="Times New Roman"/>
          <w:i/>
          <w:szCs w:val="24"/>
          <w:vertAlign w:val="subscript"/>
        </w:rPr>
        <w:t>r</w:t>
      </w:r>
      <w:proofErr w:type="spellEnd"/>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proofErr w:type="spellStart"/>
      <w:r w:rsidRPr="005825F9">
        <w:rPr>
          <w:rFonts w:cs="Times New Roman"/>
          <w:i/>
          <w:szCs w:val="24"/>
        </w:rPr>
        <w:t>Sa</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proofErr w:type="spellStart"/>
      <w:r w:rsidRPr="005825F9">
        <w:rPr>
          <w:rFonts w:cs="Times New Roman"/>
          <w:i/>
          <w:szCs w:val="24"/>
        </w:rPr>
        <w:t>λ</w:t>
      </w:r>
      <w:r w:rsidRPr="005825F9">
        <w:rPr>
          <w:rFonts w:cs="Times New Roman"/>
          <w:i/>
          <w:szCs w:val="24"/>
          <w:vertAlign w:val="subscript"/>
        </w:rPr>
        <w:t>v</w:t>
      </w:r>
      <w:proofErr w:type="spellEnd"/>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proofErr w:type="spellStart"/>
      <w:r w:rsidRPr="005825F9">
        <w:rPr>
          <w:rFonts w:cs="Times New Roman"/>
          <w:i/>
          <w:szCs w:val="24"/>
        </w:rPr>
        <w:t>L</w:t>
      </w:r>
      <w:r w:rsidRPr="005825F9">
        <w:rPr>
          <w:rFonts w:cs="Times New Roman"/>
          <w:i/>
          <w:szCs w:val="24"/>
          <w:vertAlign w:val="subscript"/>
        </w:rPr>
        <w:t>r</w:t>
      </w:r>
      <w:proofErr w:type="spellEnd"/>
      <w:r w:rsidR="001220C7">
        <w:rPr>
          <w:rFonts w:cs="Times New Roman"/>
          <w:i/>
          <w:szCs w:val="24"/>
          <w:vertAlign w:val="subscript"/>
        </w:rPr>
        <w:t xml:space="preserve"> </w:t>
      </w:r>
      <w:proofErr w:type="spellStart"/>
      <w:r w:rsidR="00E91895" w:rsidRPr="00E91895">
        <w:rPr>
          <w:rFonts w:cs="Times New Roman"/>
          <w:szCs w:val="24"/>
        </w:rPr>
        <w:t>derm</w:t>
      </w:r>
      <w:proofErr w:type="spellEnd"/>
      <w:r w:rsidR="00E91895" w:rsidRPr="00E91895">
        <w:rPr>
          <w:rFonts w:cs="Times New Roman"/>
          <w:szCs w:val="24"/>
        </w:rPr>
        <w:t xml:space="preserve"> loading rate (dimensionless)</w:t>
      </w:r>
      <w:r w:rsidRPr="00194FA8">
        <w:rPr>
          <w:rFonts w:cs="Times New Roman"/>
          <w:i/>
          <w:szCs w:val="24"/>
        </w:rPr>
        <w:t>,</w:t>
      </w:r>
      <w:r w:rsidRPr="005825F9">
        <w:rPr>
          <w:rFonts w:cs="Times New Roman"/>
          <w:szCs w:val="24"/>
        </w:rPr>
        <w:t xml:space="preserve"> 18 </w:t>
      </w:r>
      <w:proofErr w:type="spellStart"/>
      <w:r w:rsidRPr="005825F9">
        <w:rPr>
          <w:rFonts w:cs="Times New Roman"/>
          <w:i/>
          <w:szCs w:val="24"/>
        </w:rPr>
        <w:t>R</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removal coefficient on the skin (</w:t>
      </w:r>
      <w:proofErr w:type="spellStart"/>
      <w:r w:rsidR="00E91895" w:rsidRPr="00E91895">
        <w:rPr>
          <w:rFonts w:cs="Times New Roman"/>
          <w:szCs w:val="24"/>
        </w:rPr>
        <w:t>dimesionless</w:t>
      </w:r>
      <w:proofErr w:type="spellEnd"/>
      <w:r w:rsidR="00E91895" w:rsidRPr="00E91895">
        <w:rPr>
          <w:rFonts w:cs="Times New Roman"/>
          <w:szCs w:val="24"/>
        </w:rPr>
        <w:t>)</w:t>
      </w:r>
      <w:r w:rsidRPr="00194FA8">
        <w:rPr>
          <w:rFonts w:cs="Times New Roman"/>
          <w:i/>
          <w:szCs w:val="24"/>
        </w:rPr>
        <w:t>.</w:t>
      </w:r>
      <w:r w:rsidRPr="005825F9">
        <w:rPr>
          <w:rFonts w:cs="Times New Roman"/>
          <w:szCs w:val="24"/>
        </w:rPr>
        <w:t xml:space="preserve"> </w:t>
      </w:r>
      <w:r w:rsidR="00DA001E">
        <w:rPr>
          <w:rFonts w:cs="Times New Roman"/>
          <w:szCs w:val="24"/>
        </w:rPr>
        <w:t xml:space="preserve"> (</w:t>
      </w:r>
      <w:proofErr w:type="gramStart"/>
      <w:r w:rsidR="002510F5">
        <w:rPr>
          <w:rFonts w:cs="Times New Roman"/>
          <w:szCs w:val="24"/>
        </w:rPr>
        <w:t>see</w:t>
      </w:r>
      <w:proofErr w:type="gramEnd"/>
      <w:r w:rsidR="002510F5">
        <w:rPr>
          <w:rFonts w:cs="Times New Roman"/>
          <w:szCs w:val="24"/>
        </w:rPr>
        <w:t xml:space="preserve"> </w:t>
      </w:r>
      <w:r w:rsidR="005E536A">
        <w:fldChar w:fldCharType="begin"/>
      </w:r>
      <w:r w:rsidR="005E536A">
        <w:instrText xml:space="preserve"> REF _Ref378771651 \h  \* MERGEFORMAT </w:instrText>
      </w:r>
      <w:r w:rsidR="005E536A">
        <w:fldChar w:fldCharType="separate"/>
      </w:r>
      <w:ins w:id="749" w:author="kunmei" w:date="2014-02-03T19:40:00Z">
        <w:r w:rsidR="00FC1F49" w:rsidRPr="00FC1F49">
          <w:rPr>
            <w:rFonts w:cs="Times New Roman"/>
            <w:szCs w:val="24"/>
          </w:rPr>
          <w:t xml:space="preserve">Table </w:t>
        </w:r>
        <w:r w:rsidR="00FC1F49" w:rsidRPr="00FC1F49">
          <w:rPr>
            <w:rFonts w:cs="Times New Roman"/>
            <w:szCs w:val="24"/>
            <w:rPrChange w:id="750" w:author="kunmei" w:date="2014-02-03T19:40:00Z">
              <w:rPr>
                <w:rFonts w:cs="Times New Roman"/>
                <w:noProof/>
                <w:color w:val="000000"/>
                <w:szCs w:val="24"/>
              </w:rPr>
            </w:rPrChange>
          </w:rPr>
          <w:t>2</w:t>
        </w:r>
      </w:ins>
      <w:del w:id="751" w:author="kunmei" w:date="2014-02-03T18:20:00Z">
        <w:r w:rsidR="00EC2338" w:rsidRPr="00EC2338" w:rsidDel="005313A0">
          <w:rPr>
            <w:rFonts w:cs="Times New Roman"/>
            <w:szCs w:val="24"/>
          </w:rPr>
          <w:delText>Table 2</w:delText>
        </w:r>
      </w:del>
      <w:r w:rsidR="005E536A">
        <w:fldChar w:fldCharType="end"/>
      </w:r>
      <w:r>
        <w:rPr>
          <w:rFonts w:cs="Times New Roman"/>
          <w:szCs w:val="24"/>
        </w:rPr>
        <w:t xml:space="preserve"> for details</w:t>
      </w:r>
      <w:r w:rsidR="00DA001E">
        <w:rPr>
          <w:rFonts w:cs="Times New Roman"/>
          <w:szCs w:val="24"/>
        </w:rPr>
        <w:t>)</w:t>
      </w:r>
    </w:p>
    <w:p w:rsidR="000962A8" w:rsidRDefault="005C1D6D" w:rsidP="000962A8">
      <w:pPr>
        <w:rPr>
          <w:rFonts w:cs="Times New Roman"/>
          <w:szCs w:val="24"/>
        </w:rPr>
      </w:pPr>
      <w:r>
        <w:br w:type="page"/>
      </w:r>
    </w:p>
    <w:p w:rsidR="00E91895" w:rsidRDefault="00E91895" w:rsidP="00E91895">
      <w:pPr>
        <w:spacing w:after="240"/>
      </w:pPr>
      <w:r w:rsidRPr="00E91895">
        <w:rPr>
          <w:b/>
          <w:sz w:val="44"/>
          <w:szCs w:val="44"/>
        </w:rPr>
        <w:lastRenderedPageBreak/>
        <w:t>Tables</w:t>
      </w:r>
    </w:p>
    <w:p w:rsidR="002510F5" w:rsidRDefault="002510F5" w:rsidP="002510F5">
      <w:pPr>
        <w:pStyle w:val="a7"/>
        <w:keepNext/>
        <w:rPr>
          <w:rFonts w:eastAsiaTheme="majorEastAsia" w:cs="Times New Roman"/>
          <w:bCs/>
          <w:color w:val="000000"/>
          <w:kern w:val="0"/>
          <w:szCs w:val="24"/>
        </w:rPr>
      </w:pPr>
      <w:bookmarkStart w:id="752" w:name="_Ref378775701"/>
      <w:proofErr w:type="gramStart"/>
      <w:r>
        <w:t xml:space="preserve">Table </w:t>
      </w:r>
      <w:r w:rsidR="0068144C">
        <w:fldChar w:fldCharType="begin"/>
      </w:r>
      <w:r w:rsidR="0068144C">
        <w:instrText xml:space="preserve"> SEQ Table \* ARABIC </w:instrText>
      </w:r>
      <w:r w:rsidR="0068144C">
        <w:fldChar w:fldCharType="separate"/>
      </w:r>
      <w:r w:rsidR="00FC1F49">
        <w:rPr>
          <w:noProof/>
        </w:rPr>
        <w:t>1</w:t>
      </w:r>
      <w:r w:rsidR="0068144C">
        <w:rPr>
          <w:noProof/>
        </w:rPr>
        <w:fldChar w:fldCharType="end"/>
      </w:r>
      <w:bookmarkEnd w:id="752"/>
      <w:r>
        <w:t>.</w:t>
      </w:r>
      <w:proofErr w:type="gramEnd"/>
      <w:r>
        <w:rPr>
          <w:rFonts w:hint="eastAsia"/>
        </w:rPr>
        <w:t xml:space="preserve"> </w:t>
      </w:r>
      <w:proofErr w:type="gramStart"/>
      <w:r>
        <w:rPr>
          <w:rFonts w:eastAsiaTheme="majorEastAsia" w:cs="Times New Roman"/>
          <w:bCs/>
          <w:color w:val="000000"/>
          <w:kern w:val="0"/>
          <w:szCs w:val="24"/>
        </w:rPr>
        <w:t>Coordinates, elevation, main climate characteristics of the studied AAAAI pollen monitoring stations.</w:t>
      </w:r>
      <w:proofErr w:type="gramEnd"/>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proofErr w:type="spellStart"/>
            <w:r w:rsidRPr="00CE4331">
              <w:rPr>
                <w:rFonts w:ascii="Arial Narrow" w:eastAsia="宋体" w:hAnsi="Arial Narrow" w:cs="宋体"/>
                <w:b/>
                <w:bCs/>
                <w:color w:val="000000"/>
                <w:kern w:val="0"/>
                <w:sz w:val="22"/>
              </w:rPr>
              <w:t>Lat</w:t>
            </w:r>
            <w:proofErr w:type="spellEnd"/>
            <w:r w:rsidRPr="00CE4331">
              <w:rPr>
                <w:rFonts w:ascii="Arial Narrow" w:eastAsia="宋体" w:hAnsi="Arial Narrow" w:cs="宋体"/>
                <w:b/>
                <w:bCs/>
                <w:color w:val="000000"/>
                <w:kern w:val="0"/>
                <w:sz w:val="22"/>
              </w:rPr>
              <w:t xml:space="preserve">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Durham,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Erie,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proofErr w:type="spellStart"/>
            <w:r w:rsidRPr="00CE4331">
              <w:rPr>
                <w:rFonts w:ascii="Arial Narrow" w:eastAsia="宋体" w:hAnsi="Arial Narrow" w:cs="宋体"/>
                <w:color w:val="000000"/>
                <w:kern w:val="0"/>
                <w:sz w:val="22"/>
              </w:rPr>
              <w:t>LaCrosse</w:t>
            </w:r>
            <w:proofErr w:type="spellEnd"/>
            <w:r w:rsidRPr="00CE4331">
              <w:rPr>
                <w:rFonts w:ascii="Arial Narrow" w:eastAsia="宋体" w:hAnsi="Arial Narrow" w:cs="宋体"/>
                <w:color w:val="000000"/>
                <w:kern w:val="0"/>
                <w:sz w:val="22"/>
              </w:rPr>
              <w:t xml:space="preserve">, WI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widowControl/>
        <w:jc w:val="left"/>
      </w:pPr>
      <w:r>
        <w:br w:type="page"/>
      </w:r>
    </w:p>
    <w:p w:rsidR="00E576AA" w:rsidRPr="00E576AA" w:rsidRDefault="00E576AA" w:rsidP="00E576AA"/>
    <w:p w:rsidR="00E576AA" w:rsidRDefault="00E576AA" w:rsidP="00E576AA">
      <w:pPr>
        <w:pStyle w:val="a7"/>
      </w:pPr>
      <w:bookmarkStart w:id="753" w:name="_Ref378771651"/>
      <w:proofErr w:type="gramStart"/>
      <w:r w:rsidRPr="000045CC">
        <w:t xml:space="preserve">Table </w:t>
      </w:r>
      <w:r w:rsidR="0068144C">
        <w:fldChar w:fldCharType="begin"/>
      </w:r>
      <w:r w:rsidR="0068144C">
        <w:instrText xml:space="preserve"> SEQ Table \* ARABIC </w:instrText>
      </w:r>
      <w:r w:rsidR="0068144C">
        <w:fldChar w:fldCharType="separate"/>
      </w:r>
      <w:r w:rsidR="00FC1F49">
        <w:rPr>
          <w:noProof/>
        </w:rPr>
        <w:t>2</w:t>
      </w:r>
      <w:r w:rsidR="0068144C">
        <w:rPr>
          <w:noProof/>
        </w:rPr>
        <w:fldChar w:fldCharType="end"/>
      </w:r>
      <w:bookmarkEnd w:id="753"/>
      <w:r w:rsidRPr="000045CC">
        <w:t>.</w:t>
      </w:r>
      <w:proofErr w:type="gramEnd"/>
      <w:r w:rsidRPr="000045CC">
        <w:t xml:space="preserve"> </w:t>
      </w:r>
      <w:proofErr w:type="gramStart"/>
      <w:r w:rsidRPr="000045CC">
        <w:t xml:space="preserve">Parameters for calculating population exposure to pollen in </w:t>
      </w:r>
      <w:r>
        <w:t>nine</w:t>
      </w:r>
      <w:r w:rsidRPr="000045CC">
        <w:t xml:space="preserve"> different climate regions in </w:t>
      </w:r>
      <w:r>
        <w:t>CONUS</w:t>
      </w:r>
      <w:r w:rsidRPr="000045CC">
        <w:t>.</w:t>
      </w:r>
      <w:proofErr w:type="gramEnd"/>
      <w:r w:rsidRPr="000045CC">
        <w:t xml:space="preserve"> These parameters were listed either as fixed values, known distributions</w:t>
      </w:r>
      <w:r>
        <w:t>,</w:t>
      </w:r>
      <w:r w:rsidRPr="000045CC">
        <w:t xml:space="preserve"> or unknown empirical distribution</w:t>
      </w:r>
      <w:r>
        <w:t>s</w:t>
      </w:r>
      <w:r w:rsidRPr="000045CC">
        <w:t xml:space="preserve"> derived from the literature </w:t>
      </w:r>
      <w:r w:rsidR="00F44D9E"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F44D9E" w:rsidRPr="000045CC">
        <w:fldChar w:fldCharType="separate"/>
      </w:r>
      <w:r>
        <w:rPr>
          <w:noProof/>
        </w:rPr>
        <w:t>(</w:t>
      </w:r>
      <w:hyperlink w:anchor="_ENREF_23" w:tooltip="Sofiev, 2013 #6" w:history="1">
        <w:r w:rsidR="00787A2D">
          <w:rPr>
            <w:noProof/>
          </w:rPr>
          <w:t>Sofiev et al., 2013</w:t>
        </w:r>
      </w:hyperlink>
      <w:r>
        <w:rPr>
          <w:noProof/>
        </w:rPr>
        <w:t>)</w:t>
      </w:r>
      <w:r w:rsidR="00F44D9E" w:rsidRPr="000045CC">
        <w:fldChar w:fldCharType="end"/>
      </w:r>
      <w:r w:rsidRPr="000045CC">
        <w:t>.</w:t>
      </w:r>
      <w:ins w:id="754" w:author="kunmei" w:date="2014-02-03T22:23:00Z">
        <w:r w:rsidR="009C09C7">
          <w:t xml:space="preserve"> </w:t>
        </w:r>
      </w:ins>
      <w:proofErr w:type="gramStart"/>
      <w:ins w:id="755" w:author="kunmei" w:date="2014-02-03T22:25:00Z">
        <w:r w:rsidR="009C09C7" w:rsidRPr="008C0F97">
          <w:rPr>
            <w:rFonts w:ascii="Arial Narrow" w:eastAsiaTheme="minorEastAsia" w:hAnsi="Arial Narrow" w:cstheme="minorBidi"/>
            <w:sz w:val="22"/>
            <w:szCs w:val="22"/>
          </w:rPr>
          <w:t>efficiency</w:t>
        </w:r>
        <w:proofErr w:type="gramEnd"/>
        <w:r w:rsidR="009C09C7" w:rsidRPr="008C0F97">
          <w:rPr>
            <w:rFonts w:ascii="Arial Narrow" w:eastAsiaTheme="minorEastAsia" w:hAnsi="Arial Narrow" w:cstheme="minorBidi"/>
            <w:sz w:val="22"/>
            <w:szCs w:val="22"/>
          </w:rPr>
          <w:t xml:space="preserve"> of adherence</w:t>
        </w:r>
      </w:ins>
    </w:p>
    <w:p w:rsidR="00E576AA" w:rsidRPr="000045CC" w:rsidRDefault="00E576AA" w:rsidP="00E576AA"/>
    <w:tbl>
      <w:tblPr>
        <w:tblW w:w="5000" w:type="pct"/>
        <w:tblCellMar>
          <w:left w:w="0" w:type="dxa"/>
          <w:right w:w="0" w:type="dxa"/>
        </w:tblCellMar>
        <w:tblLook w:val="04A0" w:firstRow="1" w:lastRow="0" w:firstColumn="1" w:lastColumn="0" w:noHBand="0" w:noVBand="1"/>
      </w:tblPr>
      <w:tblGrid>
        <w:gridCol w:w="997"/>
        <w:gridCol w:w="3972"/>
        <w:gridCol w:w="173"/>
        <w:gridCol w:w="776"/>
        <w:gridCol w:w="845"/>
        <w:gridCol w:w="733"/>
        <w:gridCol w:w="5"/>
        <w:gridCol w:w="785"/>
        <w:gridCol w:w="5"/>
        <w:gridCol w:w="5"/>
        <w:gridCol w:w="5"/>
        <w:gridCol w:w="5"/>
        <w:tblGridChange w:id="756">
          <w:tblGrid>
            <w:gridCol w:w="997"/>
            <w:gridCol w:w="3972"/>
            <w:gridCol w:w="173"/>
            <w:gridCol w:w="776"/>
            <w:gridCol w:w="845"/>
            <w:gridCol w:w="733"/>
            <w:gridCol w:w="5"/>
            <w:gridCol w:w="785"/>
            <w:gridCol w:w="5"/>
            <w:gridCol w:w="5"/>
            <w:gridCol w:w="5"/>
            <w:gridCol w:w="5"/>
          </w:tblGrid>
        </w:tblGridChange>
      </w:tblGrid>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b/>
                <w:bCs/>
                <w:color w:val="000000"/>
                <w:sz w:val="22"/>
              </w:rPr>
            </w:pPr>
            <w:r w:rsidRPr="00CE4331">
              <w:rPr>
                <w:rFonts w:ascii="Arial Narrow" w:hAnsi="Arial Narrow" w:cs="Calibri"/>
                <w:b/>
                <w:bCs/>
                <w:color w:val="000000"/>
                <w:sz w:val="22"/>
              </w:rPr>
              <w:t>Parameter</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Parameter</w:t>
            </w:r>
            <w:r>
              <w:rPr>
                <w:rFonts w:ascii="Arial Narrow" w:hAnsi="Arial Narrow" w:cs="Calibri"/>
                <w:color w:val="000000"/>
                <w:sz w:val="22"/>
              </w:rPr>
              <w:t xml:space="preserve"> Definition</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ID</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 xml:space="preserve">Distribution </w:t>
            </w:r>
          </w:p>
        </w:tc>
        <w:tc>
          <w:tcPr>
            <w:tcW w:w="577"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757" w:author="kunmei" w:date="2014-02-03T22:25:00Z">
                  <w:rPr>
                    <w:rFonts w:ascii="Arial Narrow" w:hAnsi="Arial Narrow" w:cs="Calibri"/>
                    <w:color w:val="000000"/>
                    <w:sz w:val="22"/>
                  </w:rPr>
                </w:rPrChange>
              </w:rPr>
            </w:pPr>
            <w:commentRangeStart w:id="758"/>
            <w:r w:rsidRPr="009C09C7">
              <w:rPr>
                <w:rFonts w:ascii="Arial Narrow" w:hAnsi="Arial Narrow"/>
                <w:sz w:val="22"/>
                <w:rPrChange w:id="759" w:author="kunmei" w:date="2014-02-03T22:25:00Z">
                  <w:rPr>
                    <w:rFonts w:ascii="Arial Narrow" w:hAnsi="Arial Narrow" w:cs="Calibri"/>
                    <w:color w:val="000000"/>
                    <w:sz w:val="22"/>
                  </w:rPr>
                </w:rPrChange>
              </w:rPr>
              <w:t>Mean (STD)</w:t>
            </w:r>
          </w:p>
        </w:tc>
        <w:tc>
          <w:tcPr>
            <w:tcW w:w="448"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760" w:author="kunmei" w:date="2014-02-03T22:25:00Z">
                  <w:rPr>
                    <w:rFonts w:ascii="Arial Narrow" w:hAnsi="Arial Narrow" w:cs="Calibri"/>
                    <w:color w:val="000000"/>
                    <w:sz w:val="22"/>
                  </w:rPr>
                </w:rPrChange>
              </w:rPr>
            </w:pPr>
            <w:r w:rsidRPr="009C09C7">
              <w:rPr>
                <w:rFonts w:ascii="Arial Narrow" w:hAnsi="Arial Narrow"/>
                <w:sz w:val="22"/>
                <w:rPrChange w:id="761" w:author="kunmei" w:date="2014-02-03T22:25:00Z">
                  <w:rPr>
                    <w:rFonts w:ascii="Arial Narrow" w:hAnsi="Arial Narrow" w:cs="Calibri"/>
                    <w:color w:val="000000"/>
                    <w:sz w:val="22"/>
                  </w:rPr>
                </w:rPrChange>
              </w:rPr>
              <w:t>Range</w:t>
            </w:r>
            <w:commentRangeEnd w:id="758"/>
            <w:r w:rsidRPr="009C09C7">
              <w:rPr>
                <w:rFonts w:ascii="Arial Narrow" w:hAnsi="Arial Narrow"/>
                <w:sz w:val="22"/>
                <w:rPrChange w:id="762" w:author="kunmei" w:date="2014-02-03T22:25:00Z">
                  <w:rPr>
                    <w:rStyle w:val="ae"/>
                  </w:rPr>
                </w:rPrChange>
              </w:rPr>
              <w:commentReference w:id="758"/>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63" w:author="kunmei" w:date="2014-02-03T22:25:00Z">
                  <w:rPr>
                    <w:rFonts w:ascii="Arial Narrow" w:hAnsi="Arial Narrow" w:cs="Calibri"/>
                    <w:color w:val="000000"/>
                    <w:sz w:val="22"/>
                  </w:rPr>
                </w:rPrChange>
              </w:rPr>
            </w:pPr>
          </w:p>
        </w:tc>
        <w:tc>
          <w:tcPr>
            <w:tcW w:w="489"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64" w:author="kunmei" w:date="2014-02-03T22:25:00Z">
                  <w:rPr>
                    <w:rFonts w:ascii="Arial Narrow" w:hAnsi="Arial Narrow" w:cs="Calibri"/>
                    <w:color w:val="000000"/>
                    <w:sz w:val="22"/>
                  </w:rPr>
                </w:rPrChange>
              </w:rPr>
            </w:pPr>
            <w:r w:rsidRPr="009C09C7">
              <w:rPr>
                <w:rFonts w:ascii="Arial Narrow" w:hAnsi="Arial Narrow"/>
                <w:sz w:val="22"/>
                <w:rPrChange w:id="765" w:author="kunmei" w:date="2014-02-03T22:25:00Z">
                  <w:rPr>
                    <w:rFonts w:ascii="Arial Narrow" w:hAnsi="Arial Narrow" w:cs="Calibri"/>
                    <w:color w:val="000000"/>
                    <w:sz w:val="22"/>
                  </w:rPr>
                </w:rPrChange>
              </w:rPr>
              <w:t>Reference</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66" w:author="kunmei" w:date="2014-02-03T22:25:00Z">
                  <w:rPr>
                    <w:rFonts w:ascii="Arial Narrow" w:hAnsi="Arial Narrow" w:cs="Calibri"/>
                    <w:color w:val="000000"/>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67" w:author="kunmei" w:date="2014-02-03T22:25:00Z">
                  <w:rPr>
                    <w:rFonts w:ascii="Arial Narrow" w:hAnsi="Arial Narrow" w:cs="Calibri"/>
                    <w:color w:val="000000"/>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68" w:author="kunmei" w:date="2014-02-03T22:25:00Z">
                  <w:rPr>
                    <w:rFonts w:ascii="Arial Narrow" w:hAnsi="Arial Narrow" w:cs="Calibri"/>
                    <w:color w:val="000000"/>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69" w:author="kunmei" w:date="2014-02-03T22:25:00Z">
                  <w:rPr>
                    <w:rFonts w:ascii="Arial Narrow" w:hAnsi="Arial Narrow" w:cs="Calibri"/>
                    <w:color w:val="000000"/>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u*</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friction velocity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770" w:author="kunmei" w:date="2014-02-03T22:25:00Z">
                  <w:rPr>
                    <w:rFonts w:ascii="Arial Narrow" w:hAnsi="Arial Narrow" w:cs="Calibri"/>
                    <w:sz w:val="22"/>
                  </w:rPr>
                </w:rPrChange>
              </w:rPr>
            </w:pPr>
            <w:r w:rsidRPr="009C09C7">
              <w:rPr>
                <w:rFonts w:ascii="Arial Narrow" w:hAnsi="Arial Narrow"/>
                <w:sz w:val="22"/>
                <w:rPrChange w:id="771" w:author="kunmei" w:date="2014-02-03T22:25:00Z">
                  <w:rPr>
                    <w:rFonts w:ascii="Arial Narrow" w:hAnsi="Arial Narrow" w:cs="Calibri"/>
                    <w:sz w:val="22"/>
                  </w:rPr>
                </w:rPrChange>
              </w:rPr>
              <w:t>1.17</w:t>
            </w:r>
          </w:p>
        </w:tc>
        <w:tc>
          <w:tcPr>
            <w:tcW w:w="448"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772" w:author="kunmei" w:date="2014-02-03T22:25:00Z">
                  <w:rPr>
                    <w:rFonts w:ascii="Arial Narrow" w:hAnsi="Arial Narrow" w:cs="Calibri"/>
                    <w:sz w:val="22"/>
                  </w:rPr>
                </w:rPrChange>
              </w:rPr>
            </w:pPr>
            <w:r w:rsidRPr="009C09C7">
              <w:rPr>
                <w:rFonts w:ascii="Arial Narrow" w:hAnsi="Arial Narrow"/>
                <w:sz w:val="22"/>
                <w:rPrChange w:id="773" w:author="kunmei" w:date="2014-02-03T22:25:00Z">
                  <w:rPr>
                    <w:rFonts w:ascii="Arial Narrow" w:hAnsi="Arial Narrow" w:cs="Calibri"/>
                    <w:sz w:val="22"/>
                  </w:rPr>
                </w:rPrChange>
              </w:rPr>
              <w:t>-</w:t>
            </w:r>
          </w:p>
        </w:tc>
        <w:tc>
          <w:tcPr>
            <w:tcW w:w="4" w:type="pct"/>
            <w:tcBorders>
              <w:top w:val="nil"/>
              <w:left w:val="nil"/>
              <w:bottom w:val="nil"/>
              <w:right w:val="nil"/>
            </w:tcBorders>
          </w:tcPr>
          <w:p w:rsidR="007A4765" w:rsidRPr="009C09C7" w:rsidRDefault="007A4765" w:rsidP="00355F09">
            <w:pPr>
              <w:jc w:val="center"/>
              <w:rPr>
                <w:ins w:id="774" w:author="kunmei" w:date="2014-02-03T21:54:00Z"/>
                <w:rFonts w:ascii="Arial Narrow" w:hAnsi="Arial Narrow"/>
                <w:sz w:val="22"/>
                <w:rPrChange w:id="775" w:author="kunmei" w:date="2014-02-03T22:25:00Z">
                  <w:rPr>
                    <w:ins w:id="776"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787A2D" w:rsidP="00787A2D">
            <w:pPr>
              <w:jc w:val="center"/>
              <w:rPr>
                <w:ins w:id="777" w:author="kunmei" w:date="2014-02-03T21:54:00Z"/>
                <w:rFonts w:ascii="Arial Narrow" w:hAnsi="Arial Narrow"/>
                <w:sz w:val="22"/>
                <w:rPrChange w:id="778" w:author="kunmei" w:date="2014-02-03T22:25:00Z">
                  <w:rPr>
                    <w:ins w:id="779"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hyperlink w:anchor="_ENREF_12" w:tooltip="Helbig, 2004 #25" w:history="1">
              <w:r>
                <w:rPr>
                  <w:rFonts w:ascii="Arial Narrow" w:hAnsi="Arial Narrow"/>
                  <w:noProof/>
                  <w:sz w:val="22"/>
                </w:rPr>
                <w:t>Helbig et al., 2004</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780" w:author="kunmei" w:date="2014-02-03T21:54:00Z"/>
                <w:rFonts w:ascii="Arial Narrow" w:hAnsi="Arial Narrow"/>
                <w:sz w:val="22"/>
                <w:rPrChange w:id="781" w:author="kunmei" w:date="2014-02-03T22:25:00Z">
                  <w:rPr>
                    <w:ins w:id="782"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783" w:author="kunmei" w:date="2014-02-03T21:54:00Z"/>
                <w:rFonts w:ascii="Arial Narrow" w:hAnsi="Arial Narrow"/>
                <w:sz w:val="22"/>
                <w:rPrChange w:id="784" w:author="kunmei" w:date="2014-02-03T22:25:00Z">
                  <w:rPr>
                    <w:ins w:id="785"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786" w:author="kunmei" w:date="2014-02-03T21:54:00Z"/>
                <w:rFonts w:ascii="Arial Narrow" w:hAnsi="Arial Narrow"/>
                <w:sz w:val="22"/>
                <w:rPrChange w:id="787" w:author="kunmei" w:date="2014-02-03T22:25:00Z">
                  <w:rPr>
                    <w:ins w:id="788"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789" w:author="kunmei" w:date="2014-02-03T21:54:00Z"/>
                <w:rFonts w:ascii="Arial Narrow" w:hAnsi="Arial Narrow"/>
                <w:sz w:val="22"/>
                <w:rPrChange w:id="790" w:author="kunmei" w:date="2014-02-03T22:25:00Z">
                  <w:rPr>
                    <w:ins w:id="791"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k</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 xml:space="preserve">von </w:t>
            </w:r>
            <w:proofErr w:type="spellStart"/>
            <w:r w:rsidRPr="00CE4331">
              <w:rPr>
                <w:rFonts w:ascii="Arial Narrow" w:hAnsi="Arial Narrow"/>
                <w:sz w:val="22"/>
              </w:rPr>
              <w:t>karman</w:t>
            </w:r>
            <w:proofErr w:type="spellEnd"/>
            <w:r w:rsidRPr="00CE4331">
              <w:rPr>
                <w:rFonts w:ascii="Arial Narrow" w:hAnsi="Arial Narrow"/>
                <w:sz w:val="22"/>
              </w:rPr>
              <w:t xml:space="preserve"> constant (dimensionless)</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792" w:author="kunmei" w:date="2014-02-03T22:25:00Z">
                  <w:rPr>
                    <w:rFonts w:ascii="Arial Narrow" w:hAnsi="Arial Narrow" w:cs="Calibri"/>
                    <w:sz w:val="22"/>
                  </w:rPr>
                </w:rPrChange>
              </w:rPr>
            </w:pPr>
            <w:r w:rsidRPr="009C09C7">
              <w:rPr>
                <w:rFonts w:ascii="Arial Narrow" w:hAnsi="Arial Narrow"/>
                <w:sz w:val="22"/>
                <w:rPrChange w:id="793" w:author="kunmei" w:date="2014-02-03T22:25:00Z">
                  <w:rPr>
                    <w:rFonts w:ascii="Arial Narrow" w:hAnsi="Arial Narrow" w:cs="Calibri"/>
                    <w:sz w:val="22"/>
                  </w:rPr>
                </w:rPrChange>
              </w:rPr>
              <w:t>0.41</w:t>
            </w:r>
          </w:p>
        </w:tc>
        <w:tc>
          <w:tcPr>
            <w:tcW w:w="448"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794" w:author="kunmei" w:date="2014-02-03T22:25:00Z">
                  <w:rPr>
                    <w:rFonts w:ascii="Arial Narrow" w:hAnsi="Arial Narrow" w:cs="Calibri"/>
                    <w:sz w:val="22"/>
                  </w:rPr>
                </w:rPrChange>
              </w:rPr>
            </w:pPr>
            <w:r w:rsidRPr="009C09C7">
              <w:rPr>
                <w:rFonts w:ascii="Arial Narrow" w:hAnsi="Arial Narrow"/>
                <w:sz w:val="22"/>
                <w:rPrChange w:id="795" w:author="kunmei" w:date="2014-02-03T22:25:00Z">
                  <w:rPr>
                    <w:rFonts w:ascii="Arial Narrow" w:hAnsi="Arial Narrow" w:cs="Calibri"/>
                    <w:sz w:val="22"/>
                  </w:rPr>
                </w:rPrChange>
              </w:rPr>
              <w:t>-</w:t>
            </w:r>
          </w:p>
        </w:tc>
        <w:tc>
          <w:tcPr>
            <w:tcW w:w="4" w:type="pct"/>
            <w:tcBorders>
              <w:top w:val="nil"/>
              <w:left w:val="nil"/>
              <w:bottom w:val="nil"/>
              <w:right w:val="nil"/>
            </w:tcBorders>
            <w:shd w:val="clear" w:color="D8D8D8" w:fill="D8D8D8"/>
          </w:tcPr>
          <w:p w:rsidR="007A4765" w:rsidRPr="009C09C7" w:rsidRDefault="007A4765" w:rsidP="00355F09">
            <w:pPr>
              <w:jc w:val="center"/>
              <w:rPr>
                <w:ins w:id="796" w:author="kunmei" w:date="2014-02-03T21:54:00Z"/>
                <w:rFonts w:ascii="Arial Narrow" w:hAnsi="Arial Narrow"/>
                <w:sz w:val="22"/>
                <w:rPrChange w:id="797" w:author="kunmei" w:date="2014-02-03T22:25:00Z">
                  <w:rPr>
                    <w:ins w:id="798"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787A2D" w:rsidP="00787A2D">
            <w:pPr>
              <w:jc w:val="center"/>
              <w:rPr>
                <w:ins w:id="799" w:author="kunmei" w:date="2014-02-03T21:54:00Z"/>
                <w:rFonts w:ascii="Arial Narrow" w:hAnsi="Arial Narrow"/>
                <w:sz w:val="22"/>
                <w:rPrChange w:id="800" w:author="kunmei" w:date="2014-02-03T22:25:00Z">
                  <w:rPr>
                    <w:ins w:id="801"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Pr>
                <w:rFonts w:ascii="Arial Narrow" w:hAnsi="Arial Narrow"/>
                <w:noProof/>
                <w:sz w:val="22"/>
              </w:rPr>
              <w:t>(</w:t>
            </w:r>
            <w:hyperlink w:anchor="_ENREF_23" w:tooltip="Sofiev, 2013 #6" w:history="1">
              <w:r>
                <w:rPr>
                  <w:rFonts w:ascii="Arial Narrow" w:hAnsi="Arial Narrow"/>
                  <w:noProof/>
                  <w:sz w:val="22"/>
                </w:rPr>
                <w:t>Sofiev et al., 2013</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802" w:author="kunmei" w:date="2014-02-03T21:54:00Z"/>
                <w:rFonts w:ascii="Arial Narrow" w:hAnsi="Arial Narrow"/>
                <w:sz w:val="22"/>
                <w:rPrChange w:id="803" w:author="kunmei" w:date="2014-02-03T22:25:00Z">
                  <w:rPr>
                    <w:ins w:id="804"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05" w:author="kunmei" w:date="2014-02-03T21:54:00Z"/>
                <w:rFonts w:ascii="Arial Narrow" w:hAnsi="Arial Narrow"/>
                <w:sz w:val="22"/>
                <w:rPrChange w:id="806" w:author="kunmei" w:date="2014-02-03T22:25:00Z">
                  <w:rPr>
                    <w:ins w:id="807"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08" w:author="kunmei" w:date="2014-02-03T21:54:00Z"/>
                <w:rFonts w:ascii="Arial Narrow" w:hAnsi="Arial Narrow"/>
                <w:sz w:val="22"/>
                <w:rPrChange w:id="809" w:author="kunmei" w:date="2014-02-03T22:25:00Z">
                  <w:rPr>
                    <w:ins w:id="810"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11" w:author="kunmei" w:date="2014-02-03T21:54:00Z"/>
                <w:rFonts w:ascii="Arial Narrow" w:hAnsi="Arial Narrow"/>
                <w:sz w:val="22"/>
                <w:rPrChange w:id="812" w:author="kunmei" w:date="2014-02-03T22:25:00Z">
                  <w:rPr>
                    <w:ins w:id="813"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Dp</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diameter of pollen (m)</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814" w:author="kunmei" w:date="2014-02-03T22:25:00Z">
                  <w:rPr>
                    <w:rFonts w:ascii="Arial Narrow" w:hAnsi="Arial Narrow" w:cs="Calibri"/>
                    <w:sz w:val="22"/>
                  </w:rPr>
                </w:rPrChange>
              </w:rPr>
            </w:pPr>
            <w:r w:rsidRPr="009C09C7">
              <w:rPr>
                <w:rFonts w:ascii="Arial Narrow" w:hAnsi="Arial Narrow"/>
                <w:sz w:val="22"/>
                <w:rPrChange w:id="815" w:author="kunmei" w:date="2014-02-03T22:25:00Z">
                  <w:rPr>
                    <w:rFonts w:ascii="Arial Narrow" w:hAnsi="Arial Narrow" w:cs="Calibri"/>
                    <w:sz w:val="22"/>
                  </w:rPr>
                </w:rPrChange>
              </w:rPr>
              <w:t>0.00002</w:t>
            </w:r>
          </w:p>
        </w:tc>
        <w:tc>
          <w:tcPr>
            <w:tcW w:w="448"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816" w:author="kunmei" w:date="2014-02-03T22:25:00Z">
                  <w:rPr>
                    <w:rFonts w:ascii="Arial Narrow" w:hAnsi="Arial Narrow" w:cs="Calibri"/>
                    <w:sz w:val="22"/>
                  </w:rPr>
                </w:rPrChange>
              </w:rPr>
            </w:pPr>
            <w:r w:rsidRPr="009C09C7">
              <w:rPr>
                <w:rFonts w:ascii="Arial Narrow" w:hAnsi="Arial Narrow"/>
                <w:sz w:val="22"/>
                <w:rPrChange w:id="817" w:author="kunmei" w:date="2014-02-03T22:25:00Z">
                  <w:rPr>
                    <w:rFonts w:ascii="Arial Narrow" w:hAnsi="Arial Narrow" w:cs="Calibri"/>
                    <w:sz w:val="22"/>
                  </w:rPr>
                </w:rPrChange>
              </w:rPr>
              <w:t>-</w:t>
            </w:r>
          </w:p>
        </w:tc>
        <w:tc>
          <w:tcPr>
            <w:tcW w:w="4" w:type="pct"/>
            <w:tcBorders>
              <w:top w:val="nil"/>
              <w:left w:val="nil"/>
              <w:bottom w:val="nil"/>
              <w:right w:val="nil"/>
            </w:tcBorders>
          </w:tcPr>
          <w:p w:rsidR="007A4765" w:rsidRPr="009C09C7" w:rsidRDefault="007A4765" w:rsidP="00355F09">
            <w:pPr>
              <w:jc w:val="center"/>
              <w:rPr>
                <w:ins w:id="818" w:author="kunmei" w:date="2014-02-03T21:54:00Z"/>
                <w:rFonts w:ascii="Arial Narrow" w:hAnsi="Arial Narrow"/>
                <w:sz w:val="22"/>
                <w:rPrChange w:id="819" w:author="kunmei" w:date="2014-02-03T22:25:00Z">
                  <w:rPr>
                    <w:ins w:id="820"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787A2D" w:rsidP="00787A2D">
            <w:pPr>
              <w:jc w:val="center"/>
              <w:rPr>
                <w:ins w:id="821" w:author="kunmei" w:date="2014-02-03T21:54:00Z"/>
                <w:rFonts w:ascii="Arial Narrow" w:hAnsi="Arial Narrow"/>
                <w:sz w:val="22"/>
                <w:rPrChange w:id="822" w:author="kunmei" w:date="2014-02-03T22:25:00Z">
                  <w:rPr>
                    <w:ins w:id="823"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Pr>
                <w:rFonts w:ascii="Arial Narrow" w:hAnsi="Arial Narrow"/>
                <w:sz w:val="22"/>
              </w:rPr>
              <w:fldChar w:fldCharType="separate"/>
            </w:r>
            <w:r>
              <w:rPr>
                <w:rFonts w:ascii="Arial Narrow" w:hAnsi="Arial Narrow"/>
                <w:noProof/>
                <w:sz w:val="22"/>
              </w:rPr>
              <w:t>(</w:t>
            </w:r>
            <w:hyperlink w:anchor="_ENREF_8" w:tooltip="Cohen, 1979 #7" w:history="1">
              <w:r>
                <w:rPr>
                  <w:rFonts w:ascii="Arial Narrow" w:hAnsi="Arial Narrow"/>
                  <w:noProof/>
                  <w:sz w:val="22"/>
                </w:rPr>
                <w:t>Cohen et al., 1979</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824" w:author="kunmei" w:date="2014-02-03T21:54:00Z"/>
                <w:rFonts w:ascii="Arial Narrow" w:hAnsi="Arial Narrow"/>
                <w:sz w:val="22"/>
                <w:rPrChange w:id="825" w:author="kunmei" w:date="2014-02-03T22:25:00Z">
                  <w:rPr>
                    <w:ins w:id="826"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27" w:author="kunmei" w:date="2014-02-03T21:54:00Z"/>
                <w:rFonts w:ascii="Arial Narrow" w:hAnsi="Arial Narrow"/>
                <w:sz w:val="22"/>
                <w:rPrChange w:id="828" w:author="kunmei" w:date="2014-02-03T22:25:00Z">
                  <w:rPr>
                    <w:ins w:id="829"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30" w:author="kunmei" w:date="2014-02-03T21:54:00Z"/>
                <w:rFonts w:ascii="Arial Narrow" w:hAnsi="Arial Narrow"/>
                <w:sz w:val="22"/>
                <w:rPrChange w:id="831" w:author="kunmei" w:date="2014-02-03T22:25:00Z">
                  <w:rPr>
                    <w:ins w:id="832"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33" w:author="kunmei" w:date="2014-02-03T21:54:00Z"/>
                <w:rFonts w:ascii="Arial Narrow" w:hAnsi="Arial Narrow"/>
                <w:sz w:val="22"/>
                <w:rPrChange w:id="834" w:author="kunmei" w:date="2014-02-03T22:25:00Z">
                  <w:rPr>
                    <w:ins w:id="835"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pollen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836" w:author="kunmei" w:date="2014-02-03T22:25:00Z">
                  <w:rPr>
                    <w:rFonts w:ascii="Arial Narrow" w:hAnsi="Arial Narrow" w:cs="Calibri"/>
                    <w:sz w:val="22"/>
                  </w:rPr>
                </w:rPrChange>
              </w:rPr>
            </w:pPr>
            <w:r w:rsidRPr="009C09C7">
              <w:rPr>
                <w:rFonts w:ascii="Arial Narrow" w:hAnsi="Arial Narrow"/>
                <w:sz w:val="22"/>
                <w:rPrChange w:id="837" w:author="kunmei" w:date="2014-02-03T22:25:00Z">
                  <w:rPr>
                    <w:rFonts w:ascii="Arial Narrow" w:hAnsi="Arial Narrow" w:cs="Calibri"/>
                    <w:sz w:val="22"/>
                  </w:rPr>
                </w:rPrChange>
              </w:rPr>
              <w:t>840</w:t>
            </w:r>
          </w:p>
        </w:tc>
        <w:tc>
          <w:tcPr>
            <w:tcW w:w="448"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838" w:author="kunmei" w:date="2014-02-03T22:25:00Z">
                  <w:rPr>
                    <w:rFonts w:ascii="Arial Narrow" w:hAnsi="Arial Narrow" w:cs="Calibri"/>
                    <w:sz w:val="22"/>
                  </w:rPr>
                </w:rPrChange>
              </w:rPr>
            </w:pPr>
            <w:r w:rsidRPr="009C09C7">
              <w:rPr>
                <w:rFonts w:ascii="Arial Narrow" w:hAnsi="Arial Narrow"/>
                <w:sz w:val="22"/>
                <w:rPrChange w:id="839" w:author="kunmei" w:date="2014-02-03T22:25:00Z">
                  <w:rPr>
                    <w:rFonts w:ascii="Arial Narrow" w:hAnsi="Arial Narrow" w:cs="Calibri"/>
                    <w:sz w:val="22"/>
                  </w:rPr>
                </w:rPrChange>
              </w:rPr>
              <w:t>-</w:t>
            </w:r>
          </w:p>
        </w:tc>
        <w:tc>
          <w:tcPr>
            <w:tcW w:w="4" w:type="pct"/>
            <w:tcBorders>
              <w:top w:val="nil"/>
              <w:left w:val="nil"/>
              <w:bottom w:val="nil"/>
              <w:right w:val="nil"/>
            </w:tcBorders>
            <w:shd w:val="clear" w:color="D8D8D8" w:fill="D8D8D8"/>
          </w:tcPr>
          <w:p w:rsidR="007A4765" w:rsidRPr="009C09C7" w:rsidRDefault="007A4765" w:rsidP="00355F09">
            <w:pPr>
              <w:jc w:val="center"/>
              <w:rPr>
                <w:ins w:id="840" w:author="kunmei" w:date="2014-02-03T21:54:00Z"/>
                <w:rFonts w:ascii="Arial Narrow" w:hAnsi="Arial Narrow"/>
                <w:sz w:val="22"/>
                <w:rPrChange w:id="841" w:author="kunmei" w:date="2014-02-03T22:25:00Z">
                  <w:rPr>
                    <w:ins w:id="842"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787A2D" w:rsidP="00787A2D">
            <w:pPr>
              <w:jc w:val="center"/>
              <w:rPr>
                <w:ins w:id="843" w:author="kunmei" w:date="2014-02-03T21:54:00Z"/>
                <w:rFonts w:ascii="Arial Narrow" w:hAnsi="Arial Narrow"/>
                <w:sz w:val="22"/>
                <w:rPrChange w:id="844" w:author="kunmei" w:date="2014-02-03T22:25:00Z">
                  <w:rPr>
                    <w:ins w:id="845"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Pr>
                <w:rFonts w:ascii="Arial Narrow" w:hAnsi="Arial Narrow"/>
                <w:noProof/>
                <w:sz w:val="22"/>
              </w:rPr>
              <w:t>(</w:t>
            </w:r>
            <w:hyperlink w:anchor="_ENREF_23" w:tooltip="Sofiev, 2013 #6" w:history="1">
              <w:r>
                <w:rPr>
                  <w:rFonts w:ascii="Arial Narrow" w:hAnsi="Arial Narrow"/>
                  <w:noProof/>
                  <w:sz w:val="22"/>
                </w:rPr>
                <w:t>Sofiev et al., 2013</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846" w:author="kunmei" w:date="2014-02-03T21:54:00Z"/>
                <w:rFonts w:ascii="Arial Narrow" w:hAnsi="Arial Narrow"/>
                <w:sz w:val="22"/>
                <w:rPrChange w:id="847" w:author="kunmei" w:date="2014-02-03T22:25:00Z">
                  <w:rPr>
                    <w:ins w:id="848"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49" w:author="kunmei" w:date="2014-02-03T21:54:00Z"/>
                <w:rFonts w:ascii="Arial Narrow" w:hAnsi="Arial Narrow"/>
                <w:sz w:val="22"/>
                <w:rPrChange w:id="850" w:author="kunmei" w:date="2014-02-03T22:25:00Z">
                  <w:rPr>
                    <w:ins w:id="851"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52" w:author="kunmei" w:date="2014-02-03T21:54:00Z"/>
                <w:rFonts w:ascii="Arial Narrow" w:hAnsi="Arial Narrow"/>
                <w:sz w:val="22"/>
                <w:rPrChange w:id="853" w:author="kunmei" w:date="2014-02-03T22:25:00Z">
                  <w:rPr>
                    <w:ins w:id="854"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55" w:author="kunmei" w:date="2014-02-03T21:54:00Z"/>
                <w:rFonts w:ascii="Arial Narrow" w:hAnsi="Arial Narrow"/>
                <w:sz w:val="22"/>
                <w:rPrChange w:id="856" w:author="kunmei" w:date="2014-02-03T22:25:00Z">
                  <w:rPr>
                    <w:ins w:id="857"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µ</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viscosity of air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858" w:author="kunmei" w:date="2014-02-03T22:25:00Z">
                  <w:rPr>
                    <w:rFonts w:ascii="Arial Narrow" w:hAnsi="Arial Narrow" w:cs="Calibri"/>
                    <w:sz w:val="22"/>
                  </w:rPr>
                </w:rPrChange>
              </w:rPr>
            </w:pPr>
            <w:r w:rsidRPr="009C09C7">
              <w:rPr>
                <w:rFonts w:ascii="Arial Narrow" w:hAnsi="Arial Narrow"/>
                <w:sz w:val="22"/>
                <w:rPrChange w:id="859" w:author="kunmei" w:date="2014-02-03T22:25:00Z">
                  <w:rPr>
                    <w:rFonts w:ascii="Arial Narrow" w:hAnsi="Arial Narrow" w:cs="Calibri"/>
                    <w:sz w:val="22"/>
                  </w:rPr>
                </w:rPrChange>
              </w:rPr>
              <w:t>0.0000181</w:t>
            </w:r>
          </w:p>
        </w:tc>
        <w:tc>
          <w:tcPr>
            <w:tcW w:w="448"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860" w:author="kunmei" w:date="2014-02-03T22:25:00Z">
                  <w:rPr>
                    <w:rFonts w:ascii="Arial Narrow" w:hAnsi="Arial Narrow" w:cs="Calibri"/>
                    <w:sz w:val="22"/>
                  </w:rPr>
                </w:rPrChange>
              </w:rPr>
            </w:pPr>
            <w:r w:rsidRPr="009C09C7">
              <w:rPr>
                <w:rFonts w:ascii="Arial Narrow" w:hAnsi="Arial Narrow"/>
                <w:sz w:val="22"/>
                <w:rPrChange w:id="861" w:author="kunmei" w:date="2014-02-03T22:25:00Z">
                  <w:rPr>
                    <w:rFonts w:ascii="Arial Narrow" w:hAnsi="Arial Narrow" w:cs="Calibri"/>
                    <w:sz w:val="22"/>
                  </w:rPr>
                </w:rPrChange>
              </w:rPr>
              <w:t>-</w:t>
            </w:r>
          </w:p>
        </w:tc>
        <w:tc>
          <w:tcPr>
            <w:tcW w:w="4" w:type="pct"/>
            <w:tcBorders>
              <w:top w:val="nil"/>
              <w:left w:val="nil"/>
              <w:bottom w:val="nil"/>
              <w:right w:val="nil"/>
            </w:tcBorders>
          </w:tcPr>
          <w:p w:rsidR="007A4765" w:rsidRPr="009C09C7" w:rsidRDefault="007A4765" w:rsidP="00355F09">
            <w:pPr>
              <w:jc w:val="center"/>
              <w:rPr>
                <w:ins w:id="862" w:author="kunmei" w:date="2014-02-03T21:54:00Z"/>
                <w:rFonts w:ascii="Arial Narrow" w:hAnsi="Arial Narrow"/>
                <w:sz w:val="22"/>
                <w:rPrChange w:id="863" w:author="kunmei" w:date="2014-02-03T22:25:00Z">
                  <w:rPr>
                    <w:ins w:id="864"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787A2D" w:rsidP="00787A2D">
            <w:pPr>
              <w:jc w:val="center"/>
              <w:rPr>
                <w:ins w:id="865" w:author="kunmei" w:date="2014-02-03T21:54:00Z"/>
                <w:rFonts w:ascii="Arial Narrow" w:hAnsi="Arial Narrow"/>
                <w:sz w:val="22"/>
                <w:rPrChange w:id="866" w:author="kunmei" w:date="2014-02-03T22:25:00Z">
                  <w:rPr>
                    <w:ins w:id="867"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hyperlink w:anchor="_ENREF_12" w:tooltip="Helbig, 2004 #25" w:history="1">
              <w:r>
                <w:rPr>
                  <w:rFonts w:ascii="Arial Narrow" w:hAnsi="Arial Narrow"/>
                  <w:noProof/>
                  <w:sz w:val="22"/>
                </w:rPr>
                <w:t>Helbig et al., 2004</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868" w:author="kunmei" w:date="2014-02-03T21:54:00Z"/>
                <w:rFonts w:ascii="Arial Narrow" w:hAnsi="Arial Narrow"/>
                <w:sz w:val="22"/>
                <w:rPrChange w:id="869" w:author="kunmei" w:date="2014-02-03T22:25:00Z">
                  <w:rPr>
                    <w:ins w:id="870"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71" w:author="kunmei" w:date="2014-02-03T21:54:00Z"/>
                <w:rFonts w:ascii="Arial Narrow" w:hAnsi="Arial Narrow"/>
                <w:sz w:val="22"/>
                <w:rPrChange w:id="872" w:author="kunmei" w:date="2014-02-03T22:25:00Z">
                  <w:rPr>
                    <w:ins w:id="873"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74" w:author="kunmei" w:date="2014-02-03T21:54:00Z"/>
                <w:rFonts w:ascii="Arial Narrow" w:hAnsi="Arial Narrow"/>
                <w:sz w:val="22"/>
                <w:rPrChange w:id="875" w:author="kunmei" w:date="2014-02-03T22:25:00Z">
                  <w:rPr>
                    <w:ins w:id="876"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877" w:author="kunmei" w:date="2014-02-03T21:54:00Z"/>
                <w:rFonts w:ascii="Arial Narrow" w:hAnsi="Arial Narrow"/>
                <w:sz w:val="22"/>
                <w:rPrChange w:id="878" w:author="kunmei" w:date="2014-02-03T22:25:00Z">
                  <w:rPr>
                    <w:ins w:id="879"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 xml:space="preserve">T </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temperature (k)</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range</w:t>
            </w:r>
          </w:p>
        </w:tc>
        <w:tc>
          <w:tcPr>
            <w:tcW w:w="577"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880" w:author="kunmei" w:date="2014-02-03T22:25:00Z">
                  <w:rPr>
                    <w:rFonts w:ascii="Arial Narrow" w:hAnsi="Arial Narrow" w:cs="Calibri"/>
                    <w:sz w:val="22"/>
                  </w:rPr>
                </w:rPrChange>
              </w:rPr>
            </w:pPr>
            <w:r w:rsidRPr="009C09C7">
              <w:rPr>
                <w:rFonts w:ascii="Arial Narrow" w:hAnsi="Arial Narrow"/>
                <w:sz w:val="22"/>
                <w:rPrChange w:id="881" w:author="kunmei" w:date="2014-02-03T22:25:00Z">
                  <w:rPr>
                    <w:rFonts w:ascii="Arial Narrow" w:hAnsi="Arial Narrow" w:cs="Calibri"/>
                    <w:sz w:val="22"/>
                  </w:rPr>
                </w:rPrChange>
              </w:rPr>
              <w:t>298</w:t>
            </w:r>
          </w:p>
        </w:tc>
        <w:tc>
          <w:tcPr>
            <w:tcW w:w="448"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882" w:author="kunmei" w:date="2014-02-03T22:25:00Z">
                  <w:rPr>
                    <w:rFonts w:ascii="Arial Narrow" w:hAnsi="Arial Narrow" w:cs="Calibri"/>
                    <w:sz w:val="22"/>
                  </w:rPr>
                </w:rPrChange>
              </w:rPr>
            </w:pPr>
            <w:r w:rsidRPr="009C09C7">
              <w:rPr>
                <w:rFonts w:ascii="Arial Narrow" w:hAnsi="Arial Narrow"/>
                <w:sz w:val="22"/>
                <w:rPrChange w:id="883" w:author="kunmei" w:date="2014-02-03T22:25:00Z">
                  <w:rPr>
                    <w:rFonts w:ascii="Arial Narrow" w:hAnsi="Arial Narrow" w:cs="Calibri"/>
                    <w:sz w:val="22"/>
                  </w:rPr>
                </w:rPrChange>
              </w:rPr>
              <w:t>283-310</w:t>
            </w:r>
          </w:p>
        </w:tc>
        <w:tc>
          <w:tcPr>
            <w:tcW w:w="4" w:type="pct"/>
            <w:tcBorders>
              <w:top w:val="nil"/>
              <w:left w:val="nil"/>
              <w:bottom w:val="nil"/>
              <w:right w:val="nil"/>
            </w:tcBorders>
            <w:shd w:val="clear" w:color="D8D8D8" w:fill="D8D8D8"/>
          </w:tcPr>
          <w:p w:rsidR="007A4765" w:rsidRPr="009C09C7" w:rsidRDefault="007A4765" w:rsidP="00355F09">
            <w:pPr>
              <w:jc w:val="center"/>
              <w:rPr>
                <w:ins w:id="884" w:author="kunmei" w:date="2014-02-03T21:54:00Z"/>
                <w:rFonts w:ascii="Arial Narrow" w:hAnsi="Arial Narrow"/>
                <w:sz w:val="22"/>
                <w:rPrChange w:id="885" w:author="kunmei" w:date="2014-02-03T22:25:00Z">
                  <w:rPr>
                    <w:ins w:id="886"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787A2D" w:rsidP="00787A2D">
            <w:pPr>
              <w:jc w:val="center"/>
              <w:rPr>
                <w:ins w:id="887" w:author="kunmei" w:date="2014-02-03T21:54:00Z"/>
                <w:rFonts w:ascii="Arial Narrow" w:hAnsi="Arial Narrow"/>
                <w:sz w:val="22"/>
                <w:rPrChange w:id="888" w:author="kunmei" w:date="2014-02-03T22:25:00Z">
                  <w:rPr>
                    <w:ins w:id="889"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Pr>
                <w:rFonts w:ascii="Arial Narrow" w:hAnsi="Arial Narrow"/>
                <w:noProof/>
                <w:sz w:val="22"/>
              </w:rPr>
              <w:t>(</w:t>
            </w:r>
            <w:hyperlink w:anchor="_ENREF_20" w:tooltip="Seinfeld, 2012 #26" w:history="1">
              <w:r>
                <w:rPr>
                  <w:rFonts w:ascii="Arial Narrow" w:hAnsi="Arial Narrow"/>
                  <w:noProof/>
                  <w:sz w:val="22"/>
                </w:rPr>
                <w:t>Seinfeld &amp; Pandis, 2012</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890" w:author="kunmei" w:date="2014-02-03T21:54:00Z"/>
                <w:rFonts w:ascii="Arial Narrow" w:hAnsi="Arial Narrow"/>
                <w:sz w:val="22"/>
                <w:rPrChange w:id="891" w:author="kunmei" w:date="2014-02-03T22:25:00Z">
                  <w:rPr>
                    <w:ins w:id="892"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93" w:author="kunmei" w:date="2014-02-03T21:54:00Z"/>
                <w:rFonts w:ascii="Arial Narrow" w:hAnsi="Arial Narrow"/>
                <w:sz w:val="22"/>
                <w:rPrChange w:id="894" w:author="kunmei" w:date="2014-02-03T22:25:00Z">
                  <w:rPr>
                    <w:ins w:id="895"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96" w:author="kunmei" w:date="2014-02-03T21:54:00Z"/>
                <w:rFonts w:ascii="Arial Narrow" w:hAnsi="Arial Narrow"/>
                <w:sz w:val="22"/>
                <w:rPrChange w:id="897" w:author="kunmei" w:date="2014-02-03T22:25:00Z">
                  <w:rPr>
                    <w:ins w:id="898"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899" w:author="kunmei" w:date="2014-02-03T21:54:00Z"/>
                <w:rFonts w:ascii="Arial Narrow" w:hAnsi="Arial Narrow"/>
                <w:sz w:val="22"/>
                <w:rPrChange w:id="900" w:author="kunmei" w:date="2014-02-03T22:25:00Z">
                  <w:rPr>
                    <w:ins w:id="901"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air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902" w:author="kunmei" w:date="2014-02-03T22:25:00Z">
                  <w:rPr>
                    <w:rFonts w:ascii="Arial Narrow" w:hAnsi="Arial Narrow" w:cs="Calibri"/>
                    <w:sz w:val="22"/>
                  </w:rPr>
                </w:rPrChange>
              </w:rPr>
            </w:pPr>
            <w:r w:rsidRPr="009C09C7">
              <w:rPr>
                <w:rFonts w:ascii="Arial Narrow" w:hAnsi="Arial Narrow"/>
                <w:sz w:val="22"/>
                <w:rPrChange w:id="903" w:author="kunmei" w:date="2014-02-03T22:25:00Z">
                  <w:rPr>
                    <w:rFonts w:ascii="Arial Narrow" w:hAnsi="Arial Narrow" w:cs="Calibri"/>
                    <w:sz w:val="22"/>
                  </w:rPr>
                </w:rPrChange>
              </w:rPr>
              <w:t>1.145</w:t>
            </w:r>
          </w:p>
        </w:tc>
        <w:tc>
          <w:tcPr>
            <w:tcW w:w="448"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904" w:author="kunmei" w:date="2014-02-03T22:25:00Z">
                  <w:rPr>
                    <w:rFonts w:ascii="Arial Narrow" w:hAnsi="Arial Narrow" w:cs="Calibri"/>
                    <w:sz w:val="22"/>
                  </w:rPr>
                </w:rPrChange>
              </w:rPr>
            </w:pPr>
            <w:r w:rsidRPr="009C09C7">
              <w:rPr>
                <w:rFonts w:ascii="Arial Narrow" w:hAnsi="Arial Narrow"/>
                <w:sz w:val="22"/>
                <w:rPrChange w:id="905" w:author="kunmei" w:date="2014-02-03T22:25:00Z">
                  <w:rPr>
                    <w:rFonts w:ascii="Arial Narrow" w:hAnsi="Arial Narrow" w:cs="Calibri"/>
                    <w:sz w:val="22"/>
                  </w:rPr>
                </w:rPrChange>
              </w:rPr>
              <w:t>-</w:t>
            </w:r>
          </w:p>
        </w:tc>
        <w:tc>
          <w:tcPr>
            <w:tcW w:w="4" w:type="pct"/>
            <w:tcBorders>
              <w:top w:val="nil"/>
              <w:left w:val="nil"/>
              <w:bottom w:val="nil"/>
              <w:right w:val="nil"/>
            </w:tcBorders>
          </w:tcPr>
          <w:p w:rsidR="007A4765" w:rsidRPr="009C09C7" w:rsidRDefault="007A4765" w:rsidP="00355F09">
            <w:pPr>
              <w:jc w:val="center"/>
              <w:rPr>
                <w:ins w:id="906" w:author="kunmei" w:date="2014-02-03T21:54:00Z"/>
                <w:rFonts w:ascii="Arial Narrow" w:hAnsi="Arial Narrow"/>
                <w:sz w:val="22"/>
                <w:rPrChange w:id="907" w:author="kunmei" w:date="2014-02-03T22:25:00Z">
                  <w:rPr>
                    <w:ins w:id="908"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787A2D" w:rsidP="00787A2D">
            <w:pPr>
              <w:jc w:val="center"/>
              <w:rPr>
                <w:ins w:id="909" w:author="kunmei" w:date="2014-02-03T21:54:00Z"/>
                <w:rFonts w:ascii="Arial Narrow" w:hAnsi="Arial Narrow"/>
                <w:sz w:val="22"/>
                <w:rPrChange w:id="910" w:author="kunmei" w:date="2014-02-03T22:25:00Z">
                  <w:rPr>
                    <w:ins w:id="911"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Pr>
                <w:rFonts w:ascii="Arial Narrow" w:hAnsi="Arial Narrow"/>
                <w:noProof/>
                <w:sz w:val="22"/>
              </w:rPr>
              <w:t>(</w:t>
            </w:r>
            <w:hyperlink w:anchor="_ENREF_20" w:tooltip="Seinfeld, 2012 #26" w:history="1">
              <w:r>
                <w:rPr>
                  <w:rFonts w:ascii="Arial Narrow" w:hAnsi="Arial Narrow"/>
                  <w:noProof/>
                  <w:sz w:val="22"/>
                </w:rPr>
                <w:t>Seinfeld &amp; Pandis, 2012</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912" w:author="kunmei" w:date="2014-02-03T21:54:00Z"/>
                <w:rFonts w:ascii="Arial Narrow" w:hAnsi="Arial Narrow"/>
                <w:sz w:val="22"/>
                <w:rPrChange w:id="913" w:author="kunmei" w:date="2014-02-03T22:25:00Z">
                  <w:rPr>
                    <w:ins w:id="914"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15" w:author="kunmei" w:date="2014-02-03T21:54:00Z"/>
                <w:rFonts w:ascii="Arial Narrow" w:hAnsi="Arial Narrow"/>
                <w:sz w:val="22"/>
                <w:rPrChange w:id="916" w:author="kunmei" w:date="2014-02-03T22:25:00Z">
                  <w:rPr>
                    <w:ins w:id="917"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18" w:author="kunmei" w:date="2014-02-03T21:54:00Z"/>
                <w:rFonts w:ascii="Arial Narrow" w:hAnsi="Arial Narrow"/>
                <w:sz w:val="22"/>
                <w:rPrChange w:id="919" w:author="kunmei" w:date="2014-02-03T22:25:00Z">
                  <w:rPr>
                    <w:ins w:id="920"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21" w:author="kunmei" w:date="2014-02-03T21:54:00Z"/>
                <w:rFonts w:ascii="Arial Narrow" w:hAnsi="Arial Narrow"/>
                <w:sz w:val="22"/>
                <w:rPrChange w:id="922" w:author="kunmei" w:date="2014-02-03T22:25:00Z">
                  <w:rPr>
                    <w:ins w:id="923"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T</w:t>
            </w:r>
            <w:r w:rsidRPr="00CE4331">
              <w:rPr>
                <w:rFonts w:ascii="Arial Narrow" w:hAnsi="Arial Narrow"/>
                <w:b/>
                <w:bCs/>
                <w:i/>
                <w:iCs/>
                <w:sz w:val="16"/>
                <w:szCs w:val="16"/>
              </w:rPr>
              <w:t>ind</w:t>
            </w:r>
          </w:p>
        </w:tc>
        <w:tc>
          <w:tcPr>
            <w:tcW w:w="2137" w:type="pct"/>
            <w:tcBorders>
              <w:top w:val="nil"/>
              <w:left w:val="nil"/>
              <w:bottom w:val="nil"/>
              <w:right w:val="nil"/>
            </w:tcBorders>
            <w:shd w:val="clear" w:color="D8D8D8" w:fill="D8D8D8"/>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indoor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8</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924" w:author="kunmei" w:date="2014-02-03T22:25:00Z">
                  <w:rPr>
                    <w:rFonts w:ascii="Arial Narrow" w:hAnsi="Arial Narrow" w:cs="Calibri"/>
                    <w:sz w:val="22"/>
                  </w:rPr>
                </w:rPrChange>
              </w:rPr>
            </w:pPr>
            <w:r w:rsidRPr="009C09C7">
              <w:rPr>
                <w:rFonts w:ascii="Arial Narrow" w:hAnsi="Arial Narrow"/>
                <w:sz w:val="22"/>
                <w:rPrChange w:id="925" w:author="kunmei" w:date="2014-02-03T22:25:00Z">
                  <w:rPr>
                    <w:rFonts w:ascii="Arial Narrow" w:hAnsi="Arial Narrow" w:cs="Calibri"/>
                    <w:sz w:val="22"/>
                  </w:rPr>
                </w:rPrChange>
              </w:rPr>
              <w:t>1279(21)</w:t>
            </w:r>
          </w:p>
        </w:tc>
        <w:tc>
          <w:tcPr>
            <w:tcW w:w="448"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926" w:author="kunmei" w:date="2014-02-03T22:25:00Z">
                  <w:rPr>
                    <w:rFonts w:ascii="Arial Narrow" w:hAnsi="Arial Narrow" w:cs="Calibri"/>
                    <w:sz w:val="22"/>
                  </w:rPr>
                </w:rPrChange>
              </w:rPr>
            </w:pPr>
            <w:r w:rsidRPr="009C09C7">
              <w:rPr>
                <w:rFonts w:ascii="Arial Narrow" w:hAnsi="Arial Narrow"/>
                <w:sz w:val="22"/>
                <w:rPrChange w:id="927" w:author="kunmei" w:date="2014-02-03T22:25:00Z">
                  <w:rPr>
                    <w:rFonts w:ascii="Arial Narrow" w:hAnsi="Arial Narrow" w:cs="Calibri"/>
                    <w:sz w:val="22"/>
                  </w:rPr>
                </w:rPrChange>
              </w:rPr>
              <w:t>-</w:t>
            </w:r>
          </w:p>
        </w:tc>
        <w:tc>
          <w:tcPr>
            <w:tcW w:w="4" w:type="pct"/>
            <w:tcBorders>
              <w:top w:val="nil"/>
              <w:left w:val="nil"/>
              <w:bottom w:val="nil"/>
              <w:right w:val="nil"/>
            </w:tcBorders>
            <w:shd w:val="clear" w:color="D8D8D8" w:fill="D8D8D8"/>
          </w:tcPr>
          <w:p w:rsidR="007A4765" w:rsidRPr="009C09C7" w:rsidRDefault="007A4765" w:rsidP="00355F09">
            <w:pPr>
              <w:jc w:val="center"/>
              <w:rPr>
                <w:ins w:id="928" w:author="kunmei" w:date="2014-02-03T21:54:00Z"/>
                <w:rFonts w:ascii="Arial Narrow" w:hAnsi="Arial Narrow"/>
                <w:sz w:val="22"/>
                <w:rPrChange w:id="929" w:author="kunmei" w:date="2014-02-03T22:25:00Z">
                  <w:rPr>
                    <w:ins w:id="930"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787A2D" w:rsidP="00787A2D">
            <w:pPr>
              <w:jc w:val="center"/>
              <w:rPr>
                <w:ins w:id="931" w:author="kunmei" w:date="2014-02-03T21:54:00Z"/>
                <w:rFonts w:ascii="Arial Narrow" w:hAnsi="Arial Narrow"/>
                <w:sz w:val="22"/>
                <w:rPrChange w:id="932" w:author="kunmei" w:date="2014-02-03T22:25:00Z">
                  <w:rPr>
                    <w:ins w:id="933"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hyperlink w:anchor="_ENREF_26" w:tooltip="USEPA, 2010 #68" w:history="1">
              <w:r>
                <w:rPr>
                  <w:rFonts w:ascii="Arial Narrow" w:hAnsi="Arial Narrow"/>
                  <w:noProof/>
                  <w:sz w:val="22"/>
                </w:rPr>
                <w:t>USEPA, 2010</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934" w:author="kunmei" w:date="2014-02-03T21:54:00Z"/>
                <w:rFonts w:ascii="Arial Narrow" w:hAnsi="Arial Narrow"/>
                <w:sz w:val="22"/>
                <w:rPrChange w:id="935" w:author="kunmei" w:date="2014-02-03T22:25:00Z">
                  <w:rPr>
                    <w:ins w:id="936"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37" w:author="kunmei" w:date="2014-02-03T21:54:00Z"/>
                <w:rFonts w:ascii="Arial Narrow" w:hAnsi="Arial Narrow"/>
                <w:sz w:val="22"/>
                <w:rPrChange w:id="938" w:author="kunmei" w:date="2014-02-03T22:25:00Z">
                  <w:rPr>
                    <w:ins w:id="939"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40" w:author="kunmei" w:date="2014-02-03T21:54:00Z"/>
                <w:rFonts w:ascii="Arial Narrow" w:hAnsi="Arial Narrow"/>
                <w:sz w:val="22"/>
                <w:rPrChange w:id="941" w:author="kunmei" w:date="2014-02-03T22:25:00Z">
                  <w:rPr>
                    <w:ins w:id="942"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43" w:author="kunmei" w:date="2014-02-03T21:54:00Z"/>
                <w:rFonts w:ascii="Arial Narrow" w:hAnsi="Arial Narrow"/>
                <w:sz w:val="22"/>
                <w:rPrChange w:id="944" w:author="kunmei" w:date="2014-02-03T22:25:00Z">
                  <w:rPr>
                    <w:ins w:id="945"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p>
        </w:tc>
        <w:tc>
          <w:tcPr>
            <w:tcW w:w="2137" w:type="pct"/>
            <w:tcBorders>
              <w:top w:val="nil"/>
              <w:left w:val="nil"/>
              <w:bottom w:val="nil"/>
              <w:right w:val="nil"/>
            </w:tcBorders>
            <w:shd w:val="clear" w:color="auto" w:fill="auto"/>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outdoor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9</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946" w:author="kunmei" w:date="2014-02-03T22:25:00Z">
                  <w:rPr>
                    <w:rFonts w:ascii="Arial Narrow" w:hAnsi="Arial Narrow" w:cs="Calibri"/>
                    <w:sz w:val="22"/>
                  </w:rPr>
                </w:rPrChange>
              </w:rPr>
            </w:pPr>
            <w:r w:rsidRPr="009C09C7">
              <w:rPr>
                <w:rFonts w:ascii="Arial Narrow" w:hAnsi="Arial Narrow"/>
                <w:sz w:val="22"/>
                <w:rPrChange w:id="947" w:author="kunmei" w:date="2014-02-03T22:25:00Z">
                  <w:rPr>
                    <w:rFonts w:ascii="Arial Narrow" w:hAnsi="Arial Narrow" w:cs="Calibri"/>
                    <w:sz w:val="22"/>
                  </w:rPr>
                </w:rPrChange>
              </w:rPr>
              <w:t>174(4)</w:t>
            </w:r>
          </w:p>
        </w:tc>
        <w:tc>
          <w:tcPr>
            <w:tcW w:w="448"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948" w:author="kunmei" w:date="2014-02-03T22:25:00Z">
                  <w:rPr>
                    <w:rFonts w:ascii="Arial Narrow" w:hAnsi="Arial Narrow" w:cs="Calibri"/>
                    <w:sz w:val="22"/>
                  </w:rPr>
                </w:rPrChange>
              </w:rPr>
            </w:pPr>
            <w:r w:rsidRPr="009C09C7">
              <w:rPr>
                <w:rFonts w:ascii="Arial Narrow" w:hAnsi="Arial Narrow"/>
                <w:sz w:val="22"/>
                <w:rPrChange w:id="949" w:author="kunmei" w:date="2014-02-03T22:25:00Z">
                  <w:rPr>
                    <w:rFonts w:ascii="Arial Narrow" w:hAnsi="Arial Narrow" w:cs="Calibri"/>
                    <w:sz w:val="22"/>
                  </w:rPr>
                </w:rPrChange>
              </w:rPr>
              <w:t>-</w:t>
            </w:r>
          </w:p>
        </w:tc>
        <w:tc>
          <w:tcPr>
            <w:tcW w:w="4" w:type="pct"/>
            <w:tcBorders>
              <w:top w:val="nil"/>
              <w:left w:val="nil"/>
              <w:bottom w:val="nil"/>
              <w:right w:val="nil"/>
            </w:tcBorders>
          </w:tcPr>
          <w:p w:rsidR="007A4765" w:rsidRPr="009C09C7" w:rsidRDefault="007A4765" w:rsidP="00355F09">
            <w:pPr>
              <w:jc w:val="center"/>
              <w:rPr>
                <w:ins w:id="950" w:author="kunmei" w:date="2014-02-03T21:54:00Z"/>
                <w:rFonts w:ascii="Arial Narrow" w:hAnsi="Arial Narrow"/>
                <w:sz w:val="22"/>
                <w:rPrChange w:id="951" w:author="kunmei" w:date="2014-02-03T22:25:00Z">
                  <w:rPr>
                    <w:ins w:id="952"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787A2D" w:rsidP="00787A2D">
            <w:pPr>
              <w:jc w:val="center"/>
              <w:rPr>
                <w:ins w:id="953" w:author="kunmei" w:date="2014-02-03T21:54:00Z"/>
                <w:rFonts w:ascii="Arial Narrow" w:hAnsi="Arial Narrow"/>
                <w:sz w:val="22"/>
                <w:rPrChange w:id="954" w:author="kunmei" w:date="2014-02-03T22:25:00Z">
                  <w:rPr>
                    <w:ins w:id="955"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hyperlink w:anchor="_ENREF_26" w:tooltip="USEPA, 2010 #68" w:history="1">
              <w:r>
                <w:rPr>
                  <w:rFonts w:ascii="Arial Narrow" w:hAnsi="Arial Narrow"/>
                  <w:noProof/>
                  <w:sz w:val="22"/>
                </w:rPr>
                <w:t>USEPA, 2010</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956" w:author="kunmei" w:date="2014-02-03T21:54:00Z"/>
                <w:rFonts w:ascii="Arial Narrow" w:hAnsi="Arial Narrow"/>
                <w:sz w:val="22"/>
                <w:rPrChange w:id="957" w:author="kunmei" w:date="2014-02-03T22:25:00Z">
                  <w:rPr>
                    <w:ins w:id="958"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59" w:author="kunmei" w:date="2014-02-03T21:54:00Z"/>
                <w:rFonts w:ascii="Arial Narrow" w:hAnsi="Arial Narrow"/>
                <w:sz w:val="22"/>
                <w:rPrChange w:id="960" w:author="kunmei" w:date="2014-02-03T22:25:00Z">
                  <w:rPr>
                    <w:ins w:id="961"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62" w:author="kunmei" w:date="2014-02-03T21:54:00Z"/>
                <w:rFonts w:ascii="Arial Narrow" w:hAnsi="Arial Narrow"/>
                <w:sz w:val="22"/>
                <w:rPrChange w:id="963" w:author="kunmei" w:date="2014-02-03T22:25:00Z">
                  <w:rPr>
                    <w:ins w:id="964"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965" w:author="kunmei" w:date="2014-02-03T21:54:00Z"/>
                <w:rFonts w:ascii="Arial Narrow" w:hAnsi="Arial Narrow"/>
                <w:sz w:val="22"/>
                <w:rPrChange w:id="966" w:author="kunmei" w:date="2014-02-03T22:25:00Z">
                  <w:rPr>
                    <w:ins w:id="967"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proofErr w:type="spellStart"/>
            <w:r w:rsidRPr="00CE4331">
              <w:rPr>
                <w:rFonts w:ascii="Arial Narrow" w:hAnsi="Arial Narrow"/>
                <w:b/>
                <w:bCs/>
                <w:i/>
                <w:iCs/>
                <w:color w:val="000000"/>
                <w:sz w:val="22"/>
              </w:rPr>
              <w:t>F</w:t>
            </w:r>
            <w:r w:rsidRPr="00CE4331">
              <w:rPr>
                <w:rFonts w:ascii="Arial Narrow" w:hAnsi="Arial Narrow"/>
                <w:b/>
                <w:bCs/>
                <w:i/>
                <w:iCs/>
                <w:color w:val="000000"/>
                <w:sz w:val="16"/>
                <w:szCs w:val="16"/>
              </w:rPr>
              <w:t>r</w:t>
            </w:r>
            <w:proofErr w:type="spellEnd"/>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hand to mouth contact frequency (time</w:t>
            </w:r>
            <w:r>
              <w:rPr>
                <w:rFonts w:ascii="Arial Narrow" w:hAnsi="Arial Narrow"/>
                <w:sz w:val="22"/>
              </w:rPr>
              <w:t>/hour</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968" w:author="kunmei" w:date="2014-02-03T22:25:00Z">
                  <w:rPr>
                    <w:rFonts w:ascii="Arial Narrow" w:hAnsi="Arial Narrow" w:cs="Calibri"/>
                    <w:sz w:val="22"/>
                  </w:rPr>
                </w:rPrChange>
              </w:rPr>
            </w:pPr>
            <w:r w:rsidRPr="009C09C7">
              <w:rPr>
                <w:rFonts w:ascii="Arial Narrow" w:hAnsi="Arial Narrow"/>
                <w:sz w:val="22"/>
                <w:rPrChange w:id="969" w:author="kunmei" w:date="2014-02-03T22:25:00Z">
                  <w:rPr>
                    <w:rFonts w:ascii="Arial Narrow" w:hAnsi="Arial Narrow" w:cs="Calibri"/>
                    <w:sz w:val="22"/>
                  </w:rPr>
                </w:rPrChange>
              </w:rPr>
              <w:t>30</w:t>
            </w:r>
          </w:p>
        </w:tc>
        <w:tc>
          <w:tcPr>
            <w:tcW w:w="448"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970" w:author="kunmei" w:date="2014-02-03T22:25:00Z">
                  <w:rPr>
                    <w:rFonts w:ascii="Arial Narrow" w:hAnsi="Arial Narrow" w:cs="Calibri"/>
                    <w:sz w:val="22"/>
                  </w:rPr>
                </w:rPrChange>
              </w:rPr>
            </w:pPr>
            <w:r w:rsidRPr="009C09C7">
              <w:rPr>
                <w:rFonts w:ascii="Arial Narrow" w:hAnsi="Arial Narrow"/>
                <w:sz w:val="22"/>
                <w:rPrChange w:id="971" w:author="kunmei" w:date="2014-02-03T22:25:00Z">
                  <w:rPr>
                    <w:rFonts w:ascii="Arial Narrow" w:hAnsi="Arial Narrow" w:cs="Calibri"/>
                    <w:sz w:val="22"/>
                  </w:rPr>
                </w:rPrChange>
              </w:rPr>
              <w:t>23.0-58.0</w:t>
            </w:r>
          </w:p>
        </w:tc>
        <w:tc>
          <w:tcPr>
            <w:tcW w:w="4" w:type="pct"/>
            <w:tcBorders>
              <w:top w:val="nil"/>
              <w:left w:val="nil"/>
              <w:bottom w:val="nil"/>
              <w:right w:val="nil"/>
            </w:tcBorders>
            <w:shd w:val="clear" w:color="D8D8D8" w:fill="D8D8D8"/>
          </w:tcPr>
          <w:p w:rsidR="007A4765" w:rsidRPr="009C09C7" w:rsidRDefault="007A4765" w:rsidP="00355F09">
            <w:pPr>
              <w:jc w:val="center"/>
              <w:rPr>
                <w:ins w:id="972" w:author="kunmei" w:date="2014-02-03T21:54:00Z"/>
                <w:rFonts w:ascii="Arial Narrow" w:hAnsi="Arial Narrow"/>
                <w:sz w:val="22"/>
                <w:rPrChange w:id="973" w:author="kunmei" w:date="2014-02-03T22:25:00Z">
                  <w:rPr>
                    <w:ins w:id="974"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787A2D" w:rsidP="00787A2D">
            <w:pPr>
              <w:jc w:val="center"/>
              <w:rPr>
                <w:ins w:id="975" w:author="kunmei" w:date="2014-02-03T21:54:00Z"/>
                <w:rFonts w:ascii="Arial Narrow" w:hAnsi="Arial Narrow"/>
                <w:sz w:val="22"/>
                <w:rPrChange w:id="976" w:author="kunmei" w:date="2014-02-03T22:25:00Z">
                  <w:rPr>
                    <w:ins w:id="977"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hyperlink w:anchor="_ENREF_26" w:tooltip="USEPA, 2010 #68" w:history="1">
              <w:r>
                <w:rPr>
                  <w:rFonts w:ascii="Arial Narrow" w:hAnsi="Arial Narrow"/>
                  <w:noProof/>
                  <w:sz w:val="22"/>
                </w:rPr>
                <w:t>USEPA, 2010</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978" w:author="kunmei" w:date="2014-02-03T21:54:00Z"/>
                <w:rFonts w:ascii="Arial Narrow" w:hAnsi="Arial Narrow"/>
                <w:sz w:val="22"/>
                <w:rPrChange w:id="979" w:author="kunmei" w:date="2014-02-03T22:25:00Z">
                  <w:rPr>
                    <w:ins w:id="980"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81" w:author="kunmei" w:date="2014-02-03T21:54:00Z"/>
                <w:rFonts w:ascii="Arial Narrow" w:hAnsi="Arial Narrow"/>
                <w:sz w:val="22"/>
                <w:rPrChange w:id="982" w:author="kunmei" w:date="2014-02-03T22:25:00Z">
                  <w:rPr>
                    <w:ins w:id="983"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84" w:author="kunmei" w:date="2014-02-03T21:54:00Z"/>
                <w:rFonts w:ascii="Arial Narrow" w:hAnsi="Arial Narrow"/>
                <w:sz w:val="22"/>
                <w:rPrChange w:id="985" w:author="kunmei" w:date="2014-02-03T22:25:00Z">
                  <w:rPr>
                    <w:ins w:id="986"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987" w:author="kunmei" w:date="2014-02-03T21:54:00Z"/>
                <w:rFonts w:ascii="Arial Narrow" w:hAnsi="Arial Narrow"/>
                <w:sz w:val="22"/>
                <w:rPrChange w:id="988" w:author="kunmei" w:date="2014-02-03T22:25:00Z">
                  <w:rPr>
                    <w:ins w:id="989"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S</w:t>
            </w:r>
            <w:r w:rsidRPr="009C09C7">
              <w:rPr>
                <w:rFonts w:ascii="Arial Narrow" w:hAnsi="Arial Narrow"/>
                <w:b/>
                <w:bCs/>
                <w:i/>
                <w:iCs/>
                <w:sz w:val="22"/>
                <w:vertAlign w:val="subscript"/>
                <w:rPrChange w:id="990" w:author="kunmei" w:date="2014-02-03T22:22:00Z">
                  <w:rPr>
                    <w:rFonts w:ascii="Arial Narrow" w:hAnsi="Arial Narrow"/>
                    <w:b/>
                    <w:bCs/>
                    <w:i/>
                    <w:iCs/>
                    <w:sz w:val="22"/>
                  </w:rPr>
                </w:rPrChange>
              </w:rPr>
              <w:t>a</w:t>
            </w:r>
            <w:r w:rsidRPr="009C09C7">
              <w:rPr>
                <w:rFonts w:ascii="Arial Narrow" w:hAnsi="Arial Narrow"/>
                <w:b/>
                <w:bCs/>
                <w:i/>
                <w:iCs/>
                <w:sz w:val="16"/>
                <w:szCs w:val="16"/>
                <w:vertAlign w:val="subscript"/>
                <w:rPrChange w:id="991" w:author="kunmei" w:date="2014-02-03T22:22:00Z">
                  <w:rPr>
                    <w:rFonts w:ascii="Arial Narrow" w:hAnsi="Arial Narrow"/>
                    <w:b/>
                    <w:bCs/>
                    <w:i/>
                    <w:iCs/>
                    <w:sz w:val="16"/>
                    <w:szCs w:val="16"/>
                  </w:rPr>
                </w:rPrChange>
              </w:rPr>
              <w:t>f</w:t>
            </w:r>
            <w:proofErr w:type="spellEnd"/>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female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992" w:author="kunmei" w:date="2014-02-03T22:25:00Z">
                  <w:rPr>
                    <w:rFonts w:ascii="Arial Narrow" w:hAnsi="Arial Narrow" w:cs="Calibri"/>
                    <w:sz w:val="22"/>
                  </w:rPr>
                </w:rPrChange>
              </w:rPr>
            </w:pPr>
            <w:r w:rsidRPr="009C09C7">
              <w:rPr>
                <w:rFonts w:ascii="Arial Narrow" w:hAnsi="Arial Narrow"/>
                <w:sz w:val="22"/>
                <w:rPrChange w:id="993" w:author="kunmei" w:date="2014-02-03T22:25:00Z">
                  <w:rPr>
                    <w:rFonts w:ascii="Arial Narrow" w:hAnsi="Arial Narrow" w:cs="Calibri"/>
                    <w:sz w:val="22"/>
                  </w:rPr>
                </w:rPrChange>
              </w:rPr>
              <w:t>1.76</w:t>
            </w:r>
          </w:p>
        </w:tc>
        <w:tc>
          <w:tcPr>
            <w:tcW w:w="448"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994" w:author="kunmei" w:date="2014-02-03T22:25:00Z">
                  <w:rPr>
                    <w:rFonts w:ascii="Arial Narrow" w:hAnsi="Arial Narrow" w:cs="Calibri"/>
                    <w:sz w:val="22"/>
                  </w:rPr>
                </w:rPrChange>
              </w:rPr>
            </w:pPr>
            <w:r w:rsidRPr="009C09C7">
              <w:rPr>
                <w:rFonts w:ascii="Arial Narrow" w:hAnsi="Arial Narrow"/>
                <w:sz w:val="22"/>
                <w:rPrChange w:id="995" w:author="kunmei" w:date="2014-02-03T22:25:00Z">
                  <w:rPr>
                    <w:rFonts w:ascii="Arial Narrow" w:hAnsi="Arial Narrow" w:cs="Calibri"/>
                    <w:sz w:val="22"/>
                  </w:rPr>
                </w:rPrChange>
              </w:rPr>
              <w:t>0.41-2.51</w:t>
            </w:r>
          </w:p>
        </w:tc>
        <w:tc>
          <w:tcPr>
            <w:tcW w:w="4" w:type="pct"/>
            <w:tcBorders>
              <w:top w:val="nil"/>
              <w:left w:val="nil"/>
              <w:bottom w:val="nil"/>
              <w:right w:val="nil"/>
            </w:tcBorders>
          </w:tcPr>
          <w:p w:rsidR="007A4765" w:rsidRPr="009C09C7" w:rsidRDefault="007A4765" w:rsidP="00355F09">
            <w:pPr>
              <w:jc w:val="center"/>
              <w:rPr>
                <w:ins w:id="996" w:author="kunmei" w:date="2014-02-03T21:54:00Z"/>
                <w:rFonts w:ascii="Arial Narrow" w:hAnsi="Arial Narrow"/>
                <w:sz w:val="22"/>
                <w:rPrChange w:id="997" w:author="kunmei" w:date="2014-02-03T22:25:00Z">
                  <w:rPr>
                    <w:ins w:id="998"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787A2D" w:rsidP="00787A2D">
            <w:pPr>
              <w:jc w:val="center"/>
              <w:rPr>
                <w:ins w:id="999" w:author="kunmei" w:date="2014-02-03T21:54:00Z"/>
                <w:rFonts w:ascii="Arial Narrow" w:hAnsi="Arial Narrow"/>
                <w:sz w:val="22"/>
                <w:rPrChange w:id="1000" w:author="kunmei" w:date="2014-02-03T22:25:00Z">
                  <w:rPr>
                    <w:ins w:id="1001"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hyperlink w:anchor="_ENREF_26" w:tooltip="USEPA, 2010 #68" w:history="1">
              <w:r>
                <w:rPr>
                  <w:rFonts w:ascii="Arial Narrow" w:hAnsi="Arial Narrow"/>
                  <w:noProof/>
                  <w:sz w:val="22"/>
                </w:rPr>
                <w:t>USEPA, 2010</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1002" w:author="kunmei" w:date="2014-02-03T21:54:00Z"/>
                <w:rFonts w:ascii="Arial Narrow" w:hAnsi="Arial Narrow"/>
                <w:sz w:val="22"/>
                <w:rPrChange w:id="1003" w:author="kunmei" w:date="2014-02-03T22:25:00Z">
                  <w:rPr>
                    <w:ins w:id="1004"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005" w:author="kunmei" w:date="2014-02-03T21:54:00Z"/>
                <w:rFonts w:ascii="Arial Narrow" w:hAnsi="Arial Narrow"/>
                <w:sz w:val="22"/>
                <w:rPrChange w:id="1006" w:author="kunmei" w:date="2014-02-03T22:25:00Z">
                  <w:rPr>
                    <w:ins w:id="1007"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008" w:author="kunmei" w:date="2014-02-03T21:54:00Z"/>
                <w:rFonts w:ascii="Arial Narrow" w:hAnsi="Arial Narrow"/>
                <w:sz w:val="22"/>
                <w:rPrChange w:id="1009" w:author="kunmei" w:date="2014-02-03T22:25:00Z">
                  <w:rPr>
                    <w:ins w:id="1010"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011" w:author="kunmei" w:date="2014-02-03T21:54:00Z"/>
                <w:rFonts w:ascii="Arial Narrow" w:hAnsi="Arial Narrow"/>
                <w:sz w:val="22"/>
                <w:rPrChange w:id="1012" w:author="kunmei" w:date="2014-02-03T22:25:00Z">
                  <w:rPr>
                    <w:ins w:id="1013"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S</w:t>
            </w:r>
            <w:r w:rsidRPr="009C09C7">
              <w:rPr>
                <w:rFonts w:ascii="Arial Narrow" w:hAnsi="Arial Narrow"/>
                <w:b/>
                <w:bCs/>
                <w:i/>
                <w:iCs/>
                <w:sz w:val="22"/>
                <w:vertAlign w:val="subscript"/>
                <w:rPrChange w:id="1014" w:author="kunmei" w:date="2014-02-03T22:22:00Z">
                  <w:rPr>
                    <w:rFonts w:ascii="Arial Narrow" w:hAnsi="Arial Narrow"/>
                    <w:b/>
                    <w:bCs/>
                    <w:i/>
                    <w:iCs/>
                    <w:sz w:val="22"/>
                  </w:rPr>
                </w:rPrChange>
              </w:rPr>
              <w:t>a</w:t>
            </w:r>
            <w:r w:rsidRPr="009C09C7">
              <w:rPr>
                <w:rFonts w:ascii="Arial Narrow" w:hAnsi="Arial Narrow"/>
                <w:b/>
                <w:bCs/>
                <w:i/>
                <w:iCs/>
                <w:sz w:val="16"/>
                <w:szCs w:val="16"/>
                <w:vertAlign w:val="subscript"/>
                <w:rPrChange w:id="1015" w:author="kunmei" w:date="2014-02-03T22:22:00Z">
                  <w:rPr>
                    <w:rFonts w:ascii="Arial Narrow" w:hAnsi="Arial Narrow"/>
                    <w:b/>
                    <w:bCs/>
                    <w:i/>
                    <w:iCs/>
                    <w:sz w:val="16"/>
                    <w:szCs w:val="16"/>
                  </w:rPr>
                </w:rPrChange>
              </w:rPr>
              <w:t>m</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1016" w:author="kunmei" w:date="2014-02-03T22:25:00Z">
                  <w:rPr>
                    <w:rFonts w:ascii="Arial Narrow" w:hAnsi="Arial Narrow" w:cs="Calibri"/>
                    <w:sz w:val="22"/>
                  </w:rPr>
                </w:rPrChange>
              </w:rPr>
            </w:pPr>
            <w:r w:rsidRPr="009C09C7">
              <w:rPr>
                <w:rFonts w:ascii="Arial Narrow" w:hAnsi="Arial Narrow"/>
                <w:sz w:val="22"/>
                <w:rPrChange w:id="1017" w:author="kunmei" w:date="2014-02-03T22:25:00Z">
                  <w:rPr>
                    <w:rFonts w:ascii="Arial Narrow" w:hAnsi="Arial Narrow" w:cs="Calibri"/>
                    <w:sz w:val="22"/>
                  </w:rPr>
                </w:rPrChange>
              </w:rPr>
              <w:t>1.76</w:t>
            </w:r>
          </w:p>
        </w:tc>
        <w:tc>
          <w:tcPr>
            <w:tcW w:w="448"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1018" w:author="kunmei" w:date="2014-02-03T22:25:00Z">
                  <w:rPr>
                    <w:rFonts w:ascii="Arial Narrow" w:hAnsi="Arial Narrow" w:cs="Calibri"/>
                    <w:sz w:val="22"/>
                  </w:rPr>
                </w:rPrChange>
              </w:rPr>
            </w:pPr>
            <w:r w:rsidRPr="009C09C7">
              <w:rPr>
                <w:rFonts w:ascii="Arial Narrow" w:hAnsi="Arial Narrow"/>
                <w:sz w:val="22"/>
                <w:rPrChange w:id="1019" w:author="kunmei" w:date="2014-02-03T22:25:00Z">
                  <w:rPr>
                    <w:rFonts w:ascii="Arial Narrow" w:hAnsi="Arial Narrow" w:cs="Calibri"/>
                    <w:sz w:val="22"/>
                  </w:rPr>
                </w:rPrChange>
              </w:rPr>
              <w:t>0.41-2.51</w:t>
            </w:r>
          </w:p>
        </w:tc>
        <w:tc>
          <w:tcPr>
            <w:tcW w:w="4" w:type="pct"/>
            <w:tcBorders>
              <w:top w:val="nil"/>
              <w:left w:val="nil"/>
              <w:bottom w:val="nil"/>
              <w:right w:val="nil"/>
            </w:tcBorders>
            <w:shd w:val="clear" w:color="D8D8D8" w:fill="D8D8D8"/>
          </w:tcPr>
          <w:p w:rsidR="007A4765" w:rsidRPr="009C09C7" w:rsidRDefault="007A4765" w:rsidP="00355F09">
            <w:pPr>
              <w:jc w:val="center"/>
              <w:rPr>
                <w:ins w:id="1020" w:author="kunmei" w:date="2014-02-03T21:54:00Z"/>
                <w:rFonts w:ascii="Arial Narrow" w:hAnsi="Arial Narrow"/>
                <w:sz w:val="22"/>
                <w:rPrChange w:id="1021" w:author="kunmei" w:date="2014-02-03T22:25:00Z">
                  <w:rPr>
                    <w:ins w:id="1022"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787A2D" w:rsidP="00787A2D">
            <w:pPr>
              <w:jc w:val="center"/>
              <w:rPr>
                <w:ins w:id="1023" w:author="kunmei" w:date="2014-02-03T21:54:00Z"/>
                <w:rFonts w:ascii="Arial Narrow" w:hAnsi="Arial Narrow"/>
                <w:sz w:val="22"/>
                <w:rPrChange w:id="1024" w:author="kunmei" w:date="2014-02-03T22:25:00Z">
                  <w:rPr>
                    <w:ins w:id="1025"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hyperlink w:anchor="_ENREF_26" w:tooltip="USEPA, 2010 #68" w:history="1">
              <w:r>
                <w:rPr>
                  <w:rFonts w:ascii="Arial Narrow" w:hAnsi="Arial Narrow"/>
                  <w:noProof/>
                  <w:sz w:val="22"/>
                </w:rPr>
                <w:t>USEPA, 2010</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1026" w:author="kunmei" w:date="2014-02-03T21:54:00Z"/>
                <w:rFonts w:ascii="Arial Narrow" w:hAnsi="Arial Narrow"/>
                <w:sz w:val="22"/>
                <w:rPrChange w:id="1027" w:author="kunmei" w:date="2014-02-03T22:25:00Z">
                  <w:rPr>
                    <w:ins w:id="1028"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29" w:author="kunmei" w:date="2014-02-03T21:54:00Z"/>
                <w:rFonts w:ascii="Arial Narrow" w:hAnsi="Arial Narrow"/>
                <w:sz w:val="22"/>
                <w:rPrChange w:id="1030" w:author="kunmei" w:date="2014-02-03T22:25:00Z">
                  <w:rPr>
                    <w:ins w:id="1031"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32" w:author="kunmei" w:date="2014-02-03T21:54:00Z"/>
                <w:rFonts w:ascii="Arial Narrow" w:hAnsi="Arial Narrow"/>
                <w:sz w:val="22"/>
                <w:rPrChange w:id="1033" w:author="kunmei" w:date="2014-02-03T22:25:00Z">
                  <w:rPr>
                    <w:ins w:id="1034"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35" w:author="kunmei" w:date="2014-02-03T21:54:00Z"/>
                <w:rFonts w:ascii="Arial Narrow" w:hAnsi="Arial Narrow"/>
                <w:sz w:val="22"/>
                <w:rPrChange w:id="1036" w:author="kunmei" w:date="2014-02-03T22:25:00Z">
                  <w:rPr>
                    <w:ins w:id="1037" w:author="kunmei" w:date="2014-02-03T21:54:00Z"/>
                    <w:rFonts w:ascii="Arial Narrow" w:hAnsi="Arial Narrow" w:cs="Calibri"/>
                    <w:sz w:val="22"/>
                  </w:rPr>
                </w:rPrChange>
              </w:rPr>
            </w:pPr>
          </w:p>
        </w:tc>
      </w:tr>
      <w:tr w:rsidR="0068144C"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proofErr w:type="gramStart"/>
            <w:r w:rsidRPr="00CE4331">
              <w:rPr>
                <w:rFonts w:ascii="Arial Narrow" w:hAnsi="Arial Narrow"/>
                <w:sz w:val="22"/>
              </w:rPr>
              <w:t>hand</w:t>
            </w:r>
            <w:proofErr w:type="gramEnd"/>
            <w:r w:rsidRPr="00CE4331">
              <w:rPr>
                <w:rFonts w:ascii="Arial Narrow" w:hAnsi="Arial Narrow"/>
                <w:sz w:val="22"/>
              </w:rPr>
              <w:t xml:space="preserve"> surface ratio (%)</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auto" w:fill="auto"/>
            <w:noWrap/>
            <w:vAlign w:val="bottom"/>
            <w:hideMark/>
          </w:tcPr>
          <w:p w:rsidR="007A4765" w:rsidRPr="009C09C7" w:rsidRDefault="007A4765" w:rsidP="009C09C7">
            <w:pPr>
              <w:jc w:val="center"/>
              <w:rPr>
                <w:rFonts w:ascii="Arial Narrow" w:hAnsi="Arial Narrow"/>
                <w:sz w:val="22"/>
                <w:rPrChange w:id="1038" w:author="kunmei" w:date="2014-02-03T22:25:00Z">
                  <w:rPr>
                    <w:rFonts w:ascii="Arial Narrow" w:hAnsi="Arial Narrow" w:cs="Calibri"/>
                    <w:sz w:val="22"/>
                  </w:rPr>
                </w:rPrChange>
              </w:rPr>
              <w:pPrChange w:id="1039" w:author="kunmei" w:date="2014-02-03T22:25:00Z">
                <w:pPr>
                  <w:autoSpaceDE w:val="0"/>
                  <w:autoSpaceDN w:val="0"/>
                  <w:adjustRightInd w:val="0"/>
                  <w:jc w:val="center"/>
                </w:pPr>
              </w:pPrChange>
            </w:pPr>
            <w:r w:rsidRPr="009C09C7">
              <w:rPr>
                <w:rFonts w:ascii="Arial Narrow" w:hAnsi="Arial Narrow"/>
                <w:sz w:val="22"/>
                <w:rPrChange w:id="1040" w:author="kunmei" w:date="2014-02-03T22:25:00Z">
                  <w:rPr>
                    <w:rFonts w:ascii="Arial Narrow" w:hAnsi="Arial Narrow" w:cs="Calibri"/>
                    <w:sz w:val="22"/>
                  </w:rPr>
                </w:rPrChange>
              </w:rPr>
              <w:t>5.3</w:t>
            </w:r>
          </w:p>
        </w:tc>
        <w:tc>
          <w:tcPr>
            <w:tcW w:w="448" w:type="pct"/>
            <w:tcBorders>
              <w:top w:val="nil"/>
              <w:left w:val="nil"/>
              <w:bottom w:val="nil"/>
              <w:right w:val="nil"/>
            </w:tcBorders>
            <w:shd w:val="clear" w:color="auto" w:fill="auto"/>
            <w:noWrap/>
            <w:vAlign w:val="bottom"/>
            <w:hideMark/>
          </w:tcPr>
          <w:p w:rsidR="007A4765" w:rsidRPr="009C09C7" w:rsidRDefault="007A4765" w:rsidP="009C09C7">
            <w:pPr>
              <w:jc w:val="center"/>
              <w:rPr>
                <w:rFonts w:ascii="Arial Narrow" w:hAnsi="Arial Narrow"/>
                <w:sz w:val="22"/>
                <w:rPrChange w:id="1041" w:author="kunmei" w:date="2014-02-03T22:25:00Z">
                  <w:rPr>
                    <w:rFonts w:ascii="Arial Narrow" w:hAnsi="Arial Narrow" w:cs="Calibri"/>
                    <w:sz w:val="22"/>
                  </w:rPr>
                </w:rPrChange>
              </w:rPr>
              <w:pPrChange w:id="1042" w:author="kunmei" w:date="2014-02-03T22:25:00Z">
                <w:pPr>
                  <w:autoSpaceDE w:val="0"/>
                  <w:autoSpaceDN w:val="0"/>
                  <w:adjustRightInd w:val="0"/>
                  <w:jc w:val="center"/>
                </w:pPr>
              </w:pPrChange>
            </w:pPr>
            <w:r w:rsidRPr="009C09C7">
              <w:rPr>
                <w:rFonts w:ascii="Arial Narrow" w:hAnsi="Arial Narrow"/>
                <w:sz w:val="22"/>
                <w:rPrChange w:id="1043" w:author="kunmei" w:date="2014-02-03T22:25:00Z">
                  <w:rPr>
                    <w:rFonts w:ascii="Arial Narrow" w:hAnsi="Arial Narrow" w:cs="Calibri"/>
                    <w:sz w:val="22"/>
                  </w:rPr>
                </w:rPrChange>
              </w:rPr>
              <w:t>4.8-5.6</w:t>
            </w:r>
          </w:p>
        </w:tc>
        <w:tc>
          <w:tcPr>
            <w:tcW w:w="4" w:type="pct"/>
            <w:tcBorders>
              <w:top w:val="nil"/>
              <w:left w:val="nil"/>
              <w:bottom w:val="nil"/>
              <w:right w:val="nil"/>
            </w:tcBorders>
          </w:tcPr>
          <w:p w:rsidR="007A4765" w:rsidRPr="009C09C7" w:rsidRDefault="007A4765" w:rsidP="009C09C7">
            <w:pPr>
              <w:jc w:val="center"/>
              <w:rPr>
                <w:ins w:id="1044" w:author="kunmei" w:date="2014-02-03T21:54:00Z"/>
                <w:rFonts w:ascii="Arial Narrow" w:hAnsi="Arial Narrow"/>
                <w:sz w:val="22"/>
                <w:rPrChange w:id="1045" w:author="kunmei" w:date="2014-02-03T22:25:00Z">
                  <w:rPr>
                    <w:ins w:id="1046" w:author="kunmei" w:date="2014-02-03T21:54:00Z"/>
                    <w:rFonts w:ascii="Arial Narrow" w:hAnsi="Arial Narrow" w:cs="Calibri"/>
                    <w:sz w:val="22"/>
                  </w:rPr>
                </w:rPrChange>
              </w:rPr>
              <w:pPrChange w:id="1047" w:author="kunmei" w:date="2014-02-03T22:25:00Z">
                <w:pPr>
                  <w:autoSpaceDE w:val="0"/>
                  <w:autoSpaceDN w:val="0"/>
                  <w:adjustRightInd w:val="0"/>
                  <w:jc w:val="center"/>
                </w:pPr>
              </w:pPrChange>
            </w:pPr>
          </w:p>
        </w:tc>
        <w:tc>
          <w:tcPr>
            <w:tcW w:w="489" w:type="pct"/>
            <w:tcBorders>
              <w:top w:val="nil"/>
              <w:left w:val="nil"/>
              <w:bottom w:val="nil"/>
              <w:right w:val="nil"/>
            </w:tcBorders>
          </w:tcPr>
          <w:p w:rsidR="007A4765" w:rsidRPr="009C09C7" w:rsidRDefault="00787A2D" w:rsidP="00787A2D">
            <w:pPr>
              <w:jc w:val="center"/>
              <w:rPr>
                <w:ins w:id="1048" w:author="kunmei" w:date="2014-02-03T21:54:00Z"/>
                <w:rFonts w:ascii="Arial Narrow" w:hAnsi="Arial Narrow"/>
                <w:sz w:val="22"/>
                <w:rPrChange w:id="1049" w:author="kunmei" w:date="2014-02-03T22:25:00Z">
                  <w:rPr>
                    <w:ins w:id="1050" w:author="kunmei" w:date="2014-02-03T21:54:00Z"/>
                    <w:rFonts w:ascii="Arial Narrow" w:hAnsi="Arial Narrow" w:cs="Calibri"/>
                    <w:sz w:val="22"/>
                  </w:rPr>
                </w:rPrChange>
              </w:rPr>
              <w:pPrChange w:id="1051" w:author="kunmei" w:date="2014-02-03T22:25:00Z">
                <w:pPr>
                  <w:autoSpaceDE w:val="0"/>
                  <w:autoSpaceDN w:val="0"/>
                  <w:adjustRightInd w:val="0"/>
                  <w:jc w:val="center"/>
                </w:pPr>
              </w:pPrChange>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r>
              <w:rPr>
                <w:rFonts w:ascii="Arial Narrow" w:hAnsi="Arial Narrow"/>
                <w:noProof/>
                <w:sz w:val="22"/>
              </w:rPr>
              <w:fldChar w:fldCharType="begin"/>
            </w:r>
            <w:r>
              <w:rPr>
                <w:rFonts w:ascii="Arial Narrow" w:hAnsi="Arial Narrow"/>
                <w:noProof/>
                <w:sz w:val="22"/>
              </w:rPr>
              <w:instrText xml:space="preserve"> HYPERLINK \l "_ENREF_26" \o "USEPA, 2010 #68" </w:instrText>
            </w:r>
            <w:r>
              <w:rPr>
                <w:rFonts w:ascii="Arial Narrow" w:hAnsi="Arial Narrow"/>
                <w:noProof/>
                <w:sz w:val="22"/>
              </w:rPr>
            </w:r>
            <w:r>
              <w:rPr>
                <w:rFonts w:ascii="Arial Narrow" w:hAnsi="Arial Narrow"/>
                <w:noProof/>
                <w:sz w:val="22"/>
              </w:rPr>
              <w:fldChar w:fldCharType="separate"/>
            </w:r>
            <w:r>
              <w:rPr>
                <w:rFonts w:ascii="Arial Narrow" w:hAnsi="Arial Narrow"/>
                <w:noProof/>
                <w:sz w:val="22"/>
              </w:rPr>
              <w:t>USEPA, 2010</w:t>
            </w:r>
            <w:r>
              <w:rPr>
                <w:rFonts w:ascii="Arial Narrow" w:hAnsi="Arial Narrow"/>
                <w:noProof/>
                <w:sz w:val="22"/>
              </w:rPr>
              <w:fldChar w:fldCharType="end"/>
            </w:r>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9C09C7">
            <w:pPr>
              <w:jc w:val="center"/>
              <w:rPr>
                <w:ins w:id="1052" w:author="kunmei" w:date="2014-02-03T21:54:00Z"/>
                <w:rFonts w:ascii="Arial Narrow" w:hAnsi="Arial Narrow"/>
                <w:sz w:val="22"/>
                <w:rPrChange w:id="1053" w:author="kunmei" w:date="2014-02-03T22:25:00Z">
                  <w:rPr>
                    <w:ins w:id="1054" w:author="kunmei" w:date="2014-02-03T21:54:00Z"/>
                    <w:rFonts w:ascii="Arial Narrow" w:hAnsi="Arial Narrow" w:cs="Calibri"/>
                    <w:sz w:val="22"/>
                  </w:rPr>
                </w:rPrChange>
              </w:rPr>
              <w:pPrChange w:id="1055" w:author="kunmei" w:date="2014-02-03T22:25:00Z">
                <w:pPr>
                  <w:autoSpaceDE w:val="0"/>
                  <w:autoSpaceDN w:val="0"/>
                  <w:adjustRightInd w:val="0"/>
                  <w:jc w:val="center"/>
                </w:pPr>
              </w:pPrChange>
            </w:pPr>
          </w:p>
        </w:tc>
        <w:tc>
          <w:tcPr>
            <w:tcW w:w="4" w:type="pct"/>
            <w:tcBorders>
              <w:top w:val="nil"/>
              <w:left w:val="nil"/>
              <w:bottom w:val="nil"/>
              <w:right w:val="nil"/>
            </w:tcBorders>
          </w:tcPr>
          <w:p w:rsidR="007A4765" w:rsidRPr="009C09C7" w:rsidRDefault="007A4765" w:rsidP="009C09C7">
            <w:pPr>
              <w:jc w:val="center"/>
              <w:rPr>
                <w:ins w:id="1056" w:author="kunmei" w:date="2014-02-03T21:54:00Z"/>
                <w:rFonts w:ascii="Arial Narrow" w:hAnsi="Arial Narrow"/>
                <w:sz w:val="22"/>
                <w:rPrChange w:id="1057" w:author="kunmei" w:date="2014-02-03T22:25:00Z">
                  <w:rPr>
                    <w:ins w:id="1058" w:author="kunmei" w:date="2014-02-03T21:54:00Z"/>
                    <w:rFonts w:ascii="Arial Narrow" w:hAnsi="Arial Narrow" w:cs="Calibri"/>
                    <w:sz w:val="22"/>
                  </w:rPr>
                </w:rPrChange>
              </w:rPr>
              <w:pPrChange w:id="1059" w:author="kunmei" w:date="2014-02-03T22:25:00Z">
                <w:pPr>
                  <w:autoSpaceDE w:val="0"/>
                  <w:autoSpaceDN w:val="0"/>
                  <w:adjustRightInd w:val="0"/>
                  <w:jc w:val="center"/>
                </w:pPr>
              </w:pPrChange>
            </w:pPr>
          </w:p>
        </w:tc>
        <w:tc>
          <w:tcPr>
            <w:tcW w:w="4" w:type="pct"/>
            <w:tcBorders>
              <w:top w:val="nil"/>
              <w:left w:val="nil"/>
              <w:bottom w:val="nil"/>
              <w:right w:val="nil"/>
            </w:tcBorders>
          </w:tcPr>
          <w:p w:rsidR="007A4765" w:rsidRPr="009C09C7" w:rsidRDefault="007A4765" w:rsidP="009C09C7">
            <w:pPr>
              <w:jc w:val="center"/>
              <w:rPr>
                <w:ins w:id="1060" w:author="kunmei" w:date="2014-02-03T21:54:00Z"/>
                <w:rFonts w:ascii="Arial Narrow" w:hAnsi="Arial Narrow"/>
                <w:sz w:val="22"/>
                <w:rPrChange w:id="1061" w:author="kunmei" w:date="2014-02-03T22:25:00Z">
                  <w:rPr>
                    <w:ins w:id="1062" w:author="kunmei" w:date="2014-02-03T21:54:00Z"/>
                    <w:rFonts w:ascii="Arial Narrow" w:hAnsi="Arial Narrow" w:cs="Calibri"/>
                    <w:sz w:val="22"/>
                  </w:rPr>
                </w:rPrChange>
              </w:rPr>
              <w:pPrChange w:id="1063" w:author="kunmei" w:date="2014-02-03T22:25:00Z">
                <w:pPr>
                  <w:autoSpaceDE w:val="0"/>
                  <w:autoSpaceDN w:val="0"/>
                  <w:adjustRightInd w:val="0"/>
                  <w:jc w:val="center"/>
                </w:pPr>
              </w:pPrChange>
            </w:pPr>
          </w:p>
        </w:tc>
        <w:tc>
          <w:tcPr>
            <w:tcW w:w="4" w:type="pct"/>
            <w:tcBorders>
              <w:top w:val="nil"/>
              <w:left w:val="nil"/>
              <w:bottom w:val="nil"/>
              <w:right w:val="nil"/>
            </w:tcBorders>
          </w:tcPr>
          <w:p w:rsidR="007A4765" w:rsidRPr="009C09C7" w:rsidRDefault="007A4765" w:rsidP="009C09C7">
            <w:pPr>
              <w:jc w:val="center"/>
              <w:rPr>
                <w:ins w:id="1064" w:author="kunmei" w:date="2014-02-03T21:54:00Z"/>
                <w:rFonts w:ascii="Arial Narrow" w:hAnsi="Arial Narrow"/>
                <w:sz w:val="22"/>
                <w:rPrChange w:id="1065" w:author="kunmei" w:date="2014-02-03T22:25:00Z">
                  <w:rPr>
                    <w:ins w:id="1066" w:author="kunmei" w:date="2014-02-03T21:54:00Z"/>
                    <w:rFonts w:ascii="Arial Narrow" w:hAnsi="Arial Narrow" w:cs="Calibri"/>
                    <w:sz w:val="22"/>
                  </w:rPr>
                </w:rPrChange>
              </w:rPr>
              <w:pPrChange w:id="1067" w:author="kunmei" w:date="2014-02-03T22:25:00Z">
                <w:pPr>
                  <w:autoSpaceDE w:val="0"/>
                  <w:autoSpaceDN w:val="0"/>
                  <w:adjustRightInd w:val="0"/>
                  <w:jc w:val="center"/>
                </w:pPr>
              </w:pPrChange>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Ih</w:t>
            </w:r>
            <w:r w:rsidRPr="00CE4331">
              <w:rPr>
                <w:rFonts w:ascii="Arial Narrow" w:hAnsi="Arial Narrow"/>
                <w:b/>
                <w:bCs/>
                <w:i/>
                <w:iCs/>
                <w:color w:val="000000"/>
                <w:sz w:val="22"/>
                <w:vertAlign w:val="subscript"/>
              </w:rPr>
              <w:t>f</w:t>
            </w:r>
            <w:proofErr w:type="spellEnd"/>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female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1068" w:author="kunmei" w:date="2014-02-03T22:25:00Z">
                  <w:rPr>
                    <w:rFonts w:ascii="Arial Narrow" w:hAnsi="Arial Narrow" w:cs="Calibri"/>
                    <w:sz w:val="22"/>
                  </w:rPr>
                </w:rPrChange>
              </w:rPr>
            </w:pPr>
            <w:r w:rsidRPr="009C09C7">
              <w:rPr>
                <w:rFonts w:ascii="Arial Narrow" w:hAnsi="Arial Narrow"/>
                <w:sz w:val="22"/>
                <w:rPrChange w:id="1069" w:author="kunmei" w:date="2014-02-03T22:25:00Z">
                  <w:rPr>
                    <w:rFonts w:ascii="Arial Narrow" w:hAnsi="Arial Narrow" w:cs="Calibri"/>
                    <w:sz w:val="22"/>
                  </w:rPr>
                </w:rPrChange>
              </w:rPr>
              <w:t>1.33</w:t>
            </w:r>
          </w:p>
        </w:tc>
        <w:tc>
          <w:tcPr>
            <w:tcW w:w="448"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1070" w:author="kunmei" w:date="2014-02-03T22:25:00Z">
                  <w:rPr>
                    <w:rFonts w:ascii="Arial Narrow" w:hAnsi="Arial Narrow" w:cs="Calibri"/>
                    <w:sz w:val="22"/>
                  </w:rPr>
                </w:rPrChange>
              </w:rPr>
            </w:pPr>
            <w:r w:rsidRPr="009C09C7">
              <w:rPr>
                <w:rFonts w:ascii="Arial Narrow" w:hAnsi="Arial Narrow"/>
                <w:sz w:val="22"/>
                <w:rPrChange w:id="1071" w:author="kunmei" w:date="2014-02-03T22:25:00Z">
                  <w:rPr>
                    <w:rFonts w:ascii="Arial Narrow" w:hAnsi="Arial Narrow" w:cs="Calibri"/>
                    <w:sz w:val="22"/>
                  </w:rPr>
                </w:rPrChange>
              </w:rPr>
              <w:t>0.19-1.91</w:t>
            </w:r>
          </w:p>
        </w:tc>
        <w:tc>
          <w:tcPr>
            <w:tcW w:w="4" w:type="pct"/>
            <w:tcBorders>
              <w:top w:val="nil"/>
              <w:left w:val="nil"/>
              <w:bottom w:val="nil"/>
              <w:right w:val="nil"/>
            </w:tcBorders>
            <w:shd w:val="clear" w:color="D8D8D8" w:fill="D8D8D8"/>
          </w:tcPr>
          <w:p w:rsidR="007A4765" w:rsidRPr="009C09C7" w:rsidRDefault="007A4765" w:rsidP="00355F09">
            <w:pPr>
              <w:jc w:val="center"/>
              <w:rPr>
                <w:ins w:id="1072" w:author="kunmei" w:date="2014-02-03T21:54:00Z"/>
                <w:rFonts w:ascii="Arial Narrow" w:hAnsi="Arial Narrow"/>
                <w:sz w:val="22"/>
                <w:rPrChange w:id="1073" w:author="kunmei" w:date="2014-02-03T22:25:00Z">
                  <w:rPr>
                    <w:ins w:id="1074"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787A2D" w:rsidP="00787A2D">
            <w:pPr>
              <w:jc w:val="center"/>
              <w:rPr>
                <w:ins w:id="1075" w:author="kunmei" w:date="2014-02-03T21:54:00Z"/>
                <w:rFonts w:ascii="Arial Narrow" w:hAnsi="Arial Narrow"/>
                <w:sz w:val="22"/>
                <w:rPrChange w:id="1076" w:author="kunmei" w:date="2014-02-03T22:25:00Z">
                  <w:rPr>
                    <w:ins w:id="1077"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hyperlink w:anchor="_ENREF_26" w:tooltip="USEPA, 2010 #68" w:history="1">
              <w:r>
                <w:rPr>
                  <w:rFonts w:ascii="Arial Narrow" w:hAnsi="Arial Narrow"/>
                  <w:noProof/>
                  <w:sz w:val="22"/>
                </w:rPr>
                <w:t>USEPA, 2010</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1078" w:author="kunmei" w:date="2014-02-03T21:54:00Z"/>
                <w:rFonts w:ascii="Arial Narrow" w:hAnsi="Arial Narrow"/>
                <w:sz w:val="22"/>
                <w:rPrChange w:id="1079" w:author="kunmei" w:date="2014-02-03T22:25:00Z">
                  <w:rPr>
                    <w:ins w:id="1080"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81" w:author="kunmei" w:date="2014-02-03T21:54:00Z"/>
                <w:rFonts w:ascii="Arial Narrow" w:hAnsi="Arial Narrow"/>
                <w:sz w:val="22"/>
                <w:rPrChange w:id="1082" w:author="kunmei" w:date="2014-02-03T22:25:00Z">
                  <w:rPr>
                    <w:ins w:id="1083"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84" w:author="kunmei" w:date="2014-02-03T21:54:00Z"/>
                <w:rFonts w:ascii="Arial Narrow" w:hAnsi="Arial Narrow"/>
                <w:sz w:val="22"/>
                <w:rPrChange w:id="1085" w:author="kunmei" w:date="2014-02-03T22:25:00Z">
                  <w:rPr>
                    <w:ins w:id="1086"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087" w:author="kunmei" w:date="2014-02-03T21:54:00Z"/>
                <w:rFonts w:ascii="Arial Narrow" w:hAnsi="Arial Narrow"/>
                <w:sz w:val="22"/>
                <w:rPrChange w:id="1088" w:author="kunmei" w:date="2014-02-03T22:25:00Z">
                  <w:rPr>
                    <w:ins w:id="1089"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proofErr w:type="spellStart"/>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proofErr w:type="spellEnd"/>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1090" w:author="kunmei" w:date="2014-02-03T22:25:00Z">
                  <w:rPr>
                    <w:rFonts w:ascii="Arial Narrow" w:hAnsi="Arial Narrow" w:cs="Calibri"/>
                    <w:sz w:val="22"/>
                  </w:rPr>
                </w:rPrChange>
              </w:rPr>
            </w:pPr>
            <w:r w:rsidRPr="009C09C7">
              <w:rPr>
                <w:rFonts w:ascii="Arial Narrow" w:hAnsi="Arial Narrow"/>
                <w:sz w:val="22"/>
                <w:rPrChange w:id="1091" w:author="kunmei" w:date="2014-02-03T22:25:00Z">
                  <w:rPr>
                    <w:rFonts w:ascii="Arial Narrow" w:hAnsi="Arial Narrow" w:cs="Calibri"/>
                    <w:sz w:val="22"/>
                  </w:rPr>
                </w:rPrChange>
              </w:rPr>
              <w:t>1.45</w:t>
            </w:r>
          </w:p>
        </w:tc>
        <w:tc>
          <w:tcPr>
            <w:tcW w:w="448" w:type="pct"/>
            <w:tcBorders>
              <w:top w:val="nil"/>
              <w:left w:val="nil"/>
              <w:bottom w:val="nil"/>
              <w:right w:val="nil"/>
            </w:tcBorders>
            <w:shd w:val="clear" w:color="auto" w:fill="auto"/>
            <w:noWrap/>
            <w:vAlign w:val="bottom"/>
            <w:hideMark/>
          </w:tcPr>
          <w:p w:rsidR="007A4765" w:rsidRPr="009C09C7" w:rsidRDefault="007A4765" w:rsidP="00355F09">
            <w:pPr>
              <w:jc w:val="center"/>
              <w:rPr>
                <w:rFonts w:ascii="Arial Narrow" w:hAnsi="Arial Narrow"/>
                <w:sz w:val="22"/>
                <w:rPrChange w:id="1092" w:author="kunmei" w:date="2014-02-03T22:25:00Z">
                  <w:rPr>
                    <w:rFonts w:ascii="Arial Narrow" w:hAnsi="Arial Narrow" w:cs="Calibri"/>
                    <w:sz w:val="22"/>
                  </w:rPr>
                </w:rPrChange>
              </w:rPr>
            </w:pPr>
            <w:r w:rsidRPr="009C09C7">
              <w:rPr>
                <w:rFonts w:ascii="Arial Narrow" w:hAnsi="Arial Narrow"/>
                <w:sz w:val="22"/>
                <w:rPrChange w:id="1093" w:author="kunmei" w:date="2014-02-03T22:25:00Z">
                  <w:rPr>
                    <w:rFonts w:ascii="Arial Narrow" w:hAnsi="Arial Narrow" w:cs="Calibri"/>
                    <w:sz w:val="22"/>
                  </w:rPr>
                </w:rPrChange>
              </w:rPr>
              <w:t>0.20-1.50</w:t>
            </w:r>
          </w:p>
        </w:tc>
        <w:tc>
          <w:tcPr>
            <w:tcW w:w="4" w:type="pct"/>
            <w:tcBorders>
              <w:top w:val="nil"/>
              <w:left w:val="nil"/>
              <w:bottom w:val="nil"/>
              <w:right w:val="nil"/>
            </w:tcBorders>
          </w:tcPr>
          <w:p w:rsidR="007A4765" w:rsidRPr="009C09C7" w:rsidRDefault="007A4765" w:rsidP="00355F09">
            <w:pPr>
              <w:jc w:val="center"/>
              <w:rPr>
                <w:ins w:id="1094" w:author="kunmei" w:date="2014-02-03T21:54:00Z"/>
                <w:rFonts w:ascii="Arial Narrow" w:hAnsi="Arial Narrow"/>
                <w:sz w:val="22"/>
                <w:rPrChange w:id="1095" w:author="kunmei" w:date="2014-02-03T22:25:00Z">
                  <w:rPr>
                    <w:ins w:id="1096" w:author="kunmei" w:date="2014-02-03T21:54:00Z"/>
                    <w:rFonts w:ascii="Arial Narrow" w:hAnsi="Arial Narrow" w:cs="Calibri"/>
                    <w:sz w:val="22"/>
                  </w:rPr>
                </w:rPrChange>
              </w:rPr>
            </w:pPr>
          </w:p>
        </w:tc>
        <w:tc>
          <w:tcPr>
            <w:tcW w:w="489" w:type="pct"/>
            <w:tcBorders>
              <w:top w:val="nil"/>
              <w:left w:val="nil"/>
              <w:bottom w:val="nil"/>
              <w:right w:val="nil"/>
            </w:tcBorders>
          </w:tcPr>
          <w:p w:rsidR="007A4765" w:rsidRPr="009C09C7" w:rsidRDefault="00787A2D" w:rsidP="00787A2D">
            <w:pPr>
              <w:jc w:val="center"/>
              <w:rPr>
                <w:ins w:id="1097" w:author="kunmei" w:date="2014-02-03T21:54:00Z"/>
                <w:rFonts w:ascii="Arial Narrow" w:hAnsi="Arial Narrow"/>
                <w:sz w:val="22"/>
                <w:rPrChange w:id="1098" w:author="kunmei" w:date="2014-02-03T22:25:00Z">
                  <w:rPr>
                    <w:ins w:id="1099"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Pr>
                <w:rFonts w:ascii="Arial Narrow" w:hAnsi="Arial Narrow"/>
                <w:noProof/>
                <w:sz w:val="22"/>
              </w:rPr>
              <w:t>(</w:t>
            </w:r>
            <w:hyperlink w:anchor="_ENREF_26" w:tooltip="USEPA, 2010 #68" w:history="1">
              <w:r>
                <w:rPr>
                  <w:rFonts w:ascii="Arial Narrow" w:hAnsi="Arial Narrow"/>
                  <w:noProof/>
                  <w:sz w:val="22"/>
                </w:rPr>
                <w:t>USEPA, 2010</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1100" w:author="kunmei" w:date="2014-02-03T21:54:00Z"/>
                <w:rFonts w:ascii="Arial Narrow" w:hAnsi="Arial Narrow"/>
                <w:sz w:val="22"/>
                <w:rPrChange w:id="1101" w:author="kunmei" w:date="2014-02-03T22:25:00Z">
                  <w:rPr>
                    <w:ins w:id="1102"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103" w:author="kunmei" w:date="2014-02-03T21:54:00Z"/>
                <w:rFonts w:ascii="Arial Narrow" w:hAnsi="Arial Narrow"/>
                <w:sz w:val="22"/>
                <w:rPrChange w:id="1104" w:author="kunmei" w:date="2014-02-03T22:25:00Z">
                  <w:rPr>
                    <w:ins w:id="1105"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106" w:author="kunmei" w:date="2014-02-03T21:54:00Z"/>
                <w:rFonts w:ascii="Arial Narrow" w:hAnsi="Arial Narrow"/>
                <w:sz w:val="22"/>
                <w:rPrChange w:id="1107" w:author="kunmei" w:date="2014-02-03T22:25:00Z">
                  <w:rPr>
                    <w:ins w:id="1108" w:author="kunmei" w:date="2014-02-03T21:54:00Z"/>
                    <w:rFonts w:ascii="Arial Narrow" w:hAnsi="Arial Narrow" w:cs="Calibri"/>
                    <w:sz w:val="22"/>
                  </w:rPr>
                </w:rPrChange>
              </w:rPr>
            </w:pPr>
          </w:p>
        </w:tc>
        <w:tc>
          <w:tcPr>
            <w:tcW w:w="4" w:type="pct"/>
            <w:tcBorders>
              <w:top w:val="nil"/>
              <w:left w:val="nil"/>
              <w:bottom w:val="nil"/>
              <w:right w:val="nil"/>
            </w:tcBorders>
          </w:tcPr>
          <w:p w:rsidR="007A4765" w:rsidRPr="009C09C7" w:rsidRDefault="007A4765" w:rsidP="00355F09">
            <w:pPr>
              <w:jc w:val="center"/>
              <w:rPr>
                <w:ins w:id="1109" w:author="kunmei" w:date="2014-02-03T21:54:00Z"/>
                <w:rFonts w:ascii="Arial Narrow" w:hAnsi="Arial Narrow"/>
                <w:sz w:val="22"/>
                <w:rPrChange w:id="1110" w:author="kunmei" w:date="2014-02-03T22:25:00Z">
                  <w:rPr>
                    <w:ins w:id="1111" w:author="kunmei" w:date="2014-02-03T21:54:00Z"/>
                    <w:rFonts w:ascii="Arial Narrow" w:hAnsi="Arial Narrow" w:cs="Calibri"/>
                    <w:sz w:val="22"/>
                  </w:rPr>
                </w:rPrChange>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hint="eastAsia"/>
                <w:b/>
                <w:bCs/>
                <w:i/>
                <w:iCs/>
                <w:color w:val="000000"/>
                <w:sz w:val="22"/>
              </w:rPr>
              <w:t>λ</w:t>
            </w:r>
            <w:r w:rsidRPr="00CE4331">
              <w:rPr>
                <w:rFonts w:ascii="Arial Narrow" w:hAnsi="Arial Narrow"/>
                <w:b/>
                <w:bCs/>
                <w:i/>
                <w:iCs/>
                <w:color w:val="000000"/>
                <w:sz w:val="16"/>
                <w:szCs w:val="16"/>
              </w:rPr>
              <w:t>v</w:t>
            </w:r>
          </w:p>
        </w:tc>
        <w:tc>
          <w:tcPr>
            <w:tcW w:w="2137" w:type="pct"/>
            <w:tcBorders>
              <w:top w:val="nil"/>
              <w:left w:val="nil"/>
              <w:bottom w:val="nil"/>
              <w:right w:val="nil"/>
            </w:tcBorders>
            <w:shd w:val="clear" w:color="D8D8D8" w:fill="D8D8D8"/>
            <w:noWrap/>
            <w:vAlign w:val="bottom"/>
            <w:hideMark/>
          </w:tcPr>
          <w:p w:rsidR="007A4765" w:rsidRPr="000045CC" w:rsidRDefault="007A4765" w:rsidP="00323F8F">
            <w:pPr>
              <w:jc w:val="center"/>
              <w:rPr>
                <w:rFonts w:ascii="Arial Narrow" w:hAnsi="Arial Narrow"/>
                <w:sz w:val="22"/>
              </w:rPr>
            </w:pPr>
            <w:r w:rsidRPr="00CE4331">
              <w:rPr>
                <w:rFonts w:ascii="Arial Narrow" w:hAnsi="Arial Narrow"/>
                <w:sz w:val="22"/>
              </w:rPr>
              <w:t>indoor ventilation rate (</w:t>
            </w:r>
            <w:r>
              <w:rPr>
                <w:rFonts w:ascii="Arial Narrow" w:hAnsi="Arial Narrow"/>
                <w:sz w:val="22"/>
              </w:rPr>
              <w:t>s</w:t>
            </w:r>
            <w:r w:rsidRPr="00E91895">
              <w:rPr>
                <w:rFonts w:ascii="Arial Narrow" w:hAnsi="Arial Narrow"/>
                <w:sz w:val="22"/>
                <w:vertAlign w:val="superscript"/>
              </w:rPr>
              <w:t>-1</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1112" w:author="kunmei" w:date="2014-02-03T22:25:00Z">
                  <w:rPr>
                    <w:rFonts w:ascii="Arial Narrow" w:hAnsi="Arial Narrow" w:cs="Calibri"/>
                    <w:sz w:val="22"/>
                  </w:rPr>
                </w:rPrChange>
              </w:rPr>
            </w:pPr>
            <w:r w:rsidRPr="009C09C7">
              <w:rPr>
                <w:rFonts w:ascii="Arial Narrow" w:hAnsi="Arial Narrow"/>
                <w:sz w:val="22"/>
                <w:rPrChange w:id="1113" w:author="kunmei" w:date="2014-02-03T22:25:00Z">
                  <w:rPr>
                    <w:rFonts w:ascii="Arial Narrow" w:hAnsi="Arial Narrow" w:cs="Calibri"/>
                    <w:sz w:val="22"/>
                  </w:rPr>
                </w:rPrChange>
              </w:rPr>
              <w:t>1.75</w:t>
            </w:r>
          </w:p>
        </w:tc>
        <w:tc>
          <w:tcPr>
            <w:tcW w:w="448" w:type="pct"/>
            <w:tcBorders>
              <w:top w:val="nil"/>
              <w:left w:val="nil"/>
              <w:bottom w:val="nil"/>
              <w:right w:val="nil"/>
            </w:tcBorders>
            <w:shd w:val="clear" w:color="D8D8D8" w:fill="D8D8D8"/>
            <w:noWrap/>
            <w:vAlign w:val="bottom"/>
            <w:hideMark/>
          </w:tcPr>
          <w:p w:rsidR="007A4765" w:rsidRPr="009C09C7" w:rsidRDefault="007A4765" w:rsidP="00355F09">
            <w:pPr>
              <w:jc w:val="center"/>
              <w:rPr>
                <w:rFonts w:ascii="Arial Narrow" w:hAnsi="Arial Narrow"/>
                <w:sz w:val="22"/>
                <w:rPrChange w:id="1114" w:author="kunmei" w:date="2014-02-03T22:25:00Z">
                  <w:rPr>
                    <w:rFonts w:ascii="Arial Narrow" w:hAnsi="Arial Narrow" w:cs="Calibri"/>
                    <w:sz w:val="22"/>
                  </w:rPr>
                </w:rPrChange>
              </w:rPr>
            </w:pPr>
            <w:r w:rsidRPr="009C09C7">
              <w:rPr>
                <w:rFonts w:ascii="Arial Narrow" w:hAnsi="Arial Narrow"/>
                <w:sz w:val="22"/>
                <w:rPrChange w:id="1115" w:author="kunmei" w:date="2014-02-03T22:25:00Z">
                  <w:rPr>
                    <w:rFonts w:ascii="Arial Narrow" w:hAnsi="Arial Narrow" w:cs="Calibri"/>
                    <w:sz w:val="22"/>
                  </w:rPr>
                </w:rPrChange>
              </w:rPr>
              <w:t>0.2-2</w:t>
            </w:r>
          </w:p>
        </w:tc>
        <w:tc>
          <w:tcPr>
            <w:tcW w:w="4" w:type="pct"/>
            <w:tcBorders>
              <w:top w:val="nil"/>
              <w:left w:val="nil"/>
              <w:bottom w:val="nil"/>
              <w:right w:val="nil"/>
            </w:tcBorders>
            <w:shd w:val="clear" w:color="D8D8D8" w:fill="D8D8D8"/>
          </w:tcPr>
          <w:p w:rsidR="007A4765" w:rsidRPr="009C09C7" w:rsidRDefault="007A4765" w:rsidP="00355F09">
            <w:pPr>
              <w:jc w:val="center"/>
              <w:rPr>
                <w:ins w:id="1116" w:author="kunmei" w:date="2014-02-03T21:54:00Z"/>
                <w:rFonts w:ascii="Arial Narrow" w:hAnsi="Arial Narrow"/>
                <w:sz w:val="22"/>
                <w:rPrChange w:id="1117" w:author="kunmei" w:date="2014-02-03T22:25:00Z">
                  <w:rPr>
                    <w:ins w:id="1118" w:author="kunmei" w:date="2014-02-03T21:54:00Z"/>
                    <w:rFonts w:ascii="Arial Narrow" w:hAnsi="Arial Narrow" w:cs="Calibri"/>
                    <w:sz w:val="22"/>
                  </w:rPr>
                </w:rPrChange>
              </w:rPr>
            </w:pPr>
          </w:p>
        </w:tc>
        <w:tc>
          <w:tcPr>
            <w:tcW w:w="489" w:type="pct"/>
            <w:tcBorders>
              <w:top w:val="nil"/>
              <w:left w:val="nil"/>
              <w:bottom w:val="nil"/>
              <w:right w:val="nil"/>
            </w:tcBorders>
            <w:shd w:val="clear" w:color="D8D8D8" w:fill="D8D8D8"/>
          </w:tcPr>
          <w:p w:rsidR="007A4765" w:rsidRPr="009C09C7" w:rsidRDefault="00787A2D" w:rsidP="00787A2D">
            <w:pPr>
              <w:jc w:val="center"/>
              <w:rPr>
                <w:ins w:id="1119" w:author="kunmei" w:date="2014-02-03T21:54:00Z"/>
                <w:rFonts w:ascii="Arial Narrow" w:hAnsi="Arial Narrow"/>
                <w:sz w:val="22"/>
                <w:rPrChange w:id="1120" w:author="kunmei" w:date="2014-02-03T22:25:00Z">
                  <w:rPr>
                    <w:ins w:id="1121" w:author="kunmei" w:date="2014-02-03T21:54:00Z"/>
                    <w:rFonts w:ascii="Arial Narrow" w:hAnsi="Arial Narrow" w:cs="Calibri"/>
                    <w:sz w:val="22"/>
                  </w:rPr>
                </w:rPrChange>
              </w:rPr>
            </w:pPr>
            <w:r>
              <w:rPr>
                <w:rFonts w:ascii="Arial Narrow" w:hAnsi="Arial Narrow"/>
                <w:sz w:val="22"/>
              </w:rPr>
              <w:fldChar w:fldCharType="begin"/>
            </w:r>
            <w:r>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Pr>
                <w:rFonts w:ascii="Arial Narrow" w:hAnsi="Arial Narrow"/>
                <w:noProof/>
                <w:sz w:val="22"/>
              </w:rPr>
              <w:t>(</w:t>
            </w:r>
            <w:hyperlink w:anchor="_ENREF_12" w:tooltip="Helbig, 2004 #25" w:history="1">
              <w:r>
                <w:rPr>
                  <w:rFonts w:ascii="Arial Narrow" w:hAnsi="Arial Narrow"/>
                  <w:noProof/>
                  <w:sz w:val="22"/>
                </w:rPr>
                <w:t>Helbig et al., 2004</w:t>
              </w:r>
            </w:hyperlink>
            <w:r>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1122" w:author="kunmei" w:date="2014-02-03T21:54:00Z"/>
                <w:rFonts w:ascii="Arial Narrow" w:hAnsi="Arial Narrow"/>
                <w:sz w:val="22"/>
                <w:rPrChange w:id="1123" w:author="kunmei" w:date="2014-02-03T22:25:00Z">
                  <w:rPr>
                    <w:ins w:id="1124"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125" w:author="kunmei" w:date="2014-02-03T21:54:00Z"/>
                <w:rFonts w:ascii="Arial Narrow" w:hAnsi="Arial Narrow"/>
                <w:sz w:val="22"/>
                <w:rPrChange w:id="1126" w:author="kunmei" w:date="2014-02-03T22:25:00Z">
                  <w:rPr>
                    <w:ins w:id="1127"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128" w:author="kunmei" w:date="2014-02-03T21:54:00Z"/>
                <w:rFonts w:ascii="Arial Narrow" w:hAnsi="Arial Narrow"/>
                <w:sz w:val="22"/>
                <w:rPrChange w:id="1129" w:author="kunmei" w:date="2014-02-03T22:25:00Z">
                  <w:rPr>
                    <w:ins w:id="1130" w:author="kunmei" w:date="2014-02-03T21:54:00Z"/>
                    <w:rFonts w:ascii="Arial Narrow" w:hAnsi="Arial Narrow" w:cs="Calibri"/>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ins w:id="1131" w:author="kunmei" w:date="2014-02-03T21:54:00Z"/>
                <w:rFonts w:ascii="Arial Narrow" w:hAnsi="Arial Narrow"/>
                <w:sz w:val="22"/>
                <w:rPrChange w:id="1132" w:author="kunmei" w:date="2014-02-03T22:25:00Z">
                  <w:rPr>
                    <w:ins w:id="1133" w:author="kunmei" w:date="2014-02-03T21:54:00Z"/>
                    <w:rFonts w:ascii="Arial Narrow" w:hAnsi="Arial Narrow" w:cs="Calibri"/>
                    <w:sz w:val="22"/>
                  </w:rPr>
                </w:rPrChange>
              </w:rPr>
            </w:pPr>
          </w:p>
        </w:tc>
      </w:tr>
      <w:tr w:rsidR="00787A2D" w:rsidRPr="000045CC" w:rsidTr="009C09C7">
        <w:trPr>
          <w:trHeight w:val="345"/>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Lr</w:t>
            </w:r>
            <w:proofErr w:type="spellEnd"/>
          </w:p>
        </w:tc>
        <w:tc>
          <w:tcPr>
            <w:tcW w:w="2137" w:type="pct"/>
            <w:tcBorders>
              <w:top w:val="nil"/>
              <w:left w:val="nil"/>
              <w:bottom w:val="nil"/>
              <w:right w:val="nil"/>
            </w:tcBorders>
            <w:shd w:val="clear" w:color="auto" w:fill="auto"/>
            <w:noWrap/>
            <w:vAlign w:val="bottom"/>
            <w:hideMark/>
          </w:tcPr>
          <w:p w:rsidR="007A4765" w:rsidRPr="000045CC" w:rsidRDefault="009C09C7" w:rsidP="00787A2D">
            <w:pPr>
              <w:jc w:val="center"/>
              <w:rPr>
                <w:rFonts w:ascii="Arial Narrow" w:hAnsi="Arial Narrow"/>
                <w:sz w:val="22"/>
              </w:rPr>
              <w:pPrChange w:id="1134" w:author="kunmei" w:date="2014-02-03T22:29:00Z">
                <w:pPr>
                  <w:jc w:val="center"/>
                </w:pPr>
              </w:pPrChange>
            </w:pPr>
            <w:ins w:id="1135" w:author="kunmei" w:date="2014-02-03T22:26:00Z">
              <w:r w:rsidRPr="008C0F97">
                <w:rPr>
                  <w:rFonts w:ascii="Arial Narrow" w:hAnsi="Arial Narrow"/>
                  <w:sz w:val="22"/>
                </w:rPr>
                <w:t>efficiency of adherence</w:t>
              </w:r>
            </w:ins>
            <w:ins w:id="1136" w:author="kunmei" w:date="2014-02-03T22:29:00Z">
              <w:r w:rsidR="00787A2D">
                <w:rPr>
                  <w:rFonts w:ascii="Arial Narrow" w:hAnsi="Arial Narrow"/>
                  <w:sz w:val="22"/>
                </w:rPr>
                <w:t xml:space="preserve"> </w:t>
              </w:r>
            </w:ins>
            <w:del w:id="1137" w:author="kunmei" w:date="2014-02-03T22:23:00Z">
              <w:r w:rsidR="007A4765" w:rsidRPr="00CE4331" w:rsidDel="009C09C7">
                <w:rPr>
                  <w:rFonts w:ascii="Arial Narrow" w:hAnsi="Arial Narrow"/>
                  <w:sz w:val="22"/>
                </w:rPr>
                <w:delText>derm loading rate</w:delText>
              </w:r>
            </w:del>
            <w:del w:id="1138" w:author="kunmei" w:date="2014-02-03T22:29:00Z">
              <w:r w:rsidR="007A4765" w:rsidRPr="00CE4331" w:rsidDel="00787A2D">
                <w:rPr>
                  <w:rFonts w:ascii="Arial Narrow" w:hAnsi="Arial Narrow"/>
                  <w:sz w:val="22"/>
                </w:rPr>
                <w:delText xml:space="preserve"> </w:delText>
              </w:r>
            </w:del>
            <w:r w:rsidR="007A4765" w:rsidRPr="00CE4331">
              <w:rPr>
                <w:rFonts w:ascii="Arial Narrow" w:hAnsi="Arial Narrow"/>
                <w:sz w:val="22"/>
              </w:rPr>
              <w:t>(dimensionless)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0.003</w:t>
            </w:r>
          </w:p>
        </w:tc>
        <w:tc>
          <w:tcPr>
            <w:tcW w:w="44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1139" w:author="kunmei" w:date="2014-02-03T21:54:00Z"/>
                <w:rFonts w:ascii="Arial Narrow" w:hAnsi="Arial Narrow" w:cs="Calibri"/>
                <w:sz w:val="22"/>
              </w:rPr>
            </w:pPr>
          </w:p>
        </w:tc>
        <w:tc>
          <w:tcPr>
            <w:tcW w:w="489" w:type="pct"/>
            <w:tcBorders>
              <w:top w:val="nil"/>
              <w:left w:val="nil"/>
              <w:bottom w:val="nil"/>
              <w:right w:val="nil"/>
            </w:tcBorders>
          </w:tcPr>
          <w:p w:rsidR="007A4765" w:rsidRPr="000045CC" w:rsidRDefault="00787A2D" w:rsidP="00787A2D">
            <w:pPr>
              <w:jc w:val="center"/>
              <w:rPr>
                <w:ins w:id="1140" w:author="kunmei" w:date="2014-02-03T21:54:00Z"/>
                <w:rFonts w:ascii="Arial Narrow" w:hAnsi="Arial Narrow" w:cs="Calibri"/>
                <w:sz w:val="22"/>
              </w:rPr>
            </w:pPr>
            <w:r>
              <w:rPr>
                <w:rFonts w:ascii="Arial Narrow" w:hAnsi="Arial Narrow" w:cs="Calibri"/>
                <w:sz w:val="22"/>
              </w:rPr>
              <w:fldChar w:fldCharType="begin"/>
            </w:r>
            <w:r>
              <w:rPr>
                <w:rFonts w:ascii="Arial Narrow" w:hAnsi="Arial Narrow" w:cs="Calibri"/>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Pr>
                <w:rFonts w:ascii="Arial Narrow" w:hAnsi="Arial Narrow" w:cs="Calibri"/>
                <w:sz w:val="22"/>
              </w:rPr>
              <w:fldChar w:fldCharType="separate"/>
            </w:r>
            <w:r>
              <w:rPr>
                <w:rFonts w:ascii="Arial Narrow" w:hAnsi="Arial Narrow" w:cs="Calibri"/>
                <w:noProof/>
                <w:sz w:val="22"/>
              </w:rPr>
              <w:t>(</w:t>
            </w:r>
            <w:hyperlink w:anchor="_ENREF_10" w:tooltip="Fogh, 2000 #18" w:history="1">
              <w:r>
                <w:rPr>
                  <w:rFonts w:ascii="Arial Narrow" w:hAnsi="Arial Narrow" w:cs="Calibri"/>
                  <w:noProof/>
                  <w:sz w:val="22"/>
                </w:rPr>
                <w:t>Fogh &amp; Andersson, 2000</w:t>
              </w:r>
            </w:hyperlink>
            <w:r>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nil"/>
              <w:right w:val="nil"/>
            </w:tcBorders>
          </w:tcPr>
          <w:p w:rsidR="007A4765" w:rsidRPr="000045CC" w:rsidRDefault="007A4765" w:rsidP="00355F09">
            <w:pPr>
              <w:jc w:val="center"/>
              <w:rPr>
                <w:ins w:id="1141" w:author="kunmei" w:date="2014-02-03T21:54:00Z"/>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1142" w:author="kunmei" w:date="2014-02-03T21:54:00Z"/>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1143" w:author="kunmei" w:date="2014-02-03T21:54:00Z"/>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1144" w:author="kunmei" w:date="2014-02-03T21:54:00Z"/>
                <w:rFonts w:ascii="Arial Narrow" w:hAnsi="Arial Narrow" w:cs="Calibri"/>
                <w:sz w:val="22"/>
              </w:rPr>
            </w:pPr>
          </w:p>
        </w:tc>
      </w:tr>
      <w:tr w:rsidR="00787A2D" w:rsidRPr="000045CC" w:rsidTr="009C09C7">
        <w:trPr>
          <w:trHeight w:val="300"/>
        </w:trPr>
        <w:tc>
          <w:tcPr>
            <w:tcW w:w="681" w:type="pct"/>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97"/>
            </w:tblGrid>
            <w:tr w:rsidR="00787A2D" w:rsidRPr="000045CC" w:rsidTr="00355F09">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R</w:t>
                  </w:r>
                  <w:r w:rsidRPr="00CE4331">
                    <w:rPr>
                      <w:rFonts w:ascii="Arial Narrow" w:hAnsi="Arial Narrow"/>
                      <w:b/>
                      <w:bCs/>
                      <w:i/>
                      <w:iCs/>
                      <w:sz w:val="16"/>
                      <w:szCs w:val="16"/>
                    </w:rPr>
                    <w:t>m</w:t>
                  </w:r>
                  <w:proofErr w:type="spellEnd"/>
                </w:p>
              </w:tc>
            </w:tr>
          </w:tbl>
          <w:p w:rsidR="007A4765" w:rsidRPr="000045CC" w:rsidRDefault="007A4765" w:rsidP="00355F09">
            <w:pPr>
              <w:rPr>
                <w:rFonts w:ascii="Arial Narrow" w:hAnsi="Arial Narrow" w:cs="Calibri"/>
                <w:color w:val="000000"/>
                <w:sz w:val="22"/>
              </w:rPr>
            </w:pPr>
          </w:p>
        </w:tc>
        <w:tc>
          <w:tcPr>
            <w:tcW w:w="213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removal coefficient on the skin (</w:t>
            </w:r>
            <w:proofErr w:type="spellStart"/>
            <w:r w:rsidRPr="00CE4331">
              <w:rPr>
                <w:rFonts w:ascii="Arial Narrow" w:hAnsi="Arial Narrow"/>
                <w:sz w:val="22"/>
              </w:rPr>
              <w:t>dimesionless</w:t>
            </w:r>
            <w:proofErr w:type="spellEnd"/>
            <w:r w:rsidRPr="00CE4331">
              <w:rPr>
                <w:rFonts w:ascii="Arial Narrow" w:hAnsi="Arial Narrow"/>
                <w:sz w:val="22"/>
              </w:rPr>
              <w:t>)</w:t>
            </w:r>
          </w:p>
        </w:tc>
        <w:tc>
          <w:tcPr>
            <w:tcW w:w="11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18</w:t>
            </w:r>
          </w:p>
        </w:tc>
        <w:tc>
          <w:tcPr>
            <w:tcW w:w="530"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10.75</w:t>
            </w:r>
          </w:p>
        </w:tc>
        <w:tc>
          <w:tcPr>
            <w:tcW w:w="44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10.0-25.0</w:t>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45" w:author="kunmei" w:date="2014-02-03T21:54:00Z"/>
                <w:rFonts w:ascii="Arial Narrow" w:hAnsi="Arial Narrow" w:cs="Calibri"/>
                <w:sz w:val="22"/>
              </w:rPr>
            </w:pPr>
          </w:p>
        </w:tc>
        <w:tc>
          <w:tcPr>
            <w:tcW w:w="489" w:type="pct"/>
            <w:tcBorders>
              <w:top w:val="nil"/>
              <w:left w:val="nil"/>
              <w:bottom w:val="single" w:sz="4" w:space="0" w:color="000000"/>
              <w:right w:val="nil"/>
            </w:tcBorders>
            <w:shd w:val="clear" w:color="D8D8D8" w:fill="D8D8D8"/>
          </w:tcPr>
          <w:p w:rsidR="007A4765" w:rsidRPr="00CE4331" w:rsidRDefault="00787A2D" w:rsidP="00787A2D">
            <w:pPr>
              <w:jc w:val="center"/>
              <w:rPr>
                <w:ins w:id="1146" w:author="kunmei" w:date="2014-02-03T21:54:00Z"/>
                <w:rFonts w:ascii="Arial Narrow" w:hAnsi="Arial Narrow" w:cs="Calibri"/>
                <w:sz w:val="22"/>
              </w:rPr>
            </w:pPr>
            <w:r>
              <w:rPr>
                <w:rFonts w:ascii="Arial Narrow" w:hAnsi="Arial Narrow" w:cs="Calibri"/>
                <w:sz w:val="22"/>
              </w:rPr>
              <w:fldChar w:fldCharType="begin"/>
            </w:r>
            <w:r>
              <w:rPr>
                <w:rFonts w:ascii="Arial Narrow" w:hAnsi="Arial Narrow" w:cs="Calibri"/>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Pr>
                <w:rFonts w:ascii="Arial Narrow" w:hAnsi="Arial Narrow" w:cs="Calibri"/>
                <w:sz w:val="22"/>
              </w:rPr>
              <w:fldChar w:fldCharType="separate"/>
            </w:r>
            <w:r>
              <w:rPr>
                <w:rFonts w:ascii="Arial Narrow" w:hAnsi="Arial Narrow" w:cs="Calibri"/>
                <w:noProof/>
                <w:sz w:val="22"/>
              </w:rPr>
              <w:t>(</w:t>
            </w:r>
            <w:hyperlink w:anchor="_ENREF_7" w:tooltip="Cohen, 1930 #27" w:history="1">
              <w:r>
                <w:rPr>
                  <w:rFonts w:ascii="Arial Narrow" w:hAnsi="Arial Narrow" w:cs="Calibri"/>
                  <w:noProof/>
                  <w:sz w:val="22"/>
                </w:rPr>
                <w:t>Cohen et al., 1930</w:t>
              </w:r>
            </w:hyperlink>
            <w:r>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47" w:author="kunmei" w:date="2014-02-03T21:54:00Z"/>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48" w:author="kunmei" w:date="2014-02-03T21:54:00Z"/>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49" w:author="kunmei" w:date="2014-02-03T21:54:00Z"/>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1150" w:author="kunmei" w:date="2014-02-03T21:54:00Z"/>
                <w:rFonts w:ascii="Arial Narrow" w:hAnsi="Arial Narrow" w:cs="Calibri"/>
                <w:sz w:val="22"/>
              </w:rPr>
            </w:pPr>
          </w:p>
        </w:tc>
      </w:tr>
    </w:tbl>
    <w:p w:rsidR="00216FBD" w:rsidRDefault="00216FBD">
      <w:pPr>
        <w:widowControl/>
        <w:jc w:val="left"/>
        <w:rPr>
          <w:rFonts w:eastAsiaTheme="majorEastAsia" w:cs="Times New Roman"/>
          <w:bCs/>
          <w:color w:val="000000"/>
          <w:szCs w:val="24"/>
        </w:rPr>
      </w:pPr>
      <w:bookmarkStart w:id="1151" w:name="_Ref378773654"/>
      <w:bookmarkStart w:id="1152" w:name="_Ref375223963"/>
      <w:r>
        <w:rPr>
          <w:rFonts w:eastAsiaTheme="majorEastAsia" w:cs="Times New Roman"/>
          <w:bCs/>
          <w:color w:val="000000"/>
          <w:szCs w:val="24"/>
        </w:rPr>
        <w:br w:type="page"/>
      </w:r>
    </w:p>
    <w:p w:rsidR="00960E08" w:rsidRDefault="00960E08" w:rsidP="00216FBD">
      <w:pPr>
        <w:pStyle w:val="a7"/>
        <w:keepNext/>
        <w:rPr>
          <w:rFonts w:eastAsiaTheme="majorEastAsia" w:cs="Times New Roman"/>
          <w:bCs/>
          <w:color w:val="000000"/>
          <w:szCs w:val="24"/>
        </w:rPr>
      </w:pPr>
    </w:p>
    <w:p w:rsidR="00216FBD" w:rsidRPr="001A2206" w:rsidRDefault="00216FBD" w:rsidP="00216FBD">
      <w:pPr>
        <w:pStyle w:val="a7"/>
        <w:keepNext/>
        <w:rPr>
          <w:rFonts w:eastAsiaTheme="majorEastAsia" w:cs="Times New Roman"/>
          <w:bCs/>
          <w:color w:val="000000"/>
          <w:szCs w:val="24"/>
        </w:rPr>
      </w:pPr>
      <w:bookmarkStart w:id="1153" w:name="_Ref378852189"/>
      <w:proofErr w:type="gramStart"/>
      <w:r w:rsidRPr="001A2206">
        <w:rPr>
          <w:rFonts w:eastAsiaTheme="majorEastAsia" w:cs="Times New Roman"/>
          <w:bCs/>
          <w:color w:val="000000"/>
          <w:szCs w:val="24"/>
        </w:rPr>
        <w:t xml:space="preserve">Table </w:t>
      </w:r>
      <w:r w:rsidR="00F44D9E">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F44D9E">
        <w:rPr>
          <w:rFonts w:eastAsiaTheme="majorEastAsia" w:cs="Times New Roman"/>
          <w:bCs/>
          <w:color w:val="000000"/>
          <w:szCs w:val="24"/>
        </w:rPr>
        <w:fldChar w:fldCharType="separate"/>
      </w:r>
      <w:r w:rsidR="00FC1F49">
        <w:rPr>
          <w:rFonts w:eastAsiaTheme="majorEastAsia" w:cs="Times New Roman"/>
          <w:bCs/>
          <w:noProof/>
          <w:color w:val="000000"/>
          <w:szCs w:val="24"/>
        </w:rPr>
        <w:t>3</w:t>
      </w:r>
      <w:r w:rsidR="00F44D9E">
        <w:rPr>
          <w:rFonts w:eastAsiaTheme="majorEastAsia" w:cs="Times New Roman"/>
          <w:bCs/>
          <w:color w:val="000000"/>
          <w:szCs w:val="24"/>
        </w:rPr>
        <w:fldChar w:fldCharType="end"/>
      </w:r>
      <w:bookmarkEnd w:id="1151"/>
      <w:bookmarkEnd w:id="1153"/>
      <w:r>
        <w:rPr>
          <w:rFonts w:eastAsiaTheme="majorEastAsia" w:cs="Times New Roman"/>
          <w:bCs/>
          <w:color w:val="000000"/>
          <w:szCs w:val="24"/>
        </w:rPr>
        <w:t>.</w:t>
      </w:r>
      <w:bookmarkEnd w:id="1152"/>
      <w:proofErr w:type="gramEnd"/>
      <w:r w:rsidRPr="001A2206">
        <w:rPr>
          <w:rFonts w:eastAsiaTheme="majorEastAsia" w:cs="Times New Roman"/>
          <w:bCs/>
          <w:color w:val="000000"/>
          <w:szCs w:val="24"/>
        </w:rPr>
        <w:t xml:space="preserve"> </w:t>
      </w:r>
      <w:commentRangeStart w:id="1154"/>
      <w:r w:rsidRPr="001A2206">
        <w:rPr>
          <w:rFonts w:eastAsiaTheme="majorEastAsia" w:cs="Times New Roman"/>
          <w:bCs/>
          <w:color w:val="000000"/>
          <w:szCs w:val="24"/>
        </w:rPr>
        <w:t xml:space="preserve">Median </w:t>
      </w:r>
      <w:ins w:id="1155" w:author="Yong" w:date="2014-02-03T00:09:00Z">
        <w:r w:rsidR="00523A79">
          <w:rPr>
            <w:rFonts w:eastAsiaTheme="majorEastAsia" w:cs="Times New Roman"/>
            <w:bCs/>
            <w:color w:val="000000"/>
            <w:szCs w:val="24"/>
          </w:rPr>
          <w:t xml:space="preserve">and </w:t>
        </w:r>
        <w:proofErr w:type="gramStart"/>
        <w:r w:rsidR="00523A79">
          <w:rPr>
            <w:rFonts w:eastAsiaTheme="majorEastAsia" w:cs="Times New Roman"/>
            <w:bCs/>
            <w:color w:val="000000"/>
            <w:szCs w:val="24"/>
          </w:rPr>
          <w:t>mean</w:t>
        </w:r>
      </w:ins>
      <w:ins w:id="1156" w:author="kunmei" w:date="2014-02-03T22:30:00Z">
        <w:r w:rsidR="00CD4140">
          <w:rPr>
            <w:rFonts w:eastAsiaTheme="majorEastAsia" w:cs="Times New Roman"/>
            <w:bCs/>
            <w:color w:val="000000"/>
            <w:szCs w:val="24"/>
          </w:rPr>
          <w:t>(</w:t>
        </w:r>
      </w:ins>
      <w:proofErr w:type="gramEnd"/>
      <w:ins w:id="1157" w:author="kunmei" w:date="2014-02-03T22:34:00Z">
        <w:r w:rsidR="00CD4140" w:rsidRPr="006B3B85">
          <w:rPr>
            <w:rFonts w:cs="Times New Roman"/>
            <w:kern w:val="0"/>
            <w:szCs w:val="24"/>
          </w:rPr>
          <w:t>±</w:t>
        </w:r>
        <w:r w:rsidR="00CD4140">
          <w:rPr>
            <w:rFonts w:cs="Times New Roman"/>
            <w:kern w:val="0"/>
            <w:szCs w:val="24"/>
          </w:rPr>
          <w:t>standard deviation)</w:t>
        </w:r>
      </w:ins>
      <w:ins w:id="1158" w:author="Yong" w:date="2014-02-03T00:09:00Z">
        <w:r w:rsidR="00523A79">
          <w:rPr>
            <w:rFonts w:eastAsiaTheme="majorEastAsia" w:cs="Times New Roman"/>
            <w:bCs/>
            <w:color w:val="000000"/>
            <w:szCs w:val="24"/>
          </w:rPr>
          <w:t xml:space="preserve"> </w:t>
        </w:r>
      </w:ins>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del w:id="1159" w:author="kunmei" w:date="2014-02-03T23:33:00Z">
        <w:r w:rsidDel="00782D08">
          <w:rPr>
            <w:rFonts w:eastAsiaTheme="majorEastAsia" w:cs="Times New Roman"/>
            <w:bCs/>
            <w:color w:val="000000"/>
            <w:szCs w:val="24"/>
          </w:rPr>
          <w:delText xml:space="preserve">central </w:delText>
        </w:r>
      </w:del>
      <w:ins w:id="1160" w:author="kunmei" w:date="2014-02-03T23:33:00Z">
        <w:r w:rsidR="00782D08">
          <w:rPr>
            <w:rFonts w:eastAsiaTheme="majorEastAsia" w:cs="Times New Roman"/>
            <w:bCs/>
            <w:color w:val="000000"/>
            <w:szCs w:val="24"/>
          </w:rPr>
          <w:t>Northeast</w:t>
        </w:r>
        <w:r w:rsidR="00782D08">
          <w:rPr>
            <w:rFonts w:eastAsiaTheme="majorEastAsia" w:cs="Times New Roman"/>
            <w:bCs/>
            <w:color w:val="000000"/>
            <w:szCs w:val="24"/>
          </w:rPr>
          <w:t xml:space="preserve"> </w:t>
        </w:r>
      </w:ins>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commentRangeEnd w:id="1154"/>
      <w:r w:rsidR="00523A79">
        <w:rPr>
          <w:rStyle w:val="ae"/>
          <w:rFonts w:eastAsiaTheme="minorEastAsia" w:cstheme="minorBidi"/>
        </w:rPr>
        <w:commentReference w:id="1154"/>
      </w:r>
      <w:ins w:id="1161" w:author="kunmei" w:date="2014-02-03T23:16:00Z">
        <w:r w:rsidR="00782D08">
          <w:rPr>
            <w:rFonts w:eastAsiaTheme="majorEastAsia" w:cs="Times New Roman"/>
            <w:bCs/>
            <w:color w:val="000000"/>
            <w:szCs w:val="24"/>
          </w:rPr>
          <w:t xml:space="preserve"> in </w:t>
        </w:r>
      </w:ins>
      <w:ins w:id="1162" w:author="kunmei" w:date="2014-02-03T23:33:00Z">
        <w:r w:rsidR="00782D08">
          <w:rPr>
            <w:rFonts w:eastAsiaTheme="majorEastAsia" w:cs="Times New Roman"/>
            <w:bCs/>
            <w:color w:val="000000"/>
            <w:szCs w:val="24"/>
          </w:rPr>
          <w:t>1994</w:t>
        </w:r>
      </w:ins>
      <w:ins w:id="1163" w:author="kunmei" w:date="2014-02-03T23:16:00Z">
        <w:r w:rsidR="00782D08">
          <w:rPr>
            <w:rFonts w:eastAsiaTheme="majorEastAsia" w:cs="Times New Roman"/>
            <w:bCs/>
            <w:color w:val="000000"/>
            <w:szCs w:val="24"/>
          </w:rPr>
          <w:t>-20</w:t>
        </w:r>
      </w:ins>
      <w:ins w:id="1164" w:author="kunmei" w:date="2014-02-03T23:33:00Z">
        <w:r w:rsidR="00782D08">
          <w:rPr>
            <w:rFonts w:eastAsiaTheme="majorEastAsia" w:cs="Times New Roman"/>
            <w:bCs/>
            <w:color w:val="000000"/>
            <w:szCs w:val="24"/>
          </w:rPr>
          <w:t>00</w:t>
        </w:r>
      </w:ins>
    </w:p>
    <w:tbl>
      <w:tblPr>
        <w:tblW w:w="5000" w:type="pct"/>
        <w:tblLook w:val="04A0" w:firstRow="1" w:lastRow="0" w:firstColumn="1" w:lastColumn="0" w:noHBand="0" w:noVBand="1"/>
      </w:tblPr>
      <w:tblGrid>
        <w:gridCol w:w="1814"/>
        <w:gridCol w:w="1556"/>
        <w:gridCol w:w="1567"/>
        <w:gridCol w:w="1527"/>
        <w:gridCol w:w="1004"/>
        <w:gridCol w:w="1054"/>
      </w:tblGrid>
      <w:tr w:rsidR="00216FBD" w:rsidRPr="008B6339" w:rsidTr="00782D08">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85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65" w:author="kunmei" w:date="2014-02-03T23:33:00Z">
              <w:r>
                <w:rPr>
                  <w:rFonts w:ascii="Arial Narrow" w:eastAsia="宋体" w:hAnsi="Arial Narrow" w:cs="宋体"/>
                  <w:color w:val="000000"/>
                  <w:kern w:val="0"/>
                  <w:sz w:val="22"/>
                </w:rPr>
                <w:t>30</w:t>
              </w:r>
            </w:ins>
            <w:del w:id="1166" w:author="kunmei" w:date="2014-02-03T23:33:00Z">
              <w:r w:rsidRPr="00CE4331" w:rsidDel="00CB2753">
                <w:rPr>
                  <w:rFonts w:ascii="Arial Narrow" w:eastAsia="宋体" w:hAnsi="Arial Narrow" w:cs="宋体"/>
                  <w:color w:val="000000"/>
                  <w:kern w:val="0"/>
                  <w:sz w:val="22"/>
                </w:rPr>
                <w:delText>22.00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67" w:author="kunmei" w:date="2014-02-03T23:33:00Z">
              <w:r>
                <w:rPr>
                  <w:rFonts w:ascii="Arial Narrow" w:eastAsia="宋体" w:hAnsi="Arial Narrow" w:cs="宋体"/>
                  <w:color w:val="000000"/>
                  <w:kern w:val="0"/>
                  <w:sz w:val="22"/>
                </w:rPr>
                <w:t>0</w:t>
              </w:r>
            </w:ins>
            <w:del w:id="1168" w:author="kunmei" w:date="2014-02-03T23:33:00Z">
              <w:r w:rsidRPr="00CE4331" w:rsidDel="00CB2753">
                <w:rPr>
                  <w:rFonts w:ascii="Arial Narrow" w:eastAsia="宋体" w:hAnsi="Arial Narrow" w:cs="宋体"/>
                  <w:color w:val="000000"/>
                  <w:kern w:val="0"/>
                  <w:sz w:val="22"/>
                </w:rPr>
                <w:delText>0.04</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69" w:author="kunmei" w:date="2014-02-03T23:33:00Z">
              <w:r>
                <w:rPr>
                  <w:rFonts w:ascii="Arial Narrow" w:eastAsia="宋体" w:hAnsi="Arial Narrow" w:cs="宋体"/>
                  <w:color w:val="000000"/>
                  <w:kern w:val="0"/>
                  <w:sz w:val="22"/>
                </w:rPr>
                <w:t>0</w:t>
              </w:r>
            </w:ins>
            <w:del w:id="1170" w:author="kunmei" w:date="2014-02-03T23:33:00Z">
              <w:r w:rsidRPr="00CE4331" w:rsidDel="00CB2753">
                <w:rPr>
                  <w:rFonts w:ascii="Arial Narrow" w:eastAsia="宋体" w:hAnsi="Arial Narrow" w:cs="宋体"/>
                  <w:color w:val="000000"/>
                  <w:kern w:val="0"/>
                  <w:sz w:val="22"/>
                </w:rPr>
                <w:delText>0.09</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71" w:author="kunmei" w:date="2014-02-03T23:33:00Z">
              <w:r>
                <w:rPr>
                  <w:rFonts w:ascii="Arial Narrow" w:eastAsia="宋体" w:hAnsi="Arial Narrow" w:cs="宋体"/>
                  <w:color w:val="000000"/>
                  <w:kern w:val="0"/>
                  <w:sz w:val="22"/>
                </w:rPr>
                <w:t>30</w:t>
              </w:r>
            </w:ins>
            <w:del w:id="1172" w:author="kunmei" w:date="2014-02-03T23:33:00Z">
              <w:r w:rsidRPr="00CE4331" w:rsidDel="00CB2753">
                <w:rPr>
                  <w:rFonts w:ascii="Arial Narrow" w:eastAsia="宋体" w:hAnsi="Arial Narrow" w:cs="宋体"/>
                  <w:color w:val="000000"/>
                  <w:kern w:val="0"/>
                  <w:sz w:val="22"/>
                </w:rPr>
                <w:delText>22.00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73" w:author="kunmei" w:date="2014-02-03T23:33:00Z">
              <w:r>
                <w:rPr>
                  <w:rFonts w:ascii="Arial Narrow" w:eastAsia="宋体" w:hAnsi="Arial Narrow" w:cs="宋体"/>
                  <w:color w:val="000000"/>
                  <w:kern w:val="0"/>
                  <w:sz w:val="22"/>
                </w:rPr>
                <w:t>206(821)</w:t>
              </w:r>
            </w:ins>
            <w:del w:id="1174" w:author="kunmei" w:date="2014-02-03T23:33:00Z">
              <w:r w:rsidRPr="00CE4331" w:rsidDel="00CB2753">
                <w:rPr>
                  <w:rFonts w:ascii="Arial Narrow" w:eastAsia="宋体" w:hAnsi="Arial Narrow" w:cs="宋体"/>
                  <w:color w:val="000000"/>
                  <w:kern w:val="0"/>
                  <w:sz w:val="22"/>
                </w:rPr>
                <w:delText>88.00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75" w:author="kunmei" w:date="2014-02-03T23:33:00Z">
              <w:r>
                <w:rPr>
                  <w:rFonts w:ascii="Arial Narrow" w:eastAsia="宋体" w:hAnsi="Arial Narrow" w:cs="宋体"/>
                  <w:color w:val="000000"/>
                  <w:kern w:val="0"/>
                  <w:sz w:val="22"/>
                </w:rPr>
                <w:t>2(8)</w:t>
              </w:r>
            </w:ins>
            <w:del w:id="1176" w:author="kunmei" w:date="2014-02-03T23:33:00Z">
              <w:r w:rsidRPr="00CE4331" w:rsidDel="00CB2753">
                <w:rPr>
                  <w:rFonts w:ascii="Arial Narrow" w:eastAsia="宋体" w:hAnsi="Arial Narrow" w:cs="宋体"/>
                  <w:color w:val="000000"/>
                  <w:kern w:val="0"/>
                  <w:sz w:val="22"/>
                </w:rPr>
                <w:delText>0.00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77" w:author="kunmei" w:date="2014-02-03T23:33:00Z">
              <w:r>
                <w:rPr>
                  <w:rFonts w:ascii="Arial Narrow" w:eastAsia="宋体" w:hAnsi="Arial Narrow" w:cs="宋体"/>
                  <w:color w:val="000000"/>
                  <w:kern w:val="0"/>
                  <w:sz w:val="22"/>
                </w:rPr>
                <w:t>2(7)</w:t>
              </w:r>
            </w:ins>
            <w:del w:id="1178" w:author="kunmei" w:date="2014-02-03T23:33:00Z">
              <w:r w:rsidRPr="00CE4331" w:rsidDel="00CB2753">
                <w:rPr>
                  <w:rFonts w:ascii="Arial Narrow" w:eastAsia="宋体" w:hAnsi="Arial Narrow" w:cs="宋体"/>
                  <w:color w:val="000000"/>
                  <w:kern w:val="0"/>
                  <w:sz w:val="22"/>
                </w:rPr>
                <w:delText>0.00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79" w:author="kunmei" w:date="2014-02-03T23:33:00Z">
              <w:r>
                <w:rPr>
                  <w:rFonts w:ascii="Arial Narrow" w:eastAsia="宋体" w:hAnsi="Arial Narrow" w:cs="宋体"/>
                  <w:color w:val="000000"/>
                  <w:kern w:val="0"/>
                  <w:sz w:val="22"/>
                </w:rPr>
                <w:t>208</w:t>
              </w:r>
            </w:ins>
            <w:del w:id="1180" w:author="kunmei" w:date="2014-02-03T23:33:00Z">
              <w:r w:rsidRPr="00CE4331" w:rsidDel="00CB2753">
                <w:rPr>
                  <w:rFonts w:ascii="Arial Narrow" w:eastAsia="宋体" w:hAnsi="Arial Narrow" w:cs="宋体"/>
                  <w:color w:val="000000"/>
                  <w:kern w:val="0"/>
                  <w:sz w:val="22"/>
                </w:rPr>
                <w:delText>89.00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81" w:author="kunmei" w:date="2014-02-03T23:33:00Z">
              <w:r>
                <w:rPr>
                  <w:rFonts w:ascii="Arial Narrow" w:eastAsia="宋体" w:hAnsi="Arial Narrow" w:cs="宋体"/>
                  <w:color w:val="000000"/>
                  <w:kern w:val="0"/>
                  <w:sz w:val="22"/>
                </w:rPr>
                <w:t>28</w:t>
              </w:r>
            </w:ins>
            <w:del w:id="1182" w:author="kunmei" w:date="2014-02-03T23:33:00Z">
              <w:r w:rsidRPr="00CE4331" w:rsidDel="00CB2753">
                <w:rPr>
                  <w:rFonts w:ascii="Arial Narrow" w:eastAsia="宋体" w:hAnsi="Arial Narrow" w:cs="宋体"/>
                  <w:color w:val="000000"/>
                  <w:kern w:val="0"/>
                  <w:sz w:val="22"/>
                </w:rPr>
                <w:delText>46.00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83" w:author="kunmei" w:date="2014-02-03T23:33:00Z">
              <w:r>
                <w:rPr>
                  <w:rFonts w:ascii="Arial Narrow" w:eastAsia="宋体" w:hAnsi="Arial Narrow" w:cs="宋体"/>
                  <w:color w:val="000000"/>
                  <w:kern w:val="0"/>
                  <w:sz w:val="22"/>
                </w:rPr>
                <w:t>0</w:t>
              </w:r>
            </w:ins>
            <w:del w:id="1184" w:author="kunmei" w:date="2014-02-03T23:33:00Z">
              <w:r w:rsidRPr="00CE4331" w:rsidDel="00CB2753">
                <w:rPr>
                  <w:rFonts w:ascii="Arial Narrow" w:eastAsia="宋体" w:hAnsi="Arial Narrow" w:cs="宋体"/>
                  <w:color w:val="000000"/>
                  <w:kern w:val="0"/>
                  <w:sz w:val="22"/>
                </w:rPr>
                <w:delText>0.12</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85" w:author="kunmei" w:date="2014-02-03T23:33:00Z">
              <w:r>
                <w:rPr>
                  <w:rFonts w:ascii="Arial Narrow" w:eastAsia="宋体" w:hAnsi="Arial Narrow" w:cs="宋体"/>
                  <w:color w:val="000000"/>
                  <w:kern w:val="0"/>
                  <w:sz w:val="22"/>
                </w:rPr>
                <w:t>0</w:t>
              </w:r>
            </w:ins>
            <w:del w:id="1186" w:author="kunmei" w:date="2014-02-03T23:33:00Z">
              <w:r w:rsidRPr="00CE4331" w:rsidDel="00CB2753">
                <w:rPr>
                  <w:rFonts w:ascii="Arial Narrow" w:eastAsia="宋体" w:hAnsi="Arial Narrow" w:cs="宋体"/>
                  <w:color w:val="000000"/>
                  <w:kern w:val="0"/>
                  <w:sz w:val="22"/>
                </w:rPr>
                <w:delText>0.27</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87" w:author="kunmei" w:date="2014-02-03T23:33:00Z">
              <w:r>
                <w:rPr>
                  <w:rFonts w:ascii="Arial Narrow" w:eastAsia="宋体" w:hAnsi="Arial Narrow" w:cs="宋体"/>
                  <w:color w:val="000000"/>
                  <w:kern w:val="0"/>
                  <w:sz w:val="22"/>
                </w:rPr>
                <w:t>28</w:t>
              </w:r>
            </w:ins>
            <w:del w:id="1188" w:author="kunmei" w:date="2014-02-03T23:33:00Z">
              <w:r w:rsidRPr="00CE4331" w:rsidDel="00CB2753">
                <w:rPr>
                  <w:rFonts w:ascii="Arial Narrow" w:eastAsia="宋体" w:hAnsi="Arial Narrow" w:cs="宋体"/>
                  <w:color w:val="000000"/>
                  <w:kern w:val="0"/>
                  <w:sz w:val="22"/>
                </w:rPr>
                <w:delText>47.00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89" w:author="kunmei" w:date="2014-02-03T23:33:00Z">
              <w:r>
                <w:rPr>
                  <w:rFonts w:ascii="Arial Narrow" w:eastAsia="宋体" w:hAnsi="Arial Narrow" w:cs="宋体"/>
                  <w:color w:val="000000"/>
                  <w:kern w:val="0"/>
                  <w:sz w:val="22"/>
                </w:rPr>
                <w:t>86(206)</w:t>
              </w:r>
            </w:ins>
            <w:del w:id="1190" w:author="kunmei" w:date="2014-02-03T23:33:00Z">
              <w:r w:rsidRPr="00CE4331" w:rsidDel="00CB2753">
                <w:rPr>
                  <w:rFonts w:ascii="Arial Narrow" w:eastAsia="宋体" w:hAnsi="Arial Narrow" w:cs="宋体"/>
                  <w:color w:val="000000"/>
                  <w:kern w:val="0"/>
                  <w:sz w:val="22"/>
                </w:rPr>
                <w:delText>263.00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91" w:author="kunmei" w:date="2014-02-03T23:33:00Z">
              <w:r>
                <w:rPr>
                  <w:rFonts w:ascii="Arial Narrow" w:eastAsia="宋体" w:hAnsi="Arial Narrow" w:cs="宋体"/>
                  <w:color w:val="000000"/>
                  <w:kern w:val="0"/>
                  <w:sz w:val="22"/>
                </w:rPr>
                <w:t>1(1)</w:t>
              </w:r>
            </w:ins>
            <w:del w:id="1192" w:author="kunmei" w:date="2014-02-03T23:33:00Z">
              <w:r w:rsidRPr="00CE4331" w:rsidDel="00CB2753">
                <w:rPr>
                  <w:rFonts w:ascii="Arial Narrow" w:eastAsia="宋体" w:hAnsi="Arial Narrow" w:cs="宋体"/>
                  <w:color w:val="000000"/>
                  <w:kern w:val="0"/>
                  <w:sz w:val="22"/>
                </w:rPr>
                <w:delText>0.00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93" w:author="kunmei" w:date="2014-02-03T23:33:00Z">
              <w:r>
                <w:rPr>
                  <w:rFonts w:ascii="Arial Narrow" w:eastAsia="宋体" w:hAnsi="Arial Narrow" w:cs="宋体"/>
                  <w:color w:val="000000"/>
                  <w:kern w:val="0"/>
                  <w:sz w:val="22"/>
                </w:rPr>
                <w:t>0(1)</w:t>
              </w:r>
            </w:ins>
            <w:del w:id="1194" w:author="kunmei" w:date="2014-02-03T23:33:00Z">
              <w:r w:rsidRPr="00CE4331" w:rsidDel="00CB2753">
                <w:rPr>
                  <w:rFonts w:ascii="Arial Narrow" w:eastAsia="宋体" w:hAnsi="Arial Narrow" w:cs="宋体"/>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95" w:author="kunmei" w:date="2014-02-03T23:33:00Z">
              <w:r>
                <w:rPr>
                  <w:rFonts w:ascii="Arial Narrow" w:eastAsia="宋体" w:hAnsi="Arial Narrow" w:cs="宋体"/>
                  <w:color w:val="000000"/>
                  <w:kern w:val="0"/>
                  <w:sz w:val="22"/>
                </w:rPr>
                <w:t>87</w:t>
              </w:r>
            </w:ins>
            <w:del w:id="1196" w:author="kunmei" w:date="2014-02-03T23:33:00Z">
              <w:r w:rsidRPr="00CE4331" w:rsidDel="00CB2753">
                <w:rPr>
                  <w:rFonts w:ascii="Arial Narrow" w:eastAsia="宋体" w:hAnsi="Arial Narrow" w:cs="宋体"/>
                  <w:color w:val="000000"/>
                  <w:kern w:val="0"/>
                  <w:sz w:val="22"/>
                </w:rPr>
                <w:delText>264.00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97" w:author="kunmei" w:date="2014-02-03T23:33:00Z">
              <w:r>
                <w:rPr>
                  <w:rFonts w:ascii="Arial Narrow" w:eastAsia="宋体" w:hAnsi="Arial Narrow" w:cs="宋体"/>
                  <w:color w:val="000000"/>
                  <w:kern w:val="0"/>
                  <w:sz w:val="22"/>
                </w:rPr>
                <w:t>20</w:t>
              </w:r>
            </w:ins>
            <w:del w:id="1198" w:author="kunmei" w:date="2014-02-03T23:33:00Z">
              <w:r w:rsidRPr="00CE4331" w:rsidDel="00CB2753">
                <w:rPr>
                  <w:rFonts w:ascii="Arial Narrow" w:eastAsia="宋体" w:hAnsi="Arial Narrow" w:cs="宋体"/>
                  <w:color w:val="000000"/>
                  <w:kern w:val="0"/>
                  <w:sz w:val="22"/>
                </w:rPr>
                <w:delText>64.00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199" w:author="kunmei" w:date="2014-02-03T23:33:00Z">
              <w:r>
                <w:rPr>
                  <w:rFonts w:ascii="Arial Narrow" w:eastAsia="宋体" w:hAnsi="Arial Narrow" w:cs="宋体"/>
                  <w:color w:val="000000"/>
                  <w:kern w:val="0"/>
                  <w:sz w:val="22"/>
                </w:rPr>
                <w:t>0</w:t>
              </w:r>
            </w:ins>
            <w:del w:id="1200" w:author="kunmei" w:date="2014-02-03T23:33:00Z">
              <w:r w:rsidRPr="00CE4331" w:rsidDel="00CB2753">
                <w:rPr>
                  <w:rFonts w:ascii="Arial Narrow" w:eastAsia="宋体" w:hAnsi="Arial Narrow" w:cs="宋体"/>
                  <w:color w:val="000000"/>
                  <w:kern w:val="0"/>
                  <w:sz w:val="22"/>
                </w:rPr>
                <w:delText>0.23</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01" w:author="kunmei" w:date="2014-02-03T23:33:00Z">
              <w:r>
                <w:rPr>
                  <w:rFonts w:ascii="Arial Narrow" w:eastAsia="宋体" w:hAnsi="Arial Narrow" w:cs="宋体"/>
                  <w:color w:val="000000"/>
                  <w:kern w:val="0"/>
                  <w:sz w:val="22"/>
                </w:rPr>
                <w:t>0</w:t>
              </w:r>
            </w:ins>
            <w:del w:id="1202" w:author="kunmei" w:date="2014-02-03T23:33:00Z">
              <w:r w:rsidRPr="00CE4331" w:rsidDel="00CB2753">
                <w:rPr>
                  <w:rFonts w:ascii="Arial Narrow" w:eastAsia="宋体" w:hAnsi="Arial Narrow" w:cs="宋体"/>
                  <w:color w:val="000000"/>
                  <w:kern w:val="0"/>
                  <w:sz w:val="22"/>
                </w:rPr>
                <w:delText>0.00</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03" w:author="kunmei" w:date="2014-02-03T23:33:00Z">
              <w:r>
                <w:rPr>
                  <w:rFonts w:ascii="Arial Narrow" w:eastAsia="宋体" w:hAnsi="Arial Narrow" w:cs="宋体"/>
                  <w:color w:val="000000"/>
                  <w:kern w:val="0"/>
                  <w:sz w:val="22"/>
                </w:rPr>
                <w:t>20</w:t>
              </w:r>
            </w:ins>
            <w:del w:id="1204" w:author="kunmei" w:date="2014-02-03T23:33:00Z">
              <w:r w:rsidRPr="00CE4331" w:rsidDel="00CB2753">
                <w:rPr>
                  <w:rFonts w:ascii="Arial Narrow" w:eastAsia="宋体" w:hAnsi="Arial Narrow" w:cs="宋体"/>
                  <w:color w:val="000000"/>
                  <w:kern w:val="0"/>
                  <w:sz w:val="22"/>
                </w:rPr>
                <w:delText>65.00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05" w:author="kunmei" w:date="2014-02-03T23:33:00Z">
              <w:r>
                <w:rPr>
                  <w:rFonts w:ascii="Arial Narrow" w:eastAsia="宋体" w:hAnsi="Arial Narrow" w:cs="宋体"/>
                  <w:color w:val="000000"/>
                  <w:kern w:val="0"/>
                  <w:sz w:val="22"/>
                </w:rPr>
                <w:t>85(489)</w:t>
              </w:r>
            </w:ins>
            <w:del w:id="1206" w:author="kunmei" w:date="2014-02-03T23:33:00Z">
              <w:r w:rsidRPr="00CE4331" w:rsidDel="00CB2753">
                <w:rPr>
                  <w:rFonts w:ascii="Arial Narrow" w:eastAsia="宋体" w:hAnsi="Arial Narrow" w:cs="宋体"/>
                  <w:color w:val="000000"/>
                  <w:kern w:val="0"/>
                  <w:sz w:val="22"/>
                </w:rPr>
                <w:delText>284.00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07" w:author="kunmei" w:date="2014-02-03T23:33:00Z">
              <w:r>
                <w:rPr>
                  <w:rFonts w:ascii="Arial Narrow" w:eastAsia="宋体" w:hAnsi="Arial Narrow" w:cs="宋体"/>
                  <w:color w:val="000000"/>
                  <w:kern w:val="0"/>
                  <w:sz w:val="22"/>
                </w:rPr>
                <w:t>0(2)</w:t>
              </w:r>
            </w:ins>
            <w:del w:id="1208" w:author="kunmei" w:date="2014-02-03T23:33:00Z">
              <w:r w:rsidRPr="00CE4331" w:rsidDel="00CB2753">
                <w:rPr>
                  <w:rFonts w:ascii="Arial Narrow" w:eastAsia="宋体" w:hAnsi="Arial Narrow" w:cs="宋体"/>
                  <w:color w:val="000000"/>
                  <w:kern w:val="0"/>
                  <w:sz w:val="22"/>
                </w:rPr>
                <w:delText>0.00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09" w:author="kunmei" w:date="2014-02-03T23:33:00Z">
              <w:r>
                <w:rPr>
                  <w:rFonts w:ascii="Arial Narrow" w:eastAsia="宋体" w:hAnsi="Arial Narrow" w:cs="宋体"/>
                  <w:color w:val="000000"/>
                  <w:kern w:val="0"/>
                  <w:sz w:val="22"/>
                </w:rPr>
                <w:t>0(1)</w:t>
              </w:r>
            </w:ins>
            <w:del w:id="1210" w:author="kunmei" w:date="2014-02-03T23:33:00Z">
              <w:r w:rsidRPr="00CE4331" w:rsidDel="00CB2753">
                <w:rPr>
                  <w:rFonts w:ascii="Arial Narrow" w:eastAsia="宋体" w:hAnsi="Arial Narrow" w:cs="宋体"/>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11" w:author="kunmei" w:date="2014-02-03T23:33:00Z">
              <w:r>
                <w:rPr>
                  <w:rFonts w:ascii="Arial Narrow" w:eastAsia="宋体" w:hAnsi="Arial Narrow" w:cs="宋体"/>
                  <w:color w:val="000000"/>
                  <w:kern w:val="0"/>
                  <w:sz w:val="22"/>
                </w:rPr>
                <w:t>85</w:t>
              </w:r>
            </w:ins>
            <w:del w:id="1212" w:author="kunmei" w:date="2014-02-03T23:33:00Z">
              <w:r w:rsidRPr="00CE4331" w:rsidDel="00CB2753">
                <w:rPr>
                  <w:rFonts w:ascii="Arial Narrow" w:eastAsia="宋体" w:hAnsi="Arial Narrow" w:cs="宋体"/>
                  <w:color w:val="000000"/>
                  <w:kern w:val="0"/>
                  <w:sz w:val="22"/>
                </w:rPr>
                <w:delText>285.00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13" w:author="kunmei" w:date="2014-02-03T23:33:00Z">
              <w:r>
                <w:rPr>
                  <w:rFonts w:ascii="Arial Narrow" w:eastAsia="宋体" w:hAnsi="Arial Narrow" w:cs="宋体"/>
                  <w:color w:val="000000"/>
                  <w:kern w:val="0"/>
                  <w:sz w:val="22"/>
                </w:rPr>
                <w:t>13</w:t>
              </w:r>
            </w:ins>
            <w:del w:id="1214" w:author="kunmei" w:date="2014-02-03T23:33:00Z">
              <w:r w:rsidRPr="00CE4331" w:rsidDel="00CB2753">
                <w:rPr>
                  <w:rFonts w:ascii="Arial Narrow" w:eastAsia="宋体" w:hAnsi="Arial Narrow" w:cs="宋体"/>
                  <w:color w:val="000000"/>
                  <w:kern w:val="0"/>
                  <w:sz w:val="22"/>
                </w:rPr>
                <w:delText>42.00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15" w:author="kunmei" w:date="2014-02-03T23:33:00Z">
              <w:r>
                <w:rPr>
                  <w:rFonts w:ascii="Arial Narrow" w:eastAsia="宋体" w:hAnsi="Arial Narrow" w:cs="宋体"/>
                  <w:color w:val="000000"/>
                  <w:kern w:val="0"/>
                  <w:sz w:val="22"/>
                </w:rPr>
                <w:t>0</w:t>
              </w:r>
            </w:ins>
            <w:del w:id="1216" w:author="kunmei" w:date="2014-02-03T23:33:00Z">
              <w:r w:rsidRPr="00CE4331" w:rsidDel="00CB2753">
                <w:rPr>
                  <w:rFonts w:ascii="Arial Narrow" w:eastAsia="宋体" w:hAnsi="Arial Narrow" w:cs="宋体"/>
                  <w:color w:val="000000"/>
                  <w:kern w:val="0"/>
                  <w:sz w:val="22"/>
                </w:rPr>
                <w:delText>0.09</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17" w:author="kunmei" w:date="2014-02-03T23:33:00Z">
              <w:r>
                <w:rPr>
                  <w:rFonts w:ascii="Arial Narrow" w:eastAsia="宋体" w:hAnsi="Arial Narrow" w:cs="宋体"/>
                  <w:color w:val="000000"/>
                  <w:kern w:val="0"/>
                  <w:sz w:val="22"/>
                </w:rPr>
                <w:t>0</w:t>
              </w:r>
            </w:ins>
            <w:del w:id="1218" w:author="kunmei" w:date="2014-02-03T23:33:00Z">
              <w:r w:rsidRPr="00CE4331" w:rsidDel="00CB2753">
                <w:rPr>
                  <w:rFonts w:ascii="Arial Narrow" w:eastAsia="宋体" w:hAnsi="Arial Narrow" w:cs="宋体"/>
                  <w:color w:val="000000"/>
                  <w:kern w:val="0"/>
                  <w:sz w:val="22"/>
                </w:rPr>
                <w:delText>0.19</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19" w:author="kunmei" w:date="2014-02-03T23:33:00Z">
              <w:r>
                <w:rPr>
                  <w:rFonts w:ascii="Arial Narrow" w:eastAsia="宋体" w:hAnsi="Arial Narrow" w:cs="宋体"/>
                  <w:color w:val="000000"/>
                  <w:kern w:val="0"/>
                  <w:sz w:val="22"/>
                </w:rPr>
                <w:t>13</w:t>
              </w:r>
            </w:ins>
            <w:del w:id="1220" w:author="kunmei" w:date="2014-02-03T23:33:00Z">
              <w:r w:rsidRPr="00CE4331" w:rsidDel="00CB2753">
                <w:rPr>
                  <w:rFonts w:ascii="Arial Narrow" w:eastAsia="宋体" w:hAnsi="Arial Narrow" w:cs="宋体"/>
                  <w:color w:val="000000"/>
                  <w:kern w:val="0"/>
                  <w:sz w:val="22"/>
                </w:rPr>
                <w:delText>43.00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21" w:author="kunmei" w:date="2014-02-03T23:33:00Z">
              <w:r>
                <w:rPr>
                  <w:rFonts w:ascii="Arial Narrow" w:eastAsia="宋体" w:hAnsi="Arial Narrow" w:cs="宋体"/>
                  <w:color w:val="000000"/>
                  <w:kern w:val="0"/>
                  <w:sz w:val="22"/>
                </w:rPr>
                <w:t>38(86)</w:t>
              </w:r>
            </w:ins>
            <w:del w:id="1222" w:author="kunmei" w:date="2014-02-03T23:33:00Z">
              <w:r w:rsidRPr="00CE4331" w:rsidDel="00CB2753">
                <w:rPr>
                  <w:rFonts w:ascii="Arial Narrow" w:eastAsia="宋体" w:hAnsi="Arial Narrow" w:cs="宋体"/>
                  <w:color w:val="000000"/>
                  <w:kern w:val="0"/>
                  <w:sz w:val="22"/>
                </w:rPr>
                <w:delText>933.00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23" w:author="kunmei" w:date="2014-02-03T23:33:00Z">
              <w:r>
                <w:rPr>
                  <w:rFonts w:ascii="Arial Narrow" w:eastAsia="宋体" w:hAnsi="Arial Narrow" w:cs="宋体"/>
                  <w:color w:val="000000"/>
                  <w:kern w:val="0"/>
                  <w:sz w:val="22"/>
                </w:rPr>
                <w:t>0(1)</w:t>
              </w:r>
            </w:ins>
            <w:del w:id="1224" w:author="kunmei" w:date="2014-02-03T23:33:00Z">
              <w:r w:rsidRPr="00CE4331" w:rsidDel="00CB2753">
                <w:rPr>
                  <w:rFonts w:ascii="Arial Narrow" w:eastAsia="宋体" w:hAnsi="Arial Narrow" w:cs="宋体"/>
                  <w:color w:val="000000"/>
                  <w:kern w:val="0"/>
                  <w:sz w:val="22"/>
                </w:rPr>
                <w:delText>1.00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25" w:author="kunmei" w:date="2014-02-03T23:33:00Z">
              <w:r>
                <w:rPr>
                  <w:rFonts w:ascii="Arial Narrow" w:eastAsia="宋体" w:hAnsi="Arial Narrow" w:cs="宋体"/>
                  <w:color w:val="000000"/>
                  <w:kern w:val="0"/>
                  <w:sz w:val="22"/>
                </w:rPr>
                <w:t>0(1)</w:t>
              </w:r>
            </w:ins>
            <w:del w:id="1226" w:author="kunmei" w:date="2014-02-03T23:33:00Z">
              <w:r w:rsidRPr="00CE4331" w:rsidDel="00CB2753">
                <w:rPr>
                  <w:rFonts w:ascii="Arial Narrow" w:eastAsia="宋体" w:hAnsi="Arial Narrow" w:cs="宋体"/>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27" w:author="kunmei" w:date="2014-02-03T23:33:00Z">
              <w:r>
                <w:rPr>
                  <w:rFonts w:ascii="Arial Narrow" w:eastAsia="宋体" w:hAnsi="Arial Narrow" w:cs="宋体"/>
                  <w:color w:val="000000"/>
                  <w:kern w:val="0"/>
                  <w:sz w:val="22"/>
                </w:rPr>
                <w:t>0</w:t>
              </w:r>
            </w:ins>
            <w:del w:id="1228" w:author="kunmei" w:date="2014-02-03T23:33:00Z">
              <w:r w:rsidRPr="00CE4331" w:rsidDel="00CB2753">
                <w:rPr>
                  <w:rFonts w:ascii="Arial Narrow" w:eastAsia="宋体" w:hAnsi="Arial Narrow" w:cs="宋体"/>
                  <w:color w:val="000000"/>
                  <w:kern w:val="0"/>
                  <w:sz w:val="22"/>
                </w:rPr>
                <w:delText>936.00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29" w:author="kunmei" w:date="2014-02-03T23:33:00Z">
              <w:r>
                <w:rPr>
                  <w:rFonts w:ascii="Arial Narrow" w:eastAsia="宋体" w:hAnsi="Arial Narrow" w:cs="宋体"/>
                  <w:color w:val="000000"/>
                  <w:kern w:val="0"/>
                  <w:sz w:val="22"/>
                </w:rPr>
                <w:t>45</w:t>
              </w:r>
            </w:ins>
            <w:del w:id="1230" w:author="kunmei" w:date="2014-02-03T23:33:00Z">
              <w:r w:rsidRPr="00CE4331" w:rsidDel="00CB2753">
                <w:rPr>
                  <w:rFonts w:ascii="Arial Narrow" w:eastAsia="宋体" w:hAnsi="Arial Narrow" w:cs="宋体"/>
                  <w:color w:val="000000"/>
                  <w:kern w:val="0"/>
                  <w:sz w:val="22"/>
                </w:rPr>
                <w:delText>143.00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31" w:author="kunmei" w:date="2014-02-03T23:33:00Z">
              <w:r>
                <w:rPr>
                  <w:rFonts w:ascii="Arial Narrow" w:eastAsia="宋体" w:hAnsi="Arial Narrow" w:cs="宋体"/>
                  <w:color w:val="000000"/>
                  <w:kern w:val="0"/>
                  <w:sz w:val="22"/>
                </w:rPr>
                <w:t>1</w:t>
              </w:r>
            </w:ins>
            <w:del w:id="1232" w:author="kunmei" w:date="2014-02-03T23:33:00Z">
              <w:r w:rsidRPr="00CE4331" w:rsidDel="00CB2753">
                <w:rPr>
                  <w:rFonts w:ascii="Arial Narrow" w:eastAsia="宋体" w:hAnsi="Arial Narrow" w:cs="宋体"/>
                  <w:color w:val="000000"/>
                  <w:kern w:val="0"/>
                  <w:sz w:val="22"/>
                </w:rPr>
                <w:delText>0.26</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33" w:author="kunmei" w:date="2014-02-03T23:33:00Z">
              <w:r>
                <w:rPr>
                  <w:rFonts w:ascii="Arial Narrow" w:eastAsia="宋体" w:hAnsi="Arial Narrow" w:cs="宋体"/>
                  <w:color w:val="000000"/>
                  <w:kern w:val="0"/>
                  <w:sz w:val="22"/>
                </w:rPr>
                <w:t>0</w:t>
              </w:r>
            </w:ins>
            <w:del w:id="1234" w:author="kunmei" w:date="2014-02-03T23:33:00Z">
              <w:r w:rsidRPr="00CE4331" w:rsidDel="00CB2753">
                <w:rPr>
                  <w:rFonts w:ascii="Arial Narrow" w:eastAsia="宋体" w:hAnsi="Arial Narrow" w:cs="宋体"/>
                  <w:color w:val="000000"/>
                  <w:kern w:val="0"/>
                  <w:sz w:val="22"/>
                </w:rPr>
                <w:delText>0.59</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35" w:author="kunmei" w:date="2014-02-03T23:33:00Z">
              <w:r>
                <w:rPr>
                  <w:rFonts w:ascii="Arial Narrow" w:eastAsia="宋体" w:hAnsi="Arial Narrow" w:cs="宋体"/>
                  <w:color w:val="000000"/>
                  <w:kern w:val="0"/>
                  <w:sz w:val="22"/>
                </w:rPr>
                <w:t>45</w:t>
              </w:r>
            </w:ins>
            <w:del w:id="1236" w:author="kunmei" w:date="2014-02-03T23:33:00Z">
              <w:r w:rsidRPr="00CE4331" w:rsidDel="00CB2753">
                <w:rPr>
                  <w:rFonts w:ascii="Arial Narrow" w:eastAsia="宋体" w:hAnsi="Arial Narrow" w:cs="宋体"/>
                  <w:color w:val="000000"/>
                  <w:kern w:val="0"/>
                  <w:sz w:val="22"/>
                </w:rPr>
                <w:delText>144.00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37" w:author="kunmei" w:date="2014-02-03T23:33:00Z">
              <w:r>
                <w:rPr>
                  <w:rFonts w:ascii="Arial Narrow" w:eastAsia="宋体" w:hAnsi="Arial Narrow" w:cs="宋体"/>
                  <w:color w:val="000000"/>
                  <w:kern w:val="0"/>
                  <w:sz w:val="22"/>
                </w:rPr>
                <w:t>386(1112)</w:t>
              </w:r>
            </w:ins>
            <w:del w:id="1238" w:author="kunmei" w:date="2014-02-03T23:33:00Z">
              <w:r w:rsidRPr="00CE4331" w:rsidDel="00CB2753">
                <w:rPr>
                  <w:rFonts w:ascii="Arial Narrow" w:eastAsia="宋体" w:hAnsi="Arial Narrow" w:cs="宋体"/>
                  <w:color w:val="000000"/>
                  <w:kern w:val="0"/>
                  <w:sz w:val="22"/>
                </w:rPr>
                <w:delText>822.00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39" w:author="kunmei" w:date="2014-02-03T23:33:00Z">
              <w:r>
                <w:rPr>
                  <w:rFonts w:ascii="Arial Narrow" w:eastAsia="宋体" w:hAnsi="Arial Narrow" w:cs="宋体"/>
                  <w:color w:val="000000"/>
                  <w:kern w:val="0"/>
                  <w:sz w:val="22"/>
                </w:rPr>
                <w:t>3(7)</w:t>
              </w:r>
            </w:ins>
            <w:del w:id="1240" w:author="kunmei" w:date="2014-02-03T23:33:00Z">
              <w:r w:rsidRPr="00CE4331" w:rsidDel="00CB2753">
                <w:rPr>
                  <w:rFonts w:ascii="Arial Narrow" w:eastAsia="宋体" w:hAnsi="Arial Narrow" w:cs="宋体"/>
                  <w:color w:val="000000"/>
                  <w:kern w:val="0"/>
                  <w:sz w:val="22"/>
                </w:rPr>
                <w:delText>1.00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41" w:author="kunmei" w:date="2014-02-03T23:33:00Z">
              <w:r>
                <w:rPr>
                  <w:rFonts w:ascii="Arial Narrow" w:eastAsia="宋体" w:hAnsi="Arial Narrow" w:cs="宋体"/>
                  <w:color w:val="000000"/>
                  <w:kern w:val="0"/>
                  <w:sz w:val="22"/>
                </w:rPr>
                <w:t>2(5)</w:t>
              </w:r>
            </w:ins>
            <w:del w:id="1242" w:author="kunmei" w:date="2014-02-03T23:33:00Z">
              <w:r w:rsidRPr="00CE4331" w:rsidDel="00CB2753">
                <w:rPr>
                  <w:rFonts w:ascii="Arial Narrow" w:eastAsia="宋体" w:hAnsi="Arial Narrow" w:cs="宋体"/>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1243" w:author="kunmei" w:date="2014-02-03T23:33:00Z">
              <w:r>
                <w:rPr>
                  <w:rFonts w:ascii="Arial Narrow" w:eastAsia="宋体" w:hAnsi="Arial Narrow" w:cs="宋体"/>
                  <w:color w:val="000000"/>
                  <w:kern w:val="0"/>
                  <w:sz w:val="22"/>
                </w:rPr>
                <w:t>390</w:t>
              </w:r>
            </w:ins>
            <w:del w:id="1244" w:author="kunmei" w:date="2014-02-03T23:33:00Z">
              <w:r w:rsidRPr="00CE4331" w:rsidDel="00CB2753">
                <w:rPr>
                  <w:rFonts w:ascii="Arial Narrow" w:eastAsia="宋体" w:hAnsi="Arial Narrow" w:cs="宋体"/>
                  <w:color w:val="000000"/>
                  <w:kern w:val="0"/>
                  <w:sz w:val="22"/>
                </w:rPr>
                <w:delText>824.00</w:delText>
              </w:r>
            </w:del>
          </w:p>
        </w:tc>
      </w:tr>
    </w:tbl>
    <w:p w:rsidR="00F80A69" w:rsidRDefault="00F80A69" w:rsidP="00216FBD">
      <w:pPr>
        <w:pStyle w:val="EndNoteCategoryHeading"/>
        <w:sectPr w:rsidR="00F80A69" w:rsidSect="005C1D6D">
          <w:headerReference w:type="default" r:id="rId176"/>
          <w:type w:val="nextColumn"/>
          <w:pgSz w:w="11906" w:h="16838" w:code="9"/>
          <w:pgMar w:top="1440" w:right="1440" w:bottom="1440" w:left="2160" w:header="720" w:footer="720" w:gutter="0"/>
          <w:cols w:space="720"/>
          <w:docGrid w:linePitch="312"/>
        </w:sectPr>
      </w:pPr>
    </w:p>
    <w:p w:rsidR="00E91895" w:rsidRDefault="00E91895" w:rsidP="00E91895">
      <w:pPr>
        <w:widowControl/>
        <w:jc w:val="left"/>
      </w:pPr>
    </w:p>
    <w:p w:rsidR="00185763" w:rsidRDefault="00CE4331">
      <w:pPr>
        <w:pStyle w:val="a7"/>
        <w:keepNext/>
        <w:rPr>
          <w:rFonts w:cs="Times New Roman"/>
          <w:szCs w:val="24"/>
        </w:rPr>
      </w:pPr>
      <w:bookmarkStart w:id="1245" w:name="_Ref378343937"/>
      <w:proofErr w:type="gramStart"/>
      <w:r w:rsidRPr="00CE4331">
        <w:rPr>
          <w:rFonts w:eastAsiaTheme="minorEastAsia" w:cs="Times New Roman"/>
          <w:szCs w:val="24"/>
        </w:rPr>
        <w:t xml:space="preserve">Table </w:t>
      </w:r>
      <w:r w:rsidR="00F44D9E"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F44D9E" w:rsidRPr="00CE4331">
        <w:rPr>
          <w:rFonts w:eastAsiaTheme="minorEastAsia" w:cs="Times New Roman"/>
          <w:szCs w:val="24"/>
        </w:rPr>
        <w:fldChar w:fldCharType="separate"/>
      </w:r>
      <w:r w:rsidR="00FC1F49">
        <w:rPr>
          <w:rFonts w:eastAsiaTheme="minorEastAsia" w:cs="Times New Roman"/>
          <w:noProof/>
          <w:szCs w:val="24"/>
        </w:rPr>
        <w:t>4</w:t>
      </w:r>
      <w:r w:rsidR="00F44D9E" w:rsidRPr="00CE4331">
        <w:rPr>
          <w:rFonts w:eastAsiaTheme="minorEastAsia" w:cs="Times New Roman"/>
          <w:szCs w:val="24"/>
        </w:rPr>
        <w:fldChar w:fldCharType="end"/>
      </w:r>
      <w:bookmarkEnd w:id="1245"/>
      <w:r w:rsidR="00F06226">
        <w:rPr>
          <w:rFonts w:eastAsiaTheme="minorEastAsia" w:cs="Times New Roman"/>
          <w:szCs w:val="24"/>
        </w:rPr>
        <w:t>.</w:t>
      </w:r>
      <w:proofErr w:type="gramEnd"/>
      <w:r w:rsidRPr="00CE4331">
        <w:rPr>
          <w:rFonts w:eastAsiaTheme="minorEastAsia" w:cs="Times New Roman"/>
          <w:szCs w:val="24"/>
        </w:rPr>
        <w:t xml:space="preserve"> </w:t>
      </w:r>
      <w:del w:id="1246" w:author="Yong" w:date="2014-02-02T23:28:00Z">
        <w:r w:rsidR="00B90528" w:rsidDel="00E52371">
          <w:rPr>
            <w:rFonts w:eastAsiaTheme="minorEastAsia" w:cs="Times New Roman"/>
            <w:szCs w:val="24"/>
          </w:rPr>
          <w:delText>M</w:delText>
        </w:r>
        <w:r w:rsidRPr="00CE4331" w:rsidDel="00E52371">
          <w:rPr>
            <w:rFonts w:eastAsiaTheme="minorEastAsia" w:cs="Times New Roman"/>
            <w:szCs w:val="24"/>
          </w:rPr>
          <w:delText>ean of maximum of pollen concentration</w:delText>
        </w:r>
        <w:r w:rsidR="00152215" w:rsidDel="00E52371">
          <w:rPr>
            <w:rFonts w:eastAsiaTheme="minorEastAsia" w:cs="Times New Roman"/>
            <w:szCs w:val="24"/>
          </w:rPr>
          <w:delText xml:space="preserve"> per year</w:delText>
        </w:r>
        <w:r w:rsidR="00B90528" w:rsidDel="00E52371">
          <w:rPr>
            <w:rFonts w:eastAsiaTheme="minorEastAsia" w:cs="Times New Roman"/>
            <w:szCs w:val="24"/>
          </w:rPr>
          <w:delText>,</w:delText>
        </w:r>
        <w:r w:rsidR="00152215" w:rsidDel="00E52371">
          <w:rPr>
            <w:rFonts w:eastAsiaTheme="minorEastAsia" w:cs="Times New Roman"/>
            <w:szCs w:val="24"/>
          </w:rPr>
          <w:delText xml:space="preserve"> per monitor station</w:delText>
        </w:r>
      </w:del>
      <w:proofErr w:type="gramStart"/>
      <w:ins w:id="1247" w:author="Yong" w:date="2014-02-02T23:28:00Z">
        <w:r w:rsidR="00E52371">
          <w:rPr>
            <w:rFonts w:eastAsiaTheme="minorEastAsia" w:cs="Times New Roman"/>
            <w:szCs w:val="24"/>
          </w:rPr>
          <w:t>Comparisons of mean peak values between periods 1994-2000 and 2001-2010</w:t>
        </w:r>
      </w:ins>
      <w:r w:rsidR="00B90528">
        <w:rPr>
          <w:rFonts w:eastAsiaTheme="minorEastAsia" w:cs="Times New Roman"/>
          <w:szCs w:val="24"/>
        </w:rPr>
        <w:t>.</w:t>
      </w:r>
      <w:proofErr w:type="gramEnd"/>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
      <w:tblGrid>
        <w:gridCol w:w="1329"/>
        <w:gridCol w:w="1182"/>
        <w:gridCol w:w="914"/>
        <w:gridCol w:w="377"/>
        <w:gridCol w:w="1182"/>
        <w:gridCol w:w="914"/>
        <w:gridCol w:w="338"/>
        <w:gridCol w:w="1182"/>
        <w:gridCol w:w="914"/>
        <w:gridCol w:w="377"/>
        <w:gridCol w:w="1182"/>
        <w:gridCol w:w="914"/>
        <w:gridCol w:w="377"/>
        <w:gridCol w:w="1271"/>
        <w:gridCol w:w="1182"/>
        <w:gridCol w:w="377"/>
      </w:tblGrid>
      <w:tr w:rsidR="008D420F" w:rsidRPr="00B90528" w:rsidTr="00B90528">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Species</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286423">
            <w:pPr>
              <w:keepNext/>
              <w:keepLines/>
              <w:spacing w:before="340" w:after="330" w:line="578" w:lineRule="auto"/>
              <w:jc w:val="center"/>
              <w:outlineLvl w:val="0"/>
              <w:rPr>
                <w:rFonts w:ascii="Arial Narrow" w:hAnsi="Arial Narrow" w:cs="Calibri"/>
                <w:color w:val="000000"/>
                <w:sz w:val="22"/>
              </w:rPr>
            </w:pPr>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p>
        </w:tc>
      </w:tr>
      <w:tr w:rsidR="008D420F" w:rsidRPr="00B90528" w:rsidTr="00B90528">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48" w:author="kunmei" w:date="2014-02-03T20:34:00Z">
              <w:r w:rsidRPr="00CE4331" w:rsidDel="008D420F">
                <w:rPr>
                  <w:rFonts w:ascii="Arial Narrow" w:hAnsi="Arial Narrow" w:cs="Calibri"/>
                  <w:color w:val="000000"/>
                  <w:sz w:val="22"/>
                </w:rPr>
                <w:delText>1998</w:delText>
              </w:r>
            </w:del>
            <w:ins w:id="1249" w:author="kunmei" w:date="2014-02-03T20:34:00Z">
              <w:r w:rsidR="008D420F">
                <w:rPr>
                  <w:rFonts w:ascii="Arial Narrow" w:hAnsi="Arial Narrow" w:cs="Calibri"/>
                  <w:color w:val="000000"/>
                  <w:sz w:val="22"/>
                </w:rPr>
                <w:t>2000</w:t>
              </w:r>
            </w:ins>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50" w:author="kunmei" w:date="2014-02-03T20:34:00Z">
              <w:r w:rsidR="008D420F">
                <w:rPr>
                  <w:rFonts w:ascii="Arial Narrow" w:hAnsi="Arial Narrow" w:cs="Calibri"/>
                  <w:color w:val="000000"/>
                  <w:sz w:val="22"/>
                </w:rPr>
                <w:t>1</w:t>
              </w:r>
            </w:ins>
            <w:del w:id="1251" w:author="kunmei" w:date="2014-02-03T20:34: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52" w:author="kunmei" w:date="2014-02-03T20:34:00Z">
              <w:r w:rsidRPr="00CE4331" w:rsidDel="008D420F">
                <w:rPr>
                  <w:rFonts w:ascii="Arial Narrow" w:hAnsi="Arial Narrow" w:cs="Calibri"/>
                  <w:color w:val="000000"/>
                  <w:sz w:val="22"/>
                </w:rPr>
                <w:delText>1998</w:delText>
              </w:r>
            </w:del>
            <w:ins w:id="1253" w:author="kunmei" w:date="2014-02-03T20:34: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54" w:author="kunmei" w:date="2014-02-03T20:34:00Z">
              <w:r w:rsidR="008D420F">
                <w:rPr>
                  <w:rFonts w:ascii="Arial Narrow" w:hAnsi="Arial Narrow" w:cs="Calibri"/>
                  <w:color w:val="000000"/>
                  <w:sz w:val="22"/>
                </w:rPr>
                <w:t>1</w:t>
              </w:r>
            </w:ins>
            <w:del w:id="1255" w:author="kunmei" w:date="2014-02-03T20:34: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56" w:author="kunmei" w:date="2014-02-03T20:34:00Z">
              <w:r w:rsidRPr="00CE4331" w:rsidDel="008D420F">
                <w:rPr>
                  <w:rFonts w:ascii="Arial Narrow" w:hAnsi="Arial Narrow" w:cs="Calibri"/>
                  <w:color w:val="000000"/>
                  <w:sz w:val="22"/>
                </w:rPr>
                <w:delText>1998</w:delText>
              </w:r>
            </w:del>
            <w:ins w:id="1257" w:author="kunmei" w:date="2014-02-03T20:34:00Z">
              <w:r w:rsidR="008D420F">
                <w:rPr>
                  <w:rFonts w:ascii="Arial Narrow" w:hAnsi="Arial Narrow" w:cs="Calibri"/>
                  <w:color w:val="000000"/>
                  <w:sz w:val="22"/>
                </w:rPr>
                <w:t>2000</w:t>
              </w:r>
            </w:ins>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58" w:author="kunmei" w:date="2014-02-03T20:34:00Z">
              <w:r w:rsidR="008D420F">
                <w:rPr>
                  <w:rFonts w:ascii="Arial Narrow" w:hAnsi="Arial Narrow" w:cs="Calibri"/>
                  <w:color w:val="000000"/>
                  <w:sz w:val="22"/>
                </w:rPr>
                <w:t>1</w:t>
              </w:r>
            </w:ins>
            <w:del w:id="1259" w:author="kunmei" w:date="2014-02-03T20:34: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60" w:author="kunmei" w:date="2014-02-03T20:35:00Z">
              <w:r w:rsidRPr="00CE4331" w:rsidDel="008D420F">
                <w:rPr>
                  <w:rFonts w:ascii="Arial Narrow" w:hAnsi="Arial Narrow" w:cs="Calibri"/>
                  <w:color w:val="000000"/>
                  <w:sz w:val="22"/>
                </w:rPr>
                <w:delText>1998</w:delText>
              </w:r>
            </w:del>
            <w:ins w:id="1261" w:author="kunmei" w:date="2014-02-03T20:35:00Z">
              <w:r w:rsidR="008D420F">
                <w:rPr>
                  <w:rFonts w:ascii="Arial Narrow" w:hAnsi="Arial Narrow" w:cs="Calibri"/>
                  <w:color w:val="000000"/>
                  <w:sz w:val="22"/>
                </w:rPr>
                <w:t>2000</w:t>
              </w:r>
            </w:ins>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ind w:firstLineChars="50" w:firstLine="110"/>
              <w:rPr>
                <w:rFonts w:ascii="Arial Narrow" w:hAnsi="Arial Narrow" w:cs="Calibri"/>
                <w:color w:val="000000"/>
                <w:sz w:val="22"/>
              </w:rPr>
              <w:pPrChange w:id="1262" w:author="kunmei" w:date="2014-02-03T20:39:00Z">
                <w:pPr>
                  <w:jc w:val="center"/>
                </w:pPr>
              </w:pPrChange>
            </w:pPr>
            <w:r w:rsidRPr="00CE4331">
              <w:rPr>
                <w:rFonts w:ascii="Arial Narrow" w:hAnsi="Arial Narrow" w:cs="Calibri"/>
                <w:color w:val="000000"/>
                <w:sz w:val="22"/>
              </w:rPr>
              <w:t>200</w:t>
            </w:r>
            <w:ins w:id="1263" w:author="kunmei" w:date="2014-02-03T20:35:00Z">
              <w:r w:rsidR="008D420F">
                <w:rPr>
                  <w:rFonts w:ascii="Arial Narrow" w:hAnsi="Arial Narrow" w:cs="Calibri"/>
                  <w:color w:val="000000"/>
                  <w:sz w:val="22"/>
                </w:rPr>
                <w:t>1</w:t>
              </w:r>
            </w:ins>
            <w:del w:id="1264"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65" w:author="kunmei" w:date="2014-02-03T20:35:00Z">
              <w:r w:rsidRPr="00CE4331" w:rsidDel="008D420F">
                <w:rPr>
                  <w:rFonts w:ascii="Arial Narrow" w:hAnsi="Arial Narrow" w:cs="Calibri"/>
                  <w:color w:val="000000"/>
                  <w:sz w:val="22"/>
                </w:rPr>
                <w:delText>1998</w:delText>
              </w:r>
            </w:del>
            <w:ins w:id="1266" w:author="kunmei" w:date="2014-02-03T20:35:00Z">
              <w:r w:rsidR="008D420F" w:rsidRPr="00CE4331">
                <w:rPr>
                  <w:rFonts w:ascii="Arial Narrow" w:hAnsi="Arial Narrow" w:cs="Calibri"/>
                  <w:color w:val="000000"/>
                  <w:sz w:val="22"/>
                </w:rPr>
                <w:t>1</w:t>
              </w:r>
              <w:r w:rsidR="008D420F">
                <w:rPr>
                  <w:rFonts w:ascii="Arial Narrow" w:hAnsi="Arial Narrow" w:cs="Calibri"/>
                  <w:color w:val="000000"/>
                  <w:sz w:val="22"/>
                </w:rPr>
                <w:t>2000</w:t>
              </w:r>
            </w:ins>
          </w:p>
        </w:tc>
        <w:tc>
          <w:tcPr>
            <w:tcW w:w="358"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del w:id="1267" w:author="kunmei" w:date="2014-02-03T20:35:00Z">
              <w:r w:rsidRPr="00CE4331" w:rsidDel="008D420F">
                <w:rPr>
                  <w:rFonts w:ascii="Arial Narrow" w:hAnsi="Arial Narrow" w:cs="Calibri"/>
                  <w:color w:val="000000"/>
                  <w:sz w:val="22"/>
                </w:rPr>
                <w:delText>2000</w:delText>
              </w:r>
            </w:del>
            <w:ins w:id="1268" w:author="kunmei" w:date="2014-02-03T20:35:00Z">
              <w:r w:rsidR="008D420F">
                <w:rPr>
                  <w:rFonts w:ascii="Arial Narrow" w:hAnsi="Arial Narrow" w:cs="Calibri"/>
                  <w:color w:val="000000"/>
                  <w:sz w:val="22"/>
                </w:rPr>
                <w:t>2001</w:t>
              </w:r>
            </w:ins>
            <w:r w:rsidRPr="00CE4331">
              <w:rPr>
                <w:rFonts w:ascii="Arial Narrow" w:hAnsi="Arial Narrow" w:cs="Calibri"/>
                <w:color w:val="000000"/>
                <w:sz w:val="22"/>
              </w:rPr>
              <w:t>-2010</w:t>
            </w:r>
          </w:p>
        </w:tc>
        <w:tc>
          <w:tcPr>
            <w:tcW w:w="161"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proofErr w:type="spellStart"/>
            <w:r w:rsidRPr="00CE4331">
              <w:rPr>
                <w:rFonts w:ascii="Arial Narrow" w:hAnsi="Arial Narrow" w:cs="Calibri"/>
                <w:color w:val="000000"/>
                <w:sz w:val="22"/>
              </w:rPr>
              <w:t>EastNorthCentral</w:t>
            </w:r>
            <w:proofErr w:type="spellEnd"/>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-156</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8D420F" w:rsidRPr="00B90528" w:rsidTr="00B90528">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58"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58"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61"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8D420F" w:rsidRPr="00B90528" w:rsidTr="00B90528">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proofErr w:type="spellStart"/>
            <w:r w:rsidRPr="00CE4331">
              <w:rPr>
                <w:rFonts w:ascii="Arial Narrow" w:hAnsi="Arial Narrow" w:cs="Calibri"/>
                <w:color w:val="000000"/>
                <w:sz w:val="22"/>
              </w:rPr>
              <w:t>WestNorthCentral</w:t>
            </w:r>
            <w:proofErr w:type="spellEnd"/>
          </w:p>
        </w:tc>
        <w:tc>
          <w:tcPr>
            <w:tcW w:w="358"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58"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61"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widowControl/>
        <w:jc w:val="left"/>
      </w:pPr>
      <w:r>
        <w:br w:type="page"/>
      </w:r>
    </w:p>
    <w:p w:rsidR="00185763" w:rsidRDefault="00CE4331">
      <w:pPr>
        <w:pStyle w:val="a7"/>
        <w:keepNext/>
        <w:rPr>
          <w:rFonts w:cs="Times New Roman"/>
          <w:szCs w:val="24"/>
        </w:rPr>
      </w:pPr>
      <w:bookmarkStart w:id="1269" w:name="_Ref378343939"/>
      <w:proofErr w:type="gramStart"/>
      <w:r w:rsidRPr="00CE4331">
        <w:rPr>
          <w:rFonts w:eastAsiaTheme="minorEastAsia" w:cs="Times New Roman"/>
          <w:szCs w:val="24"/>
        </w:rPr>
        <w:lastRenderedPageBreak/>
        <w:t xml:space="preserve">Table </w:t>
      </w:r>
      <w:r w:rsidR="00F44D9E"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F44D9E" w:rsidRPr="00CE4331">
        <w:rPr>
          <w:rFonts w:eastAsiaTheme="minorEastAsia" w:cs="Times New Roman"/>
          <w:szCs w:val="24"/>
        </w:rPr>
        <w:fldChar w:fldCharType="separate"/>
      </w:r>
      <w:r w:rsidR="00FC1F49">
        <w:rPr>
          <w:rFonts w:eastAsiaTheme="minorEastAsia" w:cs="Times New Roman"/>
          <w:noProof/>
          <w:szCs w:val="24"/>
        </w:rPr>
        <w:t>5</w:t>
      </w:r>
      <w:r w:rsidR="00F44D9E" w:rsidRPr="00CE4331">
        <w:rPr>
          <w:rFonts w:eastAsiaTheme="minorEastAsia" w:cs="Times New Roman"/>
          <w:szCs w:val="24"/>
        </w:rPr>
        <w:fldChar w:fldCharType="end"/>
      </w:r>
      <w:bookmarkEnd w:id="1269"/>
      <w:r w:rsidR="00F06226">
        <w:rPr>
          <w:rFonts w:eastAsiaTheme="minorEastAsia" w:cs="Times New Roman"/>
          <w:szCs w:val="24"/>
        </w:rPr>
        <w:t>.</w:t>
      </w:r>
      <w:proofErr w:type="gramEnd"/>
      <w:r w:rsidRPr="00CE4331">
        <w:rPr>
          <w:rFonts w:eastAsiaTheme="minorEastAsia" w:cs="Times New Roman"/>
          <w:szCs w:val="24"/>
        </w:rPr>
        <w:t xml:space="preserve"> </w:t>
      </w:r>
      <w:r w:rsidR="00F06226">
        <w:rPr>
          <w:rFonts w:eastAsiaTheme="minorEastAsia" w:cs="Times New Roman"/>
          <w:szCs w:val="24"/>
        </w:rPr>
        <w:t>M</w:t>
      </w:r>
      <w:r w:rsidRPr="00CE4331">
        <w:rPr>
          <w:rFonts w:eastAsiaTheme="minorEastAsia" w:cs="Times New Roman"/>
          <w:szCs w:val="24"/>
        </w:rPr>
        <w:t>ean of pollen concentration</w:t>
      </w:r>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
      <w:tblGrid>
        <w:gridCol w:w="1382"/>
        <w:gridCol w:w="1228"/>
        <w:gridCol w:w="949"/>
        <w:gridCol w:w="349"/>
        <w:gridCol w:w="1228"/>
        <w:gridCol w:w="949"/>
        <w:gridCol w:w="349"/>
        <w:gridCol w:w="1228"/>
        <w:gridCol w:w="949"/>
        <w:gridCol w:w="349"/>
        <w:gridCol w:w="1228"/>
        <w:gridCol w:w="949"/>
        <w:gridCol w:w="349"/>
        <w:gridCol w:w="1228"/>
        <w:gridCol w:w="949"/>
        <w:gridCol w:w="349"/>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Ambrosia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Artemisia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Betula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Gramineae</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Quercus</w:t>
            </w:r>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70" w:author="kunmei" w:date="2014-02-03T20:35:00Z">
              <w:r w:rsidRPr="00CE4331" w:rsidDel="008D420F">
                <w:rPr>
                  <w:rFonts w:ascii="Arial Narrow" w:hAnsi="Arial Narrow" w:cs="Calibri"/>
                  <w:color w:val="000000"/>
                  <w:sz w:val="22"/>
                </w:rPr>
                <w:delText>1998</w:delText>
              </w:r>
            </w:del>
            <w:ins w:id="1271" w:author="kunmei" w:date="2014-02-03T20:35: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72" w:author="kunmei" w:date="2014-02-03T20:35:00Z">
              <w:r w:rsidR="008D420F">
                <w:rPr>
                  <w:rFonts w:ascii="Arial Narrow" w:hAnsi="Arial Narrow" w:cs="Calibri"/>
                  <w:color w:val="000000"/>
                  <w:sz w:val="22"/>
                </w:rPr>
                <w:t>1</w:t>
              </w:r>
            </w:ins>
            <w:del w:id="1273"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74" w:author="kunmei" w:date="2014-02-03T20:35:00Z">
              <w:r w:rsidRPr="00CE4331" w:rsidDel="008D420F">
                <w:rPr>
                  <w:rFonts w:ascii="Arial Narrow" w:hAnsi="Arial Narrow" w:cs="Calibri"/>
                  <w:color w:val="000000"/>
                  <w:sz w:val="22"/>
                </w:rPr>
                <w:delText>1998</w:delText>
              </w:r>
            </w:del>
            <w:ins w:id="1275" w:author="kunmei" w:date="2014-02-03T20:35: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76" w:author="kunmei" w:date="2014-02-03T20:35:00Z">
              <w:r w:rsidR="008D420F">
                <w:rPr>
                  <w:rFonts w:ascii="Arial Narrow" w:hAnsi="Arial Narrow" w:cs="Calibri"/>
                  <w:color w:val="000000"/>
                  <w:sz w:val="22"/>
                </w:rPr>
                <w:t>1</w:t>
              </w:r>
            </w:ins>
            <w:del w:id="1277"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ins w:id="1278" w:author="kunmei" w:date="2014-02-03T20:35:00Z">
              <w:r w:rsidR="008D420F">
                <w:rPr>
                  <w:rFonts w:ascii="Arial Narrow" w:hAnsi="Arial Narrow" w:cs="Calibri"/>
                  <w:color w:val="000000"/>
                  <w:sz w:val="22"/>
                </w:rPr>
                <w:t>2000</w:t>
              </w:r>
            </w:ins>
            <w:del w:id="1279" w:author="kunmei" w:date="2014-02-03T20:35:00Z">
              <w:r w:rsidRPr="00CE4331" w:rsidDel="008D420F">
                <w:rPr>
                  <w:rFonts w:ascii="Arial Narrow" w:hAnsi="Arial Narrow" w:cs="Calibri"/>
                  <w:color w:val="000000"/>
                  <w:sz w:val="22"/>
                </w:rPr>
                <w:delText>1998</w:delText>
              </w:r>
            </w:del>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80" w:author="kunmei" w:date="2014-02-03T20:35:00Z">
              <w:r w:rsidR="008D420F">
                <w:rPr>
                  <w:rFonts w:ascii="Arial Narrow" w:hAnsi="Arial Narrow" w:cs="Calibri"/>
                  <w:color w:val="000000"/>
                  <w:sz w:val="22"/>
                </w:rPr>
                <w:t>1</w:t>
              </w:r>
            </w:ins>
            <w:del w:id="1281"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ins w:id="1282" w:author="kunmei" w:date="2014-02-03T20:35:00Z">
              <w:r w:rsidR="008D420F">
                <w:rPr>
                  <w:rFonts w:ascii="Arial Narrow" w:hAnsi="Arial Narrow" w:cs="Calibri"/>
                  <w:color w:val="000000"/>
                  <w:sz w:val="22"/>
                </w:rPr>
                <w:t>2000</w:t>
              </w:r>
            </w:ins>
            <w:del w:id="1283" w:author="kunmei" w:date="2014-02-03T20:35:00Z">
              <w:r w:rsidRPr="00CE4331" w:rsidDel="008D420F">
                <w:rPr>
                  <w:rFonts w:ascii="Arial Narrow" w:hAnsi="Arial Narrow" w:cs="Calibri"/>
                  <w:color w:val="000000"/>
                  <w:sz w:val="22"/>
                </w:rPr>
                <w:delText>1998</w:delText>
              </w:r>
            </w:del>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200</w:t>
            </w:r>
            <w:ins w:id="1284" w:author="kunmei" w:date="2014-02-03T20:35:00Z">
              <w:r w:rsidR="008D420F">
                <w:rPr>
                  <w:rFonts w:ascii="Arial Narrow" w:hAnsi="Arial Narrow" w:cs="Calibri"/>
                  <w:color w:val="000000"/>
                  <w:sz w:val="22"/>
                </w:rPr>
                <w:t>1</w:t>
              </w:r>
            </w:ins>
            <w:del w:id="1285"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286" w:author="kunmei" w:date="2014-02-03T20:35:00Z">
              <w:r w:rsidRPr="00CE4331" w:rsidDel="008D420F">
                <w:rPr>
                  <w:rFonts w:ascii="Arial Narrow" w:hAnsi="Arial Narrow" w:cs="Calibri"/>
                  <w:color w:val="000000"/>
                  <w:sz w:val="22"/>
                </w:rPr>
                <w:delText>1998</w:delText>
              </w:r>
            </w:del>
            <w:ins w:id="1287" w:author="kunmei" w:date="2014-02-03T20:35: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del w:id="1288" w:author="kunmei" w:date="2014-02-03T20:35:00Z">
              <w:r w:rsidRPr="00CE4331" w:rsidDel="008D420F">
                <w:rPr>
                  <w:rFonts w:ascii="Arial Narrow" w:hAnsi="Arial Narrow" w:cs="Calibri"/>
                  <w:color w:val="000000"/>
                  <w:sz w:val="22"/>
                </w:rPr>
                <w:delText>0</w:delText>
              </w:r>
            </w:del>
            <w:ins w:id="1289" w:author="kunmei" w:date="2014-02-03T20:35:00Z">
              <w:r w:rsidR="008D420F">
                <w:rPr>
                  <w:rFonts w:ascii="Arial Narrow" w:hAnsi="Arial Narrow" w:cs="Calibri"/>
                  <w:color w:val="000000"/>
                  <w:sz w:val="22"/>
                </w:rPr>
                <w:t>1</w:t>
              </w:r>
            </w:ins>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proofErr w:type="spellStart"/>
            <w:r w:rsidRPr="00CE4331">
              <w:rPr>
                <w:rFonts w:ascii="Arial Narrow" w:hAnsi="Arial Narrow" w:cs="Calibri"/>
                <w:color w:val="000000"/>
                <w:sz w:val="22"/>
              </w:rPr>
              <w:t>EastNorthCentral</w:t>
            </w:r>
            <w:proofErr w:type="spellEnd"/>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proofErr w:type="spellStart"/>
            <w:r w:rsidRPr="00CE4331">
              <w:rPr>
                <w:rFonts w:ascii="Arial Narrow" w:hAnsi="Arial Narrow" w:cs="Calibri"/>
                <w:color w:val="000000"/>
                <w:sz w:val="22"/>
              </w:rPr>
              <w:t>WestNorthCentral</w:t>
            </w:r>
            <w:proofErr w:type="spellEnd"/>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7"/>
      </w:pPr>
      <w:bookmarkStart w:id="1290" w:name="_Ref378773933"/>
      <w:bookmarkStart w:id="1291" w:name="_Ref375150190"/>
      <w:proofErr w:type="gramStart"/>
      <w:r w:rsidRPr="00CE4331">
        <w:t xml:space="preserve">Table </w:t>
      </w:r>
      <w:r w:rsidR="0068144C">
        <w:fldChar w:fldCharType="begin"/>
      </w:r>
      <w:r w:rsidR="0068144C">
        <w:instrText xml:space="preserve"> SEQ Table \* ARABIC </w:instrText>
      </w:r>
      <w:r w:rsidR="0068144C">
        <w:fldChar w:fldCharType="separate"/>
      </w:r>
      <w:r w:rsidR="00FC1F49">
        <w:rPr>
          <w:noProof/>
        </w:rPr>
        <w:t>6</w:t>
      </w:r>
      <w:r w:rsidR="0068144C">
        <w:rPr>
          <w:noProof/>
        </w:rPr>
        <w:fldChar w:fldCharType="end"/>
      </w:r>
      <w:bookmarkEnd w:id="1290"/>
      <w:r w:rsidR="008B6339">
        <w:t>.</w:t>
      </w:r>
      <w:bookmarkEnd w:id="1291"/>
      <w:proofErr w:type="gramEnd"/>
      <w:r w:rsidRPr="00CE4331">
        <w:t xml:space="preserve"> Median and range of the </w:t>
      </w:r>
      <w:del w:id="1292" w:author="kunmei" w:date="2014-02-03T23:14:00Z">
        <w:r w:rsidRPr="00CE4331" w:rsidDel="0030615F">
          <w:delText>total exposure</w:delText>
        </w:r>
      </w:del>
      <w:ins w:id="1293" w:author="kunmei" w:date="2014-02-03T23:14:00Z">
        <w:r w:rsidR="0030615F">
          <w:t>inhalation intakes</w:t>
        </w:r>
      </w:ins>
      <w:r w:rsidRPr="00CE4331">
        <w:t xml:space="preserve"> </w:t>
      </w:r>
      <w:del w:id="1294" w:author="kunmei" w:date="2014-02-03T23:14:00Z">
        <w:r w:rsidRPr="00CE4331" w:rsidDel="0030615F">
          <w:delText xml:space="preserve">values </w:delText>
        </w:r>
      </w:del>
      <w:r w:rsidRPr="00CE4331">
        <w:t xml:space="preserve">in nine climate regions </w:t>
      </w:r>
      <w:r w:rsidR="0062592F">
        <w:t>1994-2000</w:t>
      </w:r>
      <w:r w:rsidRPr="00CE4331">
        <w:t>(</w:t>
      </w:r>
      <w:r w:rsidR="000045CC">
        <w:t>p</w:t>
      </w:r>
      <w:r w:rsidRPr="00CE4331">
        <w:t>ollen</w:t>
      </w:r>
      <w:r w:rsidR="000045CC">
        <w:t xml:space="preserve"> g</w:t>
      </w:r>
      <w:r w:rsidRPr="00CE4331">
        <w:t>rains/</w:t>
      </w:r>
      <w:r w:rsidR="000045CC">
        <w:t>d</w:t>
      </w:r>
      <w:r w:rsidRPr="00CE4331">
        <w:t>ay)</w:t>
      </w:r>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r>
      <w:tr w:rsidR="00D73BC7"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24</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30</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r>
      <w:tr w:rsidR="00D73BC7"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69</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126</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119</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r>
      <w:tr w:rsidR="00D73BC7"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416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565</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857</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712</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622</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53</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231</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203</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104</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1173</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654</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347</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663</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61</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86</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313</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31</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37</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194</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653</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121</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r>
      <w:tr w:rsidR="00D73BC7"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45</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r>
      <w:tr w:rsidR="00D73BC7"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198</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262</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249</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506</w:t>
            </w:r>
          </w:p>
        </w:tc>
      </w:tr>
      <w:tr w:rsidR="00D73BC7"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1141</w:t>
            </w:r>
          </w:p>
        </w:tc>
        <w:tc>
          <w:tcPr>
            <w:tcW w:w="908"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1451</w:t>
            </w:r>
          </w:p>
        </w:tc>
        <w:tc>
          <w:tcPr>
            <w:tcW w:w="577"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1803</w:t>
            </w:r>
          </w:p>
        </w:tc>
        <w:tc>
          <w:tcPr>
            <w:tcW w:w="864"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908" w:type="pct"/>
            <w:tcBorders>
              <w:top w:val="nil"/>
              <w:left w:val="nil"/>
              <w:bottom w:val="nil"/>
              <w:right w:val="nil"/>
            </w:tcBorders>
            <w:shd w:val="clear" w:color="D9D9D9" w:fill="D9D9D9"/>
            <w:noWrap/>
            <w:vAlign w:val="bottom"/>
            <w:hideMark/>
          </w:tcPr>
          <w:p w:rsidR="00D73BC7" w:rsidRPr="00D73BC7" w:rsidRDefault="00D73BC7">
            <w:pPr>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pPr>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864" w:type="pct"/>
            <w:tcBorders>
              <w:top w:val="nil"/>
              <w:left w:val="nil"/>
              <w:bottom w:val="nil"/>
              <w:right w:val="nil"/>
            </w:tcBorders>
            <w:shd w:val="clear" w:color="D9D9D9" w:fill="D9D9D9"/>
            <w:noWrap/>
            <w:vAlign w:val="bottom"/>
            <w:hideMark/>
          </w:tcPr>
          <w:p w:rsidR="00D73BC7" w:rsidRPr="00D73BC7" w:rsidRDefault="00D73BC7">
            <w:pPr>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pPr>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90</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70</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90</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402</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526</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642</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593</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43</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73</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123</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607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181</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286</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1101</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2970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910</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41</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214</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87</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456</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109</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proofErr w:type="spellStart"/>
            <w:r w:rsidRPr="00D73BC7">
              <w:rPr>
                <w:rFonts w:ascii="Arial Narrow" w:eastAsia="宋体" w:hAnsi="Arial Narrow" w:cs="宋体"/>
                <w:color w:val="000000"/>
                <w:kern w:val="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259</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grass (Gramineae)</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22</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27</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w:t>
            </w:r>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60</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100</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383</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114</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213</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del w:id="1295" w:author="Yong" w:date="2014-02-03T00:13:00Z">
              <w:r w:rsidRPr="00D73BC7" w:rsidDel="00523A79">
                <w:rPr>
                  <w:rFonts w:ascii="Arial Narrow" w:eastAsia="宋体" w:hAnsi="Arial Narrow" w:cs="宋体"/>
                  <w:color w:val="000000"/>
                  <w:kern w:val="0"/>
                  <w:sz w:val="22"/>
                </w:rPr>
                <w:delText>NaN</w:delText>
              </w:r>
            </w:del>
            <w:ins w:id="1296" w:author="Yong" w:date="2014-02-03T00:13:00Z">
              <w:r w:rsidR="00523A79">
                <w:rPr>
                  <w:rFonts w:ascii="Arial Narrow" w:eastAsia="宋体" w:hAnsi="Arial Narrow" w:cs="宋体"/>
                  <w:color w:val="000000"/>
                  <w:kern w:val="0"/>
                  <w:sz w:val="22"/>
                </w:rPr>
                <w:t>-</w:t>
              </w:r>
            </w:ins>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r>
      <w:tr w:rsidR="00D73BC7"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129</w:t>
            </w:r>
          </w:p>
        </w:tc>
        <w:tc>
          <w:tcPr>
            <w:tcW w:w="908"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del w:id="1297" w:author="Yong" w:date="2014-02-03T00:13:00Z">
              <w:r w:rsidRPr="00D73BC7" w:rsidDel="00523A79">
                <w:rPr>
                  <w:rFonts w:ascii="Arial Narrow" w:eastAsia="宋体" w:hAnsi="Arial Narrow" w:cs="宋体"/>
                  <w:color w:val="000000"/>
                  <w:kern w:val="0"/>
                  <w:sz w:val="22"/>
                </w:rPr>
                <w:delText>NaN</w:delText>
              </w:r>
            </w:del>
            <w:ins w:id="1298" w:author="Yong" w:date="2014-02-03T00:13:00Z">
              <w:r w:rsidR="00523A79">
                <w:rPr>
                  <w:rFonts w:ascii="Arial Narrow" w:eastAsia="宋体" w:hAnsi="Arial Narrow" w:cs="宋体"/>
                  <w:color w:val="000000"/>
                  <w:kern w:val="0"/>
                  <w:sz w:val="22"/>
                </w:rPr>
                <w:t>-</w:t>
              </w:r>
            </w:ins>
          </w:p>
        </w:tc>
        <w:tc>
          <w:tcPr>
            <w:tcW w:w="577"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41</w:t>
            </w:r>
          </w:p>
        </w:tc>
        <w:tc>
          <w:tcPr>
            <w:tcW w:w="86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137</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r>
      <w:tr w:rsidR="00D73BC7"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753</w:t>
            </w:r>
          </w:p>
        </w:tc>
        <w:tc>
          <w:tcPr>
            <w:tcW w:w="908"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del w:id="1299" w:author="Yong" w:date="2014-02-03T00:13:00Z">
              <w:r w:rsidRPr="00D73BC7" w:rsidDel="00523A79">
                <w:rPr>
                  <w:rFonts w:ascii="Arial Narrow" w:eastAsia="宋体" w:hAnsi="Arial Narrow" w:cs="宋体"/>
                  <w:color w:val="000000"/>
                  <w:kern w:val="0"/>
                  <w:sz w:val="22"/>
                </w:rPr>
                <w:delText>NaN</w:delText>
              </w:r>
            </w:del>
            <w:ins w:id="1300" w:author="Yong" w:date="2014-02-03T00:13:00Z">
              <w:r w:rsidR="00523A79">
                <w:rPr>
                  <w:rFonts w:ascii="Arial Narrow" w:eastAsia="宋体" w:hAnsi="Arial Narrow" w:cs="宋体"/>
                  <w:color w:val="000000"/>
                  <w:kern w:val="0"/>
                  <w:sz w:val="22"/>
                </w:rPr>
                <w:t>-</w:t>
              </w:r>
            </w:ins>
          </w:p>
        </w:tc>
        <w:tc>
          <w:tcPr>
            <w:tcW w:w="577"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127</w:t>
            </w:r>
          </w:p>
        </w:tc>
        <w:tc>
          <w:tcPr>
            <w:tcW w:w="86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503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333</w:t>
            </w:r>
          </w:p>
        </w:tc>
      </w:tr>
      <w:tr w:rsidR="00D73BC7"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4291</w:t>
            </w:r>
          </w:p>
        </w:tc>
        <w:tc>
          <w:tcPr>
            <w:tcW w:w="908"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del w:id="1301" w:author="Yong" w:date="2014-02-03T00:13:00Z">
              <w:r w:rsidRPr="00D73BC7" w:rsidDel="00523A79">
                <w:rPr>
                  <w:rFonts w:ascii="Arial Narrow" w:eastAsia="宋体" w:hAnsi="Arial Narrow" w:cs="宋体"/>
                  <w:color w:val="000000"/>
                  <w:kern w:val="0"/>
                  <w:sz w:val="22"/>
                </w:rPr>
                <w:delText>NaN</w:delText>
              </w:r>
            </w:del>
            <w:ins w:id="1302" w:author="Yong" w:date="2014-02-03T00:13:00Z">
              <w:r w:rsidR="00523A79">
                <w:rPr>
                  <w:rFonts w:ascii="Arial Narrow" w:eastAsia="宋体" w:hAnsi="Arial Narrow" w:cs="宋体"/>
                  <w:color w:val="000000"/>
                  <w:kern w:val="0"/>
                  <w:sz w:val="22"/>
                </w:rPr>
                <w:t>-</w:t>
              </w:r>
            </w:ins>
          </w:p>
        </w:tc>
        <w:tc>
          <w:tcPr>
            <w:tcW w:w="577"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651</w:t>
            </w:r>
          </w:p>
        </w:tc>
        <w:tc>
          <w:tcPr>
            <w:tcW w:w="864"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1601</w:t>
            </w:r>
          </w:p>
        </w:tc>
        <w:tc>
          <w:tcPr>
            <w:tcW w:w="448" w:type="pct"/>
            <w:tcBorders>
              <w:top w:val="nil"/>
              <w:left w:val="nil"/>
              <w:bottom w:val="single" w:sz="4" w:space="0" w:color="auto"/>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1781</w:t>
            </w:r>
          </w:p>
        </w:tc>
      </w:tr>
    </w:tbl>
    <w:p w:rsidR="00327163" w:rsidRDefault="007814D3" w:rsidP="00327163">
      <w:pPr>
        <w:pStyle w:val="a7"/>
      </w:pPr>
      <w:r>
        <w:br w:type="page"/>
      </w:r>
      <w:bookmarkStart w:id="1303" w:name="_Ref378773935"/>
      <w:proofErr w:type="gramStart"/>
      <w:r w:rsidR="00327163" w:rsidRPr="005825F9">
        <w:lastRenderedPageBreak/>
        <w:t xml:space="preserve">Table </w:t>
      </w:r>
      <w:r w:rsidR="00F44D9E" w:rsidRPr="005825F9">
        <w:fldChar w:fldCharType="begin"/>
      </w:r>
      <w:r w:rsidR="00327163" w:rsidRPr="005825F9">
        <w:instrText xml:space="preserve"> SEQ Table \* ARABIC </w:instrText>
      </w:r>
      <w:r w:rsidR="00F44D9E" w:rsidRPr="005825F9">
        <w:fldChar w:fldCharType="separate"/>
      </w:r>
      <w:r w:rsidR="00FC1F49">
        <w:rPr>
          <w:noProof/>
        </w:rPr>
        <w:t>7</w:t>
      </w:r>
      <w:r w:rsidR="00F44D9E" w:rsidRPr="005825F9">
        <w:fldChar w:fldCharType="end"/>
      </w:r>
      <w:bookmarkEnd w:id="1303"/>
      <w:r w:rsidR="00327163">
        <w:t>.</w:t>
      </w:r>
      <w:proofErr w:type="gramEnd"/>
      <w:r w:rsidR="00327163" w:rsidRPr="005825F9">
        <w:t xml:space="preserve"> Median and range of the </w:t>
      </w:r>
      <w:del w:id="1304" w:author="kunmei" w:date="2014-02-03T23:15:00Z">
        <w:r w:rsidR="00327163" w:rsidRPr="005825F9" w:rsidDel="0030615F">
          <w:delText>total exposure values</w:delText>
        </w:r>
      </w:del>
      <w:ins w:id="1305" w:author="kunmei" w:date="2014-02-03T23:15:00Z">
        <w:r w:rsidR="0030615F">
          <w:t>inhalation intakes</w:t>
        </w:r>
      </w:ins>
      <w:r w:rsidR="00327163" w:rsidRPr="005825F9">
        <w:t xml:space="preserve"> in nine climate regions </w:t>
      </w:r>
      <w:r w:rsidR="00327163">
        <w:t xml:space="preserve">in </w:t>
      </w:r>
      <w:r w:rsidR="0062592F">
        <w:t>2001-2010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9E1F2E">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9E1F2E">
        <w:trPr>
          <w:trHeight w:val="288"/>
        </w:trPr>
        <w:tc>
          <w:tcPr>
            <w:tcW w:w="943" w:type="pct"/>
            <w:tcBorders>
              <w:top w:val="nil"/>
              <w:left w:val="single" w:sz="4" w:space="0" w:color="000000"/>
              <w:bottom w:val="nil"/>
              <w:right w:val="nil"/>
            </w:tcBorders>
            <w:shd w:val="clear" w:color="D9D9D9" w:fill="D9D9D9"/>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r>
      <w:tr w:rsidR="00D73BC7" w:rsidRPr="000045CC" w:rsidTr="009E1F2E">
        <w:trPr>
          <w:trHeight w:val="288"/>
        </w:trPr>
        <w:tc>
          <w:tcPr>
            <w:tcW w:w="943" w:type="pct"/>
            <w:tcBorders>
              <w:top w:val="nil"/>
              <w:left w:val="single" w:sz="4" w:space="0" w:color="000000"/>
              <w:bottom w:val="nil"/>
              <w:right w:val="nil"/>
            </w:tcBorders>
            <w:shd w:val="clear" w:color="auto" w:fill="auto"/>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24</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44</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25</w:t>
            </w:r>
          </w:p>
        </w:tc>
      </w:tr>
      <w:tr w:rsidR="00D73BC7" w:rsidRPr="000045CC" w:rsidTr="009E1F2E">
        <w:trPr>
          <w:trHeight w:val="288"/>
        </w:trPr>
        <w:tc>
          <w:tcPr>
            <w:tcW w:w="943" w:type="pct"/>
            <w:tcBorders>
              <w:top w:val="nil"/>
              <w:left w:val="single" w:sz="4" w:space="0" w:color="000000"/>
              <w:bottom w:val="nil"/>
              <w:right w:val="nil"/>
            </w:tcBorders>
            <w:shd w:val="clear" w:color="D9D9D9" w:fill="D9D9D9"/>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70</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150</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188</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66</w:t>
            </w:r>
          </w:p>
        </w:tc>
      </w:tr>
      <w:tr w:rsidR="00D73BC7" w:rsidRPr="000045CC" w:rsidTr="009E1F2E">
        <w:trPr>
          <w:trHeight w:val="288"/>
        </w:trPr>
        <w:tc>
          <w:tcPr>
            <w:tcW w:w="943" w:type="pct"/>
            <w:tcBorders>
              <w:top w:val="nil"/>
              <w:left w:val="single" w:sz="4" w:space="0" w:color="000000"/>
              <w:bottom w:val="nil"/>
              <w:right w:val="nil"/>
            </w:tcBorders>
            <w:shd w:val="clear" w:color="auto" w:fill="auto"/>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385</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673</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1903</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615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421</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109</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173</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222</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77</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472</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1035</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654</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306</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1951</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85</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27</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135</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320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87</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16</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24</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58</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42</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91</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130</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312</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119</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198</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956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940</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68</w:t>
            </w:r>
          </w:p>
        </w:tc>
      </w:tr>
      <w:tr w:rsidR="00D73BC7" w:rsidRPr="000045CC" w:rsidTr="009E1F2E">
        <w:trPr>
          <w:trHeight w:val="288"/>
        </w:trPr>
        <w:tc>
          <w:tcPr>
            <w:tcW w:w="943"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100</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82</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292</w:t>
            </w:r>
          </w:p>
        </w:tc>
      </w:tr>
      <w:tr w:rsidR="00D73BC7" w:rsidRPr="000045CC" w:rsidTr="009E1F2E">
        <w:trPr>
          <w:trHeight w:val="288"/>
        </w:trPr>
        <w:tc>
          <w:tcPr>
            <w:tcW w:w="943"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210</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444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470</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968</w:t>
            </w:r>
          </w:p>
        </w:tc>
      </w:tr>
      <w:tr w:rsidR="00D73BC7" w:rsidRPr="000045CC" w:rsidTr="009E1F2E">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1467</w:t>
            </w:r>
          </w:p>
        </w:tc>
        <w:tc>
          <w:tcPr>
            <w:tcW w:w="923"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2053</w:t>
            </w:r>
          </w:p>
        </w:tc>
        <w:tc>
          <w:tcPr>
            <w:tcW w:w="586"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3476</w:t>
            </w:r>
          </w:p>
        </w:tc>
        <w:tc>
          <w:tcPr>
            <w:tcW w:w="834" w:type="pct"/>
            <w:tcBorders>
              <w:top w:val="nil"/>
              <w:left w:val="nil"/>
              <w:bottom w:val="single" w:sz="4" w:space="0" w:color="000000"/>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479</w:t>
            </w:r>
          </w:p>
        </w:tc>
        <w:tc>
          <w:tcPr>
            <w:tcW w:w="448" w:type="pct"/>
            <w:tcBorders>
              <w:top w:val="nil"/>
              <w:left w:val="nil"/>
              <w:bottom w:val="single" w:sz="4" w:space="0" w:color="000000"/>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3534</w:t>
            </w:r>
          </w:p>
        </w:tc>
      </w:tr>
      <w:tr w:rsidR="00327163" w:rsidRPr="000045CC" w:rsidTr="009E1F2E">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CE039F" w:rsidRDefault="00327163"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106</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58</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91</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582</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29</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272</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438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591</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35</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35</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50</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28</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145</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134</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232</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172</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215</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670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585</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11</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98</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37</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59</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867</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74</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70</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190</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 xml:space="preserve">grass </w:t>
            </w:r>
            <w:r w:rsidRPr="00CE039F">
              <w:rPr>
                <w:rFonts w:ascii="Arial Narrow" w:eastAsia="宋体" w:hAnsi="Arial Narrow" w:cs="宋体"/>
                <w:color w:val="000000"/>
                <w:kern w:val="0"/>
                <w:sz w:val="22"/>
              </w:rPr>
              <w:lastRenderedPageBreak/>
              <w:t>(Gramineae)</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lastRenderedPageBreak/>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6</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lastRenderedPageBreak/>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17</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26</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30</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33</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54</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98</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124</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169</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148</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340</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18</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21</w:t>
            </w:r>
          </w:p>
        </w:tc>
      </w:tr>
      <w:tr w:rsidR="00D73BC7" w:rsidRPr="000045CC" w:rsidTr="009E1F2E">
        <w:trPr>
          <w:trHeight w:val="288"/>
        </w:trPr>
        <w:tc>
          <w:tcPr>
            <w:tcW w:w="943" w:type="pct"/>
            <w:tcBorders>
              <w:top w:val="nil"/>
              <w:left w:val="single" w:sz="4" w:space="0" w:color="auto"/>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101</w:t>
            </w:r>
          </w:p>
        </w:tc>
        <w:tc>
          <w:tcPr>
            <w:tcW w:w="923"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13</w:t>
            </w:r>
          </w:p>
        </w:tc>
        <w:tc>
          <w:tcPr>
            <w:tcW w:w="586"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40</w:t>
            </w:r>
          </w:p>
        </w:tc>
        <w:tc>
          <w:tcPr>
            <w:tcW w:w="834" w:type="pct"/>
            <w:tcBorders>
              <w:top w:val="nil"/>
              <w:left w:val="nil"/>
              <w:bottom w:val="nil"/>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39</w:t>
            </w:r>
          </w:p>
        </w:tc>
        <w:tc>
          <w:tcPr>
            <w:tcW w:w="448" w:type="pct"/>
            <w:tcBorders>
              <w:top w:val="nil"/>
              <w:left w:val="nil"/>
              <w:bottom w:val="nil"/>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83</w:t>
            </w:r>
          </w:p>
        </w:tc>
      </w:tr>
      <w:tr w:rsidR="00D73BC7" w:rsidRPr="000045CC" w:rsidTr="009E1F2E">
        <w:trPr>
          <w:trHeight w:val="288"/>
        </w:trPr>
        <w:tc>
          <w:tcPr>
            <w:tcW w:w="943" w:type="pct"/>
            <w:tcBorders>
              <w:top w:val="nil"/>
              <w:left w:val="single" w:sz="4" w:space="0" w:color="auto"/>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892</w:t>
            </w:r>
          </w:p>
        </w:tc>
        <w:tc>
          <w:tcPr>
            <w:tcW w:w="923"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53</w:t>
            </w:r>
          </w:p>
        </w:tc>
        <w:tc>
          <w:tcPr>
            <w:tcW w:w="586"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122</w:t>
            </w:r>
          </w:p>
        </w:tc>
        <w:tc>
          <w:tcPr>
            <w:tcW w:w="834" w:type="pct"/>
            <w:tcBorders>
              <w:top w:val="nil"/>
              <w:left w:val="nil"/>
              <w:bottom w:val="nil"/>
              <w:right w:val="nil"/>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159</w:t>
            </w:r>
          </w:p>
        </w:tc>
        <w:tc>
          <w:tcPr>
            <w:tcW w:w="448" w:type="pct"/>
            <w:tcBorders>
              <w:top w:val="nil"/>
              <w:left w:val="nil"/>
              <w:bottom w:val="nil"/>
              <w:right w:val="single" w:sz="4" w:space="0" w:color="auto"/>
            </w:tcBorders>
            <w:shd w:val="clear" w:color="D9D9D9" w:fill="D9D9D9"/>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384</w:t>
            </w:r>
          </w:p>
        </w:tc>
      </w:tr>
      <w:tr w:rsidR="00D73BC7" w:rsidRPr="000045CC" w:rsidTr="009E1F2E">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hint="eastAsia"/>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5413</w:t>
            </w:r>
          </w:p>
        </w:tc>
        <w:tc>
          <w:tcPr>
            <w:tcW w:w="923"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387</w:t>
            </w:r>
          </w:p>
        </w:tc>
        <w:tc>
          <w:tcPr>
            <w:tcW w:w="586"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796</w:t>
            </w:r>
          </w:p>
        </w:tc>
        <w:tc>
          <w:tcPr>
            <w:tcW w:w="834" w:type="pct"/>
            <w:tcBorders>
              <w:top w:val="nil"/>
              <w:left w:val="nil"/>
              <w:bottom w:val="single" w:sz="4" w:space="0" w:color="auto"/>
              <w:right w:val="nil"/>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D73BC7" w:rsidRPr="00D73BC7" w:rsidRDefault="00D73BC7" w:rsidP="00D73BC7">
            <w:pPr>
              <w:widowControl/>
              <w:jc w:val="center"/>
              <w:rPr>
                <w:rFonts w:ascii="Arial Narrow" w:eastAsia="宋体" w:hAnsi="Arial Narrow" w:cs="宋体"/>
                <w:color w:val="000000"/>
                <w:kern w:val="0"/>
                <w:sz w:val="22"/>
              </w:rPr>
            </w:pPr>
            <w:r w:rsidRPr="00D73BC7">
              <w:rPr>
                <w:rFonts w:ascii="Arial Narrow" w:eastAsia="宋体" w:hAnsi="Arial Narrow" w:cs="宋体"/>
                <w:color w:val="000000"/>
                <w:kern w:val="0"/>
                <w:sz w:val="22"/>
              </w:rPr>
              <w:t>2077</w:t>
            </w:r>
          </w:p>
        </w:tc>
      </w:tr>
    </w:tbl>
    <w:p w:rsidR="00327163" w:rsidRDefault="00327163" w:rsidP="00327163">
      <w:pPr>
        <w:pStyle w:val="EndNoteCategoryHeading"/>
      </w:pPr>
      <w:r>
        <w:br w:type="page"/>
      </w:r>
    </w:p>
    <w:p w:rsidR="00E91895" w:rsidRDefault="00E91895" w:rsidP="00E91895"/>
    <w:p w:rsidR="007814D3" w:rsidRPr="007814D3" w:rsidRDefault="007814D3" w:rsidP="007814D3">
      <w:pPr>
        <w:pStyle w:val="a7"/>
        <w:keepNext/>
        <w:rPr>
          <w:rFonts w:eastAsiaTheme="majorEastAsia" w:cs="Times New Roman"/>
          <w:bCs/>
          <w:color w:val="000000"/>
          <w:szCs w:val="24"/>
        </w:rPr>
      </w:pPr>
      <w:bookmarkStart w:id="1306" w:name="_Ref378889147"/>
      <w:proofErr w:type="gramStart"/>
      <w:r w:rsidRPr="007814D3">
        <w:rPr>
          <w:rFonts w:eastAsiaTheme="majorEastAsia" w:cs="Times New Roman"/>
          <w:bCs/>
          <w:color w:val="000000"/>
          <w:szCs w:val="24"/>
        </w:rPr>
        <w:t xml:space="preserve">Table </w:t>
      </w:r>
      <w:r w:rsidR="00F44D9E">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F44D9E">
        <w:rPr>
          <w:rFonts w:eastAsiaTheme="majorEastAsia" w:cs="Times New Roman"/>
          <w:bCs/>
          <w:color w:val="000000"/>
          <w:szCs w:val="24"/>
        </w:rPr>
        <w:fldChar w:fldCharType="separate"/>
      </w:r>
      <w:r w:rsidR="00FC1F49">
        <w:rPr>
          <w:rFonts w:eastAsiaTheme="majorEastAsia" w:cs="Times New Roman"/>
          <w:bCs/>
          <w:noProof/>
          <w:color w:val="000000"/>
          <w:szCs w:val="24"/>
        </w:rPr>
        <w:t>8</w:t>
      </w:r>
      <w:r w:rsidR="00F44D9E">
        <w:rPr>
          <w:rFonts w:eastAsiaTheme="majorEastAsia" w:cs="Times New Roman"/>
          <w:bCs/>
          <w:color w:val="000000"/>
          <w:szCs w:val="24"/>
        </w:rPr>
        <w:fldChar w:fldCharType="end"/>
      </w:r>
      <w:bookmarkEnd w:id="1306"/>
      <w:r w:rsidR="008B6339">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total </w:t>
      </w:r>
      <w:r w:rsidR="000045CC">
        <w:rPr>
          <w:rFonts w:eastAsiaTheme="majorEastAsia" w:cs="Times New Roman"/>
          <w:bCs/>
          <w:color w:val="000000"/>
          <w:szCs w:val="24"/>
        </w:rPr>
        <w:t xml:space="preserve">population </w:t>
      </w:r>
      <w:ins w:id="1307" w:author="kunmei" w:date="2014-02-03T23:15:00Z">
        <w:r w:rsidR="0030615F">
          <w:rPr>
            <w:rFonts w:eastAsiaTheme="majorEastAsia" w:cs="Times New Roman"/>
            <w:bCs/>
            <w:color w:val="000000"/>
            <w:szCs w:val="24"/>
          </w:rPr>
          <w:t xml:space="preserve">inhalation </w:t>
        </w:r>
      </w:ins>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3B31FC" w:rsidRDefault="003B31FC">
      <w:pPr>
        <w:widowControl/>
        <w:jc w:val="left"/>
        <w:rPr>
          <w:b/>
          <w:noProof/>
        </w:rPr>
      </w:pPr>
      <w:r>
        <w:br w:type="page"/>
      </w:r>
    </w:p>
    <w:p w:rsidR="003B31FC" w:rsidRDefault="003B31FC" w:rsidP="003B31FC">
      <w:pPr>
        <w:pStyle w:val="EndNoteCategoryHeading"/>
      </w:pPr>
    </w:p>
    <w:p w:rsidR="003B31FC" w:rsidRPr="007814D3" w:rsidRDefault="003B31FC" w:rsidP="003B31FC">
      <w:pPr>
        <w:pStyle w:val="a7"/>
        <w:keepNext/>
        <w:rPr>
          <w:rFonts w:eastAsiaTheme="majorEastAsia" w:cs="Times New Roman"/>
          <w:bCs/>
          <w:color w:val="000000"/>
          <w:szCs w:val="24"/>
        </w:rPr>
      </w:pPr>
      <w:bookmarkStart w:id="1308" w:name="_Ref378889156"/>
      <w:proofErr w:type="gramStart"/>
      <w:r w:rsidRPr="007814D3">
        <w:rPr>
          <w:rFonts w:eastAsiaTheme="majorEastAsia" w:cs="Times New Roman"/>
          <w:bCs/>
          <w:color w:val="000000"/>
          <w:szCs w:val="24"/>
        </w:rPr>
        <w:t xml:space="preserve">Table </w:t>
      </w:r>
      <w:r w:rsidR="00F44D9E">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F44D9E">
        <w:rPr>
          <w:rFonts w:eastAsiaTheme="majorEastAsia" w:cs="Times New Roman"/>
          <w:bCs/>
          <w:color w:val="000000"/>
          <w:szCs w:val="24"/>
        </w:rPr>
        <w:fldChar w:fldCharType="separate"/>
      </w:r>
      <w:r w:rsidR="00FC1F49">
        <w:rPr>
          <w:rFonts w:eastAsiaTheme="majorEastAsia" w:cs="Times New Roman"/>
          <w:bCs/>
          <w:noProof/>
          <w:color w:val="000000"/>
          <w:szCs w:val="24"/>
        </w:rPr>
        <w:t>9</w:t>
      </w:r>
      <w:r w:rsidR="00F44D9E">
        <w:rPr>
          <w:rFonts w:eastAsiaTheme="majorEastAsia" w:cs="Times New Roman"/>
          <w:bCs/>
          <w:color w:val="000000"/>
          <w:szCs w:val="24"/>
        </w:rPr>
        <w:fldChar w:fldCharType="end"/>
      </w:r>
      <w:bookmarkEnd w:id="1308"/>
      <w:r>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 xml:space="preserve">of the total </w:t>
      </w:r>
      <w:r>
        <w:rPr>
          <w:rFonts w:eastAsiaTheme="majorEastAsia" w:cs="Times New Roman"/>
          <w:bCs/>
          <w:color w:val="000000"/>
          <w:szCs w:val="24"/>
        </w:rPr>
        <w:t xml:space="preserve">population </w:t>
      </w:r>
      <w:ins w:id="1309" w:author="kunmei" w:date="2014-02-03T23:15:00Z">
        <w:r w:rsidR="0030615F">
          <w:rPr>
            <w:rFonts w:eastAsiaTheme="majorEastAsia" w:cs="Times New Roman"/>
            <w:bCs/>
            <w:color w:val="000000"/>
            <w:szCs w:val="24"/>
          </w:rPr>
          <w:t xml:space="preserve">inhalation </w:t>
        </w:r>
      </w:ins>
      <w:r>
        <w:rPr>
          <w:rFonts w:eastAsiaTheme="majorEastAsia" w:cs="Times New Roman"/>
          <w:bCs/>
          <w:color w:val="000000"/>
          <w:szCs w:val="24"/>
        </w:rPr>
        <w:t>intake</w:t>
      </w:r>
      <w:r w:rsidRPr="000F73DC">
        <w:rPr>
          <w:rFonts w:eastAsiaTheme="majorEastAsia" w:cs="Times New Roman"/>
          <w:bCs/>
          <w:color w:val="000000"/>
          <w:szCs w:val="24"/>
        </w:rPr>
        <w:t xml:space="preserve"> values in 9 climate regions</w:t>
      </w:r>
      <w:r>
        <w:rPr>
          <w:rFonts w:eastAsiaTheme="majorEastAsia" w:cs="Times New Roman"/>
          <w:bCs/>
          <w:color w:val="000000"/>
          <w:szCs w:val="24"/>
        </w:rPr>
        <w:t xml:space="preserve"> in </w:t>
      </w:r>
      <w:r w:rsidR="008C0695">
        <w:rPr>
          <w:rFonts w:eastAsiaTheme="majorEastAsia" w:cs="Times New Roman"/>
          <w:bCs/>
          <w:color w:val="000000"/>
          <w:szCs w:val="24"/>
        </w:rPr>
        <w:t>2001</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proofErr w:type="gramStart"/>
      <w:r w:rsidRPr="000F73DC">
        <w:rPr>
          <w:rFonts w:eastAsiaTheme="majorEastAsia" w:cs="Times New Roman"/>
          <w:bCs/>
          <w:color w:val="000000"/>
          <w:szCs w:val="24"/>
        </w:rPr>
        <w:t>(</w:t>
      </w:r>
      <w:r>
        <w:rPr>
          <w:rFonts w:eastAsiaTheme="majorEastAsia" w:cs="Times New Roman"/>
          <w:bCs/>
          <w:color w:val="000000"/>
          <w:szCs w:val="24"/>
        </w:rPr>
        <w:t xml:space="preserve"> pollen</w:t>
      </w:r>
      <w:proofErr w:type="gramEnd"/>
      <w:r>
        <w:rPr>
          <w:rFonts w:eastAsiaTheme="majorEastAsia" w:cs="Times New Roman"/>
          <w:bCs/>
          <w:color w:val="000000"/>
          <w:szCs w:val="24"/>
        </w:rPr>
        <w:t xml:space="preserve"> grains</w:t>
      </w:r>
      <w:r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686"/>
        <w:gridCol w:w="1085"/>
        <w:gridCol w:w="1649"/>
        <w:gridCol w:w="1323"/>
        <w:gridCol w:w="1694"/>
        <w:gridCol w:w="1085"/>
      </w:tblGrid>
      <w:tr w:rsidR="003B31FC" w:rsidRPr="000045CC" w:rsidTr="00D07E54">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D07E54">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D73BC7" w:rsidRPr="000045CC" w:rsidTr="00D07E54">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148 (435)</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78 (112)</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82 (211.49)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334 (1478)</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250 (680)</w:t>
            </w:r>
          </w:p>
        </w:tc>
      </w:tr>
      <w:tr w:rsidR="00D73BC7" w:rsidRPr="000045CC" w:rsidTr="00D07E54">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732 (1003)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942 (2221)</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1277 (7453.23)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187 (341)</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1145 (3452)</w:t>
            </w:r>
          </w:p>
        </w:tc>
      </w:tr>
      <w:tr w:rsidR="003B31FC" w:rsidRPr="000045CC" w:rsidTr="00D07E54">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widowControl/>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D07E54">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D07E54">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D73BC7" w:rsidRPr="000045CC" w:rsidTr="00D07E54">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 (64)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33 (95)</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44 (111)</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(128)</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114 (368)</w:t>
            </w:r>
          </w:p>
        </w:tc>
      </w:tr>
      <w:tr w:rsidR="00D73BC7" w:rsidRPr="000045CC" w:rsidTr="00D07E54">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1109 (2856)</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84 (291)</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214 (972)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316 (1920)</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667 (1974)</w:t>
            </w:r>
          </w:p>
        </w:tc>
      </w:tr>
    </w:tbl>
    <w:p w:rsidR="007814D3" w:rsidRDefault="007814D3" w:rsidP="00F95561">
      <w:pPr>
        <w:pStyle w:val="EndNoteCategoryHeading"/>
      </w:pPr>
    </w:p>
    <w:p w:rsidR="008B6339" w:rsidRDefault="008B6339" w:rsidP="008B6339">
      <w:pPr>
        <w:pStyle w:val="EndNoteCategoryHeading"/>
      </w:pPr>
    </w:p>
    <w:p w:rsidR="008B6339" w:rsidRDefault="008B6339" w:rsidP="008B6339">
      <w:pPr>
        <w:pStyle w:val="EndNoteCategoryHeading"/>
      </w:pPr>
    </w:p>
    <w:p w:rsidR="00B01EBA" w:rsidRDefault="00B01EBA">
      <w:pPr>
        <w:widowControl/>
        <w:jc w:val="left"/>
        <w:rPr>
          <w:b/>
          <w:noProof/>
        </w:rPr>
      </w:pPr>
    </w:p>
    <w:p w:rsidR="00321170" w:rsidRDefault="00321170">
      <w:pPr>
        <w:widowControl/>
        <w:jc w:val="left"/>
        <w:rPr>
          <w:b/>
          <w:sz w:val="44"/>
          <w:szCs w:val="44"/>
        </w:rPr>
      </w:pPr>
      <w:r>
        <w:rPr>
          <w:b/>
          <w:sz w:val="44"/>
          <w:szCs w:val="44"/>
        </w:rPr>
        <w:br w:type="page"/>
      </w:r>
    </w:p>
    <w:p w:rsidR="00E91895" w:rsidRDefault="00E91895" w:rsidP="00E91895">
      <w:pPr>
        <w:spacing w:after="240"/>
      </w:pPr>
      <w:r w:rsidRPr="00E91895">
        <w:rPr>
          <w:b/>
          <w:sz w:val="44"/>
          <w:szCs w:val="44"/>
        </w:rPr>
        <w:lastRenderedPageBreak/>
        <w:t>Appendix</w:t>
      </w:r>
    </w:p>
    <w:p w:rsidR="00F80A69" w:rsidRDefault="003A2050" w:rsidP="00B01EBA">
      <w:pPr>
        <w:pStyle w:val="a7"/>
      </w:pPr>
      <w:r>
        <w:rPr>
          <w:noProof/>
        </w:rPr>
        <w:drawing>
          <wp:inline distT="0" distB="0" distL="0" distR="0" wp14:anchorId="635C1EB1" wp14:editId="6012514D">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7"/>
      </w:pPr>
    </w:p>
    <w:p w:rsidR="00B01EBA" w:rsidRDefault="00B01EBA" w:rsidP="00B01EBA">
      <w:pPr>
        <w:pStyle w:val="a7"/>
        <w:rPr>
          <w:noProof/>
        </w:rPr>
      </w:pPr>
    </w:p>
    <w:p w:rsidR="00B01EBA" w:rsidRDefault="00B01EBA">
      <w:pPr>
        <w:widowControl/>
        <w:jc w:val="left"/>
        <w:rPr>
          <w:b/>
          <w:noProof/>
        </w:rPr>
      </w:pPr>
    </w:p>
    <w:p w:rsidR="00321170" w:rsidRDefault="00321170">
      <w:pPr>
        <w:widowControl/>
        <w:jc w:val="left"/>
        <w:rPr>
          <w:rFonts w:eastAsia="黑体" w:cstheme="majorBidi"/>
          <w:szCs w:val="20"/>
        </w:rPr>
      </w:pPr>
      <w:r>
        <w:rPr>
          <w:rFonts w:eastAsia="黑体" w:cstheme="majorBidi"/>
          <w:szCs w:val="20"/>
        </w:rPr>
        <w:br w:type="page"/>
      </w:r>
    </w:p>
    <w:p w:rsidR="00185763" w:rsidRDefault="00CE4331">
      <w:pPr>
        <w:spacing w:after="240"/>
        <w:rPr>
          <w:sz w:val="44"/>
          <w:szCs w:val="44"/>
        </w:rPr>
      </w:pPr>
      <w:r w:rsidRPr="00CE4331">
        <w:rPr>
          <w:b/>
          <w:sz w:val="44"/>
          <w:szCs w:val="44"/>
        </w:rPr>
        <w:lastRenderedPageBreak/>
        <w:t>References</w:t>
      </w:r>
    </w:p>
    <w:p w:rsidR="00185763" w:rsidRDefault="00185763"/>
    <w:p w:rsidR="00787A2D" w:rsidRPr="00787A2D" w:rsidRDefault="00F44D9E" w:rsidP="00787A2D">
      <w:pPr>
        <w:pStyle w:val="EndNoteBibliography"/>
        <w:spacing w:after="0"/>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1310" w:name="_ENREF_1"/>
      <w:r w:rsidR="00787A2D" w:rsidRPr="00787A2D">
        <w:t xml:space="preserve">Behrendt, H., and Becker, W.-M. 2001. Localization, release and bioavailability of pollen allergens: the influence of environmental factors. </w:t>
      </w:r>
      <w:r w:rsidR="00787A2D" w:rsidRPr="00787A2D">
        <w:rPr>
          <w:i/>
        </w:rPr>
        <w:t>Current Opinion in Immunology</w:t>
      </w:r>
      <w:r w:rsidR="00787A2D" w:rsidRPr="00787A2D">
        <w:t xml:space="preserve"> 13 (6):709-715.</w:t>
      </w:r>
      <w:bookmarkEnd w:id="1310"/>
    </w:p>
    <w:p w:rsidR="00787A2D" w:rsidRPr="00787A2D" w:rsidRDefault="00787A2D" w:rsidP="00787A2D">
      <w:pPr>
        <w:pStyle w:val="EndNoteBibliography"/>
        <w:spacing w:after="0"/>
        <w:ind w:left="360" w:hanging="360"/>
      </w:pPr>
      <w:bookmarkStart w:id="1311" w:name="_ENREF_2"/>
      <w:r w:rsidRPr="00787A2D">
        <w:t xml:space="preserve">Bielory, L., Lyons, K., and Goldberg, R. 2012. Climate change and allergic disease. </w:t>
      </w:r>
      <w:r w:rsidRPr="00787A2D">
        <w:rPr>
          <w:i/>
        </w:rPr>
        <w:t>Current allergy and asthma reports</w:t>
      </w:r>
      <w:r w:rsidRPr="00787A2D">
        <w:t xml:space="preserve"> 12 (6):485-494.</w:t>
      </w:r>
      <w:bookmarkEnd w:id="1311"/>
    </w:p>
    <w:p w:rsidR="00787A2D" w:rsidRPr="00787A2D" w:rsidRDefault="00787A2D" w:rsidP="00787A2D">
      <w:pPr>
        <w:pStyle w:val="EndNoteBibliography"/>
        <w:spacing w:after="0"/>
        <w:ind w:left="360" w:hanging="360"/>
        <w:rPr>
          <w:rFonts w:hint="eastAsia"/>
        </w:rPr>
      </w:pPr>
      <w:bookmarkStart w:id="1312" w:name="_ENREF_3"/>
      <w:r w:rsidRPr="00787A2D">
        <w:rPr>
          <w:rFonts w:hint="eastAsia"/>
        </w:rPr>
        <w:t>Björkst</w:t>
      </w:r>
      <w:r w:rsidRPr="00787A2D">
        <w:rPr>
          <w:rFonts w:hint="eastAsia"/>
        </w:rPr>
        <w:t>é</w:t>
      </w:r>
      <w:r w:rsidRPr="00787A2D">
        <w:rPr>
          <w:rFonts w:hint="eastAsia"/>
        </w:rPr>
        <w:t>n, F., Suoniemi, I., and Koski, V. 1980. Neonatal birch</w:t>
      </w:r>
      <w:r w:rsidRPr="00787A2D">
        <w:rPr>
          <w:rFonts w:hint="eastAsia"/>
        </w:rPr>
        <w:t>‐</w:t>
      </w:r>
      <w:r w:rsidRPr="00787A2D">
        <w:rPr>
          <w:rFonts w:hint="eastAsia"/>
        </w:rPr>
        <w:t xml:space="preserve">pollen contact and subsequent allergy to birch pollen. </w:t>
      </w:r>
      <w:r w:rsidRPr="00787A2D">
        <w:rPr>
          <w:rFonts w:hint="eastAsia"/>
          <w:i/>
        </w:rPr>
        <w:t>Clinical &amp; Experimental Allergy</w:t>
      </w:r>
      <w:r w:rsidRPr="00787A2D">
        <w:rPr>
          <w:rFonts w:hint="eastAsia"/>
        </w:rPr>
        <w:t xml:space="preserve"> 10 (5):585-591.</w:t>
      </w:r>
      <w:bookmarkEnd w:id="1312"/>
    </w:p>
    <w:p w:rsidR="00787A2D" w:rsidRPr="00787A2D" w:rsidRDefault="00787A2D" w:rsidP="00787A2D">
      <w:pPr>
        <w:pStyle w:val="EndNoteBibliography"/>
        <w:spacing w:after="0"/>
        <w:ind w:left="360" w:hanging="360"/>
      </w:pPr>
      <w:bookmarkStart w:id="1313" w:name="_ENREF_4"/>
      <w:r w:rsidRPr="00787A2D">
        <w:t xml:space="preserve">Brożek, J.L., Bousquet, J., Baena-Cagnani, C.E., Bonini, S., Canonica, G.W., Casale, T.B., van Wijk, R.G., Ohta, K., Zuberbier, T., and Schünemann, H.J. 2010. Allergic Rhinitis and its Impact on Asthma (ARIA) guidelines: 2010 revision. </w:t>
      </w:r>
      <w:r w:rsidRPr="00787A2D">
        <w:rPr>
          <w:i/>
        </w:rPr>
        <w:t>Journal of Allergy and Clinical Immunology</w:t>
      </w:r>
      <w:r w:rsidRPr="00787A2D">
        <w:t xml:space="preserve"> 126 (3):466-476.</w:t>
      </w:r>
      <w:bookmarkEnd w:id="1313"/>
    </w:p>
    <w:p w:rsidR="00787A2D" w:rsidRPr="00787A2D" w:rsidRDefault="00787A2D" w:rsidP="00787A2D">
      <w:pPr>
        <w:pStyle w:val="EndNoteBibliography"/>
        <w:spacing w:after="0"/>
        <w:ind w:left="360" w:hanging="360"/>
      </w:pPr>
      <w:bookmarkStart w:id="1314" w:name="_ENREF_5"/>
      <w:r w:rsidRPr="00787A2D">
        <w:t xml:space="preserve">Chivato, T., Juan, F., Montoro, A., and Laguna, R. 1996. Anaphylaxis induced by ingestion of a pollen compound. </w:t>
      </w:r>
      <w:r w:rsidRPr="00787A2D">
        <w:rPr>
          <w:i/>
        </w:rPr>
        <w:t>Journal of investigational allergology &amp; clinical immunology: official organ of the International Association of Asthmology (INTERASMA) and Sociedad Latinoamericana de Alergia e Inmunología</w:t>
      </w:r>
      <w:r w:rsidRPr="00787A2D">
        <w:t xml:space="preserve"> 6 (3):208.</w:t>
      </w:r>
      <w:bookmarkEnd w:id="1314"/>
    </w:p>
    <w:p w:rsidR="00787A2D" w:rsidRPr="00787A2D" w:rsidRDefault="00787A2D" w:rsidP="00787A2D">
      <w:pPr>
        <w:pStyle w:val="EndNoteBibliography"/>
        <w:spacing w:after="0"/>
        <w:ind w:left="360" w:hanging="360"/>
      </w:pPr>
      <w:bookmarkStart w:id="1315" w:name="_ENREF_6"/>
      <w:r w:rsidRPr="00787A2D">
        <w:t xml:space="preserve">Chuine, I., Belmonte, J., and Mignot, A. 2000. A modelling analysis of the genetic variation of phenology between tree populations. </w:t>
      </w:r>
      <w:r w:rsidRPr="00787A2D">
        <w:rPr>
          <w:i/>
        </w:rPr>
        <w:t>Journal of Ecology</w:t>
      </w:r>
      <w:r w:rsidRPr="00787A2D">
        <w:t xml:space="preserve"> 88 (4):561-570.</w:t>
      </w:r>
      <w:bookmarkEnd w:id="1315"/>
    </w:p>
    <w:p w:rsidR="00787A2D" w:rsidRPr="00787A2D" w:rsidRDefault="00787A2D" w:rsidP="00787A2D">
      <w:pPr>
        <w:pStyle w:val="EndNoteBibliography"/>
        <w:spacing w:after="0"/>
        <w:ind w:left="360" w:hanging="360"/>
      </w:pPr>
      <w:bookmarkStart w:id="1316" w:name="_ENREF_7"/>
      <w:r w:rsidRPr="00787A2D">
        <w:t xml:space="preserve">Cohen, M.B., Ecker, E., Breitbart, J., and Rudolph, J. 1930. The rate of absorption of ragweed pollen material from the nose. </w:t>
      </w:r>
      <w:r w:rsidRPr="00787A2D">
        <w:rPr>
          <w:i/>
        </w:rPr>
        <w:t>The Journal of Immunology</w:t>
      </w:r>
      <w:r w:rsidRPr="00787A2D">
        <w:t xml:space="preserve"> 18 (6):419-425.</w:t>
      </w:r>
      <w:bookmarkEnd w:id="1316"/>
    </w:p>
    <w:p w:rsidR="00787A2D" w:rsidRPr="00787A2D" w:rsidRDefault="00787A2D" w:rsidP="00787A2D">
      <w:pPr>
        <w:pStyle w:val="EndNoteBibliography"/>
        <w:spacing w:after="0"/>
        <w:ind w:left="360" w:hanging="360"/>
      </w:pPr>
      <w:bookmarkStart w:id="1317" w:name="_ENREF_8"/>
      <w:r w:rsidRPr="00787A2D">
        <w:lastRenderedPageBreak/>
        <w:t xml:space="preserve">Cohen, S.H., Yunginger, J.W., Rosenberg, N., and Fink, J.N. 1979. Acute allergic reaction after composite pollen ingestion. </w:t>
      </w:r>
      <w:r w:rsidRPr="00787A2D">
        <w:rPr>
          <w:i/>
        </w:rPr>
        <w:t>Journal of Allergy and Clinical Immunology</w:t>
      </w:r>
      <w:r w:rsidRPr="00787A2D">
        <w:t xml:space="preserve"> 64 (4):270-274.</w:t>
      </w:r>
      <w:bookmarkEnd w:id="1317"/>
    </w:p>
    <w:p w:rsidR="00787A2D" w:rsidRPr="00787A2D" w:rsidRDefault="00787A2D" w:rsidP="00787A2D">
      <w:pPr>
        <w:pStyle w:val="EndNoteBibliography"/>
        <w:spacing w:after="0"/>
        <w:ind w:left="360" w:hanging="360"/>
      </w:pPr>
      <w:bookmarkStart w:id="1318" w:name="_ENREF_9"/>
      <w:r w:rsidRPr="00787A2D">
        <w:t xml:space="preserve">ESRI, A. 2013. ArcGIS. Available from </w:t>
      </w:r>
      <w:hyperlink r:id="rId178" w:history="1">
        <w:r w:rsidRPr="00787A2D">
          <w:rPr>
            <w:rStyle w:val="a6"/>
          </w:rPr>
          <w:t>http://www.esri.com/software/arcgis</w:t>
        </w:r>
      </w:hyperlink>
      <w:r w:rsidRPr="00787A2D">
        <w:t>.</w:t>
      </w:r>
      <w:bookmarkEnd w:id="1318"/>
    </w:p>
    <w:p w:rsidR="00787A2D" w:rsidRPr="00787A2D" w:rsidRDefault="00787A2D" w:rsidP="00787A2D">
      <w:pPr>
        <w:pStyle w:val="EndNoteBibliography"/>
        <w:spacing w:after="0"/>
        <w:ind w:left="360" w:hanging="360"/>
      </w:pPr>
      <w:bookmarkStart w:id="1319" w:name="_ENREF_10"/>
      <w:r w:rsidRPr="00787A2D">
        <w:t xml:space="preserve">Fogh, C.L., and Andersson, K.G. 2000. Modelling of skin exposure from distributed sources. </w:t>
      </w:r>
      <w:r w:rsidRPr="00787A2D">
        <w:rPr>
          <w:i/>
        </w:rPr>
        <w:t>Annals of Occupational Hygiene</w:t>
      </w:r>
      <w:r w:rsidRPr="00787A2D">
        <w:t xml:space="preserve"> 44 (7):529-532.</w:t>
      </w:r>
      <w:bookmarkEnd w:id="1319"/>
    </w:p>
    <w:p w:rsidR="00787A2D" w:rsidRPr="00787A2D" w:rsidRDefault="00787A2D" w:rsidP="00787A2D">
      <w:pPr>
        <w:pStyle w:val="EndNoteBibliography"/>
        <w:spacing w:after="0"/>
        <w:ind w:left="360" w:hanging="360"/>
      </w:pPr>
      <w:bookmarkStart w:id="1320" w:name="_ENREF_11"/>
      <w:r w:rsidRPr="00787A2D">
        <w:t xml:space="preserve">Hansen, J.T., Koeppen, B.M., and Netter, F.F.H. 2002. </w:t>
      </w:r>
      <w:r w:rsidRPr="00787A2D">
        <w:rPr>
          <w:i/>
        </w:rPr>
        <w:t>Netter's Atlas of Human Physiology</w:t>
      </w:r>
      <w:r w:rsidRPr="00787A2D">
        <w:t>: Icon Learning Systems.</w:t>
      </w:r>
      <w:bookmarkEnd w:id="1320"/>
    </w:p>
    <w:p w:rsidR="00787A2D" w:rsidRPr="00787A2D" w:rsidRDefault="00787A2D" w:rsidP="00787A2D">
      <w:pPr>
        <w:pStyle w:val="EndNoteBibliography"/>
        <w:spacing w:after="0"/>
        <w:ind w:left="360" w:hanging="360"/>
      </w:pPr>
      <w:bookmarkStart w:id="1321" w:name="_ENREF_12"/>
      <w:r w:rsidRPr="00787A2D">
        <w:t xml:space="preserve">Helbig, N., Vogel, B., Vogel, H., and Fiedler, F. 2004. Numerical modelling of pollen dispersion on the regional scale. </w:t>
      </w:r>
      <w:r w:rsidRPr="00787A2D">
        <w:rPr>
          <w:i/>
        </w:rPr>
        <w:t>Aerobiologia</w:t>
      </w:r>
      <w:r w:rsidRPr="00787A2D">
        <w:t xml:space="preserve"> 20 (1):3-19.</w:t>
      </w:r>
      <w:bookmarkEnd w:id="1321"/>
    </w:p>
    <w:p w:rsidR="00787A2D" w:rsidRPr="00787A2D" w:rsidRDefault="00787A2D" w:rsidP="00787A2D">
      <w:pPr>
        <w:pStyle w:val="EndNoteBibliography"/>
        <w:spacing w:after="0"/>
        <w:ind w:left="360" w:hanging="360"/>
      </w:pPr>
      <w:bookmarkStart w:id="1322" w:name="_ENREF_13"/>
      <w:r w:rsidRPr="00787A2D">
        <w:t xml:space="preserve">Hu, X., Zhang, Y., Luo, J., Wang, T., Lian, H., and Ding, Z. 2011. Bioaccessibility and health risk of arsenic, mercury and other metals in urban street dusts from a mega-city, Nanjing, China. </w:t>
      </w:r>
      <w:r w:rsidRPr="00787A2D">
        <w:rPr>
          <w:i/>
        </w:rPr>
        <w:t>Environmental Pollution</w:t>
      </w:r>
      <w:r w:rsidRPr="00787A2D">
        <w:t xml:space="preserve"> 159 (5):1215-1221.</w:t>
      </w:r>
      <w:bookmarkEnd w:id="1322"/>
    </w:p>
    <w:p w:rsidR="00787A2D" w:rsidRPr="00787A2D" w:rsidRDefault="00787A2D" w:rsidP="00787A2D">
      <w:pPr>
        <w:pStyle w:val="EndNoteBibliography"/>
        <w:spacing w:after="0"/>
        <w:ind w:left="360" w:hanging="360"/>
      </w:pPr>
      <w:bookmarkStart w:id="1323" w:name="_ENREF_14"/>
      <w:r w:rsidRPr="00787A2D">
        <w:t xml:space="preserve">Karl, T., and Koss, W.J. 1984. </w:t>
      </w:r>
      <w:r w:rsidRPr="00787A2D">
        <w:rPr>
          <w:i/>
        </w:rPr>
        <w:t>Regional and National Monthly, Seasonal, and Annual Temperature Weighted by Area, 1895-1983</w:t>
      </w:r>
      <w:r w:rsidRPr="00787A2D">
        <w:t>: National Climatic Data Center.</w:t>
      </w:r>
      <w:bookmarkEnd w:id="1323"/>
    </w:p>
    <w:p w:rsidR="00787A2D" w:rsidRPr="00787A2D" w:rsidRDefault="00787A2D" w:rsidP="00787A2D">
      <w:pPr>
        <w:pStyle w:val="EndNoteBibliography"/>
        <w:spacing w:after="0"/>
        <w:ind w:left="360" w:hanging="360"/>
      </w:pPr>
      <w:bookmarkStart w:id="1324" w:name="_ENREF_15"/>
      <w:r w:rsidRPr="00787A2D">
        <w:t xml:space="preserve">Kartesz, J.T. 2013. The Biota of North America Program (BONAP), Taxonomic Data Center [maps generated from Kartesz, J.T. 2013. Floristic Synthesis of North America, Version 1.0. Biota of North America Program (BONAP). (in press)]. Chapel Hill, N.C. Available from </w:t>
      </w:r>
      <w:hyperlink r:id="rId179" w:history="1">
        <w:r w:rsidRPr="00787A2D">
          <w:rPr>
            <w:rStyle w:val="a6"/>
          </w:rPr>
          <w:t>http://www.bonap.net/tdc</w:t>
        </w:r>
      </w:hyperlink>
      <w:r w:rsidRPr="00787A2D">
        <w:t>.</w:t>
      </w:r>
      <w:bookmarkEnd w:id="1324"/>
    </w:p>
    <w:p w:rsidR="00787A2D" w:rsidRPr="00787A2D" w:rsidRDefault="00787A2D" w:rsidP="00787A2D">
      <w:pPr>
        <w:pStyle w:val="EndNoteBibliography"/>
        <w:spacing w:after="0"/>
        <w:ind w:left="360" w:hanging="360"/>
      </w:pPr>
      <w:bookmarkStart w:id="1325" w:name="_ENREF_16"/>
      <w:r w:rsidRPr="00787A2D">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787A2D">
        <w:rPr>
          <w:i/>
        </w:rPr>
        <w:t>Current Medical Research and Opinion®</w:t>
      </w:r>
      <w:r w:rsidRPr="00787A2D">
        <w:t xml:space="preserve"> 22 (6):1203-1210.</w:t>
      </w:r>
      <w:bookmarkEnd w:id="1325"/>
    </w:p>
    <w:p w:rsidR="00787A2D" w:rsidRPr="00787A2D" w:rsidRDefault="00787A2D" w:rsidP="00787A2D">
      <w:pPr>
        <w:pStyle w:val="EndNoteBibliography"/>
        <w:spacing w:after="0"/>
        <w:ind w:left="360" w:hanging="360"/>
      </w:pPr>
      <w:bookmarkStart w:id="1326" w:name="_ENREF_17"/>
      <w:r w:rsidRPr="00787A2D">
        <w:lastRenderedPageBreak/>
        <w:t xml:space="preserve">Lu, W., and Howarth, A.T. 1996. Numerical analysis of indoor aerosol particle deposition and distribution in two-zone ventilation system. </w:t>
      </w:r>
      <w:r w:rsidRPr="00787A2D">
        <w:rPr>
          <w:i/>
        </w:rPr>
        <w:t>Building and Environment</w:t>
      </w:r>
      <w:r w:rsidRPr="00787A2D">
        <w:t xml:space="preserve"> 31 (1):41-50.</w:t>
      </w:r>
      <w:bookmarkEnd w:id="1326"/>
    </w:p>
    <w:p w:rsidR="00787A2D" w:rsidRPr="00787A2D" w:rsidRDefault="00787A2D" w:rsidP="00787A2D">
      <w:pPr>
        <w:pStyle w:val="EndNoteBibliography"/>
        <w:spacing w:after="0"/>
        <w:ind w:left="360" w:hanging="360"/>
      </w:pPr>
      <w:bookmarkStart w:id="1327" w:name="_ENREF_18"/>
      <w:r w:rsidRPr="00787A2D">
        <w:t xml:space="preserve">Saltelli, A., Chan, K., and Scott, E.M. 2000a. </w:t>
      </w:r>
      <w:r w:rsidRPr="00787A2D">
        <w:rPr>
          <w:i/>
        </w:rPr>
        <w:t>Sensitivity analysis</w:t>
      </w:r>
      <w:r w:rsidRPr="00787A2D">
        <w:t>. Vol. 134: Wiley New York.</w:t>
      </w:r>
      <w:bookmarkEnd w:id="1327"/>
    </w:p>
    <w:p w:rsidR="00787A2D" w:rsidRPr="00787A2D" w:rsidRDefault="00787A2D" w:rsidP="00787A2D">
      <w:pPr>
        <w:pStyle w:val="EndNoteBibliography"/>
        <w:spacing w:after="0"/>
        <w:ind w:left="360" w:hanging="360"/>
      </w:pPr>
      <w:bookmarkStart w:id="1328" w:name="_ENREF_19"/>
      <w:r w:rsidRPr="00787A2D">
        <w:t xml:space="preserve">Saltelli, A., Tarantola, S., and Campolongo, F. 2000b. Sensitivity analysis as an ingredient of modeling. </w:t>
      </w:r>
      <w:r w:rsidRPr="00787A2D">
        <w:rPr>
          <w:i/>
        </w:rPr>
        <w:t>Statistical Science</w:t>
      </w:r>
      <w:r w:rsidRPr="00787A2D">
        <w:t xml:space="preserve"> 15(4):377-395.</w:t>
      </w:r>
      <w:bookmarkEnd w:id="1328"/>
    </w:p>
    <w:p w:rsidR="00787A2D" w:rsidRPr="00787A2D" w:rsidRDefault="00787A2D" w:rsidP="00787A2D">
      <w:pPr>
        <w:pStyle w:val="EndNoteBibliography"/>
        <w:spacing w:after="0"/>
        <w:ind w:left="360" w:hanging="360"/>
      </w:pPr>
      <w:bookmarkStart w:id="1329" w:name="_ENREF_20"/>
      <w:r w:rsidRPr="00787A2D">
        <w:t xml:space="preserve">Seinfeld, J.H., and Pandis, S.N. 2012. </w:t>
      </w:r>
      <w:r w:rsidRPr="00787A2D">
        <w:rPr>
          <w:i/>
        </w:rPr>
        <w:t>Atmospheric chemistry and physics: from air pollution to climate change</w:t>
      </w:r>
      <w:r w:rsidRPr="00787A2D">
        <w:t>: John Wiley &amp; Sons.</w:t>
      </w:r>
      <w:bookmarkEnd w:id="1329"/>
    </w:p>
    <w:p w:rsidR="00787A2D" w:rsidRPr="00787A2D" w:rsidRDefault="00787A2D" w:rsidP="00787A2D">
      <w:pPr>
        <w:pStyle w:val="EndNoteBibliography"/>
        <w:spacing w:after="0"/>
        <w:ind w:left="360" w:hanging="360"/>
      </w:pPr>
      <w:bookmarkStart w:id="1330" w:name="_ENREF_21"/>
      <w:r w:rsidRPr="00787A2D">
        <w:t xml:space="preserve">Shea, K.M., Truckner, R.T., Weber, R.W., and Peden, D.B. 2008. Climate change and allergic disease. </w:t>
      </w:r>
      <w:r w:rsidRPr="00787A2D">
        <w:rPr>
          <w:i/>
        </w:rPr>
        <w:t>Journal of Allergy and Clinical Immunology</w:t>
      </w:r>
      <w:r w:rsidRPr="00787A2D">
        <w:t xml:space="preserve"> 122 (3):443-453.</w:t>
      </w:r>
      <w:bookmarkEnd w:id="1330"/>
    </w:p>
    <w:p w:rsidR="00787A2D" w:rsidRPr="00787A2D" w:rsidRDefault="00787A2D" w:rsidP="00787A2D">
      <w:pPr>
        <w:pStyle w:val="EndNoteBibliography"/>
        <w:spacing w:after="0"/>
        <w:ind w:left="360" w:hanging="360"/>
      </w:pPr>
      <w:bookmarkStart w:id="1331" w:name="_ENREF_22"/>
      <w:r w:rsidRPr="00787A2D">
        <w:t xml:space="preserve">Singh, K., Axelrod, S., and Bielory, L. 2010. The epidemiology of ocular and nasal allergy in the United States, 1988-1994. </w:t>
      </w:r>
      <w:r w:rsidRPr="00787A2D">
        <w:rPr>
          <w:i/>
        </w:rPr>
        <w:t>Journal of Allergy and Clinical Immunology</w:t>
      </w:r>
      <w:r w:rsidRPr="00787A2D">
        <w:t xml:space="preserve"> 126 (4):778-783. e6.</w:t>
      </w:r>
      <w:bookmarkEnd w:id="1331"/>
    </w:p>
    <w:p w:rsidR="00787A2D" w:rsidRPr="00787A2D" w:rsidRDefault="00787A2D" w:rsidP="00787A2D">
      <w:pPr>
        <w:pStyle w:val="EndNoteBibliography"/>
        <w:spacing w:after="0"/>
        <w:ind w:left="360" w:hanging="360"/>
      </w:pPr>
      <w:bookmarkStart w:id="1332" w:name="_ENREF_23"/>
      <w:r w:rsidRPr="00787A2D">
        <w:t xml:space="preserve">Sofiev, M., Belmonte, J., Gehrig, R., Izquierdo, R., Smith, M., Dahl, Å., and Siljamo, P. 2013. Airborne Pollen Transport. In </w:t>
      </w:r>
      <w:r w:rsidRPr="00787A2D">
        <w:rPr>
          <w:i/>
        </w:rPr>
        <w:t>Allergenic Pollen</w:t>
      </w:r>
      <w:r w:rsidRPr="00787A2D">
        <w:t>: Springer.</w:t>
      </w:r>
      <w:bookmarkEnd w:id="1332"/>
    </w:p>
    <w:p w:rsidR="00787A2D" w:rsidRPr="00787A2D" w:rsidRDefault="00787A2D" w:rsidP="00787A2D">
      <w:pPr>
        <w:pStyle w:val="EndNoteBibliography"/>
        <w:spacing w:after="0"/>
        <w:ind w:left="360" w:hanging="360"/>
      </w:pPr>
      <w:bookmarkStart w:id="1333" w:name="_ENREF_24"/>
      <w:r w:rsidRPr="00787A2D">
        <w:t xml:space="preserve">U.S Census Bureau. 2010. Profile of General Population and Housing Characteristics: 2010  Available from </w:t>
      </w:r>
      <w:hyperlink r:id="rId180" w:history="1">
        <w:r w:rsidRPr="00787A2D">
          <w:rPr>
            <w:rStyle w:val="a6"/>
          </w:rPr>
          <w:t>http://factfinder2.census.gov/faces/tableservices/jsf/pages/productview.xhtml?pid=DEC_10_113_113DP1&amp;prodType=table</w:t>
        </w:r>
      </w:hyperlink>
      <w:r w:rsidRPr="00787A2D">
        <w:t>.</w:t>
      </w:r>
      <w:bookmarkEnd w:id="1333"/>
    </w:p>
    <w:p w:rsidR="00787A2D" w:rsidRPr="00787A2D" w:rsidRDefault="00787A2D" w:rsidP="00787A2D">
      <w:pPr>
        <w:pStyle w:val="EndNoteBibliography"/>
        <w:spacing w:after="0"/>
        <w:ind w:left="360" w:hanging="360"/>
      </w:pPr>
      <w:bookmarkStart w:id="1334" w:name="_ENREF_25"/>
      <w:r w:rsidRPr="00787A2D">
        <w:t xml:space="preserve">U.S. Census Bureau. 2010. Profile of General Population and Housing Characteristics: 2010  </w:t>
      </w:r>
      <w:bookmarkEnd w:id="1334"/>
    </w:p>
    <w:p w:rsidR="00787A2D" w:rsidRPr="00787A2D" w:rsidRDefault="00787A2D" w:rsidP="00787A2D">
      <w:pPr>
        <w:pStyle w:val="EndNoteBibliography"/>
        <w:spacing w:after="0"/>
        <w:ind w:left="360" w:hanging="360"/>
      </w:pPr>
      <w:bookmarkStart w:id="1335" w:name="_ENREF_26"/>
      <w:r w:rsidRPr="00787A2D">
        <w:t xml:space="preserve">USEPA. 2010. Exposure factors handbook. US Environmental Protection Agency. Washington, DC. Available from </w:t>
      </w:r>
      <w:hyperlink r:id="rId181" w:history="1">
        <w:r w:rsidRPr="00787A2D">
          <w:rPr>
            <w:rStyle w:val="a6"/>
          </w:rPr>
          <w:t>http://www.epa.gov/ncea/efh/pdfs/efh-complete.pdf</w:t>
        </w:r>
      </w:hyperlink>
      <w:r w:rsidRPr="00787A2D">
        <w:t>.</w:t>
      </w:r>
      <w:bookmarkEnd w:id="1335"/>
    </w:p>
    <w:p w:rsidR="00787A2D" w:rsidRPr="00787A2D" w:rsidRDefault="00787A2D" w:rsidP="00787A2D">
      <w:pPr>
        <w:pStyle w:val="EndNoteBibliography"/>
        <w:spacing w:after="0"/>
        <w:ind w:left="360" w:hanging="360"/>
      </w:pPr>
      <w:bookmarkStart w:id="1336" w:name="_ENREF_27"/>
      <w:r w:rsidRPr="00787A2D">
        <w:lastRenderedPageBreak/>
        <w:t xml:space="preserve">Zhang, Y., Bielory, L., and Georgopoulos, P.G. 2013a. Climate change effect on Betula (birch) and Quercus (oak) pollen seasons in the United States. </w:t>
      </w:r>
      <w:r w:rsidRPr="00787A2D">
        <w:rPr>
          <w:i/>
        </w:rPr>
        <w:t>Int J Biometeorol</w:t>
      </w:r>
      <w:r w:rsidRPr="00787A2D">
        <w:t>.</w:t>
      </w:r>
      <w:bookmarkEnd w:id="1336"/>
    </w:p>
    <w:p w:rsidR="00787A2D" w:rsidRPr="00787A2D" w:rsidRDefault="00787A2D" w:rsidP="00787A2D">
      <w:pPr>
        <w:pStyle w:val="EndNoteBibliography"/>
        <w:ind w:left="360" w:hanging="360"/>
      </w:pPr>
      <w:bookmarkStart w:id="1337" w:name="_ENREF_28"/>
      <w:r w:rsidRPr="00787A2D">
        <w:t xml:space="preserve">Zhang, Y., Isukapalli, S., Georgopoulos, P., and Weisel, C. 2013b. Modeling Flight Attendants’ Exposures to Pesticide in Disinsected Aircraft Cabins. </w:t>
      </w:r>
      <w:r w:rsidRPr="00787A2D">
        <w:rPr>
          <w:i/>
        </w:rPr>
        <w:t>Environmental Science &amp; Technology</w:t>
      </w:r>
      <w:r w:rsidRPr="00787A2D">
        <w:t xml:space="preserve"> 47 (24):14275-14281.</w:t>
      </w:r>
      <w:bookmarkEnd w:id="1337"/>
    </w:p>
    <w:p w:rsidR="00185763" w:rsidRDefault="00F44D9E">
      <w:pPr>
        <w:spacing w:line="480" w:lineRule="auto"/>
        <w:rPr>
          <w:rFonts w:cs="Times New Roman"/>
          <w:color w:val="000000"/>
          <w:szCs w:val="24"/>
        </w:rPr>
      </w:pPr>
      <w:r>
        <w:rPr>
          <w:rFonts w:cs="Times New Roman"/>
          <w:color w:val="000000"/>
          <w:szCs w:val="24"/>
        </w:rPr>
        <w:fldChar w:fldCharType="end"/>
      </w: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8" w:author="kunmei" w:date="2014-02-03T18:32:00Z" w:initials="mk">
    <w:p w:rsidR="00BB402F" w:rsidRDefault="00BB402F">
      <w:pPr>
        <w:pStyle w:val="af"/>
      </w:pPr>
      <w:r>
        <w:rPr>
          <w:rStyle w:val="ae"/>
        </w:rPr>
        <w:annotationRef/>
      </w:r>
      <w:r>
        <w:t>I am not quite sure about the name. Which is not explained in word in the reference.</w:t>
      </w:r>
    </w:p>
  </w:comment>
  <w:comment w:id="688" w:author="kunmei" w:date="2014-02-03T21:45:00Z" w:initials="mk">
    <w:p w:rsidR="009B2E1A" w:rsidRDefault="009B2E1A">
      <w:pPr>
        <w:pStyle w:val="af"/>
      </w:pPr>
      <w:r>
        <w:rPr>
          <w:rStyle w:val="ae"/>
        </w:rPr>
        <w:annotationRef/>
      </w:r>
    </w:p>
  </w:comment>
  <w:comment w:id="758" w:author="Yong" w:date="2014-02-03T18:32:00Z" w:initials="Y">
    <w:p w:rsidR="007A4765" w:rsidRDefault="007A4765">
      <w:pPr>
        <w:pStyle w:val="af"/>
      </w:pPr>
      <w:r>
        <w:rPr>
          <w:rStyle w:val="ae"/>
        </w:rPr>
        <w:annotationRef/>
      </w:r>
      <w:proofErr w:type="gramStart"/>
      <w:r>
        <w:t>you</w:t>
      </w:r>
      <w:proofErr w:type="gramEnd"/>
      <w:r>
        <w:t xml:space="preserve"> should add a column to list the references</w:t>
      </w:r>
    </w:p>
  </w:comment>
  <w:comment w:id="1154" w:author="Yong" w:date="2014-02-03T18:32:00Z" w:initials="Y">
    <w:p w:rsidR="00BB402F" w:rsidRDefault="00BB402F">
      <w:pPr>
        <w:pStyle w:val="af"/>
      </w:pPr>
      <w:r>
        <w:rPr>
          <w:rStyle w:val="ae"/>
        </w:rPr>
        <w:annotationRef/>
      </w:r>
      <w:proofErr w:type="gramStart"/>
      <w:r>
        <w:t>more</w:t>
      </w:r>
      <w:proofErr w:type="gramEnd"/>
      <w:r>
        <w:t xml:space="preserve"> descriptive statistics would be better such as: median, mean, range and std.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144C" w:rsidRDefault="0068144C" w:rsidP="007E3CA3">
      <w:r>
        <w:separator/>
      </w:r>
    </w:p>
  </w:endnote>
  <w:endnote w:type="continuationSeparator" w:id="0">
    <w:p w:rsidR="0068144C" w:rsidRDefault="0068144C"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144C" w:rsidRDefault="0068144C" w:rsidP="007E3CA3">
      <w:r>
        <w:separator/>
      </w:r>
    </w:p>
  </w:footnote>
  <w:footnote w:type="continuationSeparator" w:id="0">
    <w:p w:rsidR="0068144C" w:rsidRDefault="0068144C"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5124864"/>
      <w:docPartObj>
        <w:docPartGallery w:val="Page Numbers (Top of Page)"/>
        <w:docPartUnique/>
      </w:docPartObj>
    </w:sdtPr>
    <w:sdtEndPr/>
    <w:sdtContent>
      <w:p w:rsidR="00BB402F" w:rsidRDefault="00BB402F">
        <w:pPr>
          <w:pStyle w:val="a9"/>
          <w:jc w:val="right"/>
        </w:pPr>
        <w:r>
          <w:fldChar w:fldCharType="begin"/>
        </w:r>
        <w:r>
          <w:instrText xml:space="preserve"> PAGE   \* MERGEFORMAT </w:instrText>
        </w:r>
        <w:r>
          <w:fldChar w:fldCharType="separate"/>
        </w:r>
        <w:r w:rsidR="00981683">
          <w:rPr>
            <w:noProof/>
          </w:rPr>
          <w:t>16</w:t>
        </w:r>
        <w:r>
          <w:rPr>
            <w:noProof/>
          </w:rPr>
          <w:fldChar w:fldCharType="end"/>
        </w:r>
      </w:p>
    </w:sdtContent>
  </w:sdt>
  <w:p w:rsidR="00BB402F" w:rsidRDefault="00BB402F">
    <w:pPr>
      <w:pStyle w:val="a9"/>
      <w:pBdr>
        <w:bottom w:val="single" w:sz="4" w:space="1" w:color="D9D9D9" w:themeColor="background1" w:themeShade="D9"/>
      </w:pBd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E1727"/>
    <w:multiLevelType w:val="multilevel"/>
    <w:tmpl w:val="51D02822"/>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sz w:val="32"/>
        <w:szCs w:val="32"/>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8"/>
  </w:num>
  <w:num w:numId="4">
    <w:abstractNumId w:val="15"/>
  </w:num>
  <w:num w:numId="5">
    <w:abstractNumId w:val="0"/>
  </w:num>
  <w:num w:numId="6">
    <w:abstractNumId w:val="5"/>
  </w:num>
  <w:num w:numId="7">
    <w:abstractNumId w:val="16"/>
  </w:num>
  <w:num w:numId="8">
    <w:abstractNumId w:val="3"/>
  </w:num>
  <w:num w:numId="9">
    <w:abstractNumId w:val="7"/>
  </w:num>
  <w:num w:numId="10">
    <w:abstractNumId w:val="11"/>
  </w:num>
  <w:num w:numId="11">
    <w:abstractNumId w:val="13"/>
  </w:num>
  <w:num w:numId="12">
    <w:abstractNumId w:val="9"/>
  </w:num>
  <w:num w:numId="13">
    <w:abstractNumId w:val="1"/>
  </w:num>
  <w:num w:numId="14">
    <w:abstractNumId w:val="10"/>
  </w:num>
  <w:num w:numId="15">
    <w:abstractNumId w:val="11"/>
  </w:num>
  <w:num w:numId="16">
    <w:abstractNumId w:val="11"/>
  </w:num>
  <w:num w:numId="17">
    <w:abstractNumId w:val="12"/>
  </w:num>
  <w:num w:numId="18">
    <w:abstractNumId w:val="17"/>
  </w:num>
  <w:num w:numId="19">
    <w:abstractNumId w:val="14"/>
  </w:num>
  <w:num w:numId="20">
    <w:abstractNumId w:val="4"/>
  </w:num>
  <w:num w:numId="21">
    <w:abstractNumId w:val="2"/>
  </w:num>
  <w:num w:numId="2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avrxaa2ahfftteeps2dxpd5e2ex9wadezd92&quot;&gt;My EndNote Library&lt;record-ids&gt;&lt;item&gt;1&lt;/item&gt;&lt;item&gt;3&lt;/item&gt;&lt;/record-ids&gt;&lt;/item&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6264"/>
    <w:rsid w:val="00016E47"/>
    <w:rsid w:val="00022349"/>
    <w:rsid w:val="000225B3"/>
    <w:rsid w:val="000228B5"/>
    <w:rsid w:val="00026426"/>
    <w:rsid w:val="000277AA"/>
    <w:rsid w:val="000321FE"/>
    <w:rsid w:val="000337B5"/>
    <w:rsid w:val="000340C2"/>
    <w:rsid w:val="000343CC"/>
    <w:rsid w:val="00036A7D"/>
    <w:rsid w:val="000371B6"/>
    <w:rsid w:val="000402E6"/>
    <w:rsid w:val="00041A52"/>
    <w:rsid w:val="00043FA3"/>
    <w:rsid w:val="00044D8B"/>
    <w:rsid w:val="00046016"/>
    <w:rsid w:val="00055819"/>
    <w:rsid w:val="00061BF3"/>
    <w:rsid w:val="00066092"/>
    <w:rsid w:val="00072358"/>
    <w:rsid w:val="000733DA"/>
    <w:rsid w:val="00075EDA"/>
    <w:rsid w:val="00077605"/>
    <w:rsid w:val="00081329"/>
    <w:rsid w:val="00083CAF"/>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E1B"/>
    <w:rsid w:val="000A4572"/>
    <w:rsid w:val="000A460A"/>
    <w:rsid w:val="000A50EB"/>
    <w:rsid w:val="000A7D4A"/>
    <w:rsid w:val="000B20B4"/>
    <w:rsid w:val="000B44CA"/>
    <w:rsid w:val="000B5480"/>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FE0"/>
    <w:rsid w:val="000E13F3"/>
    <w:rsid w:val="000E1B0E"/>
    <w:rsid w:val="000E224C"/>
    <w:rsid w:val="000E2F65"/>
    <w:rsid w:val="000E4139"/>
    <w:rsid w:val="000E59E3"/>
    <w:rsid w:val="000E6B8A"/>
    <w:rsid w:val="000E6E70"/>
    <w:rsid w:val="000E7D85"/>
    <w:rsid w:val="000F1403"/>
    <w:rsid w:val="000F1B6D"/>
    <w:rsid w:val="000F4467"/>
    <w:rsid w:val="000F454B"/>
    <w:rsid w:val="000F4649"/>
    <w:rsid w:val="000F5458"/>
    <w:rsid w:val="000F73DC"/>
    <w:rsid w:val="00100B62"/>
    <w:rsid w:val="00103192"/>
    <w:rsid w:val="00103C61"/>
    <w:rsid w:val="001053EC"/>
    <w:rsid w:val="001056AE"/>
    <w:rsid w:val="00107663"/>
    <w:rsid w:val="0011041E"/>
    <w:rsid w:val="00110B8E"/>
    <w:rsid w:val="00111107"/>
    <w:rsid w:val="00111980"/>
    <w:rsid w:val="00111FB8"/>
    <w:rsid w:val="001125C6"/>
    <w:rsid w:val="00112A39"/>
    <w:rsid w:val="00112CE6"/>
    <w:rsid w:val="0011304D"/>
    <w:rsid w:val="001133EB"/>
    <w:rsid w:val="0011428F"/>
    <w:rsid w:val="00114A22"/>
    <w:rsid w:val="00120D5B"/>
    <w:rsid w:val="001220C7"/>
    <w:rsid w:val="00122C75"/>
    <w:rsid w:val="001245EF"/>
    <w:rsid w:val="00127E9D"/>
    <w:rsid w:val="00130F60"/>
    <w:rsid w:val="001314B6"/>
    <w:rsid w:val="00131F09"/>
    <w:rsid w:val="001333EB"/>
    <w:rsid w:val="00133A40"/>
    <w:rsid w:val="00133A9A"/>
    <w:rsid w:val="00134471"/>
    <w:rsid w:val="00134AAE"/>
    <w:rsid w:val="00135ACE"/>
    <w:rsid w:val="001377C7"/>
    <w:rsid w:val="00142E35"/>
    <w:rsid w:val="00145C2E"/>
    <w:rsid w:val="001463AD"/>
    <w:rsid w:val="00146615"/>
    <w:rsid w:val="00152215"/>
    <w:rsid w:val="00153B3A"/>
    <w:rsid w:val="001546FD"/>
    <w:rsid w:val="00154EC8"/>
    <w:rsid w:val="00157B3C"/>
    <w:rsid w:val="0016039D"/>
    <w:rsid w:val="001611EA"/>
    <w:rsid w:val="001673A8"/>
    <w:rsid w:val="001675D6"/>
    <w:rsid w:val="00167903"/>
    <w:rsid w:val="00170120"/>
    <w:rsid w:val="00170C07"/>
    <w:rsid w:val="001729BB"/>
    <w:rsid w:val="001734DC"/>
    <w:rsid w:val="001743B2"/>
    <w:rsid w:val="00174DC1"/>
    <w:rsid w:val="00174E52"/>
    <w:rsid w:val="00175D51"/>
    <w:rsid w:val="00180D16"/>
    <w:rsid w:val="001820D0"/>
    <w:rsid w:val="00183344"/>
    <w:rsid w:val="00185763"/>
    <w:rsid w:val="00186F67"/>
    <w:rsid w:val="00187480"/>
    <w:rsid w:val="001876C9"/>
    <w:rsid w:val="0019057D"/>
    <w:rsid w:val="001911B9"/>
    <w:rsid w:val="0019169C"/>
    <w:rsid w:val="0019319D"/>
    <w:rsid w:val="00193660"/>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C0B6E"/>
    <w:rsid w:val="001C0C5F"/>
    <w:rsid w:val="001C2FC6"/>
    <w:rsid w:val="001C359C"/>
    <w:rsid w:val="001C4CA7"/>
    <w:rsid w:val="001C5ED6"/>
    <w:rsid w:val="001C6470"/>
    <w:rsid w:val="001C75E2"/>
    <w:rsid w:val="001D02AA"/>
    <w:rsid w:val="001D0E62"/>
    <w:rsid w:val="001D7717"/>
    <w:rsid w:val="001E0661"/>
    <w:rsid w:val="001E09B1"/>
    <w:rsid w:val="001E6012"/>
    <w:rsid w:val="001F257F"/>
    <w:rsid w:val="001F2E68"/>
    <w:rsid w:val="001F37E4"/>
    <w:rsid w:val="001F4218"/>
    <w:rsid w:val="001F6833"/>
    <w:rsid w:val="001F6FA0"/>
    <w:rsid w:val="001F75FB"/>
    <w:rsid w:val="001F7B7C"/>
    <w:rsid w:val="001F7E2B"/>
    <w:rsid w:val="00200F18"/>
    <w:rsid w:val="002011A5"/>
    <w:rsid w:val="0020251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3F5C"/>
    <w:rsid w:val="00224968"/>
    <w:rsid w:val="002271A9"/>
    <w:rsid w:val="00227D8A"/>
    <w:rsid w:val="00227E87"/>
    <w:rsid w:val="00234F11"/>
    <w:rsid w:val="00235820"/>
    <w:rsid w:val="00235C4E"/>
    <w:rsid w:val="00236D3D"/>
    <w:rsid w:val="00237CB2"/>
    <w:rsid w:val="002410C2"/>
    <w:rsid w:val="00241F40"/>
    <w:rsid w:val="002428F8"/>
    <w:rsid w:val="0024480E"/>
    <w:rsid w:val="00247747"/>
    <w:rsid w:val="002510F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556A"/>
    <w:rsid w:val="00275B52"/>
    <w:rsid w:val="00276777"/>
    <w:rsid w:val="00280D7D"/>
    <w:rsid w:val="00282103"/>
    <w:rsid w:val="002844CD"/>
    <w:rsid w:val="00286423"/>
    <w:rsid w:val="002879A6"/>
    <w:rsid w:val="00287CA8"/>
    <w:rsid w:val="00290751"/>
    <w:rsid w:val="00294129"/>
    <w:rsid w:val="002955EE"/>
    <w:rsid w:val="002964E0"/>
    <w:rsid w:val="002974AB"/>
    <w:rsid w:val="00297704"/>
    <w:rsid w:val="002A4994"/>
    <w:rsid w:val="002A6F1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7669"/>
    <w:rsid w:val="002C789B"/>
    <w:rsid w:val="002D3F80"/>
    <w:rsid w:val="002E23A6"/>
    <w:rsid w:val="002E2FD3"/>
    <w:rsid w:val="002E2FF9"/>
    <w:rsid w:val="002E5BA3"/>
    <w:rsid w:val="002F0C52"/>
    <w:rsid w:val="002F13D0"/>
    <w:rsid w:val="002F34E1"/>
    <w:rsid w:val="002F37F3"/>
    <w:rsid w:val="002F3DB9"/>
    <w:rsid w:val="002F505A"/>
    <w:rsid w:val="002F53E0"/>
    <w:rsid w:val="002F59F3"/>
    <w:rsid w:val="002F71C8"/>
    <w:rsid w:val="00300AD1"/>
    <w:rsid w:val="003014A5"/>
    <w:rsid w:val="00302B41"/>
    <w:rsid w:val="00303222"/>
    <w:rsid w:val="00304D5E"/>
    <w:rsid w:val="00305BD5"/>
    <w:rsid w:val="00305DE5"/>
    <w:rsid w:val="0030615F"/>
    <w:rsid w:val="003079AA"/>
    <w:rsid w:val="00307B77"/>
    <w:rsid w:val="00314C0A"/>
    <w:rsid w:val="003166AC"/>
    <w:rsid w:val="00317BDE"/>
    <w:rsid w:val="00321170"/>
    <w:rsid w:val="003223CF"/>
    <w:rsid w:val="00322590"/>
    <w:rsid w:val="0032291F"/>
    <w:rsid w:val="00322BF2"/>
    <w:rsid w:val="00323344"/>
    <w:rsid w:val="00323F8F"/>
    <w:rsid w:val="0032455D"/>
    <w:rsid w:val="00324B67"/>
    <w:rsid w:val="00327163"/>
    <w:rsid w:val="00330120"/>
    <w:rsid w:val="0033298B"/>
    <w:rsid w:val="00333683"/>
    <w:rsid w:val="0033454B"/>
    <w:rsid w:val="00335BD6"/>
    <w:rsid w:val="003364A5"/>
    <w:rsid w:val="0033655F"/>
    <w:rsid w:val="003407B5"/>
    <w:rsid w:val="00342FE1"/>
    <w:rsid w:val="00344908"/>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EDA"/>
    <w:rsid w:val="00384921"/>
    <w:rsid w:val="0038542C"/>
    <w:rsid w:val="00385B06"/>
    <w:rsid w:val="0038655B"/>
    <w:rsid w:val="00387215"/>
    <w:rsid w:val="00387F9D"/>
    <w:rsid w:val="003923D9"/>
    <w:rsid w:val="00392DB0"/>
    <w:rsid w:val="003943CD"/>
    <w:rsid w:val="00395E7D"/>
    <w:rsid w:val="00397989"/>
    <w:rsid w:val="00397E77"/>
    <w:rsid w:val="003A0571"/>
    <w:rsid w:val="003A109D"/>
    <w:rsid w:val="003A1C00"/>
    <w:rsid w:val="003A2050"/>
    <w:rsid w:val="003A229B"/>
    <w:rsid w:val="003A5622"/>
    <w:rsid w:val="003A5819"/>
    <w:rsid w:val="003B23B4"/>
    <w:rsid w:val="003B2AEE"/>
    <w:rsid w:val="003B31FC"/>
    <w:rsid w:val="003B33D0"/>
    <w:rsid w:val="003B3572"/>
    <w:rsid w:val="003B3EA6"/>
    <w:rsid w:val="003B4259"/>
    <w:rsid w:val="003B4AB1"/>
    <w:rsid w:val="003B6612"/>
    <w:rsid w:val="003B77C7"/>
    <w:rsid w:val="003C0FB8"/>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2088F"/>
    <w:rsid w:val="00420F0F"/>
    <w:rsid w:val="00422F5B"/>
    <w:rsid w:val="004234DE"/>
    <w:rsid w:val="00423D97"/>
    <w:rsid w:val="00430563"/>
    <w:rsid w:val="004324CD"/>
    <w:rsid w:val="004336E0"/>
    <w:rsid w:val="0044119F"/>
    <w:rsid w:val="004427CF"/>
    <w:rsid w:val="00442D28"/>
    <w:rsid w:val="00442EE0"/>
    <w:rsid w:val="0044561E"/>
    <w:rsid w:val="0044644D"/>
    <w:rsid w:val="00447ECE"/>
    <w:rsid w:val="00447FDA"/>
    <w:rsid w:val="00451F66"/>
    <w:rsid w:val="00452C77"/>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80E64"/>
    <w:rsid w:val="004812D1"/>
    <w:rsid w:val="004813E1"/>
    <w:rsid w:val="0048590E"/>
    <w:rsid w:val="00485F12"/>
    <w:rsid w:val="004864F4"/>
    <w:rsid w:val="00487FA5"/>
    <w:rsid w:val="00490BF9"/>
    <w:rsid w:val="0049167A"/>
    <w:rsid w:val="00491815"/>
    <w:rsid w:val="00493306"/>
    <w:rsid w:val="00493AF4"/>
    <w:rsid w:val="004A075B"/>
    <w:rsid w:val="004A07F5"/>
    <w:rsid w:val="004A12A3"/>
    <w:rsid w:val="004A3D05"/>
    <w:rsid w:val="004A4611"/>
    <w:rsid w:val="004A627D"/>
    <w:rsid w:val="004A6EC1"/>
    <w:rsid w:val="004B2008"/>
    <w:rsid w:val="004B2337"/>
    <w:rsid w:val="004B389E"/>
    <w:rsid w:val="004B59EE"/>
    <w:rsid w:val="004B624D"/>
    <w:rsid w:val="004C1DDA"/>
    <w:rsid w:val="004C3139"/>
    <w:rsid w:val="004C3DA9"/>
    <w:rsid w:val="004C4D95"/>
    <w:rsid w:val="004C6060"/>
    <w:rsid w:val="004C7664"/>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399C"/>
    <w:rsid w:val="004F3FEA"/>
    <w:rsid w:val="004F7397"/>
    <w:rsid w:val="004F7B54"/>
    <w:rsid w:val="005005B8"/>
    <w:rsid w:val="005006C5"/>
    <w:rsid w:val="00500CF5"/>
    <w:rsid w:val="00502D91"/>
    <w:rsid w:val="00504518"/>
    <w:rsid w:val="00504612"/>
    <w:rsid w:val="00505CC3"/>
    <w:rsid w:val="0050675C"/>
    <w:rsid w:val="0051091A"/>
    <w:rsid w:val="00511171"/>
    <w:rsid w:val="00512DFA"/>
    <w:rsid w:val="0051337B"/>
    <w:rsid w:val="00513C2A"/>
    <w:rsid w:val="00515999"/>
    <w:rsid w:val="0051610D"/>
    <w:rsid w:val="00522813"/>
    <w:rsid w:val="00522D6E"/>
    <w:rsid w:val="00523A79"/>
    <w:rsid w:val="00524BD0"/>
    <w:rsid w:val="0052560A"/>
    <w:rsid w:val="00525D11"/>
    <w:rsid w:val="0052675C"/>
    <w:rsid w:val="00530392"/>
    <w:rsid w:val="005307A4"/>
    <w:rsid w:val="005313A0"/>
    <w:rsid w:val="00535294"/>
    <w:rsid w:val="00536D17"/>
    <w:rsid w:val="00537337"/>
    <w:rsid w:val="005374F9"/>
    <w:rsid w:val="005404A7"/>
    <w:rsid w:val="00541D53"/>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6921"/>
    <w:rsid w:val="00567309"/>
    <w:rsid w:val="005678F8"/>
    <w:rsid w:val="00570DD6"/>
    <w:rsid w:val="0057119A"/>
    <w:rsid w:val="0057356D"/>
    <w:rsid w:val="00573DFC"/>
    <w:rsid w:val="00580253"/>
    <w:rsid w:val="00580F83"/>
    <w:rsid w:val="00581AE5"/>
    <w:rsid w:val="00581EDE"/>
    <w:rsid w:val="00582296"/>
    <w:rsid w:val="005825F9"/>
    <w:rsid w:val="00582EAE"/>
    <w:rsid w:val="00584C87"/>
    <w:rsid w:val="0058566B"/>
    <w:rsid w:val="005865FA"/>
    <w:rsid w:val="00586EE7"/>
    <w:rsid w:val="00590ABB"/>
    <w:rsid w:val="00592B65"/>
    <w:rsid w:val="00592BD6"/>
    <w:rsid w:val="00594247"/>
    <w:rsid w:val="00594975"/>
    <w:rsid w:val="00597CEE"/>
    <w:rsid w:val="00597DB9"/>
    <w:rsid w:val="00597FE8"/>
    <w:rsid w:val="005A09D8"/>
    <w:rsid w:val="005A0FF6"/>
    <w:rsid w:val="005A29D1"/>
    <w:rsid w:val="005A4E93"/>
    <w:rsid w:val="005A55D6"/>
    <w:rsid w:val="005A61F3"/>
    <w:rsid w:val="005B3CE6"/>
    <w:rsid w:val="005B3D84"/>
    <w:rsid w:val="005B4CCF"/>
    <w:rsid w:val="005B61BC"/>
    <w:rsid w:val="005B66A3"/>
    <w:rsid w:val="005C014E"/>
    <w:rsid w:val="005C067B"/>
    <w:rsid w:val="005C1148"/>
    <w:rsid w:val="005C1305"/>
    <w:rsid w:val="005C1734"/>
    <w:rsid w:val="005C1D6D"/>
    <w:rsid w:val="005C3DAE"/>
    <w:rsid w:val="005C74E0"/>
    <w:rsid w:val="005D01BD"/>
    <w:rsid w:val="005D03EE"/>
    <w:rsid w:val="005D1D15"/>
    <w:rsid w:val="005D2372"/>
    <w:rsid w:val="005D2C5D"/>
    <w:rsid w:val="005D2F27"/>
    <w:rsid w:val="005D4EF1"/>
    <w:rsid w:val="005D5875"/>
    <w:rsid w:val="005D6292"/>
    <w:rsid w:val="005E0108"/>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DD4"/>
    <w:rsid w:val="00600524"/>
    <w:rsid w:val="00600E9D"/>
    <w:rsid w:val="006014C5"/>
    <w:rsid w:val="00601CB0"/>
    <w:rsid w:val="00602152"/>
    <w:rsid w:val="0060220B"/>
    <w:rsid w:val="00602D5E"/>
    <w:rsid w:val="0060630B"/>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318CE"/>
    <w:rsid w:val="0063262C"/>
    <w:rsid w:val="00634601"/>
    <w:rsid w:val="00634734"/>
    <w:rsid w:val="00635FE2"/>
    <w:rsid w:val="00636021"/>
    <w:rsid w:val="0063725A"/>
    <w:rsid w:val="00641853"/>
    <w:rsid w:val="00641E10"/>
    <w:rsid w:val="00642313"/>
    <w:rsid w:val="00643F5C"/>
    <w:rsid w:val="00644229"/>
    <w:rsid w:val="006463DA"/>
    <w:rsid w:val="006466B0"/>
    <w:rsid w:val="006468FF"/>
    <w:rsid w:val="006474CF"/>
    <w:rsid w:val="006500CA"/>
    <w:rsid w:val="0065260D"/>
    <w:rsid w:val="00652AEF"/>
    <w:rsid w:val="00655F1F"/>
    <w:rsid w:val="00656285"/>
    <w:rsid w:val="0066005B"/>
    <w:rsid w:val="006604A2"/>
    <w:rsid w:val="00660766"/>
    <w:rsid w:val="006610D8"/>
    <w:rsid w:val="0066116E"/>
    <w:rsid w:val="0066356B"/>
    <w:rsid w:val="00663970"/>
    <w:rsid w:val="0066444A"/>
    <w:rsid w:val="006645CC"/>
    <w:rsid w:val="00665627"/>
    <w:rsid w:val="00666C5D"/>
    <w:rsid w:val="00671096"/>
    <w:rsid w:val="00673367"/>
    <w:rsid w:val="00675C82"/>
    <w:rsid w:val="006764D6"/>
    <w:rsid w:val="00676A55"/>
    <w:rsid w:val="006805F5"/>
    <w:rsid w:val="006807F2"/>
    <w:rsid w:val="0068144C"/>
    <w:rsid w:val="00681DE0"/>
    <w:rsid w:val="00681EA2"/>
    <w:rsid w:val="006824A1"/>
    <w:rsid w:val="00682BD6"/>
    <w:rsid w:val="00682C1A"/>
    <w:rsid w:val="00682E05"/>
    <w:rsid w:val="00683778"/>
    <w:rsid w:val="00684B08"/>
    <w:rsid w:val="00685F32"/>
    <w:rsid w:val="006937AD"/>
    <w:rsid w:val="00695A5D"/>
    <w:rsid w:val="00696769"/>
    <w:rsid w:val="006A1F96"/>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8E3"/>
    <w:rsid w:val="00702118"/>
    <w:rsid w:val="007045A1"/>
    <w:rsid w:val="00705A53"/>
    <w:rsid w:val="0070668A"/>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5298"/>
    <w:rsid w:val="00726349"/>
    <w:rsid w:val="00727CBF"/>
    <w:rsid w:val="00730AF9"/>
    <w:rsid w:val="0073285E"/>
    <w:rsid w:val="007339D1"/>
    <w:rsid w:val="00733E04"/>
    <w:rsid w:val="00735267"/>
    <w:rsid w:val="0073544C"/>
    <w:rsid w:val="007377DB"/>
    <w:rsid w:val="0074163A"/>
    <w:rsid w:val="00741788"/>
    <w:rsid w:val="0074257B"/>
    <w:rsid w:val="00742B53"/>
    <w:rsid w:val="00742C49"/>
    <w:rsid w:val="00743661"/>
    <w:rsid w:val="00743874"/>
    <w:rsid w:val="00743AED"/>
    <w:rsid w:val="007455B6"/>
    <w:rsid w:val="00745975"/>
    <w:rsid w:val="0075003E"/>
    <w:rsid w:val="00752AD6"/>
    <w:rsid w:val="0075377A"/>
    <w:rsid w:val="00753B4B"/>
    <w:rsid w:val="00755D8B"/>
    <w:rsid w:val="007606BB"/>
    <w:rsid w:val="007612FE"/>
    <w:rsid w:val="007616C1"/>
    <w:rsid w:val="00766C6D"/>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CAD"/>
    <w:rsid w:val="00784208"/>
    <w:rsid w:val="00787A2D"/>
    <w:rsid w:val="00790640"/>
    <w:rsid w:val="00791D62"/>
    <w:rsid w:val="00792FB2"/>
    <w:rsid w:val="00793400"/>
    <w:rsid w:val="00793D4E"/>
    <w:rsid w:val="00794463"/>
    <w:rsid w:val="00797885"/>
    <w:rsid w:val="00797D6A"/>
    <w:rsid w:val="007A0A18"/>
    <w:rsid w:val="007A0A75"/>
    <w:rsid w:val="007A0EAB"/>
    <w:rsid w:val="007A4765"/>
    <w:rsid w:val="007A4D6A"/>
    <w:rsid w:val="007A5A55"/>
    <w:rsid w:val="007A60FD"/>
    <w:rsid w:val="007A6297"/>
    <w:rsid w:val="007B08A6"/>
    <w:rsid w:val="007B20B8"/>
    <w:rsid w:val="007B50B4"/>
    <w:rsid w:val="007B5143"/>
    <w:rsid w:val="007B6448"/>
    <w:rsid w:val="007B6467"/>
    <w:rsid w:val="007B657A"/>
    <w:rsid w:val="007C055F"/>
    <w:rsid w:val="007C111E"/>
    <w:rsid w:val="007C3056"/>
    <w:rsid w:val="007C3EF6"/>
    <w:rsid w:val="007C3FA1"/>
    <w:rsid w:val="007C7189"/>
    <w:rsid w:val="007C779C"/>
    <w:rsid w:val="007D11B5"/>
    <w:rsid w:val="007D2E9D"/>
    <w:rsid w:val="007D3D22"/>
    <w:rsid w:val="007D463B"/>
    <w:rsid w:val="007D4ACE"/>
    <w:rsid w:val="007D6C2F"/>
    <w:rsid w:val="007D70AC"/>
    <w:rsid w:val="007E0204"/>
    <w:rsid w:val="007E022A"/>
    <w:rsid w:val="007E21B6"/>
    <w:rsid w:val="007E2B40"/>
    <w:rsid w:val="007E3689"/>
    <w:rsid w:val="007E3C57"/>
    <w:rsid w:val="007E3CA3"/>
    <w:rsid w:val="007E53F9"/>
    <w:rsid w:val="007E7C18"/>
    <w:rsid w:val="007F0728"/>
    <w:rsid w:val="007F1A4F"/>
    <w:rsid w:val="007F1E56"/>
    <w:rsid w:val="007F2837"/>
    <w:rsid w:val="007F28B7"/>
    <w:rsid w:val="007F3A03"/>
    <w:rsid w:val="007F66C4"/>
    <w:rsid w:val="007F6A77"/>
    <w:rsid w:val="007F764C"/>
    <w:rsid w:val="00801105"/>
    <w:rsid w:val="00801BD2"/>
    <w:rsid w:val="00804B38"/>
    <w:rsid w:val="00805D7D"/>
    <w:rsid w:val="0080644E"/>
    <w:rsid w:val="00806D6B"/>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D69"/>
    <w:rsid w:val="0083013E"/>
    <w:rsid w:val="008317E1"/>
    <w:rsid w:val="00834903"/>
    <w:rsid w:val="0083503C"/>
    <w:rsid w:val="00841532"/>
    <w:rsid w:val="00842193"/>
    <w:rsid w:val="008448BB"/>
    <w:rsid w:val="0085013B"/>
    <w:rsid w:val="00856C58"/>
    <w:rsid w:val="0086017F"/>
    <w:rsid w:val="00860276"/>
    <w:rsid w:val="00863BE3"/>
    <w:rsid w:val="0086701F"/>
    <w:rsid w:val="00867E92"/>
    <w:rsid w:val="00871114"/>
    <w:rsid w:val="0087412D"/>
    <w:rsid w:val="00874816"/>
    <w:rsid w:val="00874871"/>
    <w:rsid w:val="00876D98"/>
    <w:rsid w:val="0088015A"/>
    <w:rsid w:val="00882462"/>
    <w:rsid w:val="008835F3"/>
    <w:rsid w:val="00884D75"/>
    <w:rsid w:val="00885C5A"/>
    <w:rsid w:val="008914A8"/>
    <w:rsid w:val="0089170C"/>
    <w:rsid w:val="00894BCA"/>
    <w:rsid w:val="00895194"/>
    <w:rsid w:val="00895369"/>
    <w:rsid w:val="008A02FD"/>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11232"/>
    <w:rsid w:val="00911FB0"/>
    <w:rsid w:val="0091290B"/>
    <w:rsid w:val="00913312"/>
    <w:rsid w:val="0091384F"/>
    <w:rsid w:val="00914778"/>
    <w:rsid w:val="009166C0"/>
    <w:rsid w:val="00917BBF"/>
    <w:rsid w:val="009238C5"/>
    <w:rsid w:val="0092510C"/>
    <w:rsid w:val="009266BC"/>
    <w:rsid w:val="009277E5"/>
    <w:rsid w:val="009309FD"/>
    <w:rsid w:val="009318D5"/>
    <w:rsid w:val="009339FD"/>
    <w:rsid w:val="00933CD8"/>
    <w:rsid w:val="00934264"/>
    <w:rsid w:val="009343D3"/>
    <w:rsid w:val="009344A9"/>
    <w:rsid w:val="009355F3"/>
    <w:rsid w:val="0093652A"/>
    <w:rsid w:val="009413C6"/>
    <w:rsid w:val="00945413"/>
    <w:rsid w:val="00946143"/>
    <w:rsid w:val="00947E93"/>
    <w:rsid w:val="00952CE5"/>
    <w:rsid w:val="00952D34"/>
    <w:rsid w:val="009531E6"/>
    <w:rsid w:val="009545E5"/>
    <w:rsid w:val="0095460C"/>
    <w:rsid w:val="009548CC"/>
    <w:rsid w:val="009568FF"/>
    <w:rsid w:val="00956E4A"/>
    <w:rsid w:val="00957EC6"/>
    <w:rsid w:val="00957F55"/>
    <w:rsid w:val="0096061F"/>
    <w:rsid w:val="00960E08"/>
    <w:rsid w:val="00970278"/>
    <w:rsid w:val="00970882"/>
    <w:rsid w:val="00973EFF"/>
    <w:rsid w:val="00974106"/>
    <w:rsid w:val="00974DEB"/>
    <w:rsid w:val="00981683"/>
    <w:rsid w:val="00981AC2"/>
    <w:rsid w:val="00981B1C"/>
    <w:rsid w:val="00981CFD"/>
    <w:rsid w:val="00981F56"/>
    <w:rsid w:val="009826D9"/>
    <w:rsid w:val="00984014"/>
    <w:rsid w:val="00986DBC"/>
    <w:rsid w:val="009878F3"/>
    <w:rsid w:val="0099174F"/>
    <w:rsid w:val="00991DFA"/>
    <w:rsid w:val="00993DEF"/>
    <w:rsid w:val="00993EF4"/>
    <w:rsid w:val="00994CE6"/>
    <w:rsid w:val="0099512C"/>
    <w:rsid w:val="00995838"/>
    <w:rsid w:val="0099686D"/>
    <w:rsid w:val="009971B8"/>
    <w:rsid w:val="009A164C"/>
    <w:rsid w:val="009A28C4"/>
    <w:rsid w:val="009A3979"/>
    <w:rsid w:val="009A51C2"/>
    <w:rsid w:val="009A6517"/>
    <w:rsid w:val="009B2E1A"/>
    <w:rsid w:val="009B4E20"/>
    <w:rsid w:val="009B5D45"/>
    <w:rsid w:val="009B5EAC"/>
    <w:rsid w:val="009B7047"/>
    <w:rsid w:val="009B77BD"/>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5661"/>
    <w:rsid w:val="009E606E"/>
    <w:rsid w:val="009E6297"/>
    <w:rsid w:val="009E76F8"/>
    <w:rsid w:val="009F05F7"/>
    <w:rsid w:val="009F0E8B"/>
    <w:rsid w:val="009F1FB1"/>
    <w:rsid w:val="009F5849"/>
    <w:rsid w:val="009F663B"/>
    <w:rsid w:val="009F7B31"/>
    <w:rsid w:val="00A011F6"/>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21693"/>
    <w:rsid w:val="00A21BB5"/>
    <w:rsid w:val="00A22C5E"/>
    <w:rsid w:val="00A22EE7"/>
    <w:rsid w:val="00A22FFB"/>
    <w:rsid w:val="00A230C6"/>
    <w:rsid w:val="00A23336"/>
    <w:rsid w:val="00A23E9B"/>
    <w:rsid w:val="00A24CD3"/>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5F7E"/>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4B45"/>
    <w:rsid w:val="00A84C32"/>
    <w:rsid w:val="00A9034D"/>
    <w:rsid w:val="00A935C9"/>
    <w:rsid w:val="00A93AB0"/>
    <w:rsid w:val="00A93E3B"/>
    <w:rsid w:val="00A94079"/>
    <w:rsid w:val="00A9466A"/>
    <w:rsid w:val="00A94765"/>
    <w:rsid w:val="00A954F1"/>
    <w:rsid w:val="00A95CC2"/>
    <w:rsid w:val="00A96FFE"/>
    <w:rsid w:val="00A973A1"/>
    <w:rsid w:val="00A976EF"/>
    <w:rsid w:val="00AA1883"/>
    <w:rsid w:val="00AA2945"/>
    <w:rsid w:val="00AA6330"/>
    <w:rsid w:val="00AA6A45"/>
    <w:rsid w:val="00AB65DC"/>
    <w:rsid w:val="00AC01A4"/>
    <w:rsid w:val="00AC07E5"/>
    <w:rsid w:val="00AC2900"/>
    <w:rsid w:val="00AC577D"/>
    <w:rsid w:val="00AC71C9"/>
    <w:rsid w:val="00AD0174"/>
    <w:rsid w:val="00AD1AF7"/>
    <w:rsid w:val="00AD1FAF"/>
    <w:rsid w:val="00AD2200"/>
    <w:rsid w:val="00AD24FE"/>
    <w:rsid w:val="00AD5010"/>
    <w:rsid w:val="00AE00E3"/>
    <w:rsid w:val="00AE364A"/>
    <w:rsid w:val="00AE447D"/>
    <w:rsid w:val="00AE460E"/>
    <w:rsid w:val="00AE6C0D"/>
    <w:rsid w:val="00AE7373"/>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B86"/>
    <w:rsid w:val="00B12B19"/>
    <w:rsid w:val="00B12D2C"/>
    <w:rsid w:val="00B132C8"/>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D8C"/>
    <w:rsid w:val="00B560DD"/>
    <w:rsid w:val="00B60918"/>
    <w:rsid w:val="00B62BCE"/>
    <w:rsid w:val="00B63CEB"/>
    <w:rsid w:val="00B64357"/>
    <w:rsid w:val="00B644ED"/>
    <w:rsid w:val="00B647C7"/>
    <w:rsid w:val="00B64C4D"/>
    <w:rsid w:val="00B65093"/>
    <w:rsid w:val="00B6552E"/>
    <w:rsid w:val="00B670A3"/>
    <w:rsid w:val="00B730DB"/>
    <w:rsid w:val="00B75677"/>
    <w:rsid w:val="00B75752"/>
    <w:rsid w:val="00B77183"/>
    <w:rsid w:val="00B81624"/>
    <w:rsid w:val="00B84D21"/>
    <w:rsid w:val="00B85FE4"/>
    <w:rsid w:val="00B86C22"/>
    <w:rsid w:val="00B87340"/>
    <w:rsid w:val="00B8739F"/>
    <w:rsid w:val="00B90528"/>
    <w:rsid w:val="00B906AD"/>
    <w:rsid w:val="00B9148F"/>
    <w:rsid w:val="00B915C8"/>
    <w:rsid w:val="00B91A8B"/>
    <w:rsid w:val="00B91BED"/>
    <w:rsid w:val="00B92C2D"/>
    <w:rsid w:val="00B93F61"/>
    <w:rsid w:val="00B96DDA"/>
    <w:rsid w:val="00BA0022"/>
    <w:rsid w:val="00BA3A2C"/>
    <w:rsid w:val="00BA3E0A"/>
    <w:rsid w:val="00BA53D7"/>
    <w:rsid w:val="00BA54A9"/>
    <w:rsid w:val="00BA58F1"/>
    <w:rsid w:val="00BA6DE6"/>
    <w:rsid w:val="00BB0E9E"/>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1E2C"/>
    <w:rsid w:val="00BE36B2"/>
    <w:rsid w:val="00BE56BD"/>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23E96"/>
    <w:rsid w:val="00C24C44"/>
    <w:rsid w:val="00C257F5"/>
    <w:rsid w:val="00C30DC7"/>
    <w:rsid w:val="00C314C9"/>
    <w:rsid w:val="00C31581"/>
    <w:rsid w:val="00C329B8"/>
    <w:rsid w:val="00C32C92"/>
    <w:rsid w:val="00C32D3A"/>
    <w:rsid w:val="00C346C9"/>
    <w:rsid w:val="00C35372"/>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48E"/>
    <w:rsid w:val="00C937DB"/>
    <w:rsid w:val="00C9519A"/>
    <w:rsid w:val="00C971CD"/>
    <w:rsid w:val="00C97B2F"/>
    <w:rsid w:val="00CA1ADA"/>
    <w:rsid w:val="00CA2402"/>
    <w:rsid w:val="00CA4BFC"/>
    <w:rsid w:val="00CA640B"/>
    <w:rsid w:val="00CA7941"/>
    <w:rsid w:val="00CB02F6"/>
    <w:rsid w:val="00CB0845"/>
    <w:rsid w:val="00CB0E75"/>
    <w:rsid w:val="00CB289F"/>
    <w:rsid w:val="00CB28B0"/>
    <w:rsid w:val="00CB3CE1"/>
    <w:rsid w:val="00CB70E1"/>
    <w:rsid w:val="00CD0F2C"/>
    <w:rsid w:val="00CD1FC1"/>
    <w:rsid w:val="00CD4140"/>
    <w:rsid w:val="00CE039F"/>
    <w:rsid w:val="00CE2546"/>
    <w:rsid w:val="00CE2E6D"/>
    <w:rsid w:val="00CE34F8"/>
    <w:rsid w:val="00CE41BB"/>
    <w:rsid w:val="00CE4331"/>
    <w:rsid w:val="00CF0854"/>
    <w:rsid w:val="00CF2A85"/>
    <w:rsid w:val="00CF5BF0"/>
    <w:rsid w:val="00CF6A2A"/>
    <w:rsid w:val="00CF6C00"/>
    <w:rsid w:val="00D012DD"/>
    <w:rsid w:val="00D01B79"/>
    <w:rsid w:val="00D02F82"/>
    <w:rsid w:val="00D04ED0"/>
    <w:rsid w:val="00D06CA9"/>
    <w:rsid w:val="00D07E54"/>
    <w:rsid w:val="00D104FA"/>
    <w:rsid w:val="00D12097"/>
    <w:rsid w:val="00D12A6F"/>
    <w:rsid w:val="00D1328A"/>
    <w:rsid w:val="00D14C9C"/>
    <w:rsid w:val="00D154A6"/>
    <w:rsid w:val="00D164D8"/>
    <w:rsid w:val="00D16917"/>
    <w:rsid w:val="00D178F1"/>
    <w:rsid w:val="00D20C69"/>
    <w:rsid w:val="00D21308"/>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707"/>
    <w:rsid w:val="00D6294F"/>
    <w:rsid w:val="00D64AB2"/>
    <w:rsid w:val="00D64C90"/>
    <w:rsid w:val="00D64D5F"/>
    <w:rsid w:val="00D7199A"/>
    <w:rsid w:val="00D71F5B"/>
    <w:rsid w:val="00D724DA"/>
    <w:rsid w:val="00D73BC7"/>
    <w:rsid w:val="00D73EF3"/>
    <w:rsid w:val="00D74031"/>
    <w:rsid w:val="00D745E3"/>
    <w:rsid w:val="00D75071"/>
    <w:rsid w:val="00D76960"/>
    <w:rsid w:val="00D776B6"/>
    <w:rsid w:val="00D7792B"/>
    <w:rsid w:val="00D8351E"/>
    <w:rsid w:val="00D848FA"/>
    <w:rsid w:val="00D85308"/>
    <w:rsid w:val="00D85CE5"/>
    <w:rsid w:val="00D8693E"/>
    <w:rsid w:val="00D90985"/>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412"/>
    <w:rsid w:val="00DA3319"/>
    <w:rsid w:val="00DA34AE"/>
    <w:rsid w:val="00DA3735"/>
    <w:rsid w:val="00DA5557"/>
    <w:rsid w:val="00DA5E76"/>
    <w:rsid w:val="00DA6BF7"/>
    <w:rsid w:val="00DA6D26"/>
    <w:rsid w:val="00DA6E34"/>
    <w:rsid w:val="00DB0DF4"/>
    <w:rsid w:val="00DB3FE1"/>
    <w:rsid w:val="00DB4253"/>
    <w:rsid w:val="00DB4A3E"/>
    <w:rsid w:val="00DB4FF3"/>
    <w:rsid w:val="00DC0A37"/>
    <w:rsid w:val="00DC1DE7"/>
    <w:rsid w:val="00DC36E0"/>
    <w:rsid w:val="00DC6450"/>
    <w:rsid w:val="00DC661C"/>
    <w:rsid w:val="00DC7775"/>
    <w:rsid w:val="00DD4B70"/>
    <w:rsid w:val="00DD69E1"/>
    <w:rsid w:val="00DE0CDA"/>
    <w:rsid w:val="00DE10B1"/>
    <w:rsid w:val="00DE1C46"/>
    <w:rsid w:val="00DE1CBA"/>
    <w:rsid w:val="00DE28EB"/>
    <w:rsid w:val="00DE3195"/>
    <w:rsid w:val="00DE360F"/>
    <w:rsid w:val="00DE4B32"/>
    <w:rsid w:val="00DE5401"/>
    <w:rsid w:val="00DE7A61"/>
    <w:rsid w:val="00DF1153"/>
    <w:rsid w:val="00DF2546"/>
    <w:rsid w:val="00DF280D"/>
    <w:rsid w:val="00DF3C60"/>
    <w:rsid w:val="00DF4924"/>
    <w:rsid w:val="00DF4B95"/>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7434"/>
    <w:rsid w:val="00E253E5"/>
    <w:rsid w:val="00E258B8"/>
    <w:rsid w:val="00E3130E"/>
    <w:rsid w:val="00E339EF"/>
    <w:rsid w:val="00E351E3"/>
    <w:rsid w:val="00E353A2"/>
    <w:rsid w:val="00E414B5"/>
    <w:rsid w:val="00E42074"/>
    <w:rsid w:val="00E42F0A"/>
    <w:rsid w:val="00E431E4"/>
    <w:rsid w:val="00E45B47"/>
    <w:rsid w:val="00E45F54"/>
    <w:rsid w:val="00E46833"/>
    <w:rsid w:val="00E50644"/>
    <w:rsid w:val="00E52371"/>
    <w:rsid w:val="00E52F77"/>
    <w:rsid w:val="00E5364E"/>
    <w:rsid w:val="00E5446E"/>
    <w:rsid w:val="00E55741"/>
    <w:rsid w:val="00E55F50"/>
    <w:rsid w:val="00E5654F"/>
    <w:rsid w:val="00E576AA"/>
    <w:rsid w:val="00E57D41"/>
    <w:rsid w:val="00E60483"/>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77F6"/>
    <w:rsid w:val="00EA7CF8"/>
    <w:rsid w:val="00EB0950"/>
    <w:rsid w:val="00EB1B99"/>
    <w:rsid w:val="00EB306E"/>
    <w:rsid w:val="00EB3758"/>
    <w:rsid w:val="00EB48CB"/>
    <w:rsid w:val="00EB5962"/>
    <w:rsid w:val="00EB798E"/>
    <w:rsid w:val="00EB7AD2"/>
    <w:rsid w:val="00EC10AF"/>
    <w:rsid w:val="00EC2338"/>
    <w:rsid w:val="00EC3158"/>
    <w:rsid w:val="00EC3F76"/>
    <w:rsid w:val="00EC4B71"/>
    <w:rsid w:val="00EC64A1"/>
    <w:rsid w:val="00EC6882"/>
    <w:rsid w:val="00ED14E8"/>
    <w:rsid w:val="00ED2C56"/>
    <w:rsid w:val="00ED3009"/>
    <w:rsid w:val="00ED3099"/>
    <w:rsid w:val="00ED3C5B"/>
    <w:rsid w:val="00ED43E6"/>
    <w:rsid w:val="00ED5088"/>
    <w:rsid w:val="00ED7745"/>
    <w:rsid w:val="00EE16D5"/>
    <w:rsid w:val="00EE3D0B"/>
    <w:rsid w:val="00EE4B0A"/>
    <w:rsid w:val="00EE4EA3"/>
    <w:rsid w:val="00EE5C62"/>
    <w:rsid w:val="00EE7C52"/>
    <w:rsid w:val="00EF0C48"/>
    <w:rsid w:val="00EF152F"/>
    <w:rsid w:val="00EF1A37"/>
    <w:rsid w:val="00EF1A81"/>
    <w:rsid w:val="00EF1A92"/>
    <w:rsid w:val="00EF2184"/>
    <w:rsid w:val="00EF2BFC"/>
    <w:rsid w:val="00EF3DF8"/>
    <w:rsid w:val="00EF4551"/>
    <w:rsid w:val="00EF60BE"/>
    <w:rsid w:val="00F008BF"/>
    <w:rsid w:val="00F02308"/>
    <w:rsid w:val="00F05952"/>
    <w:rsid w:val="00F05D4A"/>
    <w:rsid w:val="00F06226"/>
    <w:rsid w:val="00F07D8F"/>
    <w:rsid w:val="00F07FDC"/>
    <w:rsid w:val="00F1000F"/>
    <w:rsid w:val="00F136B2"/>
    <w:rsid w:val="00F15003"/>
    <w:rsid w:val="00F15B27"/>
    <w:rsid w:val="00F15D1A"/>
    <w:rsid w:val="00F15DDF"/>
    <w:rsid w:val="00F16E6C"/>
    <w:rsid w:val="00F1724D"/>
    <w:rsid w:val="00F17E85"/>
    <w:rsid w:val="00F17FA7"/>
    <w:rsid w:val="00F20B0F"/>
    <w:rsid w:val="00F2117A"/>
    <w:rsid w:val="00F2133E"/>
    <w:rsid w:val="00F25D7F"/>
    <w:rsid w:val="00F278F6"/>
    <w:rsid w:val="00F317AF"/>
    <w:rsid w:val="00F344E0"/>
    <w:rsid w:val="00F352A3"/>
    <w:rsid w:val="00F36C27"/>
    <w:rsid w:val="00F37713"/>
    <w:rsid w:val="00F410A5"/>
    <w:rsid w:val="00F4111B"/>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A84"/>
    <w:rsid w:val="00F71FC3"/>
    <w:rsid w:val="00F769A1"/>
    <w:rsid w:val="00F80A69"/>
    <w:rsid w:val="00F80B2C"/>
    <w:rsid w:val="00F80C78"/>
    <w:rsid w:val="00F83F3D"/>
    <w:rsid w:val="00F85806"/>
    <w:rsid w:val="00F86AB4"/>
    <w:rsid w:val="00F86DE5"/>
    <w:rsid w:val="00F90E99"/>
    <w:rsid w:val="00F91AE8"/>
    <w:rsid w:val="00F9398F"/>
    <w:rsid w:val="00F93F60"/>
    <w:rsid w:val="00F9527E"/>
    <w:rsid w:val="00F95561"/>
    <w:rsid w:val="00F96A59"/>
    <w:rsid w:val="00FA32E2"/>
    <w:rsid w:val="00FA3834"/>
    <w:rsid w:val="00FA5105"/>
    <w:rsid w:val="00FA676B"/>
    <w:rsid w:val="00FB2EE1"/>
    <w:rsid w:val="00FB42BA"/>
    <w:rsid w:val="00FB4AFE"/>
    <w:rsid w:val="00FC00AB"/>
    <w:rsid w:val="00FC0227"/>
    <w:rsid w:val="00FC1BA7"/>
    <w:rsid w:val="00FC1F49"/>
    <w:rsid w:val="00FC3498"/>
    <w:rsid w:val="00FC41D2"/>
    <w:rsid w:val="00FC4F0E"/>
    <w:rsid w:val="00FC66C3"/>
    <w:rsid w:val="00FC6BC8"/>
    <w:rsid w:val="00FD2A1F"/>
    <w:rsid w:val="00FD33A5"/>
    <w:rsid w:val="00FD4DBD"/>
    <w:rsid w:val="00FD571A"/>
    <w:rsid w:val="00FD6BCA"/>
    <w:rsid w:val="00FD6DC2"/>
    <w:rsid w:val="00FD7712"/>
    <w:rsid w:val="00FE0189"/>
    <w:rsid w:val="00FE301C"/>
    <w:rsid w:val="00FE3141"/>
    <w:rsid w:val="00FE42FB"/>
    <w:rsid w:val="00FE68A8"/>
    <w:rsid w:val="00FE6CE5"/>
    <w:rsid w:val="00FF1A1B"/>
    <w:rsid w:val="00FF1F7D"/>
    <w:rsid w:val="00FF29C7"/>
    <w:rsid w:val="00FF3411"/>
    <w:rsid w:val="00FF4081"/>
    <w:rsid w:val="00FF40AA"/>
    <w:rsid w:val="00FF42D2"/>
    <w:rsid w:val="00FF5BB8"/>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pPr>
      <w:widowControl w:val="0"/>
      <w:jc w:val="both"/>
    </w:pPr>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标题 1 Char"/>
    <w:basedOn w:val="a0"/>
    <w:link w:val="1"/>
    <w:uiPriority w:val="9"/>
    <w:rsid w:val="00513C2A"/>
    <w:rPr>
      <w:rFonts w:ascii="Times New Roman" w:hAnsi="Times New Roman"/>
      <w:b/>
      <w:bCs/>
      <w:kern w:val="44"/>
      <w:sz w:val="44"/>
      <w:szCs w:val="44"/>
    </w:rPr>
  </w:style>
  <w:style w:type="character" w:customStyle="1" w:styleId="2Char">
    <w:name w:val="标题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批注框文本 Char"/>
    <w:basedOn w:val="a0"/>
    <w:link w:val="a5"/>
    <w:uiPriority w:val="99"/>
    <w:semiHidden/>
    <w:rsid w:val="00742B53"/>
    <w:rPr>
      <w:sz w:val="18"/>
      <w:szCs w:val="18"/>
    </w:rPr>
  </w:style>
  <w:style w:type="character" w:customStyle="1" w:styleId="3Char">
    <w:name w:val="标题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val="0"/>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cs="Times New Roman"/>
      <w:color w:val="000000"/>
      <w:szCs w:val="24"/>
    </w:rPr>
  </w:style>
  <w:style w:type="character" w:customStyle="1" w:styleId="Char2">
    <w:name w:val="列出段落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批注文字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批注主题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文档结构图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4FF3"/>
    <w:pPr>
      <w:widowControl w:val="0"/>
      <w:jc w:val="both"/>
    </w:p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13C2A"/>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1FC1"/>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semiHidden/>
    <w:unhideWhenUsed/>
    <w:qFormat/>
    <w:rsid w:val="001A301A"/>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Heading 1 Char"/>
    <w:basedOn w:val="a0"/>
    <w:link w:val="1"/>
    <w:uiPriority w:val="9"/>
    <w:rsid w:val="00513C2A"/>
    <w:rPr>
      <w:b/>
      <w:bCs/>
      <w:kern w:val="44"/>
      <w:sz w:val="44"/>
      <w:szCs w:val="44"/>
    </w:rPr>
  </w:style>
  <w:style w:type="character" w:customStyle="1" w:styleId="2Char">
    <w:name w:val="Heading 2 Char"/>
    <w:basedOn w:val="a0"/>
    <w:link w:val="2"/>
    <w:uiPriority w:val="9"/>
    <w:rsid w:val="00513C2A"/>
    <w:rPr>
      <w:rFonts w:asciiTheme="majorHAnsi" w:eastAsiaTheme="majorEastAsia" w:hAnsiTheme="majorHAnsi"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ascii="Times New Roman" w:hAnsi="Times New Roman" w:cs="Times New Roman"/>
      <w:kern w:val="0"/>
      <w:sz w:val="24"/>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Balloon Text Char"/>
    <w:basedOn w:val="a0"/>
    <w:link w:val="a5"/>
    <w:uiPriority w:val="99"/>
    <w:semiHidden/>
    <w:rsid w:val="00742B53"/>
    <w:rPr>
      <w:sz w:val="18"/>
      <w:szCs w:val="18"/>
    </w:rPr>
  </w:style>
  <w:style w:type="character" w:customStyle="1" w:styleId="3Char">
    <w:name w:val="Heading 3 Char"/>
    <w:basedOn w:val="a0"/>
    <w:link w:val="3"/>
    <w:uiPriority w:val="9"/>
    <w:rsid w:val="00CD1FC1"/>
    <w:rPr>
      <w:rFonts w:asciiTheme="majorHAnsi" w:eastAsiaTheme="majorEastAsia" w:hAnsiTheme="majorHAnsi" w:cstheme="majorBidi"/>
      <w:b/>
      <w:bCs/>
      <w:color w:val="4F81BD" w:themeColor="accent1"/>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ascii="Times New Roman" w:eastAsia="黑体" w:hAnsi="Times New Roman" w:cstheme="majorBidi"/>
      <w:sz w:val="24"/>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 w:val="24"/>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Header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Footer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ascii="Times New Roman" w:hAnsi="Times New Roman" w:cs="Times New Roman"/>
      <w:noProof/>
      <w:sz w:val="24"/>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Heading 4 Char"/>
    <w:basedOn w:val="a0"/>
    <w:link w:val="4"/>
    <w:uiPriority w:val="9"/>
    <w:semiHidden/>
    <w:rsid w:val="001A301A"/>
    <w:rPr>
      <w:rFonts w:asciiTheme="majorHAnsi" w:eastAsiaTheme="majorEastAsia" w:hAnsiTheme="majorHAnsi" w:cstheme="majorBidi"/>
      <w:b/>
      <w:bCs/>
      <w:i/>
      <w:iCs/>
      <w:color w:val="4F81BD" w:themeColor="accent1"/>
    </w:rPr>
  </w:style>
  <w:style w:type="character" w:customStyle="1" w:styleId="5Char">
    <w:name w:val="Heading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Heading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Heading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Heading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Heading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ascii="Times New Roman" w:hAnsi="Times New Roman" w:cs="Times New Roman"/>
      <w:color w:val="000000"/>
      <w:sz w:val="24"/>
      <w:szCs w:val="24"/>
    </w:rPr>
  </w:style>
  <w:style w:type="character" w:customStyle="1" w:styleId="Char2">
    <w:name w:val="List Paragraph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Title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ascii="Times New Roman" w:hAnsi="Times New Roman" w:cs="Times New Roman"/>
      <w:noProof/>
      <w:sz w:val="24"/>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Comment Text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Comment Subject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Document Map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52.wmf"/><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oleObject" Target="embeddings/oleObject27.bin"/><Relationship Id="rId68" Type="http://schemas.openxmlformats.org/officeDocument/2006/relationships/image" Target="media/image30.wmf"/><Relationship Id="rId84" Type="http://schemas.openxmlformats.org/officeDocument/2006/relationships/image" Target="media/image36.wmf"/><Relationship Id="rId89" Type="http://schemas.openxmlformats.org/officeDocument/2006/relationships/oleObject" Target="embeddings/oleObject42.bin"/><Relationship Id="rId112" Type="http://schemas.openxmlformats.org/officeDocument/2006/relationships/oleObject" Target="embeddings/oleObject54.bin"/><Relationship Id="rId133" Type="http://schemas.openxmlformats.org/officeDocument/2006/relationships/oleObject" Target="embeddings/oleObject66.bin"/><Relationship Id="rId138" Type="http://schemas.openxmlformats.org/officeDocument/2006/relationships/image" Target="media/image61.wmf"/><Relationship Id="rId154" Type="http://schemas.openxmlformats.org/officeDocument/2006/relationships/image" Target="media/image74.png"/><Relationship Id="rId159" Type="http://schemas.openxmlformats.org/officeDocument/2006/relationships/image" Target="media/image79.emf"/><Relationship Id="rId175" Type="http://schemas.openxmlformats.org/officeDocument/2006/relationships/image" Target="media/image95.emf"/><Relationship Id="rId170" Type="http://schemas.openxmlformats.org/officeDocument/2006/relationships/image" Target="media/image90.png"/><Relationship Id="rId16" Type="http://schemas.openxmlformats.org/officeDocument/2006/relationships/oleObject" Target="embeddings/oleObject4.bin"/><Relationship Id="rId107" Type="http://schemas.openxmlformats.org/officeDocument/2006/relationships/image" Target="media/image47.wmf"/><Relationship Id="rId11" Type="http://schemas.openxmlformats.org/officeDocument/2006/relationships/image" Target="media/image2.wmf"/><Relationship Id="rId32" Type="http://schemas.openxmlformats.org/officeDocument/2006/relationships/oleObject" Target="embeddings/oleObject12.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5.bin"/><Relationship Id="rId74" Type="http://schemas.openxmlformats.org/officeDocument/2006/relationships/image" Target="media/image33.wmf"/><Relationship Id="rId79" Type="http://schemas.openxmlformats.org/officeDocument/2006/relationships/oleObject" Target="embeddings/oleObject36.bin"/><Relationship Id="rId102" Type="http://schemas.openxmlformats.org/officeDocument/2006/relationships/oleObject" Target="embeddings/oleObject49.bin"/><Relationship Id="rId123" Type="http://schemas.openxmlformats.org/officeDocument/2006/relationships/image" Target="media/image55.wmf"/><Relationship Id="rId128" Type="http://schemas.openxmlformats.org/officeDocument/2006/relationships/oleObject" Target="embeddings/oleObject62.bin"/><Relationship Id="rId144" Type="http://schemas.openxmlformats.org/officeDocument/2006/relationships/image" Target="media/image66.png"/><Relationship Id="rId149" Type="http://schemas.openxmlformats.org/officeDocument/2006/relationships/image" Target="media/image71.emf"/><Relationship Id="rId5" Type="http://schemas.openxmlformats.org/officeDocument/2006/relationships/settings" Target="settings.xml"/><Relationship Id="rId90" Type="http://schemas.openxmlformats.org/officeDocument/2006/relationships/image" Target="media/image39.wmf"/><Relationship Id="rId95" Type="http://schemas.openxmlformats.org/officeDocument/2006/relationships/oleObject" Target="embeddings/oleObject45.bin"/><Relationship Id="rId160" Type="http://schemas.openxmlformats.org/officeDocument/2006/relationships/image" Target="media/image80.emf"/><Relationship Id="rId165" Type="http://schemas.openxmlformats.org/officeDocument/2006/relationships/image" Target="media/image85.png"/><Relationship Id="rId181" Type="http://schemas.openxmlformats.org/officeDocument/2006/relationships/hyperlink" Target="http://www.epa.gov/ncea/efh/pdfs/efh-complete.pdf" TargetMode="External"/><Relationship Id="rId22" Type="http://schemas.openxmlformats.org/officeDocument/2006/relationships/oleObject" Target="embeddings/oleObject7.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20.bin"/><Relationship Id="rId64" Type="http://schemas.openxmlformats.org/officeDocument/2006/relationships/image" Target="media/image28.wmf"/><Relationship Id="rId69" Type="http://schemas.openxmlformats.org/officeDocument/2006/relationships/oleObject" Target="embeddings/oleObject30.bin"/><Relationship Id="rId113" Type="http://schemas.openxmlformats.org/officeDocument/2006/relationships/image" Target="media/image50.wmf"/><Relationship Id="rId118" Type="http://schemas.openxmlformats.org/officeDocument/2006/relationships/oleObject" Target="embeddings/oleObject57.bin"/><Relationship Id="rId134" Type="http://schemas.openxmlformats.org/officeDocument/2006/relationships/image" Target="media/image59.wmf"/><Relationship Id="rId139" Type="http://schemas.openxmlformats.org/officeDocument/2006/relationships/oleObject" Target="embeddings/oleObject69.bin"/><Relationship Id="rId80" Type="http://schemas.openxmlformats.org/officeDocument/2006/relationships/oleObject" Target="embeddings/oleObject37.bin"/><Relationship Id="rId85" Type="http://schemas.openxmlformats.org/officeDocument/2006/relationships/oleObject" Target="embeddings/oleObject40.bin"/><Relationship Id="rId150" Type="http://schemas.openxmlformats.org/officeDocument/2006/relationships/image" Target="media/image72.emf"/><Relationship Id="rId155" Type="http://schemas.openxmlformats.org/officeDocument/2006/relationships/image" Target="media/image75.emf"/><Relationship Id="rId171" Type="http://schemas.openxmlformats.org/officeDocument/2006/relationships/image" Target="media/image91.png"/><Relationship Id="rId176"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5.bin"/><Relationship Id="rId59" Type="http://schemas.openxmlformats.org/officeDocument/2006/relationships/comments" Target="comments.xml"/><Relationship Id="rId103" Type="http://schemas.openxmlformats.org/officeDocument/2006/relationships/image" Target="media/image45.wmf"/><Relationship Id="rId108" Type="http://schemas.openxmlformats.org/officeDocument/2006/relationships/oleObject" Target="embeddings/oleObject52.bin"/><Relationship Id="rId124" Type="http://schemas.openxmlformats.org/officeDocument/2006/relationships/oleObject" Target="embeddings/oleObject60.bin"/><Relationship Id="rId129" Type="http://schemas.openxmlformats.org/officeDocument/2006/relationships/image" Target="media/image58.wmf"/><Relationship Id="rId54" Type="http://schemas.openxmlformats.org/officeDocument/2006/relationships/oleObject" Target="embeddings/oleObject23.bin"/><Relationship Id="rId70" Type="http://schemas.openxmlformats.org/officeDocument/2006/relationships/image" Target="media/image31.wmf"/><Relationship Id="rId75" Type="http://schemas.openxmlformats.org/officeDocument/2006/relationships/oleObject" Target="embeddings/oleObject33.bin"/><Relationship Id="rId91" Type="http://schemas.openxmlformats.org/officeDocument/2006/relationships/oleObject" Target="embeddings/oleObject43.bin"/><Relationship Id="rId96" Type="http://schemas.openxmlformats.org/officeDocument/2006/relationships/oleObject" Target="embeddings/oleObject46.bin"/><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1.emf"/><Relationship Id="rId166" Type="http://schemas.openxmlformats.org/officeDocument/2006/relationships/image" Target="media/image86.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wmf"/><Relationship Id="rId28" Type="http://schemas.openxmlformats.org/officeDocument/2006/relationships/oleObject" Target="embeddings/oleObject10.bin"/><Relationship Id="rId49" Type="http://schemas.openxmlformats.org/officeDocument/2006/relationships/image" Target="media/image21.wmf"/><Relationship Id="rId114" Type="http://schemas.openxmlformats.org/officeDocument/2006/relationships/oleObject" Target="embeddings/oleObject55.bin"/><Relationship Id="rId119" Type="http://schemas.openxmlformats.org/officeDocument/2006/relationships/image" Target="media/image53.wmf"/><Relationship Id="rId44" Type="http://schemas.openxmlformats.org/officeDocument/2006/relationships/oleObject" Target="embeddings/oleObject18.bin"/><Relationship Id="rId60" Type="http://schemas.openxmlformats.org/officeDocument/2006/relationships/image" Target="media/image26.wmf"/><Relationship Id="rId65" Type="http://schemas.openxmlformats.org/officeDocument/2006/relationships/oleObject" Target="embeddings/oleObject28.bin"/><Relationship Id="rId81" Type="http://schemas.openxmlformats.org/officeDocument/2006/relationships/oleObject" Target="embeddings/oleObject38.bin"/><Relationship Id="rId86" Type="http://schemas.openxmlformats.org/officeDocument/2006/relationships/image" Target="media/image37.wmf"/><Relationship Id="rId130" Type="http://schemas.openxmlformats.org/officeDocument/2006/relationships/oleObject" Target="embeddings/oleObject63.bin"/><Relationship Id="rId135" Type="http://schemas.openxmlformats.org/officeDocument/2006/relationships/oleObject" Target="embeddings/oleObject67.bin"/><Relationship Id="rId151" Type="http://schemas.openxmlformats.org/officeDocument/2006/relationships/oleObject" Target="embeddings/oleObject70.bin"/><Relationship Id="rId156" Type="http://schemas.openxmlformats.org/officeDocument/2006/relationships/image" Target="media/image76.emf"/><Relationship Id="rId177" Type="http://schemas.openxmlformats.org/officeDocument/2006/relationships/image" Target="media/image96.png"/><Relationship Id="rId4" Type="http://schemas.microsoft.com/office/2007/relationships/stylesWithEffects" Target="stylesWithEffects.xml"/><Relationship Id="rId9" Type="http://schemas.openxmlformats.org/officeDocument/2006/relationships/image" Target="media/image1.wmf"/><Relationship Id="rId172" Type="http://schemas.openxmlformats.org/officeDocument/2006/relationships/image" Target="media/image92.png"/><Relationship Id="rId180" Type="http://schemas.openxmlformats.org/officeDocument/2006/relationships/hyperlink" Target="http://factfinder2.census.gov/faces/tableservices/jsf/pages/productview.xhtml?pid=DEC_10_113_113DP1&amp;prodType=table" TargetMode="External"/><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48.w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image" Target="media/image34.wmf"/><Relationship Id="rId97" Type="http://schemas.openxmlformats.org/officeDocument/2006/relationships/image" Target="media/image42.wmf"/><Relationship Id="rId104" Type="http://schemas.openxmlformats.org/officeDocument/2006/relationships/oleObject" Target="embeddings/oleObject50.bin"/><Relationship Id="rId120" Type="http://schemas.openxmlformats.org/officeDocument/2006/relationships/oleObject" Target="embeddings/oleObject58.bin"/><Relationship Id="rId125" Type="http://schemas.openxmlformats.org/officeDocument/2006/relationships/image" Target="media/image56.wmf"/><Relationship Id="rId141" Type="http://schemas.openxmlformats.org/officeDocument/2006/relationships/image" Target="media/image63.gif"/><Relationship Id="rId146" Type="http://schemas.openxmlformats.org/officeDocument/2006/relationships/image" Target="media/image68.png"/><Relationship Id="rId16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image" Target="media/image40.wmf"/><Relationship Id="rId162" Type="http://schemas.openxmlformats.org/officeDocument/2006/relationships/image" Target="media/image82.emf"/><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wmf"/><Relationship Id="rId66" Type="http://schemas.openxmlformats.org/officeDocument/2006/relationships/image" Target="media/image29.wmf"/><Relationship Id="rId87" Type="http://schemas.openxmlformats.org/officeDocument/2006/relationships/oleObject" Target="embeddings/oleObject41.bin"/><Relationship Id="rId110" Type="http://schemas.openxmlformats.org/officeDocument/2006/relationships/oleObject" Target="embeddings/oleObject53.bin"/><Relationship Id="rId115" Type="http://schemas.openxmlformats.org/officeDocument/2006/relationships/image" Target="media/image51.wmf"/><Relationship Id="rId131" Type="http://schemas.openxmlformats.org/officeDocument/2006/relationships/oleObject" Target="embeddings/oleObject64.bin"/><Relationship Id="rId136" Type="http://schemas.openxmlformats.org/officeDocument/2006/relationships/image" Target="media/image60.wmf"/><Relationship Id="rId157" Type="http://schemas.openxmlformats.org/officeDocument/2006/relationships/image" Target="media/image77.emf"/><Relationship Id="rId178" Type="http://schemas.openxmlformats.org/officeDocument/2006/relationships/hyperlink" Target="http://www.esri.com/software/arcgis" TargetMode="External"/><Relationship Id="rId61" Type="http://schemas.openxmlformats.org/officeDocument/2006/relationships/oleObject" Target="embeddings/oleObject26.bin"/><Relationship Id="rId82" Type="http://schemas.openxmlformats.org/officeDocument/2006/relationships/image" Target="media/image35.wmf"/><Relationship Id="rId152" Type="http://schemas.openxmlformats.org/officeDocument/2006/relationships/image" Target="media/image73.emf"/><Relationship Id="rId173" Type="http://schemas.openxmlformats.org/officeDocument/2006/relationships/image" Target="media/image93.png"/><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8.bin"/><Relationship Id="rId105" Type="http://schemas.openxmlformats.org/officeDocument/2006/relationships/image" Target="media/image46.wmf"/><Relationship Id="rId126" Type="http://schemas.openxmlformats.org/officeDocument/2006/relationships/oleObject" Target="embeddings/oleObject61.bin"/><Relationship Id="rId147" Type="http://schemas.openxmlformats.org/officeDocument/2006/relationships/image" Target="media/image69.png"/><Relationship Id="rId168"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image" Target="media/image32.wmf"/><Relationship Id="rId93" Type="http://schemas.openxmlformats.org/officeDocument/2006/relationships/oleObject" Target="embeddings/oleObject44.bin"/><Relationship Id="rId98" Type="http://schemas.openxmlformats.org/officeDocument/2006/relationships/oleObject" Target="embeddings/oleObject47.bin"/><Relationship Id="rId121" Type="http://schemas.openxmlformats.org/officeDocument/2006/relationships/image" Target="media/image54.wmf"/><Relationship Id="rId142" Type="http://schemas.openxmlformats.org/officeDocument/2006/relationships/image" Target="media/image64.png"/><Relationship Id="rId163"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9.bin"/><Relationship Id="rId67" Type="http://schemas.openxmlformats.org/officeDocument/2006/relationships/oleObject" Target="embeddings/oleObject29.bin"/><Relationship Id="rId116" Type="http://schemas.openxmlformats.org/officeDocument/2006/relationships/oleObject" Target="embeddings/oleObject56.bin"/><Relationship Id="rId137" Type="http://schemas.openxmlformats.org/officeDocument/2006/relationships/oleObject" Target="embeddings/oleObject68.bin"/><Relationship Id="rId158" Type="http://schemas.openxmlformats.org/officeDocument/2006/relationships/image" Target="media/image78.emf"/><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image" Target="media/image27.wmf"/><Relationship Id="rId83" Type="http://schemas.openxmlformats.org/officeDocument/2006/relationships/oleObject" Target="embeddings/oleObject39.bin"/><Relationship Id="rId88" Type="http://schemas.openxmlformats.org/officeDocument/2006/relationships/image" Target="media/image38.wmf"/><Relationship Id="rId111" Type="http://schemas.openxmlformats.org/officeDocument/2006/relationships/image" Target="media/image49.wmf"/><Relationship Id="rId132" Type="http://schemas.openxmlformats.org/officeDocument/2006/relationships/oleObject" Target="embeddings/oleObject65.bin"/><Relationship Id="rId153" Type="http://schemas.openxmlformats.org/officeDocument/2006/relationships/oleObject" Target="embeddings/oleObject71.bin"/><Relationship Id="rId174" Type="http://schemas.openxmlformats.org/officeDocument/2006/relationships/image" Target="media/image94.png"/><Relationship Id="rId179" Type="http://schemas.openxmlformats.org/officeDocument/2006/relationships/hyperlink" Target="http://www.bonap.net/tdc" TargetMode="External"/><Relationship Id="rId15" Type="http://schemas.openxmlformats.org/officeDocument/2006/relationships/image" Target="media/image4.wmf"/><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51.bin"/><Relationship Id="rId127" Type="http://schemas.openxmlformats.org/officeDocument/2006/relationships/image" Target="media/image57.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2.bin"/><Relationship Id="rId73" Type="http://schemas.openxmlformats.org/officeDocument/2006/relationships/oleObject" Target="embeddings/oleObject32.bin"/><Relationship Id="rId78" Type="http://schemas.openxmlformats.org/officeDocument/2006/relationships/oleObject" Target="embeddings/oleObject35.bin"/><Relationship Id="rId94" Type="http://schemas.openxmlformats.org/officeDocument/2006/relationships/image" Target="media/image41.wmf"/><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oleObject" Target="embeddings/oleObject59.bin"/><Relationship Id="rId143" Type="http://schemas.openxmlformats.org/officeDocument/2006/relationships/image" Target="media/image65.png"/><Relationship Id="rId148" Type="http://schemas.openxmlformats.org/officeDocument/2006/relationships/image" Target="media/image70.emf"/><Relationship Id="rId164" Type="http://schemas.openxmlformats.org/officeDocument/2006/relationships/image" Target="media/image84.emf"/><Relationship Id="rId169"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C4A3F25-FCAF-4F09-AE29-4847212E3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65</Pages>
  <Words>18351</Words>
  <Characters>104601</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122707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184</cp:revision>
  <cp:lastPrinted>2014-01-29T21:30:00Z</cp:lastPrinted>
  <dcterms:created xsi:type="dcterms:W3CDTF">2014-02-02T19:30:00Z</dcterms:created>
  <dcterms:modified xsi:type="dcterms:W3CDTF">2014-02-04T04:34:00Z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