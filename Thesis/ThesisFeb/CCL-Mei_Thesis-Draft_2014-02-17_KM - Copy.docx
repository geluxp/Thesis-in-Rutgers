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82E05" w:rsidRPr="00F136B2" w:rsidRDefault="000D1649" w:rsidP="00682E05">
      <w:pPr>
        <w:pStyle w:val="ac"/>
        <w:rPr>
          <w:rFonts w:ascii="Times New Roman" w:hAnsi="Times New Roman" w:cs="Times New Roman"/>
          <w:sz w:val="48"/>
          <w:szCs w:val="48"/>
        </w:rPr>
      </w:pPr>
      <w:r>
        <w:rPr>
          <w:rFonts w:ascii="Times New Roman" w:hAnsi="Times New Roman" w:cs="Times New Roman"/>
          <w:sz w:val="48"/>
          <w:szCs w:val="48"/>
        </w:rPr>
        <w:t>Assessment</w:t>
      </w:r>
      <w:r w:rsidR="00B55D8C">
        <w:rPr>
          <w:rFonts w:ascii="Times New Roman" w:hAnsi="Times New Roman" w:cs="Times New Roman"/>
          <w:sz w:val="48"/>
          <w:szCs w:val="48"/>
        </w:rPr>
        <w:t xml:space="preserve"> of Population Exposures </w:t>
      </w:r>
      <w:r>
        <w:rPr>
          <w:rFonts w:ascii="Times New Roman" w:hAnsi="Times New Roman" w:cs="Times New Roman"/>
          <w:sz w:val="48"/>
          <w:szCs w:val="48"/>
        </w:rPr>
        <w:t>to Airborne</w:t>
      </w:r>
      <w:r w:rsidR="00B55D8C">
        <w:rPr>
          <w:rFonts w:ascii="Times New Roman" w:hAnsi="Times New Roman" w:cs="Times New Roman"/>
          <w:sz w:val="48"/>
          <w:szCs w:val="48"/>
        </w:rPr>
        <w:t xml:space="preserve"> </w:t>
      </w:r>
      <w:r>
        <w:rPr>
          <w:rFonts w:ascii="Times New Roman" w:hAnsi="Times New Roman" w:cs="Times New Roman"/>
          <w:sz w:val="48"/>
          <w:szCs w:val="48"/>
        </w:rPr>
        <w:t>Allergenic</w:t>
      </w:r>
      <w:r w:rsidR="002428F8">
        <w:rPr>
          <w:rFonts w:ascii="Times New Roman" w:hAnsi="Times New Roman" w:cs="Times New Roman"/>
          <w:sz w:val="48"/>
          <w:szCs w:val="48"/>
        </w:rPr>
        <w:t xml:space="preserve"> Pollen in the </w:t>
      </w:r>
      <w:r w:rsidR="00B55D8C">
        <w:rPr>
          <w:rFonts w:ascii="Times New Roman" w:hAnsi="Times New Roman" w:cs="Times New Roman"/>
          <w:sz w:val="48"/>
          <w:szCs w:val="48"/>
        </w:rPr>
        <w:t>US from 1994 to 2010</w:t>
      </w:r>
    </w:p>
    <w:p w:rsidR="00F278F6" w:rsidRDefault="00BA54A9" w:rsidP="00F136B2">
      <w:pPr>
        <w:rPr>
          <w:rFonts w:cs="Times New Roman"/>
          <w:sz w:val="36"/>
          <w:szCs w:val="36"/>
        </w:rPr>
      </w:pPr>
      <w:r w:rsidRPr="00DA001E">
        <w:rPr>
          <w:rFonts w:cs="Times New Roman"/>
          <w:sz w:val="32"/>
          <w:szCs w:val="36"/>
          <w:highlight w:val="yellow"/>
        </w:rPr>
        <w:t>DRAFT OF 2014-</w:t>
      </w:r>
      <w:del w:id="0" w:author="lindaeve" w:date="2014-02-03T09:53:00Z">
        <w:r w:rsidRPr="00DA001E" w:rsidDel="0066005B">
          <w:rPr>
            <w:rFonts w:cs="Times New Roman"/>
            <w:sz w:val="32"/>
            <w:szCs w:val="36"/>
            <w:highlight w:val="yellow"/>
          </w:rPr>
          <w:delText>0</w:delText>
        </w:r>
      </w:del>
      <w:r w:rsidR="00B874A0">
        <w:rPr>
          <w:rFonts w:cs="Times New Roman" w:hint="eastAsia"/>
          <w:sz w:val="32"/>
          <w:szCs w:val="36"/>
        </w:rPr>
        <w:t>2-17-KM</w:t>
      </w:r>
    </w:p>
    <w:p w:rsidR="00F278F6" w:rsidRPr="00F136B2" w:rsidRDefault="00154EC8" w:rsidP="00F136B2">
      <w:pPr>
        <w:rPr>
          <w:rFonts w:cs="Times New Roman"/>
          <w:sz w:val="36"/>
          <w:szCs w:val="36"/>
        </w:rPr>
      </w:pPr>
      <w:r w:rsidRPr="00F136B2">
        <w:rPr>
          <w:rFonts w:cs="Times New Roman"/>
          <w:b/>
          <w:sz w:val="36"/>
          <w:szCs w:val="36"/>
        </w:rPr>
        <w:t>Abstract</w:t>
      </w:r>
    </w:p>
    <w:p w:rsidR="00EA4D82" w:rsidRDefault="006645CC" w:rsidP="00FE42FB">
      <w:pPr>
        <w:spacing w:before="96" w:after="120" w:line="480" w:lineRule="auto"/>
        <w:ind w:firstLine="720"/>
        <w:rPr>
          <w:rFonts w:cs="Times New Roman"/>
          <w:kern w:val="0"/>
          <w:szCs w:val="24"/>
        </w:rPr>
      </w:pPr>
      <w:r>
        <w:rPr>
          <w:rFonts w:cs="Times New Roman"/>
          <w:kern w:val="0"/>
          <w:szCs w:val="24"/>
        </w:rPr>
        <w:t>Airborne a</w:t>
      </w:r>
      <w:r w:rsidR="00EA4D82">
        <w:rPr>
          <w:rFonts w:cs="Times New Roman"/>
          <w:kern w:val="0"/>
          <w:szCs w:val="24"/>
        </w:rPr>
        <w:t xml:space="preserve">llergenic pollen is </w:t>
      </w:r>
      <w:r w:rsidR="00F1000F">
        <w:rPr>
          <w:rFonts w:cs="Times New Roman"/>
          <w:kern w:val="0"/>
          <w:szCs w:val="24"/>
        </w:rPr>
        <w:t xml:space="preserve">a </w:t>
      </w:r>
      <w:r w:rsidR="00EA4D82">
        <w:rPr>
          <w:rFonts w:cs="Times New Roman"/>
          <w:kern w:val="0"/>
          <w:szCs w:val="24"/>
        </w:rPr>
        <w:t xml:space="preserve">main </w:t>
      </w:r>
      <w:r w:rsidR="00F1000F">
        <w:rPr>
          <w:rFonts w:cs="Times New Roman"/>
          <w:kern w:val="0"/>
          <w:szCs w:val="24"/>
        </w:rPr>
        <w:t>cause of</w:t>
      </w:r>
      <w:r w:rsidR="00EA4D82">
        <w:rPr>
          <w:rFonts w:cs="Times New Roman"/>
          <w:kern w:val="0"/>
          <w:szCs w:val="24"/>
        </w:rPr>
        <w:t xml:space="preserve"> Allergic Airway Disease (AAD), which affect</w:t>
      </w:r>
      <w:r w:rsidR="00620390">
        <w:rPr>
          <w:rFonts w:cs="Times New Roman"/>
          <w:kern w:val="0"/>
          <w:szCs w:val="24"/>
        </w:rPr>
        <w:t>s</w:t>
      </w:r>
      <w:r w:rsidR="00EA4D82">
        <w:rPr>
          <w:rFonts w:cs="Times New Roman"/>
          <w:kern w:val="0"/>
          <w:szCs w:val="24"/>
        </w:rPr>
        <w:t xml:space="preserve"> 5%-30% </w:t>
      </w:r>
      <w:r w:rsidR="00620390">
        <w:rPr>
          <w:rFonts w:cs="Times New Roman"/>
          <w:kern w:val="0"/>
          <w:szCs w:val="24"/>
        </w:rPr>
        <w:t xml:space="preserve">of the </w:t>
      </w:r>
      <w:r w:rsidR="00EA4D82">
        <w:rPr>
          <w:rFonts w:cs="Times New Roman"/>
          <w:kern w:val="0"/>
          <w:szCs w:val="24"/>
        </w:rPr>
        <w:t>population in industrialized countries. Furthermore, a</w:t>
      </w:r>
      <w:r w:rsidR="00AE447D">
        <w:rPr>
          <w:rFonts w:cs="Times New Roman"/>
          <w:kern w:val="0"/>
          <w:szCs w:val="24"/>
        </w:rPr>
        <w:t>llergenic pollen has been reported to act synergistically with common air pollutant</w:t>
      </w:r>
      <w:r w:rsidR="00620390">
        <w:rPr>
          <w:rFonts w:cs="Times New Roman"/>
          <w:kern w:val="0"/>
          <w:szCs w:val="24"/>
        </w:rPr>
        <w:t>s</w:t>
      </w:r>
      <w:r w:rsidR="00AE447D">
        <w:rPr>
          <w:rFonts w:cs="Times New Roman"/>
          <w:kern w:val="0"/>
          <w:szCs w:val="24"/>
        </w:rPr>
        <w:t xml:space="preserve">, such as </w:t>
      </w:r>
      <w:r w:rsidR="0066356B">
        <w:rPr>
          <w:rFonts w:cs="Times New Roman"/>
          <w:kern w:val="0"/>
          <w:szCs w:val="24"/>
        </w:rPr>
        <w:t>ozone</w:t>
      </w:r>
      <w:r w:rsidR="00AE447D">
        <w:rPr>
          <w:rFonts w:cs="Times New Roman"/>
          <w:kern w:val="0"/>
          <w:szCs w:val="24"/>
        </w:rPr>
        <w:t xml:space="preserve"> and particular matter, to</w:t>
      </w:r>
      <w:r w:rsidR="00783CAD">
        <w:rPr>
          <w:rFonts w:cs="Times New Roman"/>
          <w:kern w:val="0"/>
          <w:szCs w:val="24"/>
        </w:rPr>
        <w:t xml:space="preserve"> </w:t>
      </w:r>
      <w:r w:rsidR="00EA4D82">
        <w:rPr>
          <w:rFonts w:cs="Times New Roman"/>
          <w:kern w:val="0"/>
          <w:szCs w:val="24"/>
        </w:rPr>
        <w:t xml:space="preserve">exacerbate allergy </w:t>
      </w:r>
      <w:r w:rsidR="00620390">
        <w:rPr>
          <w:rFonts w:cs="Times New Roman"/>
          <w:kern w:val="0"/>
          <w:szCs w:val="24"/>
        </w:rPr>
        <w:t>symptoms</w:t>
      </w:r>
      <w:r w:rsidR="00AE447D">
        <w:rPr>
          <w:rFonts w:cs="Times New Roman"/>
          <w:kern w:val="0"/>
          <w:szCs w:val="24"/>
        </w:rPr>
        <w:t xml:space="preserve">. </w:t>
      </w:r>
      <w:r w:rsidR="00BC15C6">
        <w:rPr>
          <w:rFonts w:cs="Times New Roman"/>
          <w:kern w:val="0"/>
          <w:szCs w:val="24"/>
        </w:rPr>
        <w:t xml:space="preserve">Studies </w:t>
      </w:r>
      <w:r w:rsidR="007E2B40">
        <w:rPr>
          <w:rFonts w:cs="Times New Roman"/>
          <w:kern w:val="0"/>
          <w:szCs w:val="24"/>
        </w:rPr>
        <w:t>of population</w:t>
      </w:r>
      <w:r w:rsidR="00BC15C6">
        <w:rPr>
          <w:rFonts w:cs="Times New Roman"/>
          <w:kern w:val="0"/>
          <w:szCs w:val="24"/>
        </w:rPr>
        <w:t xml:space="preserve"> </w:t>
      </w:r>
      <w:r w:rsidR="007E2B40">
        <w:rPr>
          <w:rFonts w:cs="Times New Roman"/>
          <w:kern w:val="0"/>
          <w:szCs w:val="24"/>
        </w:rPr>
        <w:t xml:space="preserve">exposures to </w:t>
      </w:r>
      <w:r w:rsidR="00BC15C6">
        <w:rPr>
          <w:rFonts w:cs="Times New Roman"/>
          <w:kern w:val="0"/>
          <w:szCs w:val="24"/>
        </w:rPr>
        <w:t xml:space="preserve">allergenic pollen will help to provide useful information for </w:t>
      </w:r>
      <w:r w:rsidR="00620390">
        <w:rPr>
          <w:rFonts w:cs="Times New Roman"/>
          <w:kern w:val="0"/>
          <w:szCs w:val="24"/>
        </w:rPr>
        <w:t xml:space="preserve">the </w:t>
      </w:r>
      <w:r w:rsidR="00BC15C6">
        <w:rPr>
          <w:rFonts w:cs="Times New Roman"/>
          <w:kern w:val="0"/>
          <w:szCs w:val="24"/>
        </w:rPr>
        <w:t xml:space="preserve">scientific community to </w:t>
      </w:r>
      <w:r w:rsidR="00620390">
        <w:rPr>
          <w:rFonts w:cs="Times New Roman"/>
          <w:kern w:val="0"/>
          <w:szCs w:val="24"/>
        </w:rPr>
        <w:t>aid</w:t>
      </w:r>
      <w:r w:rsidR="00BC15C6">
        <w:rPr>
          <w:rFonts w:cs="Times New Roman"/>
          <w:kern w:val="0"/>
          <w:szCs w:val="24"/>
        </w:rPr>
        <w:t xml:space="preserve"> allergy suffer</w:t>
      </w:r>
      <w:r w:rsidR="00620390">
        <w:rPr>
          <w:rFonts w:cs="Times New Roman"/>
          <w:kern w:val="0"/>
          <w:szCs w:val="24"/>
        </w:rPr>
        <w:t>er</w:t>
      </w:r>
      <w:r w:rsidR="00BC15C6">
        <w:rPr>
          <w:rFonts w:cs="Times New Roman"/>
          <w:kern w:val="0"/>
          <w:szCs w:val="24"/>
        </w:rPr>
        <w:t>s.</w:t>
      </w:r>
    </w:p>
    <w:p w:rsidR="001E0661" w:rsidRDefault="00783CAD" w:rsidP="006B3B85">
      <w:pPr>
        <w:spacing w:before="96" w:after="120" w:line="480" w:lineRule="auto"/>
        <w:ind w:firstLine="720"/>
        <w:rPr>
          <w:rFonts w:cs="Times New Roman"/>
          <w:kern w:val="0"/>
          <w:szCs w:val="24"/>
        </w:rPr>
      </w:pPr>
      <w:r>
        <w:rPr>
          <w:rFonts w:cs="Times New Roman"/>
          <w:kern w:val="0"/>
          <w:szCs w:val="24"/>
        </w:rPr>
        <w:t xml:space="preserve">In the </w:t>
      </w:r>
      <w:r w:rsidR="00333683">
        <w:rPr>
          <w:rFonts w:cs="Times New Roman"/>
          <w:kern w:val="0"/>
          <w:szCs w:val="24"/>
        </w:rPr>
        <w:t>present</w:t>
      </w:r>
      <w:r>
        <w:rPr>
          <w:rFonts w:cs="Times New Roman"/>
          <w:kern w:val="0"/>
          <w:szCs w:val="24"/>
        </w:rPr>
        <w:t xml:space="preserve"> study, a probabilistic exposure modeling system has been </w:t>
      </w:r>
      <w:proofErr w:type="gramStart"/>
      <w:r>
        <w:rPr>
          <w:rFonts w:cs="Times New Roman"/>
          <w:kern w:val="0"/>
          <w:szCs w:val="24"/>
        </w:rPr>
        <w:t>developed</w:t>
      </w:r>
      <w:proofErr w:type="gramEnd"/>
      <w:r>
        <w:rPr>
          <w:rFonts w:cs="Times New Roman"/>
          <w:kern w:val="0"/>
          <w:szCs w:val="24"/>
        </w:rPr>
        <w:t xml:space="preserve"> using Monte Carlo </w:t>
      </w:r>
      <w:r w:rsidR="00EE16D5">
        <w:rPr>
          <w:rFonts w:cs="Times New Roman"/>
          <w:kern w:val="0"/>
          <w:szCs w:val="24"/>
        </w:rPr>
        <w:t xml:space="preserve">methods to simulate exposures </w:t>
      </w:r>
      <w:r w:rsidR="00384921">
        <w:rPr>
          <w:rFonts w:cs="Times New Roman"/>
          <w:kern w:val="0"/>
          <w:szCs w:val="24"/>
        </w:rPr>
        <w:t>of</w:t>
      </w:r>
      <w:r w:rsidR="00EE16D5">
        <w:rPr>
          <w:rFonts w:cs="Times New Roman"/>
          <w:kern w:val="0"/>
          <w:szCs w:val="24"/>
        </w:rPr>
        <w:t xml:space="preserve"> </w:t>
      </w:r>
      <w:r w:rsidR="00620390">
        <w:rPr>
          <w:rFonts w:cs="Times New Roman"/>
          <w:kern w:val="0"/>
          <w:szCs w:val="24"/>
        </w:rPr>
        <w:t xml:space="preserve">the </w:t>
      </w:r>
      <w:r w:rsidR="00EE16D5">
        <w:rPr>
          <w:rFonts w:cs="Times New Roman"/>
          <w:kern w:val="0"/>
          <w:szCs w:val="24"/>
        </w:rPr>
        <w:t>general population in the United States</w:t>
      </w:r>
      <w:r w:rsidR="00620390">
        <w:rPr>
          <w:rFonts w:cs="Times New Roman"/>
          <w:kern w:val="0"/>
          <w:szCs w:val="24"/>
        </w:rPr>
        <w:t xml:space="preserve"> (US)</w:t>
      </w:r>
      <w:r w:rsidR="006C5FCE" w:rsidRPr="006C5FCE">
        <w:rPr>
          <w:rFonts w:cs="Times New Roman"/>
          <w:kern w:val="0"/>
          <w:szCs w:val="24"/>
        </w:rPr>
        <w:t xml:space="preserve"> </w:t>
      </w:r>
      <w:r w:rsidR="006C5FCE">
        <w:rPr>
          <w:rFonts w:cs="Times New Roman"/>
          <w:kern w:val="0"/>
          <w:szCs w:val="24"/>
        </w:rPr>
        <w:t>to airborne allergenic</w:t>
      </w:r>
      <w:r w:rsidR="00FF3411">
        <w:rPr>
          <w:rFonts w:cs="Times New Roman"/>
          <w:kern w:val="0"/>
          <w:szCs w:val="24"/>
        </w:rPr>
        <w:t xml:space="preserve"> pollen</w:t>
      </w:r>
      <w:r w:rsidR="00EE16D5">
        <w:rPr>
          <w:rFonts w:cs="Times New Roman"/>
          <w:kern w:val="0"/>
          <w:szCs w:val="24"/>
        </w:rPr>
        <w:t xml:space="preserve">. </w:t>
      </w:r>
      <w:r w:rsidR="00A95CC2">
        <w:rPr>
          <w:rFonts w:cs="Times New Roman"/>
          <w:kern w:val="0"/>
          <w:szCs w:val="24"/>
        </w:rPr>
        <w:t>S</w:t>
      </w:r>
      <w:r w:rsidR="00BC15C6">
        <w:rPr>
          <w:rFonts w:cs="Times New Roman"/>
          <w:kern w:val="0"/>
          <w:szCs w:val="24"/>
        </w:rPr>
        <w:t>imulation</w:t>
      </w:r>
      <w:r w:rsidR="00A95CC2">
        <w:rPr>
          <w:rFonts w:cs="Times New Roman"/>
          <w:kern w:val="0"/>
          <w:szCs w:val="24"/>
        </w:rPr>
        <w:t>s</w:t>
      </w:r>
      <w:r w:rsidR="00BC15C6">
        <w:rPr>
          <w:rFonts w:cs="Times New Roman"/>
          <w:kern w:val="0"/>
          <w:szCs w:val="24"/>
        </w:rPr>
        <w:t xml:space="preserve"> </w:t>
      </w:r>
      <w:r w:rsidR="00F410A5">
        <w:rPr>
          <w:rFonts w:cs="Times New Roman"/>
          <w:kern w:val="0"/>
          <w:szCs w:val="24"/>
        </w:rPr>
        <w:t>were</w:t>
      </w:r>
      <w:r w:rsidR="00BC15C6">
        <w:rPr>
          <w:rFonts w:cs="Times New Roman"/>
          <w:kern w:val="0"/>
          <w:szCs w:val="24"/>
        </w:rPr>
        <w:t xml:space="preserve"> conducted by sampling randomly from </w:t>
      </w:r>
      <w:r w:rsidR="00ED3C5B">
        <w:rPr>
          <w:rFonts w:cs="Times New Roman"/>
          <w:kern w:val="0"/>
          <w:szCs w:val="24"/>
        </w:rPr>
        <w:t>distributions of outdoor and indoor allergenic pollen concentration</w:t>
      </w:r>
      <w:r w:rsidR="00620390">
        <w:rPr>
          <w:rFonts w:cs="Times New Roman"/>
          <w:kern w:val="0"/>
          <w:szCs w:val="24"/>
        </w:rPr>
        <w:t>s</w:t>
      </w:r>
      <w:r w:rsidR="00ED3C5B">
        <w:rPr>
          <w:rFonts w:cs="Times New Roman"/>
          <w:kern w:val="0"/>
          <w:szCs w:val="24"/>
        </w:rPr>
        <w:t xml:space="preserve"> </w:t>
      </w:r>
      <w:r w:rsidR="00BC15C6">
        <w:rPr>
          <w:rFonts w:cs="Times New Roman"/>
          <w:kern w:val="0"/>
          <w:szCs w:val="24"/>
        </w:rPr>
        <w:t xml:space="preserve">and distributions of activity data </w:t>
      </w:r>
      <w:r w:rsidR="00FF3411">
        <w:rPr>
          <w:rFonts w:cs="Times New Roman"/>
          <w:kern w:val="0"/>
          <w:szCs w:val="24"/>
        </w:rPr>
        <w:t xml:space="preserve">for </w:t>
      </w:r>
      <w:r w:rsidR="00620390">
        <w:rPr>
          <w:rFonts w:cs="Times New Roman"/>
          <w:kern w:val="0"/>
          <w:szCs w:val="24"/>
        </w:rPr>
        <w:t xml:space="preserve">the </w:t>
      </w:r>
      <w:r w:rsidR="00BC15C6">
        <w:rPr>
          <w:rFonts w:cs="Times New Roman"/>
          <w:kern w:val="0"/>
          <w:szCs w:val="24"/>
        </w:rPr>
        <w:t xml:space="preserve">general US population. These activity data include </w:t>
      </w:r>
      <w:r w:rsidR="00B63CEB">
        <w:rPr>
          <w:rFonts w:cs="Times New Roman"/>
          <w:kern w:val="0"/>
          <w:szCs w:val="24"/>
        </w:rPr>
        <w:t xml:space="preserve">time spent </w:t>
      </w:r>
      <w:r w:rsidR="00BC15C6">
        <w:rPr>
          <w:rFonts w:cs="Times New Roman"/>
          <w:kern w:val="0"/>
          <w:szCs w:val="24"/>
        </w:rPr>
        <w:t>indoor</w:t>
      </w:r>
      <w:r w:rsidR="00B63CEB">
        <w:rPr>
          <w:rFonts w:cs="Times New Roman"/>
          <w:kern w:val="0"/>
          <w:szCs w:val="24"/>
        </w:rPr>
        <w:t>s</w:t>
      </w:r>
      <w:r w:rsidR="00BC15C6">
        <w:rPr>
          <w:rFonts w:cs="Times New Roman"/>
          <w:kern w:val="0"/>
          <w:szCs w:val="24"/>
        </w:rPr>
        <w:t xml:space="preserve"> and outdoor</w:t>
      </w:r>
      <w:r w:rsidR="00B63CEB">
        <w:rPr>
          <w:rFonts w:cs="Times New Roman"/>
          <w:kern w:val="0"/>
          <w:szCs w:val="24"/>
        </w:rPr>
        <w:t>s</w:t>
      </w:r>
      <w:r w:rsidR="00BC15C6">
        <w:rPr>
          <w:rFonts w:cs="Times New Roman"/>
          <w:kern w:val="0"/>
          <w:szCs w:val="24"/>
        </w:rPr>
        <w:t>, inhalation rate</w:t>
      </w:r>
      <w:r w:rsidR="00B670A3">
        <w:rPr>
          <w:rFonts w:cs="Times New Roman"/>
          <w:kern w:val="0"/>
          <w:szCs w:val="24"/>
        </w:rPr>
        <w:t>s</w:t>
      </w:r>
      <w:r w:rsidR="00BC15C6">
        <w:rPr>
          <w:rFonts w:cs="Times New Roman"/>
          <w:kern w:val="0"/>
          <w:szCs w:val="24"/>
        </w:rPr>
        <w:t xml:space="preserve">, </w:t>
      </w:r>
      <w:r w:rsidR="001E0661">
        <w:rPr>
          <w:rFonts w:cs="Times New Roman"/>
          <w:kern w:val="0"/>
          <w:szCs w:val="24"/>
        </w:rPr>
        <w:t xml:space="preserve">exposed skin area, hand-to-mouth touch frequency, etc. </w:t>
      </w:r>
      <w:r w:rsidR="00197348">
        <w:rPr>
          <w:rFonts w:cs="Times New Roman"/>
          <w:kern w:val="0"/>
          <w:szCs w:val="24"/>
        </w:rPr>
        <w:t>Distributions</w:t>
      </w:r>
      <w:r w:rsidR="001D7717">
        <w:rPr>
          <w:rFonts w:cs="Times New Roman"/>
          <w:kern w:val="0"/>
          <w:szCs w:val="24"/>
        </w:rPr>
        <w:t xml:space="preserve"> of </w:t>
      </w:r>
      <w:r w:rsidR="00E82772">
        <w:rPr>
          <w:rFonts w:cs="Times New Roman"/>
          <w:kern w:val="0"/>
          <w:szCs w:val="24"/>
        </w:rPr>
        <w:t xml:space="preserve">airborne </w:t>
      </w:r>
      <w:r w:rsidR="001E0661">
        <w:rPr>
          <w:rFonts w:cs="Times New Roman"/>
          <w:kern w:val="0"/>
          <w:szCs w:val="24"/>
        </w:rPr>
        <w:t xml:space="preserve">allergenic </w:t>
      </w:r>
      <w:r w:rsidR="001D7717">
        <w:rPr>
          <w:rFonts w:cs="Times New Roman"/>
          <w:kern w:val="0"/>
          <w:szCs w:val="24"/>
        </w:rPr>
        <w:t>pollen</w:t>
      </w:r>
      <w:r w:rsidR="00600E9D">
        <w:rPr>
          <w:rFonts w:cs="Times New Roman"/>
          <w:kern w:val="0"/>
          <w:szCs w:val="24"/>
        </w:rPr>
        <w:t xml:space="preserve"> concentration</w:t>
      </w:r>
      <w:r w:rsidR="00620390">
        <w:rPr>
          <w:rFonts w:cs="Times New Roman"/>
          <w:kern w:val="0"/>
          <w:szCs w:val="24"/>
        </w:rPr>
        <w:t>s</w:t>
      </w:r>
      <w:r w:rsidR="00197348">
        <w:rPr>
          <w:rFonts w:cs="Times New Roman"/>
          <w:kern w:val="0"/>
          <w:szCs w:val="24"/>
        </w:rPr>
        <w:t xml:space="preserve"> </w:t>
      </w:r>
      <w:r w:rsidR="001E0661">
        <w:rPr>
          <w:rFonts w:cs="Times New Roman"/>
          <w:kern w:val="0"/>
          <w:szCs w:val="24"/>
        </w:rPr>
        <w:t>from</w:t>
      </w:r>
      <w:r w:rsidR="00197348">
        <w:rPr>
          <w:rFonts w:cs="Times New Roman"/>
          <w:kern w:val="0"/>
          <w:szCs w:val="24"/>
        </w:rPr>
        <w:t xml:space="preserve"> </w:t>
      </w:r>
      <w:r w:rsidR="001E0661">
        <w:rPr>
          <w:rFonts w:cs="Times New Roman"/>
          <w:kern w:val="0"/>
          <w:szCs w:val="24"/>
        </w:rPr>
        <w:t>representative trees, weeds and grass</w:t>
      </w:r>
      <w:r w:rsidR="00197348">
        <w:rPr>
          <w:rFonts w:cs="Times New Roman"/>
          <w:kern w:val="0"/>
          <w:szCs w:val="24"/>
        </w:rPr>
        <w:t xml:space="preserve"> </w:t>
      </w:r>
      <w:r w:rsidR="00600E9D">
        <w:rPr>
          <w:rFonts w:cs="Times New Roman"/>
          <w:kern w:val="0"/>
          <w:szCs w:val="24"/>
        </w:rPr>
        <w:t xml:space="preserve">in </w:t>
      </w:r>
      <w:r w:rsidR="001D7717">
        <w:rPr>
          <w:rFonts w:cs="Times New Roman"/>
          <w:kern w:val="0"/>
          <w:szCs w:val="24"/>
        </w:rPr>
        <w:t xml:space="preserve">nine climate </w:t>
      </w:r>
      <w:r w:rsidR="0040076C">
        <w:rPr>
          <w:rFonts w:cs="Times New Roman"/>
          <w:kern w:val="0"/>
          <w:szCs w:val="24"/>
        </w:rPr>
        <w:t>region</w:t>
      </w:r>
      <w:r w:rsidR="001D7717">
        <w:rPr>
          <w:rFonts w:cs="Times New Roman"/>
          <w:kern w:val="0"/>
          <w:szCs w:val="24"/>
        </w:rPr>
        <w:t>s</w:t>
      </w:r>
      <w:ins w:id="1" w:author="kunmei" w:date="2014-02-05T16:46:00Z">
        <w:r w:rsidR="00D206AB">
          <w:rPr>
            <w:rFonts w:cs="Times New Roman"/>
            <w:kern w:val="0"/>
            <w:szCs w:val="24"/>
          </w:rPr>
          <w:t xml:space="preserve"> in </w:t>
        </w:r>
      </w:ins>
      <w:ins w:id="2" w:author="kunmei" w:date="2014-02-05T16:47:00Z">
        <w:r w:rsidR="00D206AB">
          <w:rPr>
            <w:rFonts w:cs="Times New Roman"/>
            <w:kern w:val="0"/>
            <w:szCs w:val="24"/>
          </w:rPr>
          <w:t>contiguous US</w:t>
        </w:r>
      </w:ins>
      <w:r w:rsidR="001D7717">
        <w:rPr>
          <w:rFonts w:cs="Times New Roman"/>
          <w:kern w:val="0"/>
          <w:szCs w:val="24"/>
        </w:rPr>
        <w:t xml:space="preserve"> </w:t>
      </w:r>
      <w:r w:rsidR="00600E9D">
        <w:rPr>
          <w:rFonts w:cs="Times New Roman"/>
          <w:kern w:val="0"/>
          <w:szCs w:val="24"/>
        </w:rPr>
        <w:t>were</w:t>
      </w:r>
      <w:r w:rsidR="00197348">
        <w:rPr>
          <w:rFonts w:cs="Times New Roman"/>
          <w:kern w:val="0"/>
          <w:szCs w:val="24"/>
        </w:rPr>
        <w:t xml:space="preserve"> </w:t>
      </w:r>
      <w:r w:rsidR="009277E5">
        <w:rPr>
          <w:rFonts w:cs="Times New Roman"/>
          <w:kern w:val="0"/>
          <w:szCs w:val="24"/>
        </w:rPr>
        <w:t>developed from</w:t>
      </w:r>
      <w:r w:rsidR="00197348">
        <w:rPr>
          <w:rFonts w:cs="Times New Roman"/>
          <w:kern w:val="0"/>
          <w:szCs w:val="24"/>
        </w:rPr>
        <w:t xml:space="preserve"> </w:t>
      </w:r>
      <w:r w:rsidR="001E0661">
        <w:rPr>
          <w:rFonts w:ascii="Times-Roman" w:hAnsi="Times-Roman" w:cs="Times-Roman"/>
          <w:color w:val="000000"/>
          <w:kern w:val="0"/>
          <w:szCs w:val="24"/>
        </w:rPr>
        <w:t xml:space="preserve">observed </w:t>
      </w:r>
      <w:r w:rsidR="00133A9A">
        <w:rPr>
          <w:rFonts w:ascii="Times-Roman" w:hAnsi="Times-Roman" w:cs="Times-Roman"/>
          <w:color w:val="000000"/>
          <w:kern w:val="0"/>
          <w:szCs w:val="24"/>
        </w:rPr>
        <w:t xml:space="preserve">airborne </w:t>
      </w:r>
      <w:r w:rsidR="001E0661">
        <w:rPr>
          <w:rFonts w:ascii="Times-Roman" w:hAnsi="Times-Roman" w:cs="Times-Roman"/>
          <w:color w:val="000000"/>
          <w:kern w:val="0"/>
          <w:szCs w:val="24"/>
        </w:rPr>
        <w:t xml:space="preserve">pollen counts </w:t>
      </w:r>
      <w:r w:rsidR="0081101E">
        <w:rPr>
          <w:rFonts w:ascii="Times-Roman" w:hAnsi="Times-Roman" w:cs="Times-Roman"/>
          <w:color w:val="000000"/>
          <w:kern w:val="0"/>
          <w:szCs w:val="24"/>
        </w:rPr>
        <w:t xml:space="preserve">collected </w:t>
      </w:r>
      <w:r w:rsidR="00FF3411">
        <w:rPr>
          <w:rFonts w:ascii="Times-Roman" w:hAnsi="Times-Roman" w:cs="Times-Roman"/>
          <w:color w:val="000000"/>
          <w:kern w:val="0"/>
          <w:szCs w:val="24"/>
        </w:rPr>
        <w:t xml:space="preserve">at </w:t>
      </w:r>
      <w:r w:rsidR="001E0661">
        <w:rPr>
          <w:rFonts w:ascii="Times-Roman" w:hAnsi="Times-Roman" w:cs="Times-Roman"/>
          <w:color w:val="000000"/>
          <w:kern w:val="0"/>
          <w:szCs w:val="24"/>
        </w:rPr>
        <w:t xml:space="preserve">the </w:t>
      </w:r>
      <w:r w:rsidR="001E0661" w:rsidRPr="001E0661">
        <w:rPr>
          <w:rFonts w:ascii="Times-Roman" w:hAnsi="Times-Roman" w:cs="Times-Roman"/>
          <w:color w:val="000000"/>
          <w:kern w:val="0"/>
          <w:szCs w:val="24"/>
        </w:rPr>
        <w:t>American Academy of Allergy Asthma and Immunology</w:t>
      </w:r>
      <w:r w:rsidR="001E0661">
        <w:rPr>
          <w:rFonts w:ascii="Times-Roman" w:hAnsi="Times-Roman" w:cs="Times-Roman"/>
          <w:color w:val="000000"/>
          <w:kern w:val="0"/>
          <w:szCs w:val="24"/>
        </w:rPr>
        <w:t xml:space="preserve"> (AAAAI) monitoring stations</w:t>
      </w:r>
      <w:r w:rsidR="001D7717">
        <w:rPr>
          <w:rFonts w:cs="Times New Roman"/>
          <w:kern w:val="0"/>
          <w:szCs w:val="24"/>
        </w:rPr>
        <w:t xml:space="preserve">. </w:t>
      </w:r>
      <w:r w:rsidR="00620390">
        <w:rPr>
          <w:rFonts w:cs="Times New Roman"/>
          <w:kern w:val="0"/>
          <w:szCs w:val="24"/>
        </w:rPr>
        <w:t>US d</w:t>
      </w:r>
      <w:r w:rsidR="00600E9D">
        <w:rPr>
          <w:rFonts w:cs="Times New Roman"/>
          <w:kern w:val="0"/>
          <w:szCs w:val="24"/>
        </w:rPr>
        <w:t>emographic</w:t>
      </w:r>
      <w:r w:rsidR="001D7717">
        <w:rPr>
          <w:rFonts w:cs="Times New Roman"/>
          <w:kern w:val="0"/>
          <w:szCs w:val="24"/>
        </w:rPr>
        <w:t xml:space="preserve"> data</w:t>
      </w:r>
      <w:r w:rsidR="00620390">
        <w:rPr>
          <w:rFonts w:cs="Times New Roman"/>
          <w:kern w:val="0"/>
          <w:szCs w:val="24"/>
        </w:rPr>
        <w:t xml:space="preserve"> </w:t>
      </w:r>
      <w:r w:rsidR="00600E9D">
        <w:rPr>
          <w:rFonts w:cs="Times New Roman"/>
          <w:kern w:val="0"/>
          <w:szCs w:val="24"/>
        </w:rPr>
        <w:t>were used to generate the</w:t>
      </w:r>
      <w:r w:rsidR="001D7717">
        <w:rPr>
          <w:rFonts w:cs="Times New Roman"/>
          <w:kern w:val="0"/>
          <w:szCs w:val="24"/>
        </w:rPr>
        <w:t xml:space="preserve"> </w:t>
      </w:r>
      <w:r w:rsidR="001E0661">
        <w:rPr>
          <w:rFonts w:cs="Times New Roman"/>
          <w:kern w:val="0"/>
          <w:szCs w:val="24"/>
        </w:rPr>
        <w:t>distributions of activit</w:t>
      </w:r>
      <w:r w:rsidR="00620390">
        <w:rPr>
          <w:rFonts w:cs="Times New Roman"/>
          <w:kern w:val="0"/>
          <w:szCs w:val="24"/>
        </w:rPr>
        <w:t>ies</w:t>
      </w:r>
      <w:r w:rsidR="001D7717">
        <w:rPr>
          <w:rFonts w:cs="Times New Roman"/>
          <w:kern w:val="0"/>
          <w:szCs w:val="24"/>
        </w:rPr>
        <w:t xml:space="preserve"> </w:t>
      </w:r>
      <w:r w:rsidR="00C62D47">
        <w:rPr>
          <w:rFonts w:cs="Times New Roman"/>
          <w:kern w:val="0"/>
          <w:szCs w:val="24"/>
        </w:rPr>
        <w:t>stratified by</w:t>
      </w:r>
      <w:r w:rsidR="001D7717">
        <w:rPr>
          <w:rFonts w:cs="Times New Roman"/>
          <w:kern w:val="0"/>
          <w:szCs w:val="24"/>
        </w:rPr>
        <w:t xml:space="preserve"> age and </w:t>
      </w:r>
      <w:r w:rsidR="001E0661">
        <w:rPr>
          <w:rFonts w:cs="Times New Roman"/>
          <w:kern w:val="0"/>
          <w:szCs w:val="24"/>
        </w:rPr>
        <w:t>gender</w:t>
      </w:r>
      <w:r w:rsidR="001D7717">
        <w:rPr>
          <w:rFonts w:cs="Times New Roman"/>
          <w:kern w:val="0"/>
          <w:szCs w:val="24"/>
        </w:rPr>
        <w:t xml:space="preserve"> in </w:t>
      </w:r>
      <w:r w:rsidR="00600E9D">
        <w:rPr>
          <w:rFonts w:cs="Times New Roman"/>
          <w:kern w:val="0"/>
          <w:szCs w:val="24"/>
        </w:rPr>
        <w:t xml:space="preserve">the corresponding climate </w:t>
      </w:r>
      <w:r w:rsidR="0040076C">
        <w:rPr>
          <w:rFonts w:cs="Times New Roman"/>
          <w:kern w:val="0"/>
          <w:szCs w:val="24"/>
        </w:rPr>
        <w:t>region</w:t>
      </w:r>
      <w:r w:rsidR="00600E9D">
        <w:rPr>
          <w:rFonts w:cs="Times New Roman"/>
          <w:kern w:val="0"/>
          <w:szCs w:val="24"/>
        </w:rPr>
        <w:t xml:space="preserve">s. </w:t>
      </w:r>
    </w:p>
    <w:p w:rsidR="006318CE" w:rsidRDefault="004130BB" w:rsidP="00FE42FB">
      <w:pPr>
        <w:spacing w:before="96" w:after="120" w:line="480" w:lineRule="auto"/>
        <w:ind w:firstLine="720"/>
        <w:rPr>
          <w:rFonts w:cs="Times New Roman"/>
          <w:kern w:val="0"/>
          <w:szCs w:val="24"/>
        </w:rPr>
      </w:pPr>
      <w:r>
        <w:rPr>
          <w:rFonts w:cs="Times New Roman"/>
          <w:kern w:val="0"/>
          <w:szCs w:val="24"/>
        </w:rPr>
        <w:t xml:space="preserve">The </w:t>
      </w:r>
      <w:r w:rsidR="004C4D95">
        <w:rPr>
          <w:rFonts w:cs="Times New Roman"/>
          <w:kern w:val="0"/>
          <w:szCs w:val="24"/>
        </w:rPr>
        <w:t>mean and standard deviation</w:t>
      </w:r>
      <w:r>
        <w:rPr>
          <w:rFonts w:cs="Times New Roman"/>
          <w:kern w:val="0"/>
          <w:szCs w:val="24"/>
        </w:rPr>
        <w:t xml:space="preserve"> of </w:t>
      </w:r>
      <w:ins w:id="3" w:author="kunmei" w:date="2014-02-06T21:59:00Z">
        <w:r w:rsidR="008763D3">
          <w:rPr>
            <w:rFonts w:cs="Times New Roman"/>
            <w:kern w:val="0"/>
            <w:szCs w:val="24"/>
          </w:rPr>
          <w:t xml:space="preserve">“virtual individual” </w:t>
        </w:r>
      </w:ins>
      <w:r>
        <w:rPr>
          <w:rFonts w:cs="Times New Roman"/>
          <w:kern w:val="0"/>
          <w:szCs w:val="24"/>
        </w:rPr>
        <w:t xml:space="preserve">daily </w:t>
      </w:r>
      <w:ins w:id="4" w:author="kunmei" w:date="2014-02-06T21:58:00Z">
        <w:r w:rsidR="008763D3">
          <w:rPr>
            <w:rFonts w:cs="Times New Roman"/>
            <w:kern w:val="0"/>
            <w:szCs w:val="24"/>
          </w:rPr>
          <w:t>inhalation intakes</w:t>
        </w:r>
      </w:ins>
      <w:del w:id="5" w:author="kunmei" w:date="2014-02-06T21:58:00Z">
        <w:r w:rsidDel="008763D3">
          <w:rPr>
            <w:rFonts w:cs="Times New Roman"/>
            <w:kern w:val="0"/>
            <w:szCs w:val="24"/>
          </w:rPr>
          <w:delText>total exposures</w:delText>
        </w:r>
      </w:del>
      <w:r w:rsidR="00F54889">
        <w:rPr>
          <w:rFonts w:cs="Times New Roman"/>
          <w:kern w:val="0"/>
          <w:szCs w:val="24"/>
        </w:rPr>
        <w:t xml:space="preserve"> </w:t>
      </w:r>
      <w:r w:rsidR="00C62D47">
        <w:rPr>
          <w:rFonts w:cs="Times New Roman"/>
          <w:kern w:val="0"/>
          <w:szCs w:val="24"/>
        </w:rPr>
        <w:t xml:space="preserve">from 1994 to </w:t>
      </w:r>
      <w:del w:id="6" w:author="kunmei" w:date="2014-02-06T16:31:00Z">
        <w:r w:rsidR="00B8739F" w:rsidDel="001F36FA">
          <w:rPr>
            <w:rFonts w:cs="Times New Roman"/>
            <w:kern w:val="0"/>
            <w:szCs w:val="24"/>
          </w:rPr>
          <w:delText xml:space="preserve">2001 </w:delText>
        </w:r>
      </w:del>
      <w:ins w:id="7" w:author="kunmei" w:date="2014-02-06T16:31:00Z">
        <w:r w:rsidR="001F36FA">
          <w:rPr>
            <w:rFonts w:cs="Times New Roman"/>
            <w:kern w:val="0"/>
            <w:szCs w:val="24"/>
          </w:rPr>
          <w:t xml:space="preserve">2000 </w:t>
        </w:r>
      </w:ins>
      <w:r w:rsidR="00620390">
        <w:rPr>
          <w:rFonts w:cs="Times New Roman"/>
          <w:kern w:val="0"/>
          <w:szCs w:val="24"/>
        </w:rPr>
        <w:t xml:space="preserve">in the </w:t>
      </w:r>
      <w:r w:rsidR="00367FA4" w:rsidRPr="00367FA4">
        <w:rPr>
          <w:rFonts w:cs="Times New Roman"/>
          <w:kern w:val="0"/>
          <w:szCs w:val="24"/>
        </w:rPr>
        <w:t>contiguous US (CONUS)</w:t>
      </w:r>
      <w:r>
        <w:rPr>
          <w:rFonts w:cs="Times New Roman"/>
          <w:kern w:val="0"/>
          <w:szCs w:val="24"/>
        </w:rPr>
        <w:t xml:space="preserve"> were </w:t>
      </w:r>
      <w:r w:rsidR="007A0EAB">
        <w:rPr>
          <w:rFonts w:cs="Times New Roman"/>
          <w:kern w:val="0"/>
          <w:szCs w:val="24"/>
        </w:rPr>
        <w:t>74</w:t>
      </w:r>
      <w:r w:rsidR="007A0EAB" w:rsidRPr="006B3B85">
        <w:rPr>
          <w:rFonts w:cs="Times New Roman"/>
          <w:kern w:val="0"/>
          <w:szCs w:val="24"/>
        </w:rPr>
        <w:t>±</w:t>
      </w:r>
      <w:r w:rsidR="007A0EAB">
        <w:rPr>
          <w:rFonts w:cs="Times New Roman"/>
          <w:kern w:val="0"/>
          <w:szCs w:val="24"/>
        </w:rPr>
        <w:t xml:space="preserve">193 </w:t>
      </w:r>
      <w:r w:rsidR="00E5364E">
        <w:rPr>
          <w:rFonts w:cs="Times New Roman"/>
          <w:kern w:val="0"/>
          <w:szCs w:val="24"/>
        </w:rPr>
        <w:t>(mean</w:t>
      </w:r>
      <w:r w:rsidR="00E5364E" w:rsidRPr="006B3B85">
        <w:rPr>
          <w:rFonts w:cs="Times New Roman"/>
          <w:kern w:val="0"/>
          <w:szCs w:val="24"/>
        </w:rPr>
        <w:t>±</w:t>
      </w:r>
      <w:r w:rsidR="00E5364E">
        <w:rPr>
          <w:rFonts w:cs="Times New Roman"/>
          <w:kern w:val="0"/>
          <w:szCs w:val="24"/>
        </w:rPr>
        <w:t xml:space="preserve">1std.) </w:t>
      </w:r>
      <w:r>
        <w:rPr>
          <w:rFonts w:cs="Times New Roman"/>
          <w:kern w:val="0"/>
          <w:szCs w:val="24"/>
        </w:rPr>
        <w:lastRenderedPageBreak/>
        <w:t>pollen</w:t>
      </w:r>
      <w:r w:rsidR="00CF6A2A">
        <w:rPr>
          <w:rFonts w:cs="Times New Roman"/>
          <w:kern w:val="0"/>
          <w:szCs w:val="24"/>
        </w:rPr>
        <w:t xml:space="preserve"> grains</w:t>
      </w:r>
      <w:r w:rsidR="00620390">
        <w:rPr>
          <w:rFonts w:cs="Times New Roman"/>
          <w:kern w:val="0"/>
          <w:szCs w:val="24"/>
        </w:rPr>
        <w:t>/</w:t>
      </w:r>
      <w:r>
        <w:rPr>
          <w:rFonts w:cs="Times New Roman"/>
          <w:kern w:val="0"/>
          <w:szCs w:val="24"/>
        </w:rPr>
        <w:t xml:space="preserve">day for </w:t>
      </w:r>
      <w:r w:rsidR="00C010E8">
        <w:rPr>
          <w:rFonts w:cs="Times New Roman"/>
          <w:kern w:val="0"/>
          <w:szCs w:val="24"/>
        </w:rPr>
        <w:t xml:space="preserve">ragweed </w:t>
      </w:r>
      <w:r w:rsidR="00EF4551">
        <w:rPr>
          <w:rFonts w:cs="Times New Roman"/>
          <w:kern w:val="0"/>
          <w:szCs w:val="24"/>
        </w:rPr>
        <w:t>(</w:t>
      </w:r>
      <w:r w:rsidR="00E91895" w:rsidRPr="00E91895">
        <w:rPr>
          <w:rFonts w:cs="Times New Roman"/>
          <w:i/>
          <w:kern w:val="0"/>
          <w:szCs w:val="24"/>
        </w:rPr>
        <w:t>Ambrosia</w:t>
      </w:r>
      <w:r w:rsidR="00EF4551">
        <w:rPr>
          <w:rFonts w:cs="Times New Roman"/>
          <w:kern w:val="0"/>
          <w:szCs w:val="24"/>
        </w:rPr>
        <w:t>)</w:t>
      </w:r>
      <w:r w:rsidR="00FC3498">
        <w:rPr>
          <w:rFonts w:cs="Times New Roman"/>
          <w:kern w:val="0"/>
          <w:szCs w:val="24"/>
        </w:rPr>
        <w:t>,</w:t>
      </w:r>
      <w:r w:rsidR="006B3B85">
        <w:rPr>
          <w:rFonts w:cs="Times New Roman"/>
          <w:kern w:val="0"/>
          <w:szCs w:val="24"/>
        </w:rPr>
        <w:t xml:space="preserve"> </w:t>
      </w:r>
      <w:r w:rsidR="007A0EAB">
        <w:rPr>
          <w:rFonts w:cs="Times New Roman"/>
          <w:kern w:val="0"/>
          <w:szCs w:val="24"/>
        </w:rPr>
        <w:t>213</w:t>
      </w:r>
      <w:r w:rsidR="007A0EAB" w:rsidRPr="006B3B85">
        <w:rPr>
          <w:rFonts w:cs="Times New Roman"/>
          <w:kern w:val="0"/>
          <w:szCs w:val="24"/>
        </w:rPr>
        <w:t>±</w:t>
      </w:r>
      <w:r w:rsidR="007A0EAB">
        <w:rPr>
          <w:rFonts w:cs="Times New Roman"/>
          <w:kern w:val="0"/>
          <w:szCs w:val="24"/>
        </w:rPr>
        <w:t>687</w:t>
      </w:r>
      <w:r w:rsidR="001E0661">
        <w:rPr>
          <w:rFonts w:cs="Times New Roman"/>
          <w:kern w:val="0"/>
          <w:szCs w:val="24"/>
        </w:rPr>
        <w:t xml:space="preserve"> </w:t>
      </w:r>
      <w:r w:rsidR="00CF6A2A">
        <w:rPr>
          <w:rFonts w:cs="Times New Roman"/>
          <w:kern w:val="0"/>
          <w:szCs w:val="24"/>
        </w:rPr>
        <w:t>pollen grains/day</w:t>
      </w:r>
      <w:r>
        <w:rPr>
          <w:rFonts w:cs="Times New Roman"/>
          <w:kern w:val="0"/>
          <w:szCs w:val="24"/>
        </w:rPr>
        <w:t xml:space="preserve"> for </w:t>
      </w:r>
      <w:r w:rsidR="00C010E8">
        <w:rPr>
          <w:rFonts w:cs="Times New Roman"/>
          <w:kern w:val="0"/>
          <w:szCs w:val="24"/>
        </w:rPr>
        <w:t>mu</w:t>
      </w:r>
      <w:r w:rsidR="004D12AB">
        <w:rPr>
          <w:rFonts w:cs="Times New Roman"/>
          <w:kern w:val="0"/>
          <w:szCs w:val="24"/>
        </w:rPr>
        <w:t>g</w:t>
      </w:r>
      <w:r w:rsidR="00C010E8">
        <w:rPr>
          <w:rFonts w:cs="Times New Roman"/>
          <w:kern w:val="0"/>
          <w:szCs w:val="24"/>
        </w:rPr>
        <w:t xml:space="preserve">wort </w:t>
      </w:r>
      <w:r w:rsidR="00EF4551">
        <w:rPr>
          <w:rFonts w:cs="Times New Roman"/>
          <w:kern w:val="0"/>
          <w:szCs w:val="24"/>
        </w:rPr>
        <w:t>(</w:t>
      </w:r>
      <w:r w:rsidR="00E91895" w:rsidRPr="00E91895">
        <w:rPr>
          <w:rFonts w:cs="Times New Roman"/>
          <w:i/>
          <w:kern w:val="0"/>
          <w:szCs w:val="24"/>
        </w:rPr>
        <w:t>Artemisia</w:t>
      </w:r>
      <w:r w:rsidR="00EF4551">
        <w:rPr>
          <w:rFonts w:cs="Times New Roman"/>
          <w:kern w:val="0"/>
          <w:szCs w:val="24"/>
        </w:rPr>
        <w:t>)</w:t>
      </w:r>
      <w:r>
        <w:rPr>
          <w:rFonts w:cs="Times New Roman"/>
          <w:kern w:val="0"/>
          <w:szCs w:val="24"/>
        </w:rPr>
        <w:t xml:space="preserve">, </w:t>
      </w:r>
      <w:r w:rsidR="007A0EAB">
        <w:rPr>
          <w:rFonts w:cs="Times New Roman"/>
          <w:kern w:val="0"/>
          <w:szCs w:val="24"/>
        </w:rPr>
        <w:t>146</w:t>
      </w:r>
      <w:r w:rsidR="007A0EAB" w:rsidRPr="006B3B85">
        <w:rPr>
          <w:rFonts w:cs="Times New Roman"/>
          <w:kern w:val="0"/>
          <w:szCs w:val="24"/>
        </w:rPr>
        <w:t>±</w:t>
      </w:r>
      <w:r w:rsidR="007A0EAB">
        <w:rPr>
          <w:rFonts w:cs="Times New Roman"/>
          <w:kern w:val="0"/>
          <w:szCs w:val="24"/>
        </w:rPr>
        <w:t>616 pollen</w:t>
      </w:r>
      <w:r w:rsidR="00CF6A2A">
        <w:rPr>
          <w:rFonts w:cs="Times New Roman"/>
          <w:kern w:val="0"/>
          <w:szCs w:val="24"/>
        </w:rPr>
        <w:t xml:space="preserve"> grains/day</w:t>
      </w:r>
      <w:r>
        <w:rPr>
          <w:rFonts w:cs="Times New Roman"/>
          <w:kern w:val="0"/>
          <w:szCs w:val="24"/>
        </w:rPr>
        <w:t xml:space="preserve"> for </w:t>
      </w:r>
      <w:r w:rsidR="00C010E8">
        <w:rPr>
          <w:rFonts w:cs="Times New Roman"/>
          <w:kern w:val="0"/>
          <w:szCs w:val="24"/>
        </w:rPr>
        <w:t xml:space="preserve">birch </w:t>
      </w:r>
      <w:r w:rsidR="00EF4551">
        <w:rPr>
          <w:rFonts w:cs="Times New Roman"/>
          <w:kern w:val="0"/>
          <w:szCs w:val="24"/>
        </w:rPr>
        <w:t>(</w:t>
      </w:r>
      <w:r w:rsidR="00E91895" w:rsidRPr="00E91895">
        <w:rPr>
          <w:rFonts w:cs="Times New Roman"/>
          <w:i/>
          <w:kern w:val="0"/>
          <w:szCs w:val="24"/>
        </w:rPr>
        <w:t>Betula</w:t>
      </w:r>
      <w:r w:rsidR="00EF4551">
        <w:rPr>
          <w:rFonts w:cs="Times New Roman"/>
          <w:kern w:val="0"/>
          <w:szCs w:val="24"/>
        </w:rPr>
        <w:t>)</w:t>
      </w:r>
      <w:r>
        <w:rPr>
          <w:rFonts w:cs="Times New Roman"/>
          <w:kern w:val="0"/>
          <w:szCs w:val="24"/>
        </w:rPr>
        <w:t xml:space="preserve">, </w:t>
      </w:r>
      <w:r w:rsidR="007A0EAB">
        <w:rPr>
          <w:rFonts w:cs="Times New Roman"/>
          <w:kern w:val="0"/>
          <w:szCs w:val="24"/>
        </w:rPr>
        <w:t>72</w:t>
      </w:r>
      <w:r w:rsidR="007A0EAB" w:rsidRPr="006B3B85">
        <w:rPr>
          <w:rFonts w:cs="Times New Roman"/>
          <w:kern w:val="0"/>
          <w:szCs w:val="24"/>
        </w:rPr>
        <w:t>±</w:t>
      </w:r>
      <w:r w:rsidR="007A0EAB">
        <w:rPr>
          <w:rFonts w:cs="Times New Roman"/>
          <w:kern w:val="0"/>
          <w:szCs w:val="24"/>
        </w:rPr>
        <w:t>237</w:t>
      </w:r>
      <w:r>
        <w:rPr>
          <w:rFonts w:cs="Times New Roman"/>
          <w:kern w:val="0"/>
          <w:szCs w:val="24"/>
        </w:rPr>
        <w:t xml:space="preserve"> </w:t>
      </w:r>
      <w:r w:rsidR="00CF6A2A">
        <w:rPr>
          <w:rFonts w:cs="Times New Roman"/>
          <w:kern w:val="0"/>
          <w:szCs w:val="24"/>
        </w:rPr>
        <w:t>pollen grains/day</w:t>
      </w:r>
      <w:r>
        <w:rPr>
          <w:rFonts w:cs="Times New Roman"/>
          <w:kern w:val="0"/>
          <w:szCs w:val="24"/>
        </w:rPr>
        <w:t xml:space="preserve"> for grass</w:t>
      </w:r>
      <w:r w:rsidR="003E7CB0">
        <w:rPr>
          <w:rFonts w:cs="Times New Roman"/>
          <w:kern w:val="0"/>
          <w:szCs w:val="24"/>
        </w:rPr>
        <w:t>es</w:t>
      </w:r>
      <w:r w:rsidR="00EF4551">
        <w:rPr>
          <w:rFonts w:cs="Times New Roman"/>
          <w:kern w:val="0"/>
          <w:szCs w:val="24"/>
        </w:rPr>
        <w:t xml:space="preserve"> (</w:t>
      </w:r>
      <w:r w:rsidR="00E91895" w:rsidRPr="00E91895">
        <w:rPr>
          <w:rFonts w:cs="Times New Roman"/>
          <w:i/>
          <w:kern w:val="0"/>
          <w:szCs w:val="24"/>
        </w:rPr>
        <w:t>Gramineae</w:t>
      </w:r>
      <w:r w:rsidR="00EF4551">
        <w:rPr>
          <w:rFonts w:cs="Times New Roman"/>
          <w:kern w:val="0"/>
          <w:szCs w:val="24"/>
        </w:rPr>
        <w:t>)</w:t>
      </w:r>
      <w:r w:rsidR="00620390">
        <w:rPr>
          <w:rFonts w:cs="Times New Roman"/>
          <w:kern w:val="0"/>
          <w:szCs w:val="24"/>
        </w:rPr>
        <w:t>,</w:t>
      </w:r>
      <w:r>
        <w:rPr>
          <w:rFonts w:cs="Times New Roman"/>
          <w:kern w:val="0"/>
          <w:szCs w:val="24"/>
        </w:rPr>
        <w:t xml:space="preserve"> and </w:t>
      </w:r>
      <w:r w:rsidR="007A0EAB">
        <w:rPr>
          <w:rFonts w:cs="Times New Roman"/>
          <w:kern w:val="0"/>
          <w:szCs w:val="24"/>
        </w:rPr>
        <w:t>401</w:t>
      </w:r>
      <w:r w:rsidR="007A0EAB" w:rsidRPr="006B3B85">
        <w:rPr>
          <w:rFonts w:cs="Times New Roman"/>
          <w:kern w:val="0"/>
          <w:szCs w:val="24"/>
        </w:rPr>
        <w:t>±</w:t>
      </w:r>
      <w:r w:rsidR="007A0EAB">
        <w:rPr>
          <w:rFonts w:cs="Times New Roman"/>
          <w:kern w:val="0"/>
          <w:szCs w:val="24"/>
        </w:rPr>
        <w:t>1312</w:t>
      </w:r>
      <w:r w:rsidR="001E0661">
        <w:rPr>
          <w:rFonts w:cs="Times New Roman"/>
          <w:kern w:val="0"/>
          <w:szCs w:val="24"/>
        </w:rPr>
        <w:t xml:space="preserve"> </w:t>
      </w:r>
      <w:r w:rsidR="00CF6A2A">
        <w:rPr>
          <w:rFonts w:cs="Times New Roman"/>
          <w:kern w:val="0"/>
          <w:szCs w:val="24"/>
        </w:rPr>
        <w:t>pollen grains/day</w:t>
      </w:r>
      <w:r>
        <w:rPr>
          <w:rFonts w:cs="Times New Roman"/>
          <w:kern w:val="0"/>
          <w:szCs w:val="24"/>
        </w:rPr>
        <w:t xml:space="preserve"> for oak</w:t>
      </w:r>
      <w:r w:rsidR="00EF4551">
        <w:rPr>
          <w:rFonts w:cs="Times New Roman"/>
          <w:kern w:val="0"/>
          <w:szCs w:val="24"/>
        </w:rPr>
        <w:t xml:space="preserve"> (</w:t>
      </w:r>
      <w:r w:rsidR="00E91895" w:rsidRPr="00E91895">
        <w:rPr>
          <w:rFonts w:cs="Times New Roman"/>
          <w:i/>
          <w:kern w:val="0"/>
          <w:szCs w:val="24"/>
        </w:rPr>
        <w:t>Quercus</w:t>
      </w:r>
      <w:r w:rsidR="00EF4551">
        <w:rPr>
          <w:rFonts w:cs="Times New Roman"/>
          <w:kern w:val="0"/>
          <w:szCs w:val="24"/>
        </w:rPr>
        <w:t>)</w:t>
      </w:r>
      <w:r w:rsidR="00C62D47">
        <w:rPr>
          <w:rFonts w:cs="Times New Roman"/>
          <w:kern w:val="0"/>
          <w:szCs w:val="24"/>
        </w:rPr>
        <w:t xml:space="preserve">, </w:t>
      </w:r>
      <w:r w:rsidR="003E7CB0">
        <w:rPr>
          <w:rFonts w:cs="Times New Roman"/>
          <w:kern w:val="0"/>
          <w:szCs w:val="24"/>
        </w:rPr>
        <w:t>during</w:t>
      </w:r>
      <w:r w:rsidR="00C62D47">
        <w:rPr>
          <w:rFonts w:cs="Times New Roman"/>
          <w:kern w:val="0"/>
          <w:szCs w:val="24"/>
        </w:rPr>
        <w:t xml:space="preserve"> their respect</w:t>
      </w:r>
      <w:r w:rsidR="003E7CB0">
        <w:rPr>
          <w:rFonts w:cs="Times New Roman"/>
          <w:kern w:val="0"/>
          <w:szCs w:val="24"/>
        </w:rPr>
        <w:t>ive</w:t>
      </w:r>
      <w:r w:rsidR="00C62D47">
        <w:rPr>
          <w:rFonts w:cs="Times New Roman"/>
          <w:kern w:val="0"/>
          <w:szCs w:val="24"/>
        </w:rPr>
        <w:t xml:space="preserve"> pollen period</w:t>
      </w:r>
      <w:r w:rsidR="003E7CB0">
        <w:rPr>
          <w:rFonts w:cs="Times New Roman"/>
          <w:kern w:val="0"/>
          <w:szCs w:val="24"/>
        </w:rPr>
        <w:t>s</w:t>
      </w:r>
      <w:r w:rsidR="00397E77">
        <w:rPr>
          <w:rFonts w:cs="Times New Roman"/>
          <w:kern w:val="0"/>
          <w:szCs w:val="24"/>
        </w:rPr>
        <w:t xml:space="preserve">. </w:t>
      </w:r>
      <w:r w:rsidR="00994CE6">
        <w:rPr>
          <w:rFonts w:cs="Times New Roman"/>
          <w:kern w:val="0"/>
          <w:szCs w:val="24"/>
        </w:rPr>
        <w:t xml:space="preserve">The </w:t>
      </w:r>
      <w:r w:rsidR="006318CE">
        <w:rPr>
          <w:rFonts w:cs="Times New Roman"/>
          <w:kern w:val="0"/>
          <w:szCs w:val="24"/>
        </w:rPr>
        <w:t>mean and standard deviation</w:t>
      </w:r>
      <w:r w:rsidR="00994CE6">
        <w:rPr>
          <w:rFonts w:cs="Times New Roman"/>
          <w:kern w:val="0"/>
          <w:szCs w:val="24"/>
        </w:rPr>
        <w:t xml:space="preserve"> of daily </w:t>
      </w:r>
      <w:ins w:id="8" w:author="kunmei" w:date="2014-02-06T21:59:00Z">
        <w:r w:rsidR="00826C0F">
          <w:rPr>
            <w:rFonts w:cs="Times New Roman"/>
            <w:kern w:val="0"/>
            <w:szCs w:val="24"/>
          </w:rPr>
          <w:t>“virtual individual” daily inhalation intakes</w:t>
        </w:r>
      </w:ins>
      <w:del w:id="9" w:author="kunmei" w:date="2014-02-06T21:59:00Z">
        <w:r w:rsidR="00994CE6" w:rsidDel="00826C0F">
          <w:rPr>
            <w:rFonts w:cs="Times New Roman"/>
            <w:kern w:val="0"/>
            <w:szCs w:val="24"/>
          </w:rPr>
          <w:delText>total exposures</w:delText>
        </w:r>
      </w:del>
      <w:r w:rsidR="00994CE6">
        <w:rPr>
          <w:rFonts w:cs="Times New Roman"/>
          <w:kern w:val="0"/>
          <w:szCs w:val="24"/>
        </w:rPr>
        <w:t xml:space="preserve"> from </w:t>
      </w:r>
      <w:del w:id="10" w:author="kunmei" w:date="2014-02-06T16:31:00Z">
        <w:r w:rsidR="00815650" w:rsidDel="001F36FA">
          <w:rPr>
            <w:rFonts w:cs="Times New Roman"/>
            <w:kern w:val="0"/>
            <w:szCs w:val="24"/>
          </w:rPr>
          <w:delText>2001</w:delText>
        </w:r>
        <w:r w:rsidR="00994CE6" w:rsidDel="001F36FA">
          <w:rPr>
            <w:rFonts w:cs="Times New Roman"/>
            <w:kern w:val="0"/>
            <w:szCs w:val="24"/>
          </w:rPr>
          <w:delText xml:space="preserve"> </w:delText>
        </w:r>
      </w:del>
      <w:ins w:id="11" w:author="kunmei" w:date="2014-02-06T16:31:00Z">
        <w:r w:rsidR="001F36FA">
          <w:rPr>
            <w:rFonts w:cs="Times New Roman"/>
            <w:kern w:val="0"/>
            <w:szCs w:val="24"/>
          </w:rPr>
          <w:t xml:space="preserve">2003 </w:t>
        </w:r>
      </w:ins>
      <w:r w:rsidR="00994CE6">
        <w:rPr>
          <w:rFonts w:cs="Times New Roman"/>
          <w:kern w:val="0"/>
          <w:szCs w:val="24"/>
        </w:rPr>
        <w:t xml:space="preserve">to 2010 in the </w:t>
      </w:r>
      <w:r w:rsidR="006318CE">
        <w:rPr>
          <w:rFonts w:cs="Times New Roman"/>
          <w:kern w:val="0"/>
          <w:szCs w:val="24"/>
        </w:rPr>
        <w:t>CONUS</w:t>
      </w:r>
      <w:r w:rsidR="00994CE6">
        <w:rPr>
          <w:rFonts w:cs="Times New Roman"/>
          <w:kern w:val="0"/>
          <w:szCs w:val="24"/>
        </w:rPr>
        <w:t xml:space="preserve"> were </w:t>
      </w:r>
      <w:r w:rsidR="00815650">
        <w:rPr>
          <w:rFonts w:cs="Times New Roman"/>
          <w:kern w:val="0"/>
          <w:szCs w:val="24"/>
        </w:rPr>
        <w:t>162</w:t>
      </w:r>
      <w:r w:rsidR="00815650" w:rsidRPr="006B3B85">
        <w:rPr>
          <w:rFonts w:cs="Times New Roman"/>
          <w:kern w:val="0"/>
          <w:szCs w:val="24"/>
        </w:rPr>
        <w:t>±</w:t>
      </w:r>
      <w:r w:rsidR="00815650">
        <w:rPr>
          <w:rFonts w:cs="Times New Roman"/>
          <w:kern w:val="0"/>
          <w:szCs w:val="24"/>
        </w:rPr>
        <w:t>540</w:t>
      </w:r>
      <w:r w:rsidR="00994CE6">
        <w:rPr>
          <w:rFonts w:cs="Times New Roman"/>
          <w:kern w:val="0"/>
          <w:szCs w:val="24"/>
        </w:rPr>
        <w:t xml:space="preserve"> pollen grains/day for </w:t>
      </w:r>
      <w:r w:rsidR="00722C5B">
        <w:rPr>
          <w:rFonts w:cs="Times New Roman"/>
          <w:kern w:val="0"/>
          <w:szCs w:val="24"/>
        </w:rPr>
        <w:t xml:space="preserve">ragweed </w:t>
      </w:r>
      <w:r w:rsidR="00994CE6">
        <w:rPr>
          <w:rFonts w:cs="Times New Roman"/>
          <w:kern w:val="0"/>
          <w:szCs w:val="24"/>
        </w:rPr>
        <w:t xml:space="preserve">(Ambrosia), </w:t>
      </w:r>
      <w:r w:rsidR="00815650">
        <w:rPr>
          <w:rFonts w:cs="Times New Roman"/>
          <w:kern w:val="0"/>
          <w:szCs w:val="24"/>
        </w:rPr>
        <w:t>121</w:t>
      </w:r>
      <w:r w:rsidR="00815650" w:rsidRPr="006B3B85">
        <w:rPr>
          <w:rFonts w:cs="Times New Roman"/>
          <w:kern w:val="0"/>
          <w:szCs w:val="24"/>
        </w:rPr>
        <w:t>±</w:t>
      </w:r>
      <w:r w:rsidR="00815650">
        <w:rPr>
          <w:rFonts w:cs="Times New Roman"/>
          <w:kern w:val="0"/>
          <w:szCs w:val="24"/>
        </w:rPr>
        <w:t>284</w:t>
      </w:r>
      <w:r w:rsidR="00994CE6">
        <w:rPr>
          <w:rFonts w:cs="Times New Roman"/>
          <w:kern w:val="0"/>
          <w:szCs w:val="24"/>
        </w:rPr>
        <w:t xml:space="preserve"> pollen grains/day for </w:t>
      </w:r>
      <w:r w:rsidR="00722C5B">
        <w:rPr>
          <w:rFonts w:cs="Times New Roman"/>
          <w:kern w:val="0"/>
          <w:szCs w:val="24"/>
        </w:rPr>
        <w:t xml:space="preserve">mugwort </w:t>
      </w:r>
      <w:r w:rsidR="00994CE6">
        <w:rPr>
          <w:rFonts w:cs="Times New Roman"/>
          <w:kern w:val="0"/>
          <w:szCs w:val="24"/>
        </w:rPr>
        <w:t xml:space="preserve">(Artemisia), </w:t>
      </w:r>
      <w:r w:rsidR="00815650">
        <w:rPr>
          <w:rFonts w:cs="Times New Roman"/>
          <w:kern w:val="0"/>
          <w:szCs w:val="24"/>
        </w:rPr>
        <w:t>163</w:t>
      </w:r>
      <w:r w:rsidR="00815650" w:rsidRPr="006B3B85">
        <w:rPr>
          <w:rFonts w:cs="Times New Roman"/>
          <w:kern w:val="0"/>
          <w:szCs w:val="24"/>
        </w:rPr>
        <w:t>±</w:t>
      </w:r>
      <w:r w:rsidR="00815650">
        <w:rPr>
          <w:rFonts w:cs="Times New Roman"/>
          <w:kern w:val="0"/>
          <w:szCs w:val="24"/>
        </w:rPr>
        <w:t>780</w:t>
      </w:r>
      <w:r w:rsidR="00994CE6">
        <w:rPr>
          <w:rFonts w:cs="Times New Roman"/>
          <w:kern w:val="0"/>
          <w:szCs w:val="24"/>
        </w:rPr>
        <w:t xml:space="preserve"> pollen grains/day for </w:t>
      </w:r>
      <w:r w:rsidR="00722C5B">
        <w:rPr>
          <w:rFonts w:cs="Times New Roman"/>
          <w:kern w:val="0"/>
          <w:szCs w:val="24"/>
        </w:rPr>
        <w:t xml:space="preserve">birch </w:t>
      </w:r>
      <w:r w:rsidR="00994CE6">
        <w:rPr>
          <w:rFonts w:cs="Times New Roman"/>
          <w:kern w:val="0"/>
          <w:szCs w:val="24"/>
        </w:rPr>
        <w:t xml:space="preserve">(Betula), </w:t>
      </w:r>
      <w:r w:rsidR="00224968">
        <w:rPr>
          <w:rFonts w:cs="Times New Roman"/>
          <w:kern w:val="0"/>
          <w:szCs w:val="24"/>
        </w:rPr>
        <w:t>114</w:t>
      </w:r>
      <w:r w:rsidR="00224968" w:rsidRPr="006B3B85">
        <w:rPr>
          <w:rFonts w:cs="Times New Roman"/>
          <w:kern w:val="0"/>
          <w:szCs w:val="24"/>
        </w:rPr>
        <w:t>±</w:t>
      </w:r>
      <w:r w:rsidR="00224968">
        <w:rPr>
          <w:rFonts w:cs="Times New Roman"/>
          <w:kern w:val="0"/>
          <w:szCs w:val="24"/>
        </w:rPr>
        <w:t>368</w:t>
      </w:r>
      <w:r w:rsidR="00994CE6">
        <w:rPr>
          <w:rFonts w:cs="Times New Roman"/>
          <w:kern w:val="0"/>
          <w:szCs w:val="24"/>
        </w:rPr>
        <w:t xml:space="preserve"> pollen grains/day for grasses (Gramineae), and </w:t>
      </w:r>
      <w:r w:rsidR="00224968">
        <w:rPr>
          <w:rFonts w:cs="Times New Roman"/>
          <w:kern w:val="0"/>
          <w:szCs w:val="24"/>
        </w:rPr>
        <w:t>667</w:t>
      </w:r>
      <w:r w:rsidR="00224968" w:rsidRPr="006B3B85">
        <w:rPr>
          <w:rFonts w:cs="Times New Roman"/>
          <w:kern w:val="0"/>
          <w:szCs w:val="24"/>
        </w:rPr>
        <w:t>±</w:t>
      </w:r>
      <w:r w:rsidR="00224968">
        <w:rPr>
          <w:rFonts w:cs="Times New Roman"/>
          <w:kern w:val="0"/>
          <w:szCs w:val="24"/>
        </w:rPr>
        <w:t>1974</w:t>
      </w:r>
      <w:r w:rsidR="00994CE6">
        <w:rPr>
          <w:rFonts w:cs="Times New Roman"/>
          <w:kern w:val="0"/>
          <w:szCs w:val="24"/>
        </w:rPr>
        <w:t xml:space="preserve"> pollen grains/day for oak (Quercus), during their respective pollen periods. </w:t>
      </w:r>
    </w:p>
    <w:p w:rsidR="00CE41BB" w:rsidRPr="00F136B2" w:rsidRDefault="00673367" w:rsidP="00CE41BB">
      <w:pPr>
        <w:spacing w:before="96" w:after="120" w:line="480" w:lineRule="auto"/>
        <w:ind w:firstLine="720"/>
        <w:rPr>
          <w:ins w:id="12" w:author="kunmei" w:date="2014-02-03T18:06:00Z"/>
          <w:rFonts w:cs="Times New Roman"/>
          <w:kern w:val="0"/>
          <w:szCs w:val="24"/>
        </w:rPr>
      </w:pPr>
      <w:r>
        <w:rPr>
          <w:rFonts w:cs="Times New Roman"/>
          <w:kern w:val="0"/>
          <w:szCs w:val="24"/>
        </w:rPr>
        <w:t>Global</w:t>
      </w:r>
      <w:r w:rsidR="001D7717">
        <w:rPr>
          <w:rFonts w:cs="Times New Roman"/>
          <w:kern w:val="0"/>
          <w:szCs w:val="24"/>
        </w:rPr>
        <w:t xml:space="preserve"> sensitivity analysis</w:t>
      </w:r>
      <w:r w:rsidR="005B3CE6">
        <w:rPr>
          <w:rFonts w:cs="Times New Roman"/>
          <w:kern w:val="0"/>
          <w:szCs w:val="24"/>
        </w:rPr>
        <w:t xml:space="preserve"> of the simulations</w:t>
      </w:r>
      <w:r w:rsidR="003E7CB0">
        <w:rPr>
          <w:rFonts w:cs="Times New Roman"/>
          <w:kern w:val="0"/>
          <w:szCs w:val="24"/>
        </w:rPr>
        <w:t>,</w:t>
      </w:r>
      <w:r w:rsidR="001D7717">
        <w:rPr>
          <w:rFonts w:cs="Times New Roman"/>
          <w:kern w:val="0"/>
          <w:szCs w:val="24"/>
        </w:rPr>
        <w:t xml:space="preserve"> </w:t>
      </w:r>
      <w:r w:rsidR="001E0661">
        <w:rPr>
          <w:rFonts w:cs="Times New Roman"/>
          <w:kern w:val="0"/>
          <w:szCs w:val="24"/>
        </w:rPr>
        <w:t>based on Morris’ design</w:t>
      </w:r>
      <w:r w:rsidR="003E7CB0">
        <w:rPr>
          <w:rFonts w:cs="Times New Roman"/>
          <w:kern w:val="0"/>
          <w:szCs w:val="24"/>
        </w:rPr>
        <w:t>,</w:t>
      </w:r>
      <w:r w:rsidR="001E0661">
        <w:rPr>
          <w:rFonts w:cs="Times New Roman"/>
          <w:kern w:val="0"/>
          <w:szCs w:val="24"/>
        </w:rPr>
        <w:t xml:space="preserve"> </w:t>
      </w:r>
      <w:r w:rsidR="00FC3498">
        <w:rPr>
          <w:rFonts w:cs="Times New Roman"/>
          <w:kern w:val="0"/>
          <w:szCs w:val="24"/>
        </w:rPr>
        <w:t>was</w:t>
      </w:r>
      <w:r w:rsidR="00397E77">
        <w:rPr>
          <w:rFonts w:cs="Times New Roman"/>
          <w:kern w:val="0"/>
          <w:szCs w:val="24"/>
        </w:rPr>
        <w:t xml:space="preserve"> used to investigate </w:t>
      </w:r>
      <w:r w:rsidR="003D47F8">
        <w:rPr>
          <w:rFonts w:cs="Times New Roman"/>
          <w:kern w:val="0"/>
          <w:szCs w:val="24"/>
        </w:rPr>
        <w:t>sensitivity and interaction effect</w:t>
      </w:r>
      <w:r w:rsidR="00730AF9">
        <w:rPr>
          <w:rFonts w:cs="Times New Roman"/>
          <w:kern w:val="0"/>
          <w:szCs w:val="24"/>
        </w:rPr>
        <w:t>s</w:t>
      </w:r>
      <w:r w:rsidR="001E0661">
        <w:rPr>
          <w:rFonts w:cs="Times New Roman"/>
          <w:kern w:val="0"/>
          <w:szCs w:val="24"/>
        </w:rPr>
        <w:t xml:space="preserve"> </w:t>
      </w:r>
      <w:r w:rsidR="003E0B77">
        <w:rPr>
          <w:rFonts w:cs="Times New Roman"/>
          <w:kern w:val="0"/>
          <w:szCs w:val="24"/>
        </w:rPr>
        <w:t>of the</w:t>
      </w:r>
      <w:r w:rsidR="00730AF9">
        <w:rPr>
          <w:rFonts w:cs="Times New Roman"/>
          <w:kern w:val="0"/>
          <w:szCs w:val="24"/>
        </w:rPr>
        <w:t xml:space="preserve"> daily intakes of </w:t>
      </w:r>
      <w:r w:rsidR="003E0B77">
        <w:rPr>
          <w:rFonts w:cs="Times New Roman"/>
          <w:kern w:val="0"/>
          <w:szCs w:val="24"/>
        </w:rPr>
        <w:t>allergenic</w:t>
      </w:r>
      <w:r w:rsidR="00730AF9">
        <w:rPr>
          <w:rFonts w:cs="Times New Roman"/>
          <w:kern w:val="0"/>
          <w:szCs w:val="24"/>
        </w:rPr>
        <w:t xml:space="preserve"> pollen to the model parameters and inputs</w:t>
      </w:r>
      <w:r w:rsidR="003D47F8">
        <w:rPr>
          <w:rFonts w:cs="Times New Roman"/>
          <w:kern w:val="0"/>
          <w:szCs w:val="24"/>
        </w:rPr>
        <w:t xml:space="preserve">. </w:t>
      </w:r>
    </w:p>
    <w:p w:rsidR="00CE41BB" w:rsidRPr="00F136B2" w:rsidRDefault="00CE41BB" w:rsidP="00CE41BB">
      <w:pPr>
        <w:spacing w:before="96" w:after="120" w:line="480" w:lineRule="auto"/>
        <w:ind w:firstLine="720"/>
        <w:rPr>
          <w:rFonts w:cs="Times New Roman"/>
          <w:kern w:val="0"/>
          <w:szCs w:val="24"/>
        </w:rPr>
      </w:pPr>
      <w:r w:rsidRPr="00F136B2">
        <w:rPr>
          <w:rFonts w:cs="Times New Roman"/>
          <w:kern w:val="0"/>
          <w:szCs w:val="24"/>
        </w:rPr>
        <w:t xml:space="preserve">Exposure estimates were sensitive to parameters </w:t>
      </w:r>
      <w:r>
        <w:rPr>
          <w:rFonts w:cs="Times New Roman"/>
          <w:kern w:val="0"/>
          <w:szCs w:val="24"/>
        </w:rPr>
        <w:t xml:space="preserve">such as indoor ventilation rate, density of pollen, removal coefficient of pollen on the skin and </w:t>
      </w:r>
      <w:r>
        <w:rPr>
          <w:rFonts w:cs="Times New Roman"/>
          <w:color w:val="000000"/>
          <w:szCs w:val="24"/>
          <w:shd w:val="clear" w:color="auto" w:fill="FFFFFF"/>
        </w:rPr>
        <w:t>efficiency of adherence to skin</w:t>
      </w:r>
      <w:r w:rsidRPr="00F136B2">
        <w:rPr>
          <w:rFonts w:cs="Times New Roman"/>
          <w:kern w:val="0"/>
          <w:szCs w:val="24"/>
        </w:rPr>
        <w:t xml:space="preserve">. The inhalation route </w:t>
      </w:r>
      <w:r>
        <w:rPr>
          <w:rFonts w:cs="Times New Roman"/>
          <w:kern w:val="0"/>
          <w:szCs w:val="24"/>
        </w:rPr>
        <w:t>contributes</w:t>
      </w:r>
      <w:r w:rsidRPr="00F136B2">
        <w:rPr>
          <w:rFonts w:cs="Times New Roman"/>
          <w:kern w:val="0"/>
          <w:szCs w:val="24"/>
        </w:rPr>
        <w:t xml:space="preserve"> 140 times higher pollen exposure </w:t>
      </w:r>
      <w:r>
        <w:rPr>
          <w:rFonts w:cs="Times New Roman"/>
          <w:kern w:val="0"/>
          <w:szCs w:val="24"/>
        </w:rPr>
        <w:t>levels</w:t>
      </w:r>
      <w:r w:rsidRPr="00F136B2">
        <w:rPr>
          <w:rFonts w:cs="Times New Roman"/>
          <w:kern w:val="0"/>
          <w:szCs w:val="24"/>
        </w:rPr>
        <w:t xml:space="preserve"> than </w:t>
      </w:r>
      <w:r>
        <w:rPr>
          <w:rFonts w:cs="Times New Roman"/>
          <w:kern w:val="0"/>
          <w:szCs w:val="24"/>
        </w:rPr>
        <w:t xml:space="preserve">the </w:t>
      </w:r>
      <w:r w:rsidRPr="00F136B2">
        <w:rPr>
          <w:rFonts w:cs="Times New Roman"/>
          <w:kern w:val="0"/>
          <w:szCs w:val="24"/>
        </w:rPr>
        <w:t>dermal contact</w:t>
      </w:r>
      <w:r>
        <w:rPr>
          <w:rFonts w:cs="Times New Roman"/>
          <w:kern w:val="0"/>
          <w:szCs w:val="24"/>
        </w:rPr>
        <w:t xml:space="preserve"> route </w:t>
      </w:r>
      <w:r w:rsidRPr="00F136B2">
        <w:rPr>
          <w:rFonts w:cs="Times New Roman"/>
          <w:kern w:val="0"/>
          <w:szCs w:val="24"/>
        </w:rPr>
        <w:t xml:space="preserve">and 157 times higher pollen exposure </w:t>
      </w:r>
      <w:r>
        <w:rPr>
          <w:rFonts w:cs="Times New Roman"/>
          <w:kern w:val="0"/>
          <w:szCs w:val="24"/>
        </w:rPr>
        <w:t>levels</w:t>
      </w:r>
      <w:r w:rsidRPr="00F136B2">
        <w:rPr>
          <w:rFonts w:cs="Times New Roman"/>
          <w:kern w:val="0"/>
          <w:szCs w:val="24"/>
        </w:rPr>
        <w:t xml:space="preserve"> than </w:t>
      </w:r>
      <w:r>
        <w:rPr>
          <w:rFonts w:cs="Times New Roman"/>
          <w:kern w:val="0"/>
          <w:szCs w:val="24"/>
        </w:rPr>
        <w:t xml:space="preserve">the unintentional </w:t>
      </w:r>
      <w:r w:rsidRPr="00F136B2">
        <w:rPr>
          <w:rFonts w:cs="Times New Roman"/>
          <w:kern w:val="0"/>
          <w:szCs w:val="24"/>
        </w:rPr>
        <w:t xml:space="preserve">ingestion route for </w:t>
      </w:r>
      <w:r>
        <w:rPr>
          <w:rFonts w:cs="Times New Roman"/>
          <w:kern w:val="0"/>
          <w:szCs w:val="24"/>
        </w:rPr>
        <w:t>subjects of the general population</w:t>
      </w:r>
      <w:r w:rsidRPr="00F136B2">
        <w:rPr>
          <w:rFonts w:cs="Times New Roman"/>
          <w:kern w:val="0"/>
          <w:szCs w:val="24"/>
        </w:rPr>
        <w:t xml:space="preserve">. </w:t>
      </w:r>
    </w:p>
    <w:p w:rsidR="00387F9D" w:rsidRPr="00F136B2" w:rsidRDefault="00154EC8" w:rsidP="00FE42FB">
      <w:pPr>
        <w:spacing w:before="96" w:after="120" w:line="480" w:lineRule="auto"/>
        <w:ind w:firstLine="720"/>
        <w:rPr>
          <w:rFonts w:cs="Times New Roman"/>
          <w:kern w:val="0"/>
          <w:szCs w:val="24"/>
        </w:rPr>
      </w:pPr>
      <w:r w:rsidRPr="00F136B2">
        <w:rPr>
          <w:rFonts w:cs="Times New Roman"/>
          <w:kern w:val="0"/>
          <w:szCs w:val="24"/>
        </w:rPr>
        <w:t xml:space="preserve"> </w:t>
      </w:r>
    </w:p>
    <w:p w:rsidR="001D7717" w:rsidRDefault="001D7717" w:rsidP="0033298B">
      <w:pPr>
        <w:pStyle w:val="a7"/>
        <w:spacing w:line="480" w:lineRule="auto"/>
        <w:ind w:firstLineChars="250" w:firstLine="600"/>
        <w:jc w:val="left"/>
        <w:rPr>
          <w:rFonts w:cs="Times New Roman"/>
          <w:kern w:val="0"/>
          <w:szCs w:val="24"/>
        </w:rPr>
      </w:pPr>
    </w:p>
    <w:p w:rsidR="00103C61" w:rsidRDefault="00103C61">
      <w:pPr>
        <w:widowControl/>
        <w:jc w:val="left"/>
        <w:rPr>
          <w:rFonts w:cs="Times New Roman"/>
          <w:kern w:val="0"/>
          <w:szCs w:val="24"/>
        </w:rPr>
      </w:pPr>
      <w:r>
        <w:rPr>
          <w:rFonts w:cs="Times New Roman"/>
          <w:kern w:val="0"/>
          <w:szCs w:val="24"/>
        </w:rPr>
        <w:br w:type="page"/>
      </w:r>
    </w:p>
    <w:p w:rsidR="00C70375" w:rsidRDefault="00C70375" w:rsidP="008B2512">
      <w:pPr>
        <w:pStyle w:val="1"/>
      </w:pPr>
      <w:r w:rsidRPr="00C70375">
        <w:lastRenderedPageBreak/>
        <w:t>Background Information</w:t>
      </w:r>
    </w:p>
    <w:p w:rsidR="00F278F6" w:rsidRPr="005D1D15" w:rsidRDefault="003B2AEE" w:rsidP="00F136B2">
      <w:pPr>
        <w:spacing w:line="480" w:lineRule="auto"/>
        <w:ind w:firstLine="420"/>
        <w:rPr>
          <w:rFonts w:cs="Times New Roman"/>
          <w:kern w:val="0"/>
          <w:szCs w:val="24"/>
        </w:rPr>
      </w:pPr>
      <w:r w:rsidRPr="005D1D15">
        <w:rPr>
          <w:rFonts w:cs="Times New Roman"/>
          <w:kern w:val="0"/>
          <w:szCs w:val="24"/>
        </w:rPr>
        <w:t>Airborne</w:t>
      </w:r>
      <w:r w:rsidR="006824A1" w:rsidRPr="005D1D15">
        <w:rPr>
          <w:rFonts w:cs="Times New Roman"/>
          <w:kern w:val="0"/>
          <w:szCs w:val="24"/>
        </w:rPr>
        <w:t xml:space="preserve"> allergenic pollen</w:t>
      </w:r>
      <w:r w:rsidR="00620390" w:rsidRPr="005D1D15">
        <w:rPr>
          <w:rFonts w:cs="Times New Roman"/>
          <w:kern w:val="0"/>
          <w:szCs w:val="24"/>
        </w:rPr>
        <w:t>,</w:t>
      </w:r>
      <w:r w:rsidR="006824A1" w:rsidRPr="005D1D15">
        <w:rPr>
          <w:rFonts w:cs="Times New Roman"/>
          <w:kern w:val="0"/>
          <w:szCs w:val="24"/>
        </w:rPr>
        <w:t xml:space="preserve"> acting synergistically with air pollutants like o</w:t>
      </w:r>
      <w:r w:rsidR="00342FE1" w:rsidRPr="005D1D15">
        <w:rPr>
          <w:rFonts w:cs="Times New Roman"/>
          <w:kern w:val="0"/>
          <w:szCs w:val="24"/>
        </w:rPr>
        <w:t>zone</w:t>
      </w:r>
      <w:r w:rsidR="006824A1" w:rsidRPr="005D1D15">
        <w:rPr>
          <w:rFonts w:cs="Times New Roman"/>
          <w:kern w:val="0"/>
          <w:szCs w:val="24"/>
        </w:rPr>
        <w:t>, will cause allergic airway disease (AAD)</w:t>
      </w:r>
      <w:r w:rsidR="00722BC1" w:rsidRPr="005D1D15">
        <w:rPr>
          <w:rFonts w:cs="Times New Roman"/>
          <w:kern w:val="0"/>
          <w:szCs w:val="24"/>
        </w:rPr>
        <w:t xml:space="preserve">, resulting to increased </w:t>
      </w:r>
      <w:r w:rsidR="006824A1" w:rsidRPr="005D1D15">
        <w:rPr>
          <w:rFonts w:cs="Times New Roman"/>
          <w:kern w:val="0"/>
          <w:szCs w:val="24"/>
        </w:rPr>
        <w:t>related health</w:t>
      </w:r>
      <w:r w:rsidR="00722BC1" w:rsidRPr="005D1D15">
        <w:rPr>
          <w:rFonts w:cs="Times New Roman"/>
          <w:kern w:val="0"/>
          <w:szCs w:val="24"/>
        </w:rPr>
        <w:t xml:space="preserve"> care</w:t>
      </w:r>
      <w:r w:rsidR="006824A1" w:rsidRPr="005D1D15">
        <w:rPr>
          <w:rFonts w:cs="Times New Roman"/>
          <w:kern w:val="0"/>
          <w:szCs w:val="24"/>
        </w:rPr>
        <w:t xml:space="preserve"> cost</w:t>
      </w:r>
      <w:r w:rsidR="00722BC1" w:rsidRPr="005D1D15">
        <w:rPr>
          <w:rFonts w:cs="Times New Roman"/>
          <w:kern w:val="0"/>
          <w:szCs w:val="24"/>
        </w:rPr>
        <w:t>s</w:t>
      </w:r>
      <w:r w:rsidR="006824A1" w:rsidRPr="005D1D15">
        <w:rPr>
          <w:rFonts w:cs="Times New Roman"/>
          <w:kern w:val="0"/>
          <w:szCs w:val="24"/>
        </w:rPr>
        <w:t xml:space="preserve"> </w:t>
      </w:r>
      <w:r w:rsidR="00222E77" w:rsidRPr="003B4259">
        <w:rPr>
          <w:rFonts w:cs="Times New Roman"/>
          <w:kern w:val="0"/>
          <w:szCs w:val="24"/>
        </w:rPr>
        <w:fldChar w:fldCharType="begin"/>
      </w:r>
      <w:r w:rsidR="002D6A9C">
        <w:rPr>
          <w:rFonts w:cs="Times New Roman"/>
          <w:kern w:val="0"/>
          <w:szCs w:val="24"/>
        </w:rPr>
        <w:instrText xml:space="preserve"> ADDIN EN.CITE &lt;EndNote&gt;&lt;Cite&gt;&lt;Author&gt;Singh&lt;/Author&gt;&lt;Year&gt;2010&lt;/Year&gt;&lt;RecNum&gt;1&lt;/RecNum&gt;&lt;Prefix&gt;e.g. &lt;/Prefix&gt;&lt;DisplayText&gt;(e.g. Lamb et al., 2006; Singh et al., 2010)&lt;/DisplayText&gt;&lt;record&gt;&lt;rec-number&gt;1&lt;/rec-number&gt;&lt;foreign-keys&gt;&lt;key app="EN" db-id="tdz2dxda7d9zpsere5vps09wvftsz5xrwvx9" timestamp="1387474794"&gt;1&lt;/key&gt;&lt;/foreign-keys&gt;&lt;ref-type name="Journal Article"&gt;17&lt;/ref-type&gt;&lt;contributors&gt;&lt;authors&gt;&lt;author&gt;Singh, Kavita&lt;/author&gt;&lt;author&gt;Axelrod, Sara&lt;/author&gt;&lt;author&gt;Bielory, Leonard&lt;/author&gt;&lt;/authors&gt;&lt;/contributors&gt;&lt;titles&gt;&lt;title&gt;The epidemiology of ocular and nasal allergy in the United States, 1988-1994&lt;/title&gt;&lt;secondary-title&gt;Journal of Allergy and Clinical Immunology&lt;/secondary-title&gt;&lt;/titles&gt;&lt;periodical&gt;&lt;full-title&gt;Journal of Allergy and Clinical Immunology&lt;/full-title&gt;&lt;/periodical&gt;&lt;pages&gt;778-783. e6&lt;/pages&gt;&lt;volume&gt;126&lt;/volume&gt;&lt;number&gt;4&lt;/number&gt;&lt;dates&gt;&lt;year&gt;2010&lt;/year&gt;&lt;/dates&gt;&lt;isbn&gt;0091-6749&lt;/isbn&gt;&lt;urls&gt;&lt;/urls&gt;&lt;/record&gt;&lt;/Cite&gt;&lt;Cite&gt;&lt;Author&gt;Lamb&lt;/Author&gt;&lt;Year&gt;2006&lt;/Year&gt;&lt;RecNum&gt;2&lt;/RecNum&gt;&lt;record&gt;&lt;rec-number&gt;2&lt;/rec-number&gt;&lt;foreign-keys&gt;&lt;key app="EN" db-id="tdz2dxda7d9zpsere5vps09wvftsz5xrwvx9" timestamp="1387474794"&gt;2&lt;/key&gt;&lt;/foreign-keys&gt;&lt;ref-type name="Journal Article"&gt;17&lt;/ref-type&gt;&lt;contributors&gt;&lt;authors&gt;&lt;author&gt;Lamb, Charles E&lt;/author&gt;&lt;author&gt;Ratner, Paul H&lt;/author&gt;&lt;author&gt;Johnson, Clarion E&lt;/author&gt;&lt;author&gt;Ambegaonkar, Ambarish J&lt;/author&gt;&lt;author&gt;Joshi, Ashish V&lt;/author&gt;&lt;author&gt;Day, David&lt;/author&gt;&lt;author&gt;Sampson, Najah&lt;/author&gt;&lt;author&gt;Eng, Benjamin&lt;/author&gt;&lt;/authors&gt;&lt;/contributors&gt;&lt;titles&gt;&lt;title&gt;Economic impact of workplace productivity losses due to allergic rhinitis compared with select medical conditions in the United States from an employer perspective&lt;/title&gt;&lt;secondary-title&gt;Current Medical Research and Opinion®&lt;/secondary-title&gt;&lt;/titles&gt;&lt;periodical&gt;&lt;full-title&gt;Current Medical Research and Opinion®&lt;/full-title&gt;&lt;/periodical&gt;&lt;pages&gt;1203-1210&lt;/pages&gt;&lt;volume&gt;22&lt;/volume&gt;&lt;number&gt;6&lt;/number&gt;&lt;dates&gt;&lt;year&gt;2006&lt;/year&gt;&lt;/dates&gt;&lt;isbn&gt;0300-7995&lt;/isbn&gt;&lt;urls&gt;&lt;/urls&gt;&lt;/record&gt;&lt;/Cite&gt;&lt;/EndNote&gt;</w:instrText>
      </w:r>
      <w:r w:rsidR="00222E77" w:rsidRPr="003B4259">
        <w:rPr>
          <w:rFonts w:cs="Times New Roman"/>
          <w:kern w:val="0"/>
          <w:szCs w:val="24"/>
        </w:rPr>
        <w:fldChar w:fldCharType="separate"/>
      </w:r>
      <w:r w:rsidR="0062022A">
        <w:rPr>
          <w:rFonts w:cs="Times New Roman"/>
          <w:noProof/>
          <w:kern w:val="0"/>
          <w:szCs w:val="24"/>
        </w:rPr>
        <w:t xml:space="preserve">(e.g. </w:t>
      </w:r>
      <w:hyperlink w:anchor="_ENREF_18" w:tooltip="Lamb, 2006 #2" w:history="1">
        <w:r w:rsidR="00637C89">
          <w:rPr>
            <w:rFonts w:cs="Times New Roman"/>
            <w:noProof/>
            <w:kern w:val="0"/>
            <w:szCs w:val="24"/>
          </w:rPr>
          <w:t>Lamb et al., 2006</w:t>
        </w:r>
      </w:hyperlink>
      <w:r w:rsidR="0062022A">
        <w:rPr>
          <w:rFonts w:cs="Times New Roman"/>
          <w:noProof/>
          <w:kern w:val="0"/>
          <w:szCs w:val="24"/>
        </w:rPr>
        <w:t xml:space="preserve">; </w:t>
      </w:r>
      <w:hyperlink w:anchor="_ENREF_24" w:tooltip="Singh, 2010 #1" w:history="1">
        <w:r w:rsidR="00637C89">
          <w:rPr>
            <w:rFonts w:cs="Times New Roman"/>
            <w:noProof/>
            <w:kern w:val="0"/>
            <w:szCs w:val="24"/>
          </w:rPr>
          <w:t>Singh et al., 2010</w:t>
        </w:r>
      </w:hyperlink>
      <w:r w:rsidR="0062022A">
        <w:rPr>
          <w:rFonts w:cs="Times New Roman"/>
          <w:noProof/>
          <w:kern w:val="0"/>
          <w:szCs w:val="24"/>
        </w:rPr>
        <w:t>)</w:t>
      </w:r>
      <w:r w:rsidR="00222E77" w:rsidRPr="003B4259">
        <w:rPr>
          <w:rFonts w:cs="Times New Roman"/>
          <w:kern w:val="0"/>
          <w:szCs w:val="24"/>
        </w:rPr>
        <w:fldChar w:fldCharType="end"/>
      </w:r>
      <w:r w:rsidR="006824A1" w:rsidRPr="005D1D15">
        <w:rPr>
          <w:rFonts w:cs="Times New Roman"/>
          <w:kern w:val="0"/>
          <w:szCs w:val="24"/>
        </w:rPr>
        <w:t xml:space="preserve">. It </w:t>
      </w:r>
      <w:r w:rsidR="009318D5" w:rsidRPr="005D1D15">
        <w:rPr>
          <w:rFonts w:cs="Times New Roman"/>
          <w:kern w:val="0"/>
          <w:szCs w:val="24"/>
        </w:rPr>
        <w:t xml:space="preserve">has </w:t>
      </w:r>
      <w:r w:rsidR="00342FE1" w:rsidRPr="005D1D15">
        <w:rPr>
          <w:rFonts w:cs="Times New Roman"/>
          <w:kern w:val="0"/>
          <w:szCs w:val="24"/>
        </w:rPr>
        <w:t>been reported</w:t>
      </w:r>
      <w:r w:rsidR="006824A1" w:rsidRPr="005D1D15">
        <w:rPr>
          <w:rFonts w:cs="Times New Roman"/>
          <w:kern w:val="0"/>
          <w:szCs w:val="24"/>
        </w:rPr>
        <w:t xml:space="preserve"> that over one third of the US population suffer </w:t>
      </w:r>
      <w:r w:rsidR="003A2050">
        <w:rPr>
          <w:rFonts w:cs="Times New Roman"/>
          <w:kern w:val="0"/>
          <w:szCs w:val="24"/>
        </w:rPr>
        <w:t xml:space="preserve">from </w:t>
      </w:r>
      <w:r w:rsidR="006824A1" w:rsidRPr="005D1D15">
        <w:rPr>
          <w:rFonts w:cs="Times New Roman"/>
          <w:kern w:val="0"/>
          <w:szCs w:val="24"/>
        </w:rPr>
        <w:t>allergic symptom</w:t>
      </w:r>
      <w:r w:rsidR="00722BC1" w:rsidRPr="005D1D15">
        <w:rPr>
          <w:rFonts w:cs="Times New Roman"/>
          <w:kern w:val="0"/>
          <w:szCs w:val="24"/>
        </w:rPr>
        <w:t>s</w:t>
      </w:r>
      <w:r w:rsidR="006824A1" w:rsidRPr="005D1D15">
        <w:rPr>
          <w:rFonts w:cs="Times New Roman"/>
          <w:kern w:val="0"/>
          <w:szCs w:val="24"/>
        </w:rPr>
        <w:t xml:space="preserve"> and diseases </w:t>
      </w:r>
      <w:r w:rsidR="00722BC1" w:rsidRPr="005D1D15">
        <w:rPr>
          <w:rFonts w:cs="Times New Roman"/>
          <w:kern w:val="0"/>
          <w:szCs w:val="24"/>
        </w:rPr>
        <w:t xml:space="preserve">at </w:t>
      </w:r>
      <w:r w:rsidR="006824A1" w:rsidRPr="005D1D15">
        <w:rPr>
          <w:rFonts w:cs="Times New Roman"/>
          <w:kern w:val="0"/>
          <w:szCs w:val="24"/>
        </w:rPr>
        <w:t xml:space="preserve">different levels, including rhinitis, hay fever, asthma, and atopic dermatitis </w:t>
      </w:r>
      <w:r w:rsidR="00222E77" w:rsidRPr="003B4259">
        <w:rPr>
          <w:rFonts w:cs="Times New Roman"/>
          <w:kern w:val="0"/>
          <w:szCs w:val="24"/>
        </w:rPr>
        <w:fldChar w:fldCharType="begin"/>
      </w:r>
      <w:r w:rsidR="002D6A9C">
        <w:rPr>
          <w:rFonts w:cs="Times New Roman"/>
          <w:kern w:val="0"/>
          <w:szCs w:val="24"/>
        </w:rPr>
        <w:instrText xml:space="preserve"> ADDIN EN.CITE &lt;EndNote&gt;&lt;Cite&gt;&lt;Author&gt;Bielory&lt;/Author&gt;&lt;Year&gt;2012&lt;/Year&gt;&lt;RecNum&gt;3&lt;/RecNum&gt;&lt;DisplayText&gt;(Bielory et al., 2012)&lt;/DisplayText&gt;&lt;record&gt;&lt;rec-number&gt;3&lt;/rec-number&gt;&lt;foreign-keys&gt;&lt;key app="EN" db-id="tdz2dxda7d9zpsere5vps09wvftsz5xrwvx9" timestamp="1387474794"&gt;3&lt;/key&gt;&lt;/foreign-keys&gt;&lt;ref-type name="Journal Article"&gt;17&lt;/ref-type&gt;&lt;contributors&gt;&lt;authors&gt;&lt;author&gt;Bielory, Leonard&lt;/author&gt;&lt;author&gt;Lyons, Kevin&lt;/author&gt;&lt;author&gt;Goldberg, Robert&lt;/author&gt;&lt;/authors&gt;&lt;/contributors&gt;&lt;titles&gt;&lt;title&gt;Climate change and allergic disease&lt;/title&gt;&lt;secondary-title&gt;Current allergy and asthma reports&lt;/secondary-title&gt;&lt;/titles&gt;&lt;periodical&gt;&lt;full-title&gt;Current allergy and asthma reports&lt;/full-title&gt;&lt;/periodical&gt;&lt;pages&gt;485-494&lt;/pages&gt;&lt;volume&gt;12&lt;/volume&gt;&lt;number&gt;6&lt;/number&gt;&lt;dates&gt;&lt;year&gt;2012&lt;/year&gt;&lt;/dates&gt;&lt;isbn&gt;1529-7322&lt;/isbn&gt;&lt;urls&gt;&lt;/urls&gt;&lt;/record&gt;&lt;/Cite&gt;&lt;/EndNote&gt;</w:instrText>
      </w:r>
      <w:r w:rsidR="00222E77" w:rsidRPr="003B4259">
        <w:rPr>
          <w:rFonts w:cs="Times New Roman"/>
          <w:kern w:val="0"/>
          <w:szCs w:val="24"/>
        </w:rPr>
        <w:fldChar w:fldCharType="separate"/>
      </w:r>
      <w:r w:rsidR="00D776B6">
        <w:rPr>
          <w:rFonts w:cs="Times New Roman"/>
          <w:noProof/>
          <w:kern w:val="0"/>
          <w:szCs w:val="24"/>
        </w:rPr>
        <w:t>(</w:t>
      </w:r>
      <w:hyperlink w:anchor="_ENREF_2" w:tooltip="Bielory, 2012 #3" w:history="1">
        <w:r w:rsidR="00637C89">
          <w:rPr>
            <w:rFonts w:cs="Times New Roman"/>
            <w:noProof/>
            <w:kern w:val="0"/>
            <w:szCs w:val="24"/>
          </w:rPr>
          <w:t>Bielory et al., 2012</w:t>
        </w:r>
      </w:hyperlink>
      <w:r w:rsidR="00D776B6">
        <w:rPr>
          <w:rFonts w:cs="Times New Roman"/>
          <w:noProof/>
          <w:kern w:val="0"/>
          <w:szCs w:val="24"/>
        </w:rPr>
        <w:t>)</w:t>
      </w:r>
      <w:r w:rsidR="00222E77" w:rsidRPr="003B4259">
        <w:rPr>
          <w:rFonts w:cs="Times New Roman"/>
          <w:kern w:val="0"/>
          <w:szCs w:val="24"/>
        </w:rPr>
        <w:fldChar w:fldCharType="end"/>
      </w:r>
      <w:r w:rsidR="006824A1" w:rsidRPr="005D1D15">
        <w:rPr>
          <w:rFonts w:cs="Times New Roman"/>
          <w:kern w:val="0"/>
          <w:szCs w:val="24"/>
        </w:rPr>
        <w:t xml:space="preserve">. These allergic diseases can be potentially triggered </w:t>
      </w:r>
      <w:r w:rsidR="0019319D" w:rsidRPr="005D1D15">
        <w:rPr>
          <w:rFonts w:cs="Times New Roman"/>
          <w:kern w:val="0"/>
          <w:szCs w:val="24"/>
        </w:rPr>
        <w:t xml:space="preserve">and/or </w:t>
      </w:r>
      <w:r w:rsidR="006824A1" w:rsidRPr="005D1D15">
        <w:rPr>
          <w:rFonts w:cs="Times New Roman"/>
          <w:kern w:val="0"/>
          <w:szCs w:val="24"/>
        </w:rPr>
        <w:t>aggravated by allergenic pollen, such as ragweed, birch, grass, mugwort and oak</w:t>
      </w:r>
      <w:r w:rsidR="00A42AA3" w:rsidRPr="005D1D15">
        <w:rPr>
          <w:rFonts w:cs="Times New Roman"/>
          <w:kern w:val="0"/>
          <w:szCs w:val="24"/>
        </w:rPr>
        <w:t xml:space="preserve"> </w:t>
      </w:r>
      <w:r w:rsidR="00222E77" w:rsidRPr="003B4259">
        <w:rPr>
          <w:rFonts w:cs="Times New Roman"/>
          <w:kern w:val="0"/>
          <w:szCs w:val="24"/>
        </w:rPr>
        <w:fldChar w:fldCharType="begin"/>
      </w:r>
      <w:r w:rsidR="002D6A9C">
        <w:rPr>
          <w:rFonts w:cs="Times New Roman"/>
          <w:kern w:val="0"/>
          <w:szCs w:val="24"/>
        </w:rPr>
        <w:instrText xml:space="preserve"> ADDIN EN.CITE &lt;EndNote&gt;&lt;Cite&gt;&lt;Author&gt;Shea&lt;/Author&gt;&lt;Year&gt;2008&lt;/Year&gt;&lt;RecNum&gt;4&lt;/RecNum&gt;&lt;DisplayText&gt;(Shea et al., 2008)&lt;/DisplayText&gt;&lt;record&gt;&lt;rec-number&gt;4&lt;/rec-number&gt;&lt;foreign-keys&gt;&lt;key app="EN" db-id="tdz2dxda7d9zpsere5vps09wvftsz5xrwvx9" timestamp="1387474794"&gt;4&lt;/key&gt;&lt;/foreign-keys&gt;&lt;ref-type name="Journal Article"&gt;17&lt;/ref-type&gt;&lt;contributors&gt;&lt;authors&gt;&lt;author&gt;Shea, Katherine M&lt;/author&gt;&lt;author&gt;Truckner, Robert T&lt;/author&gt;&lt;author&gt;Weber, Richard W&lt;/author&gt;&lt;author&gt;Peden, David B&lt;/author&gt;&lt;/authors&gt;&lt;/contributors&gt;&lt;titles&gt;&lt;title&gt;Climate change and allergic disease&lt;/title&gt;&lt;secondary-title&gt;Journal of allergy and clinical immunology&lt;/secondary-title&gt;&lt;/titles&gt;&lt;periodical&gt;&lt;full-title&gt;Journal of Allergy and Clinical Immunology&lt;/full-title&gt;&lt;/periodical&gt;&lt;pages&gt;443-453&lt;/pages&gt;&lt;volume&gt;122&lt;/volume&gt;&lt;number&gt;3&lt;/number&gt;&lt;dates&gt;&lt;year&gt;2008&lt;/year&gt;&lt;/dates&gt;&lt;isbn&gt;0091-6749&lt;/isbn&gt;&lt;urls&gt;&lt;/urls&gt;&lt;/record&gt;&lt;/Cite&gt;&lt;/EndNote&gt;</w:instrText>
      </w:r>
      <w:r w:rsidR="00222E77" w:rsidRPr="003B4259">
        <w:rPr>
          <w:rFonts w:cs="Times New Roman"/>
          <w:kern w:val="0"/>
          <w:szCs w:val="24"/>
        </w:rPr>
        <w:fldChar w:fldCharType="separate"/>
      </w:r>
      <w:r w:rsidR="00D776B6">
        <w:rPr>
          <w:rFonts w:cs="Times New Roman"/>
          <w:noProof/>
          <w:kern w:val="0"/>
          <w:szCs w:val="24"/>
        </w:rPr>
        <w:t>(</w:t>
      </w:r>
      <w:hyperlink w:anchor="_ENREF_23" w:tooltip="Shea, 2008 #4" w:history="1">
        <w:r w:rsidR="00637C89">
          <w:rPr>
            <w:rFonts w:cs="Times New Roman"/>
            <w:noProof/>
            <w:kern w:val="0"/>
            <w:szCs w:val="24"/>
          </w:rPr>
          <w:t>Shea et al., 2008</w:t>
        </w:r>
      </w:hyperlink>
      <w:r w:rsidR="00D776B6">
        <w:rPr>
          <w:rFonts w:cs="Times New Roman"/>
          <w:noProof/>
          <w:kern w:val="0"/>
          <w:szCs w:val="24"/>
        </w:rPr>
        <w:t>)</w:t>
      </w:r>
      <w:r w:rsidR="00222E77" w:rsidRPr="003B4259">
        <w:rPr>
          <w:rFonts w:cs="Times New Roman"/>
          <w:kern w:val="0"/>
          <w:szCs w:val="24"/>
        </w:rPr>
        <w:fldChar w:fldCharType="end"/>
      </w:r>
      <w:r w:rsidR="006824A1" w:rsidRPr="005D1D15">
        <w:rPr>
          <w:rFonts w:cs="Times New Roman"/>
          <w:kern w:val="0"/>
          <w:szCs w:val="24"/>
        </w:rPr>
        <w:t>.</w:t>
      </w:r>
    </w:p>
    <w:p w:rsidR="00C70375" w:rsidRPr="007E0204" w:rsidRDefault="00C70375" w:rsidP="00C70375">
      <w:pPr>
        <w:pStyle w:val="2"/>
        <w:rPr>
          <w:rFonts w:cs="Times New Roman"/>
          <w:b w:val="0"/>
        </w:rPr>
      </w:pPr>
      <w:r>
        <w:rPr>
          <w:rFonts w:cs="Times New Roman"/>
        </w:rPr>
        <w:t>Pollen and allergy</w:t>
      </w:r>
    </w:p>
    <w:p w:rsidR="002118E1" w:rsidRPr="005D1D15" w:rsidRDefault="00CE4331" w:rsidP="002118E1">
      <w:pPr>
        <w:spacing w:line="480" w:lineRule="auto"/>
        <w:ind w:firstLine="720"/>
        <w:rPr>
          <w:rFonts w:cs="Times New Roman"/>
          <w:szCs w:val="24"/>
        </w:rPr>
      </w:pPr>
      <w:r w:rsidRPr="00CE4331">
        <w:rPr>
          <w:rFonts w:cs="Times New Roman"/>
          <w:szCs w:val="24"/>
        </w:rPr>
        <w:t xml:space="preserve">Pollen allergies often cause hypersensitivity syndromes in </w:t>
      </w:r>
      <w:r w:rsidR="00542ACD">
        <w:rPr>
          <w:rFonts w:cs="Times New Roman"/>
          <w:szCs w:val="24"/>
        </w:rPr>
        <w:t xml:space="preserve">the </w:t>
      </w:r>
      <w:r w:rsidRPr="00CE4331">
        <w:rPr>
          <w:rFonts w:cs="Times New Roman"/>
          <w:szCs w:val="24"/>
        </w:rPr>
        <w:t xml:space="preserve">human body, including asthma, rhinitis and conjunctivitis, which </w:t>
      </w:r>
      <w:r w:rsidR="00542ACD">
        <w:rPr>
          <w:rFonts w:cs="Times New Roman"/>
          <w:szCs w:val="24"/>
        </w:rPr>
        <w:t xml:space="preserve">can </w:t>
      </w:r>
      <w:r w:rsidRPr="00CE4331">
        <w:rPr>
          <w:rFonts w:cs="Times New Roman"/>
          <w:szCs w:val="24"/>
        </w:rPr>
        <w:t xml:space="preserve">appear in the same patient simultaneously during the pollen season </w:t>
      </w:r>
      <w:r w:rsidR="00222E77">
        <w:rPr>
          <w:rFonts w:cs="Times New Roman"/>
          <w:szCs w:val="24"/>
        </w:rPr>
        <w:fldChar w:fldCharType="begin"/>
      </w:r>
      <w:r w:rsidR="002D6A9C">
        <w:rPr>
          <w:rFonts w:cs="Times New Roman"/>
          <w:szCs w:val="24"/>
        </w:rPr>
        <w:instrText xml:space="preserve"> ADDIN EN.CITE &lt;EndNote&gt;&lt;Cite&gt;&lt;Author&gt;Sofiev&lt;/Author&gt;&lt;Year&gt;2013&lt;/Year&gt;&lt;RecNum&gt;6&lt;/RecNum&gt;&lt;DisplayText&gt;(Sofiev et al., 2013)&lt;/DisplayText&gt;&lt;record&gt;&lt;rec-number&gt;6&lt;/rec-number&gt;&lt;foreign-keys&gt;&lt;key app="EN" db-id="tdz2dxda7d9zpsere5vps09wvftsz5xrwvx9" timestamp="1387474794"&gt;6&lt;/key&gt;&lt;/foreign-keys&gt;&lt;ref-type name="Book Section"&gt;5&lt;/ref-type&gt;&lt;contributors&gt;&lt;authors&gt;&lt;author&gt;Sofiev, Mikhail&lt;/author&gt;&lt;author&gt;Belmonte, Jordina&lt;/author&gt;&lt;author&gt;Gehrig, Regula&lt;/author&gt;&lt;author&gt;Izquierdo, Rebeca&lt;/author&gt;&lt;author&gt;Smith, Matt&lt;/author&gt;&lt;author&gt;Dahl, Åslög&lt;/author&gt;&lt;author&gt;Siljamo, Pilvi&lt;/author&gt;&lt;/authors&gt;&lt;/contributors&gt;&lt;titles&gt;&lt;title&gt;Airborne Pollen Transport&lt;/title&gt;&lt;secondary-title&gt;Allergenic Pollen&lt;/secondary-title&gt;&lt;/titles&gt;&lt;pages&gt;127-159&lt;/pages&gt;&lt;dates&gt;&lt;year&gt;2013&lt;/year&gt;&lt;/dates&gt;&lt;publisher&gt;Springer&lt;/publisher&gt;&lt;isbn&gt;9400748809&lt;/isbn&gt;&lt;urls&gt;&lt;/urls&gt;&lt;/record&gt;&lt;/Cite&gt;&lt;/EndNote&gt;</w:instrText>
      </w:r>
      <w:r w:rsidR="00222E77">
        <w:rPr>
          <w:rFonts w:cs="Times New Roman"/>
          <w:szCs w:val="24"/>
        </w:rPr>
        <w:fldChar w:fldCharType="separate"/>
      </w:r>
      <w:r w:rsidR="00D776B6">
        <w:rPr>
          <w:rFonts w:cs="Times New Roman"/>
          <w:noProof/>
          <w:szCs w:val="24"/>
        </w:rPr>
        <w:t>(</w:t>
      </w:r>
      <w:hyperlink w:anchor="_ENREF_25" w:tooltip="Sofiev, 2013 #6" w:history="1">
        <w:r w:rsidR="00637C89">
          <w:rPr>
            <w:rFonts w:cs="Times New Roman"/>
            <w:noProof/>
            <w:szCs w:val="24"/>
          </w:rPr>
          <w:t>Sofiev et al., 2013</w:t>
        </w:r>
      </w:hyperlink>
      <w:r w:rsidR="00D776B6">
        <w:rPr>
          <w:rFonts w:cs="Times New Roman"/>
          <w:noProof/>
          <w:szCs w:val="24"/>
        </w:rPr>
        <w:t>)</w:t>
      </w:r>
      <w:r w:rsidR="00222E77">
        <w:rPr>
          <w:rFonts w:cs="Times New Roman"/>
          <w:szCs w:val="24"/>
        </w:rPr>
        <w:fldChar w:fldCharType="end"/>
      </w:r>
      <w:r w:rsidRPr="00CE4331">
        <w:rPr>
          <w:rFonts w:cs="Times New Roman"/>
          <w:szCs w:val="24"/>
        </w:rPr>
        <w:t>.</w:t>
      </w:r>
      <w:r w:rsidR="00542ACD">
        <w:rPr>
          <w:rFonts w:cs="Times New Roman"/>
          <w:szCs w:val="24"/>
        </w:rPr>
        <w:t xml:space="preserve"> </w:t>
      </w:r>
      <w:r w:rsidRPr="00CE4331">
        <w:rPr>
          <w:rFonts w:cs="Times New Roman"/>
          <w:szCs w:val="24"/>
        </w:rPr>
        <w:t>The key role in the pollen allergies mechanism is the IgE</w:t>
      </w:r>
      <w:r w:rsidR="00542ACD">
        <w:rPr>
          <w:rFonts w:cs="Times New Roman"/>
          <w:szCs w:val="24"/>
        </w:rPr>
        <w:t xml:space="preserve"> </w:t>
      </w:r>
      <w:r w:rsidRPr="00CE4331">
        <w:rPr>
          <w:rFonts w:cs="Times New Roman"/>
          <w:szCs w:val="24"/>
        </w:rPr>
        <w:t xml:space="preserve">(antibody immunoglobulin E), a class of antibodies in humans. </w:t>
      </w:r>
      <w:r w:rsidR="00542ACD">
        <w:rPr>
          <w:rFonts w:cs="Times New Roman"/>
          <w:szCs w:val="24"/>
        </w:rPr>
        <w:t>The h</w:t>
      </w:r>
      <w:r w:rsidRPr="00CE4331">
        <w:rPr>
          <w:rFonts w:cs="Times New Roman"/>
          <w:szCs w:val="24"/>
        </w:rPr>
        <w:t xml:space="preserve">uman body </w:t>
      </w:r>
      <w:r w:rsidR="00542ACD">
        <w:rPr>
          <w:rFonts w:cs="Times New Roman"/>
          <w:szCs w:val="24"/>
        </w:rPr>
        <w:t>will</w:t>
      </w:r>
      <w:r w:rsidRPr="00CE4331">
        <w:rPr>
          <w:rFonts w:cs="Times New Roman"/>
          <w:szCs w:val="24"/>
        </w:rPr>
        <w:t xml:space="preserve"> overproduce IgE in response to exposure </w:t>
      </w:r>
      <w:r w:rsidR="00542ACD">
        <w:rPr>
          <w:rFonts w:cs="Times New Roman"/>
          <w:szCs w:val="24"/>
        </w:rPr>
        <w:t>to</w:t>
      </w:r>
      <w:r w:rsidRPr="00CE4331">
        <w:rPr>
          <w:rFonts w:cs="Times New Roman"/>
          <w:szCs w:val="24"/>
        </w:rPr>
        <w:t xml:space="preserve"> allergenic pollen in the membranes lining the nose. The allergens then attach to the IgE on the surface of certain immune cells, which release chemicals that can cause inflammation and increase mucus in human airways. Allergenic rhinitis symptoms</w:t>
      </w:r>
      <w:r w:rsidR="00542ACD" w:rsidRPr="00336389">
        <w:rPr>
          <w:rFonts w:cs="Times New Roman"/>
          <w:szCs w:val="24"/>
        </w:rPr>
        <w:t xml:space="preserve">, such as </w:t>
      </w:r>
      <w:r w:rsidR="00FB2EE1" w:rsidRPr="00336389">
        <w:rPr>
          <w:rFonts w:cs="Times New Roman"/>
          <w:szCs w:val="24"/>
        </w:rPr>
        <w:t>rhinorrhea</w:t>
      </w:r>
      <w:r w:rsidR="00542ACD" w:rsidRPr="00336389">
        <w:rPr>
          <w:rFonts w:cs="Times New Roman"/>
          <w:szCs w:val="24"/>
        </w:rPr>
        <w:t xml:space="preserve">, nasal obstruction, nasal </w:t>
      </w:r>
      <w:r w:rsidR="00FB2EE1" w:rsidRPr="00336389">
        <w:rPr>
          <w:rFonts w:cs="Times New Roman"/>
          <w:szCs w:val="24"/>
        </w:rPr>
        <w:t>itching</w:t>
      </w:r>
      <w:r w:rsidR="00542ACD" w:rsidRPr="00336389">
        <w:rPr>
          <w:rFonts w:cs="Times New Roman"/>
          <w:szCs w:val="24"/>
        </w:rPr>
        <w:t xml:space="preserve"> and sneezing</w:t>
      </w:r>
      <w:r w:rsidR="00542ACD">
        <w:rPr>
          <w:rFonts w:cs="Times New Roman"/>
          <w:szCs w:val="24"/>
        </w:rPr>
        <w:t>,</w:t>
      </w:r>
      <w:r w:rsidRPr="00CE4331">
        <w:rPr>
          <w:rFonts w:cs="Times New Roman"/>
          <w:szCs w:val="24"/>
        </w:rPr>
        <w:t xml:space="preserve"> may </w:t>
      </w:r>
      <w:r w:rsidR="00542ACD">
        <w:rPr>
          <w:rFonts w:cs="Times New Roman"/>
          <w:szCs w:val="24"/>
        </w:rPr>
        <w:t xml:space="preserve">then </w:t>
      </w:r>
      <w:r w:rsidR="00FB2EE1">
        <w:rPr>
          <w:rFonts w:cs="Times New Roman"/>
          <w:szCs w:val="24"/>
        </w:rPr>
        <w:t xml:space="preserve">occur </w:t>
      </w:r>
      <w:r w:rsidR="00222E77">
        <w:rPr>
          <w:rFonts w:cs="Times New Roman"/>
          <w:szCs w:val="24"/>
        </w:rPr>
        <w:fldChar w:fldCharType="begin"/>
      </w:r>
      <w:r w:rsidR="002D6A9C">
        <w:rPr>
          <w:rFonts w:cs="Times New Roman"/>
          <w:szCs w:val="24"/>
        </w:rPr>
        <w:instrText xml:space="preserve"> ADDIN EN.CITE &lt;EndNote&gt;&lt;Cite&gt;&lt;Author&gt;Brożek&lt;/Author&gt;&lt;Year&gt;2010&lt;/Year&gt;&lt;RecNum&gt;12&lt;/RecNum&gt;&lt;DisplayText&gt;(Brożek et al., 2010)&lt;/DisplayText&gt;&lt;record&gt;&lt;rec-number&gt;12&lt;/rec-number&gt;&lt;foreign-keys&gt;&lt;key app="EN" db-id="tdz2dxda7d9zpsere5vps09wvftsz5xrwvx9" timestamp="1387474794"&gt;12&lt;/key&gt;&lt;/foreign-keys&gt;&lt;ref-type name="Journal Article"&gt;17&lt;/ref-type&gt;&lt;contributors&gt;&lt;authors&gt;&lt;author&gt;Brożek, Jan L&lt;/author&gt;&lt;author&gt;Bousquet, Jean&lt;/author&gt;&lt;author&gt;Baena-Cagnani, Carlos E&lt;/author&gt;&lt;author&gt;Bonini, Sergio&lt;/author&gt;&lt;author&gt;Canonica, G Walter&lt;/author&gt;&lt;author&gt;Casale, Thomas B&lt;/author&gt;&lt;author&gt;van Wijk, Roy Gerth&lt;/author&gt;&lt;author&gt;Ohta, Ken&lt;/author&gt;&lt;author&gt;Zuberbier, Torsten&lt;/author&gt;&lt;author&gt;Schünemann, Holger J&lt;/author&gt;&lt;/authors&gt;&lt;/contributors&gt;&lt;titles&gt;&lt;title&gt;Allergic Rhinitis and its Impact on Asthma (ARIA) guidelines: 2010 revision&lt;/title&gt;&lt;secondary-title&gt;Journal of Allergy and Clinical Immunology&lt;/secondary-title&gt;&lt;/titles&gt;&lt;periodical&gt;&lt;full-title&gt;Journal of Allergy and Clinical Immunology&lt;/full-title&gt;&lt;/periodical&gt;&lt;pages&gt;466-476&lt;/pages&gt;&lt;volume&gt;126&lt;/volume&gt;&lt;number&gt;3&lt;/number&gt;&lt;dates&gt;&lt;year&gt;2010&lt;/year&gt;&lt;/dates&gt;&lt;isbn&gt;0091-6749&lt;/isbn&gt;&lt;urls&gt;&lt;/urls&gt;&lt;/record&gt;&lt;/Cite&gt;&lt;/EndNote&gt;</w:instrText>
      </w:r>
      <w:r w:rsidR="00222E77">
        <w:rPr>
          <w:rFonts w:cs="Times New Roman"/>
          <w:szCs w:val="24"/>
        </w:rPr>
        <w:fldChar w:fldCharType="separate"/>
      </w:r>
      <w:r w:rsidR="00D776B6">
        <w:rPr>
          <w:rFonts w:cs="Times New Roman"/>
          <w:noProof/>
          <w:szCs w:val="24"/>
        </w:rPr>
        <w:t>(</w:t>
      </w:r>
      <w:hyperlink w:anchor="_ENREF_4" w:tooltip="Brożek, 2010 #12" w:history="1">
        <w:r w:rsidR="00637C89">
          <w:rPr>
            <w:rFonts w:cs="Times New Roman"/>
            <w:noProof/>
            <w:szCs w:val="24"/>
          </w:rPr>
          <w:t>Brożek et al., 2010</w:t>
        </w:r>
      </w:hyperlink>
      <w:r w:rsidR="00D776B6">
        <w:rPr>
          <w:rFonts w:cs="Times New Roman"/>
          <w:noProof/>
          <w:szCs w:val="24"/>
        </w:rPr>
        <w:t>)</w:t>
      </w:r>
      <w:r w:rsidR="00222E77">
        <w:rPr>
          <w:rFonts w:cs="Times New Roman"/>
          <w:szCs w:val="24"/>
        </w:rPr>
        <w:fldChar w:fldCharType="end"/>
      </w:r>
      <w:r w:rsidR="00542ACD">
        <w:rPr>
          <w:rFonts w:cs="Times New Roman"/>
          <w:szCs w:val="24"/>
        </w:rPr>
        <w:t>.</w:t>
      </w:r>
    </w:p>
    <w:p w:rsidR="005D1D15" w:rsidRDefault="00CE4331" w:rsidP="002118E1">
      <w:pPr>
        <w:autoSpaceDE w:val="0"/>
        <w:autoSpaceDN w:val="0"/>
        <w:adjustRightInd w:val="0"/>
        <w:spacing w:before="96" w:after="120" w:line="480" w:lineRule="auto"/>
        <w:ind w:firstLine="720"/>
        <w:rPr>
          <w:rFonts w:cs="Times New Roman"/>
          <w:szCs w:val="24"/>
        </w:rPr>
      </w:pPr>
      <w:r w:rsidRPr="00CE4331">
        <w:rPr>
          <w:rFonts w:cs="Times New Roman"/>
          <w:szCs w:val="24"/>
        </w:rPr>
        <w:t xml:space="preserve">Sensitization occurs at the </w:t>
      </w:r>
      <w:r w:rsidR="00601CB0" w:rsidRPr="00A77286">
        <w:rPr>
          <w:rFonts w:cs="Times New Roman"/>
          <w:szCs w:val="24"/>
        </w:rPr>
        <w:t xml:space="preserve">primary </w:t>
      </w:r>
      <w:r w:rsidRPr="00CE4331">
        <w:rPr>
          <w:rFonts w:cs="Times New Roman"/>
          <w:szCs w:val="24"/>
        </w:rPr>
        <w:t xml:space="preserve">site of allergen exposure, i.e. airways, but can also occur through dermal contact. However, not everybody who is exposed </w:t>
      </w:r>
      <w:r w:rsidR="00FB2EE1">
        <w:rPr>
          <w:rFonts w:cs="Times New Roman"/>
          <w:szCs w:val="24"/>
        </w:rPr>
        <w:t xml:space="preserve">via </w:t>
      </w:r>
      <w:r w:rsidR="001F7E2B">
        <w:rPr>
          <w:rFonts w:cs="Times New Roman"/>
          <w:szCs w:val="24"/>
        </w:rPr>
        <w:t xml:space="preserve">dermal contact </w:t>
      </w:r>
      <w:r w:rsidRPr="00CE4331">
        <w:rPr>
          <w:rFonts w:cs="Times New Roman"/>
          <w:szCs w:val="24"/>
        </w:rPr>
        <w:t>will become sensitized and have allergic reactions</w:t>
      </w:r>
      <w:r w:rsidR="00DA001E">
        <w:rPr>
          <w:rFonts w:cs="Times New Roman"/>
          <w:szCs w:val="24"/>
        </w:rPr>
        <w:t xml:space="preserve"> </w:t>
      </w:r>
      <w:r w:rsidR="00222E77">
        <w:rPr>
          <w:rFonts w:cs="Times New Roman"/>
          <w:szCs w:val="24"/>
        </w:rPr>
        <w:fldChar w:fldCharType="begin"/>
      </w:r>
      <w:r w:rsidR="002D6A9C">
        <w:rPr>
          <w:rFonts w:cs="Times New Roman"/>
          <w:szCs w:val="24"/>
        </w:rPr>
        <w:instrText xml:space="preserve"> ADDIN EN.CITE &lt;EndNote&gt;&lt;Cite&gt;&lt;Author&gt;Sofiev&lt;/Author&gt;&lt;Year&gt;2013&lt;/Year&gt;&lt;RecNum&gt;6&lt;/RecNum&gt;&lt;DisplayText&gt;(Sofiev et al., 2013)&lt;/DisplayText&gt;&lt;record&gt;&lt;rec-number&gt;6&lt;/rec-number&gt;&lt;foreign-keys&gt;&lt;key app="EN" db-id="tdz2dxda7d9zpsere5vps09wvftsz5xrwvx9" timestamp="1387474794"&gt;6&lt;/key&gt;&lt;/foreign-keys&gt;&lt;ref-type name="Book Section"&gt;5&lt;/ref-type&gt;&lt;contributors&gt;&lt;authors&gt;&lt;author&gt;Sofiev, Mikhail&lt;/author&gt;&lt;author&gt;Belmonte, Jordina&lt;/author&gt;&lt;author&gt;Gehrig, Regula&lt;/author&gt;&lt;author&gt;Izquierdo, Rebeca&lt;/author&gt;&lt;author&gt;Smith, Matt&lt;/author&gt;&lt;author&gt;Dahl, Åslög&lt;/author&gt;&lt;author&gt;Siljamo, Pilvi&lt;/author&gt;&lt;/authors&gt;&lt;/contributors&gt;&lt;titles&gt;&lt;title&gt;Airborne Pollen Transport&lt;/title&gt;&lt;secondary-title&gt;Allergenic Pollen&lt;/secondary-title&gt;&lt;/titles&gt;&lt;pages&gt;127-159&lt;/pages&gt;&lt;dates&gt;&lt;year&gt;2013&lt;/year&gt;&lt;/dates&gt;&lt;publisher&gt;Springer&lt;/publisher&gt;&lt;isbn&gt;9400748809&lt;/isbn&gt;&lt;urls&gt;&lt;/urls&gt;&lt;/record&gt;&lt;/Cite&gt;&lt;/EndNote&gt;</w:instrText>
      </w:r>
      <w:r w:rsidR="00222E77">
        <w:rPr>
          <w:rFonts w:cs="Times New Roman"/>
          <w:szCs w:val="24"/>
        </w:rPr>
        <w:fldChar w:fldCharType="separate"/>
      </w:r>
      <w:r w:rsidR="008B61FF">
        <w:rPr>
          <w:rFonts w:cs="Times New Roman"/>
          <w:noProof/>
          <w:szCs w:val="24"/>
        </w:rPr>
        <w:t>(</w:t>
      </w:r>
      <w:hyperlink w:anchor="_ENREF_25" w:tooltip="Sofiev, 2013 #6" w:history="1">
        <w:r w:rsidR="00637C89">
          <w:rPr>
            <w:rFonts w:cs="Times New Roman"/>
            <w:noProof/>
            <w:szCs w:val="24"/>
          </w:rPr>
          <w:t xml:space="preserve">Sofiev et al., </w:t>
        </w:r>
        <w:r w:rsidR="00637C89">
          <w:rPr>
            <w:rFonts w:cs="Times New Roman"/>
            <w:noProof/>
            <w:szCs w:val="24"/>
          </w:rPr>
          <w:lastRenderedPageBreak/>
          <w:t>2013</w:t>
        </w:r>
      </w:hyperlink>
      <w:r w:rsidR="008B61FF">
        <w:rPr>
          <w:rFonts w:cs="Times New Roman"/>
          <w:noProof/>
          <w:szCs w:val="24"/>
        </w:rPr>
        <w:t>)</w:t>
      </w:r>
      <w:r w:rsidR="00222E77">
        <w:rPr>
          <w:rFonts w:cs="Times New Roman"/>
          <w:szCs w:val="24"/>
        </w:rPr>
        <w:fldChar w:fldCharType="end"/>
      </w:r>
      <w:r w:rsidR="00FB2EE1">
        <w:rPr>
          <w:rFonts w:cs="Times New Roman"/>
          <w:szCs w:val="24"/>
        </w:rPr>
        <w:t>.</w:t>
      </w:r>
    </w:p>
    <w:p w:rsidR="002118E1" w:rsidRPr="005D1D15" w:rsidRDefault="00CE4331" w:rsidP="002118E1">
      <w:pPr>
        <w:autoSpaceDE w:val="0"/>
        <w:autoSpaceDN w:val="0"/>
        <w:adjustRightInd w:val="0"/>
        <w:spacing w:before="96" w:after="120" w:line="480" w:lineRule="auto"/>
        <w:ind w:firstLine="720"/>
        <w:rPr>
          <w:rFonts w:cs="Times New Roman"/>
          <w:color w:val="000000"/>
          <w:szCs w:val="24"/>
        </w:rPr>
      </w:pPr>
      <w:r w:rsidRPr="00CE4331">
        <w:rPr>
          <w:rFonts w:cs="Times New Roman"/>
          <w:color w:val="000000"/>
          <w:szCs w:val="24"/>
        </w:rPr>
        <w:t xml:space="preserve">Pollen grains, </w:t>
      </w:r>
      <w:r w:rsidR="00671096">
        <w:rPr>
          <w:rFonts w:cs="Times New Roman"/>
          <w:color w:val="000000"/>
          <w:szCs w:val="24"/>
        </w:rPr>
        <w:t xml:space="preserve">as </w:t>
      </w:r>
      <w:r w:rsidRPr="00CE4331">
        <w:rPr>
          <w:rFonts w:cs="Times New Roman"/>
          <w:color w:val="000000"/>
          <w:szCs w:val="24"/>
        </w:rPr>
        <w:t>compar</w:t>
      </w:r>
      <w:r w:rsidR="00671096">
        <w:rPr>
          <w:rFonts w:cs="Times New Roman"/>
          <w:color w:val="000000"/>
          <w:szCs w:val="24"/>
        </w:rPr>
        <w:t>ed</w:t>
      </w:r>
      <w:r w:rsidRPr="00CE4331">
        <w:rPr>
          <w:rFonts w:cs="Times New Roman"/>
          <w:color w:val="000000"/>
          <w:szCs w:val="24"/>
        </w:rPr>
        <w:t xml:space="preserve"> to other allergen</w:t>
      </w:r>
      <w:r w:rsidR="00671096">
        <w:rPr>
          <w:rFonts w:cs="Times New Roman"/>
          <w:color w:val="000000"/>
          <w:szCs w:val="24"/>
        </w:rPr>
        <w:t>s</w:t>
      </w:r>
      <w:r w:rsidRPr="00CE4331">
        <w:rPr>
          <w:rFonts w:cs="Times New Roman"/>
          <w:color w:val="000000"/>
          <w:szCs w:val="24"/>
        </w:rPr>
        <w:t xml:space="preserve"> carrie</w:t>
      </w:r>
      <w:r w:rsidR="00671096">
        <w:rPr>
          <w:rFonts w:cs="Times New Roman"/>
          <w:color w:val="000000"/>
          <w:szCs w:val="24"/>
        </w:rPr>
        <w:t>d</w:t>
      </w:r>
      <w:r w:rsidRPr="00CE4331">
        <w:rPr>
          <w:rFonts w:cs="Times New Roman"/>
          <w:color w:val="000000"/>
          <w:szCs w:val="24"/>
        </w:rPr>
        <w:t xml:space="preserve"> in outdoor as well as indoor air, have </w:t>
      </w:r>
      <w:r w:rsidR="00671096">
        <w:rPr>
          <w:rFonts w:cs="Times New Roman"/>
          <w:color w:val="000000"/>
          <w:szCs w:val="24"/>
        </w:rPr>
        <w:t xml:space="preserve">a </w:t>
      </w:r>
      <w:r w:rsidRPr="00CE4331">
        <w:rPr>
          <w:rFonts w:cs="Times New Roman"/>
          <w:color w:val="000000"/>
          <w:szCs w:val="24"/>
        </w:rPr>
        <w:t>relatively large size</w:t>
      </w:r>
      <w:r w:rsidR="00671096">
        <w:rPr>
          <w:rFonts w:cs="Times New Roman"/>
          <w:color w:val="000000"/>
          <w:szCs w:val="24"/>
        </w:rPr>
        <w:t xml:space="preserve"> </w:t>
      </w:r>
      <w:r w:rsidRPr="00CE4331">
        <w:rPr>
          <w:rFonts w:cs="Times New Roman"/>
          <w:color w:val="000000"/>
          <w:szCs w:val="24"/>
        </w:rPr>
        <w:t xml:space="preserve">– with a diameter </w:t>
      </w:r>
      <w:r w:rsidR="00671096" w:rsidRPr="00A04354">
        <w:rPr>
          <w:rFonts w:cs="Times New Roman"/>
          <w:color w:val="000000"/>
          <w:szCs w:val="24"/>
        </w:rPr>
        <w:t xml:space="preserve">typically </w:t>
      </w:r>
      <w:r w:rsidRPr="00CE4331">
        <w:rPr>
          <w:rFonts w:cs="Times New Roman"/>
          <w:color w:val="000000"/>
          <w:szCs w:val="24"/>
        </w:rPr>
        <w:t>between 15 and 60 µm – from anemophilic plants that include trees, grasses and weeds</w:t>
      </w:r>
      <w:r w:rsidR="00671096">
        <w:rPr>
          <w:rFonts w:cs="Times New Roman"/>
          <w:color w:val="000000"/>
          <w:szCs w:val="24"/>
        </w:rPr>
        <w:t>,</w:t>
      </w:r>
      <w:r w:rsidRPr="00CE4331">
        <w:rPr>
          <w:rFonts w:cs="Times New Roman"/>
          <w:color w:val="000000"/>
          <w:szCs w:val="24"/>
        </w:rPr>
        <w:t xml:space="preserve"> which produce great quantities of lightweight pollen grains </w:t>
      </w:r>
      <w:r w:rsidR="00671096">
        <w:rPr>
          <w:rFonts w:cs="Times New Roman"/>
          <w:color w:val="000000"/>
          <w:szCs w:val="24"/>
        </w:rPr>
        <w:t>during</w:t>
      </w:r>
      <w:r w:rsidRPr="00CE4331">
        <w:rPr>
          <w:rFonts w:cs="Times New Roman"/>
          <w:color w:val="000000"/>
          <w:szCs w:val="24"/>
        </w:rPr>
        <w:t xml:space="preserve"> the</w:t>
      </w:r>
      <w:r w:rsidR="00671096">
        <w:rPr>
          <w:rFonts w:cs="Times New Roman"/>
          <w:color w:val="000000"/>
          <w:szCs w:val="24"/>
        </w:rPr>
        <w:t>ir respective</w:t>
      </w:r>
      <w:r w:rsidRPr="00CE4331">
        <w:rPr>
          <w:rFonts w:cs="Times New Roman"/>
          <w:color w:val="000000"/>
          <w:szCs w:val="24"/>
        </w:rPr>
        <w:t xml:space="preserve"> pollen season</w:t>
      </w:r>
      <w:r w:rsidR="00671096">
        <w:rPr>
          <w:rFonts w:cs="Times New Roman"/>
          <w:color w:val="000000"/>
          <w:szCs w:val="24"/>
        </w:rPr>
        <w:t>s</w:t>
      </w:r>
      <w:r w:rsidRPr="00CE4331">
        <w:rPr>
          <w:rFonts w:cs="Times New Roman"/>
          <w:color w:val="000000"/>
          <w:szCs w:val="24"/>
        </w:rPr>
        <w:t xml:space="preserve">. In this </w:t>
      </w:r>
      <w:r w:rsidR="00170120">
        <w:rPr>
          <w:rFonts w:cs="Times New Roman"/>
          <w:color w:val="000000"/>
          <w:szCs w:val="24"/>
        </w:rPr>
        <w:t>thesis</w:t>
      </w:r>
      <w:r w:rsidRPr="00CE4331">
        <w:rPr>
          <w:rFonts w:cs="Times New Roman"/>
          <w:color w:val="000000"/>
          <w:szCs w:val="24"/>
        </w:rPr>
        <w:t>, five different species</w:t>
      </w:r>
      <w:r w:rsidR="00170120">
        <w:rPr>
          <w:rFonts w:cs="Times New Roman"/>
          <w:color w:val="000000"/>
          <w:szCs w:val="24"/>
        </w:rPr>
        <w:t xml:space="preserve"> are considered</w:t>
      </w:r>
      <w:r w:rsidRPr="00CE4331">
        <w:rPr>
          <w:rFonts w:cs="Times New Roman"/>
          <w:color w:val="000000"/>
          <w:szCs w:val="24"/>
        </w:rPr>
        <w:t xml:space="preserve">, </w:t>
      </w:r>
      <w:r w:rsidR="00170120">
        <w:rPr>
          <w:rFonts w:cs="Times New Roman"/>
          <w:color w:val="000000"/>
          <w:szCs w:val="24"/>
        </w:rPr>
        <w:t xml:space="preserve">specifically </w:t>
      </w:r>
      <w:r w:rsidRPr="00CE4331">
        <w:rPr>
          <w:rFonts w:cs="Times New Roman"/>
          <w:color w:val="000000"/>
          <w:szCs w:val="24"/>
        </w:rPr>
        <w:t>ragweed (</w:t>
      </w:r>
      <w:r w:rsidRPr="00CE4331">
        <w:rPr>
          <w:rFonts w:cs="Times New Roman"/>
          <w:i/>
          <w:color w:val="000000"/>
          <w:szCs w:val="24"/>
        </w:rPr>
        <w:t>Ambrosia</w:t>
      </w:r>
      <w:r w:rsidRPr="00CE4331">
        <w:rPr>
          <w:rFonts w:cs="Times New Roman"/>
          <w:color w:val="000000"/>
          <w:szCs w:val="24"/>
        </w:rPr>
        <w:t>), mugwort (</w:t>
      </w:r>
      <w:r w:rsidRPr="00CE4331">
        <w:rPr>
          <w:rFonts w:cs="Times New Roman"/>
          <w:i/>
          <w:color w:val="000000"/>
          <w:szCs w:val="24"/>
        </w:rPr>
        <w:t>Artemisia</w:t>
      </w:r>
      <w:r w:rsidRPr="00CE4331">
        <w:rPr>
          <w:rFonts w:cs="Times New Roman"/>
          <w:color w:val="000000"/>
          <w:szCs w:val="24"/>
        </w:rPr>
        <w:t>), birch (</w:t>
      </w:r>
      <w:r w:rsidRPr="00CE4331">
        <w:rPr>
          <w:rFonts w:cs="Times New Roman"/>
          <w:i/>
          <w:color w:val="000000"/>
          <w:szCs w:val="24"/>
        </w:rPr>
        <w:t>Betula</w:t>
      </w:r>
      <w:r w:rsidRPr="00CE4331">
        <w:rPr>
          <w:rFonts w:cs="Times New Roman"/>
          <w:color w:val="000000"/>
          <w:szCs w:val="24"/>
        </w:rPr>
        <w:t>), grass</w:t>
      </w:r>
      <w:r w:rsidR="00170120">
        <w:rPr>
          <w:rFonts w:cs="Times New Roman"/>
          <w:color w:val="000000"/>
          <w:szCs w:val="24"/>
        </w:rPr>
        <w:t>es</w:t>
      </w:r>
      <w:r w:rsidRPr="00CE4331">
        <w:rPr>
          <w:rFonts w:cs="Times New Roman"/>
          <w:color w:val="000000"/>
          <w:szCs w:val="24"/>
        </w:rPr>
        <w:t xml:space="preserve"> (</w:t>
      </w:r>
      <w:r w:rsidRPr="00CE4331">
        <w:rPr>
          <w:rFonts w:cs="Times New Roman"/>
          <w:i/>
          <w:color w:val="000000"/>
          <w:szCs w:val="24"/>
        </w:rPr>
        <w:t>Gramineae</w:t>
      </w:r>
      <w:r w:rsidRPr="00CE4331">
        <w:rPr>
          <w:rFonts w:cs="Times New Roman"/>
          <w:color w:val="000000"/>
          <w:szCs w:val="24"/>
        </w:rPr>
        <w:t>) and oak (</w:t>
      </w:r>
      <w:r w:rsidRPr="00CE4331">
        <w:rPr>
          <w:rFonts w:cs="Times New Roman"/>
          <w:i/>
          <w:color w:val="000000"/>
          <w:szCs w:val="24"/>
        </w:rPr>
        <w:t>Quercus</w:t>
      </w:r>
      <w:r w:rsidRPr="00CE4331">
        <w:rPr>
          <w:rFonts w:cs="Times New Roman"/>
          <w:color w:val="000000"/>
          <w:szCs w:val="24"/>
        </w:rPr>
        <w:t xml:space="preserve">). </w:t>
      </w:r>
      <w:r w:rsidR="001876C9">
        <w:rPr>
          <w:rFonts w:cs="Times New Roman"/>
          <w:color w:val="000000"/>
          <w:szCs w:val="24"/>
        </w:rPr>
        <w:t>P</w:t>
      </w:r>
      <w:r w:rsidRPr="00CE4331">
        <w:rPr>
          <w:rFonts w:cs="Times New Roman"/>
          <w:color w:val="000000"/>
          <w:szCs w:val="24"/>
        </w:rPr>
        <w:t>ollen grains are generally too large</w:t>
      </w:r>
      <w:r w:rsidR="001876C9">
        <w:rPr>
          <w:rFonts w:cs="Times New Roman"/>
          <w:color w:val="000000"/>
          <w:szCs w:val="24"/>
        </w:rPr>
        <w:t>, few of them can directly penetrate into the lung</w:t>
      </w:r>
      <w:r w:rsidR="002011A5">
        <w:rPr>
          <w:rFonts w:cs="Times New Roman" w:hint="eastAsia"/>
          <w:color w:val="000000"/>
          <w:szCs w:val="24"/>
        </w:rPr>
        <w:t xml:space="preserve"> </w:t>
      </w:r>
      <w:r w:rsidR="00222E77">
        <w:rPr>
          <w:rFonts w:cs="Times New Roman"/>
          <w:color w:val="000000"/>
          <w:szCs w:val="24"/>
        </w:rPr>
        <w:fldChar w:fldCharType="begin"/>
      </w:r>
      <w:r w:rsidR="0031577B">
        <w:rPr>
          <w:rFonts w:cs="Times New Roman"/>
          <w:color w:val="000000"/>
          <w:szCs w:val="24"/>
        </w:rPr>
        <w:instrText xml:space="preserve"> ADDIN EN.CITE &lt;EndNote&gt;&lt;Cite&gt;&lt;Author&gt;Hansen&lt;/Author&gt;&lt;Year&gt;2002&lt;/Year&gt;&lt;RecNum&gt;66&lt;/RecNum&gt;&lt;DisplayText&gt;(Hansen et al., 2002)&lt;/DisplayText&gt;&lt;record&gt;&lt;rec-number&gt;66&lt;/rec-number&gt;&lt;foreign-keys&gt;&lt;key app="EN" db-id="tdz2dxda7d9zpsere5vps09wvftsz5xrwvx9"&gt;66&lt;/key&gt;&lt;/foreign-keys&gt;&lt;ref-type name="Book"&gt;6&lt;/ref-type&gt;&lt;contributors&gt;&lt;authors&gt;&lt;author&gt;Hansen, J.T.&lt;/author&gt;&lt;author&gt;Koeppen, B.M.&lt;/author&gt;&lt;author&gt;Netter, F.F.H.&lt;/author&gt;&lt;/authors&gt;&lt;/contributors&gt;&lt;titles&gt;&lt;title&gt;Netter&amp;apos;s Atlas of Human Physiology&lt;/title&gt;&lt;/titles&gt;&lt;number&gt;v. 249&lt;/number&gt;&lt;dates&gt;&lt;year&gt;2002&lt;/year&gt;&lt;/dates&gt;&lt;publisher&gt;Icon Learning Systems&lt;/publisher&gt;&lt;isbn&gt;9781929007011&lt;/isbn&gt;&lt;urls&gt;&lt;related-urls&gt;&lt;url&gt;http://books.google.com/books?id=mVtqAAAAMAAJ&lt;/url&gt;&lt;/related-urls&gt;&lt;/urls&gt;&lt;/record&gt;&lt;/Cite&gt;&lt;/EndNote&gt;</w:instrText>
      </w:r>
      <w:r w:rsidR="00222E77">
        <w:rPr>
          <w:rFonts w:cs="Times New Roman"/>
          <w:color w:val="000000"/>
          <w:szCs w:val="24"/>
        </w:rPr>
        <w:fldChar w:fldCharType="separate"/>
      </w:r>
      <w:r w:rsidR="005865FA">
        <w:rPr>
          <w:rFonts w:cs="Times New Roman"/>
          <w:noProof/>
          <w:color w:val="000000"/>
          <w:szCs w:val="24"/>
        </w:rPr>
        <w:t>(</w:t>
      </w:r>
      <w:hyperlink w:anchor="_ENREF_13" w:tooltip="Hansen, 2002 #66" w:history="1">
        <w:r w:rsidR="00637C89">
          <w:rPr>
            <w:rFonts w:cs="Times New Roman"/>
            <w:noProof/>
            <w:color w:val="000000"/>
            <w:szCs w:val="24"/>
          </w:rPr>
          <w:t>Hansen et al., 2002</w:t>
        </w:r>
      </w:hyperlink>
      <w:r w:rsidR="005865FA">
        <w:rPr>
          <w:rFonts w:cs="Times New Roman"/>
          <w:noProof/>
          <w:color w:val="000000"/>
          <w:szCs w:val="24"/>
        </w:rPr>
        <w:t>)</w:t>
      </w:r>
      <w:r w:rsidR="00222E77">
        <w:rPr>
          <w:rFonts w:cs="Times New Roman"/>
          <w:color w:val="000000"/>
          <w:szCs w:val="24"/>
        </w:rPr>
        <w:fldChar w:fldCharType="end"/>
      </w:r>
      <w:r w:rsidRPr="00CE4331">
        <w:rPr>
          <w:rFonts w:cs="Times New Roman"/>
          <w:color w:val="000000"/>
          <w:szCs w:val="24"/>
        </w:rPr>
        <w:t xml:space="preserve">, </w:t>
      </w:r>
      <w:r w:rsidR="001876C9">
        <w:rPr>
          <w:rFonts w:cs="Times New Roman"/>
          <w:color w:val="000000"/>
          <w:szCs w:val="24"/>
        </w:rPr>
        <w:t>most pollen grains can only</w:t>
      </w:r>
      <w:r w:rsidRPr="00CE4331">
        <w:rPr>
          <w:rFonts w:cs="Times New Roman"/>
          <w:color w:val="000000"/>
          <w:szCs w:val="24"/>
        </w:rPr>
        <w:t xml:space="preserve"> adhere to</w:t>
      </w:r>
      <w:r w:rsidR="002B2B07">
        <w:rPr>
          <w:rFonts w:cs="Times New Roman"/>
          <w:color w:val="000000"/>
          <w:szCs w:val="24"/>
        </w:rPr>
        <w:t xml:space="preserve"> the</w:t>
      </w:r>
      <w:r w:rsidRPr="00CE4331">
        <w:rPr>
          <w:rFonts w:cs="Times New Roman"/>
          <w:color w:val="000000"/>
          <w:szCs w:val="24"/>
        </w:rPr>
        <w:t xml:space="preserve"> </w:t>
      </w:r>
      <w:r w:rsidR="002B2B07">
        <w:rPr>
          <w:rFonts w:cs="Times New Roman"/>
          <w:color w:val="000000"/>
          <w:szCs w:val="24"/>
        </w:rPr>
        <w:t xml:space="preserve">mucus covering </w:t>
      </w:r>
      <w:r w:rsidRPr="00CE4331">
        <w:rPr>
          <w:rFonts w:cs="Times New Roman"/>
          <w:color w:val="000000"/>
          <w:szCs w:val="24"/>
        </w:rPr>
        <w:t xml:space="preserve">the outside membrane of the </w:t>
      </w:r>
      <w:r w:rsidR="001876C9">
        <w:rPr>
          <w:rFonts w:cs="Times New Roman"/>
          <w:color w:val="000000"/>
          <w:szCs w:val="24"/>
        </w:rPr>
        <w:t xml:space="preserve">upper </w:t>
      </w:r>
      <w:r w:rsidRPr="00CE4331">
        <w:rPr>
          <w:rFonts w:cs="Times New Roman"/>
          <w:color w:val="000000"/>
          <w:szCs w:val="24"/>
        </w:rPr>
        <w:t>respiratory tract</w:t>
      </w:r>
      <w:r w:rsidR="00817B6B">
        <w:rPr>
          <w:rFonts w:cs="Times New Roman"/>
          <w:color w:val="000000"/>
          <w:szCs w:val="24"/>
        </w:rPr>
        <w:t xml:space="preserve"> </w:t>
      </w:r>
      <w:r w:rsidR="00222E77" w:rsidRPr="00CE4331">
        <w:rPr>
          <w:rFonts w:cs="Times New Roman"/>
          <w:color w:val="000000"/>
          <w:szCs w:val="24"/>
        </w:rPr>
        <w:fldChar w:fldCharType="begin"/>
      </w:r>
      <w:r w:rsidR="002D6A9C">
        <w:rPr>
          <w:rFonts w:cs="Times New Roman"/>
          <w:color w:val="000000"/>
          <w:szCs w:val="24"/>
        </w:rPr>
        <w:instrText xml:space="preserve"> ADDIN EN.CITE &lt;EndNote&gt;&lt;Cite&gt;&lt;Author&gt;Behrendt&lt;/Author&gt;&lt;Year&gt;2001&lt;/Year&gt;&lt;RecNum&gt;14&lt;/RecNum&gt;&lt;DisplayText&gt;(Behrendt &amp;amp; Becker, 2001)&lt;/DisplayText&gt;&lt;record&gt;&lt;rec-number&gt;14&lt;/rec-number&gt;&lt;foreign-keys&gt;&lt;key app="EN" db-id="tdz2dxda7d9zpsere5vps09wvftsz5xrwvx9" timestamp="1387474794"&gt;14&lt;/key&gt;&lt;/foreign-keys&gt;&lt;ref-type name="Journal Article"&gt;17&lt;/ref-type&gt;&lt;contributors&gt;&lt;authors&gt;&lt;author&gt;Behrendt, Heidrun&lt;/author&gt;&lt;author&gt;Becker, Wolf-Meinhard&lt;/author&gt;&lt;/authors&gt;&lt;/contributors&gt;&lt;titles&gt;&lt;title&gt;Localization, release and bioavailability of pollen allergens: the influence of environmental factors&lt;/title&gt;&lt;secondary-title&gt;Current Opinion in Immunology&lt;/secondary-title&gt;&lt;/titles&gt;&lt;periodical&gt;&lt;full-title&gt;Current Opinion in Immunology&lt;/full-title&gt;&lt;/periodical&gt;&lt;pages&gt;709-715&lt;/pages&gt;&lt;volume&gt;13&lt;/volume&gt;&lt;number&gt;6&lt;/number&gt;&lt;dates&gt;&lt;year&gt;2001&lt;/year&gt;&lt;/dates&gt;&lt;isbn&gt;0952-7915&lt;/isbn&gt;&lt;urls&gt;&lt;/urls&gt;&lt;/record&gt;&lt;/Cite&gt;&lt;/EndNote&gt;</w:instrText>
      </w:r>
      <w:r w:rsidR="00222E77" w:rsidRPr="00CE4331">
        <w:rPr>
          <w:rFonts w:cs="Times New Roman"/>
          <w:color w:val="000000"/>
          <w:szCs w:val="24"/>
        </w:rPr>
        <w:fldChar w:fldCharType="separate"/>
      </w:r>
      <w:r w:rsidR="00D776B6">
        <w:rPr>
          <w:rFonts w:cs="Times New Roman"/>
          <w:noProof/>
          <w:color w:val="000000"/>
          <w:szCs w:val="24"/>
        </w:rPr>
        <w:t>(</w:t>
      </w:r>
      <w:hyperlink w:anchor="_ENREF_1" w:tooltip="Behrendt, 2001 #14" w:history="1">
        <w:r w:rsidR="00637C89">
          <w:rPr>
            <w:rFonts w:cs="Times New Roman"/>
            <w:noProof/>
            <w:color w:val="000000"/>
            <w:szCs w:val="24"/>
          </w:rPr>
          <w:t>Behrendt &amp; Becker, 2001</w:t>
        </w:r>
      </w:hyperlink>
      <w:r w:rsidR="00D776B6">
        <w:rPr>
          <w:rFonts w:cs="Times New Roman"/>
          <w:noProof/>
          <w:color w:val="000000"/>
          <w:szCs w:val="24"/>
        </w:rPr>
        <w:t>)</w:t>
      </w:r>
      <w:r w:rsidR="00222E77" w:rsidRPr="00CE4331">
        <w:rPr>
          <w:rFonts w:cs="Times New Roman"/>
          <w:color w:val="000000"/>
          <w:szCs w:val="24"/>
        </w:rPr>
        <w:fldChar w:fldCharType="end"/>
      </w:r>
      <w:r w:rsidRPr="00CE4331">
        <w:rPr>
          <w:rFonts w:cs="Times New Roman"/>
          <w:color w:val="000000"/>
          <w:szCs w:val="24"/>
        </w:rPr>
        <w:t>.</w:t>
      </w:r>
    </w:p>
    <w:p w:rsidR="002118E1" w:rsidRDefault="002118E1" w:rsidP="002118E1"/>
    <w:p w:rsidR="00C70375" w:rsidRPr="007E0204" w:rsidRDefault="00C70375" w:rsidP="00C70375">
      <w:pPr>
        <w:pStyle w:val="2"/>
        <w:rPr>
          <w:rFonts w:cs="Times New Roman"/>
          <w:b w:val="0"/>
        </w:rPr>
      </w:pPr>
      <w:r>
        <w:rPr>
          <w:rFonts w:cs="Times New Roman"/>
        </w:rPr>
        <w:t xml:space="preserve">Pollen Season </w:t>
      </w:r>
    </w:p>
    <w:p w:rsidR="00F80C78" w:rsidRDefault="007D463B">
      <w:pPr>
        <w:spacing w:before="96" w:after="120" w:line="480" w:lineRule="auto"/>
        <w:ind w:firstLine="720"/>
        <w:rPr>
          <w:rFonts w:ascii="Times-Roman" w:hAnsi="Times-Roman" w:cs="Times-Roman"/>
          <w:kern w:val="0"/>
          <w:szCs w:val="24"/>
        </w:rPr>
      </w:pPr>
      <w:r>
        <w:rPr>
          <w:rFonts w:ascii="Times-Roman" w:hAnsi="Times-Roman" w:cs="Times-Roman"/>
          <w:kern w:val="0"/>
          <w:szCs w:val="24"/>
        </w:rPr>
        <w:t>O</w:t>
      </w:r>
      <w:r w:rsidR="00D012DD">
        <w:rPr>
          <w:rFonts w:ascii="Times-Roman" w:hAnsi="Times-Roman" w:cs="Times-Roman"/>
          <w:kern w:val="0"/>
          <w:szCs w:val="24"/>
        </w:rPr>
        <w:t>bservations</w:t>
      </w:r>
      <w:r w:rsidR="00F90E99">
        <w:rPr>
          <w:rFonts w:ascii="Times-Roman" w:hAnsi="Times-Roman" w:cs="Times-Roman"/>
          <w:kern w:val="0"/>
          <w:szCs w:val="24"/>
        </w:rPr>
        <w:t xml:space="preserve"> and measurements</w:t>
      </w:r>
      <w:r w:rsidR="006937AD" w:rsidRPr="00F90E99">
        <w:rPr>
          <w:rFonts w:ascii="Times-Roman" w:hAnsi="Times-Roman" w:cs="Times-Roman"/>
          <w:kern w:val="0"/>
          <w:szCs w:val="24"/>
        </w:rPr>
        <w:t xml:space="preserve">, </w:t>
      </w:r>
      <w:r w:rsidR="00BC6BB1">
        <w:rPr>
          <w:rFonts w:ascii="Times-Roman" w:hAnsi="Times-Roman" w:cs="Times-Roman"/>
          <w:kern w:val="0"/>
          <w:szCs w:val="24"/>
        </w:rPr>
        <w:t xml:space="preserve">such as </w:t>
      </w:r>
      <w:r w:rsidR="006937AD" w:rsidRPr="00F90E99">
        <w:rPr>
          <w:rFonts w:ascii="Times-Roman" w:hAnsi="Times-Roman" w:cs="Times-Roman"/>
          <w:kern w:val="0"/>
          <w:szCs w:val="24"/>
        </w:rPr>
        <w:t>phenological</w:t>
      </w:r>
      <w:r w:rsidR="00D012DD">
        <w:rPr>
          <w:rFonts w:ascii="Times-Roman" w:hAnsi="Times-Roman" w:cs="Times-Roman"/>
          <w:kern w:val="0"/>
          <w:szCs w:val="24"/>
        </w:rPr>
        <w:t xml:space="preserve"> </w:t>
      </w:r>
      <w:r w:rsidR="006937AD" w:rsidRPr="00F90E99">
        <w:rPr>
          <w:rFonts w:ascii="Times-Roman" w:hAnsi="Times-Roman" w:cs="Times-Roman"/>
          <w:kern w:val="0"/>
          <w:szCs w:val="24"/>
        </w:rPr>
        <w:t>events</w:t>
      </w:r>
      <w:r>
        <w:rPr>
          <w:rFonts w:ascii="Times-Roman" w:hAnsi="Times-Roman" w:cs="Times-Roman"/>
          <w:kern w:val="0"/>
          <w:szCs w:val="24"/>
        </w:rPr>
        <w:t xml:space="preserve"> (i.e</w:t>
      </w:r>
      <w:r w:rsidR="00170120">
        <w:rPr>
          <w:rFonts w:ascii="Times-Roman" w:hAnsi="Times-Roman" w:cs="Times-Roman"/>
          <w:kern w:val="0"/>
          <w:szCs w:val="24"/>
        </w:rPr>
        <w:t xml:space="preserve">. </w:t>
      </w:r>
      <w:r>
        <w:rPr>
          <w:rFonts w:ascii="Times-Roman" w:hAnsi="Times-Roman" w:cs="Times-Roman"/>
          <w:kern w:val="0"/>
          <w:szCs w:val="24"/>
        </w:rPr>
        <w:t xml:space="preserve">flowering and withering) </w:t>
      </w:r>
      <w:r w:rsidR="006937AD" w:rsidRPr="00F90E99">
        <w:rPr>
          <w:rFonts w:ascii="Times-Roman" w:hAnsi="Times-Roman" w:cs="Times-Roman"/>
          <w:kern w:val="0"/>
          <w:szCs w:val="24"/>
        </w:rPr>
        <w:t>and pollen counts</w:t>
      </w:r>
      <w:r w:rsidR="002F37F3">
        <w:rPr>
          <w:rFonts w:ascii="Times-Roman" w:hAnsi="Times-Roman" w:cs="Times-Roman"/>
          <w:kern w:val="0"/>
          <w:szCs w:val="24"/>
        </w:rPr>
        <w:t>,</w:t>
      </w:r>
      <w:r w:rsidR="006937AD" w:rsidRPr="00F90E99">
        <w:rPr>
          <w:rFonts w:ascii="Times-Roman" w:hAnsi="Times-Roman" w:cs="Times-Roman"/>
          <w:kern w:val="0"/>
          <w:szCs w:val="24"/>
        </w:rPr>
        <w:t xml:space="preserve"> </w:t>
      </w:r>
      <w:r>
        <w:rPr>
          <w:rFonts w:ascii="Times-Roman" w:hAnsi="Times-Roman" w:cs="Times-Roman"/>
          <w:kern w:val="0"/>
          <w:szCs w:val="24"/>
        </w:rPr>
        <w:t>are</w:t>
      </w:r>
      <w:r w:rsidR="006937AD" w:rsidRPr="00F90E99">
        <w:rPr>
          <w:rFonts w:ascii="Times-Roman" w:hAnsi="Times-Roman" w:cs="Times-Roman"/>
          <w:kern w:val="0"/>
          <w:szCs w:val="24"/>
        </w:rPr>
        <w:t xml:space="preserve"> </w:t>
      </w:r>
      <w:r w:rsidR="00BC6BB1">
        <w:rPr>
          <w:rFonts w:ascii="Times-Roman" w:hAnsi="Times-Roman" w:cs="Times-Roman"/>
          <w:kern w:val="0"/>
          <w:szCs w:val="24"/>
        </w:rPr>
        <w:t xml:space="preserve">used to </w:t>
      </w:r>
      <w:r>
        <w:rPr>
          <w:rFonts w:ascii="Times-Roman" w:hAnsi="Times-Roman" w:cs="Times-Roman"/>
          <w:kern w:val="0"/>
          <w:szCs w:val="24"/>
        </w:rPr>
        <w:t>characterize</w:t>
      </w:r>
      <w:r w:rsidRPr="00F90E99">
        <w:rPr>
          <w:rFonts w:ascii="Times-Roman" w:hAnsi="Times-Roman" w:cs="Times-Roman"/>
          <w:kern w:val="0"/>
          <w:szCs w:val="24"/>
        </w:rPr>
        <w:t xml:space="preserve"> </w:t>
      </w:r>
      <w:r w:rsidR="00F90E99">
        <w:rPr>
          <w:rFonts w:ascii="Times-Roman" w:hAnsi="Times-Roman" w:cs="Times-Roman"/>
          <w:kern w:val="0"/>
          <w:szCs w:val="24"/>
        </w:rPr>
        <w:t>the phenomenon</w:t>
      </w:r>
      <w:r w:rsidR="002F37F3">
        <w:rPr>
          <w:rFonts w:ascii="Times-Roman" w:hAnsi="Times-Roman" w:cs="Times-Roman"/>
          <w:kern w:val="0"/>
          <w:szCs w:val="24"/>
        </w:rPr>
        <w:t xml:space="preserve"> </w:t>
      </w:r>
      <w:r w:rsidR="00170120">
        <w:rPr>
          <w:rFonts w:ascii="Times-Roman" w:hAnsi="Times-Roman" w:cs="Times-Roman"/>
          <w:kern w:val="0"/>
          <w:szCs w:val="24"/>
        </w:rPr>
        <w:t xml:space="preserve">of </w:t>
      </w:r>
      <w:r w:rsidR="00B91A8B">
        <w:rPr>
          <w:rFonts w:ascii="Times-Roman" w:hAnsi="Times-Roman" w:cs="Times-Roman"/>
          <w:kern w:val="0"/>
          <w:szCs w:val="24"/>
        </w:rPr>
        <w:t xml:space="preserve">plant </w:t>
      </w:r>
      <w:r w:rsidR="001C4CA7">
        <w:rPr>
          <w:rFonts w:ascii="Times-Roman" w:hAnsi="Times-Roman" w:cs="Times-Roman"/>
          <w:kern w:val="0"/>
          <w:szCs w:val="24"/>
        </w:rPr>
        <w:t>flowering</w:t>
      </w:r>
      <w:r w:rsidR="001C4CA7" w:rsidRPr="00F90E99">
        <w:rPr>
          <w:rFonts w:ascii="Times-Roman" w:hAnsi="Times-Roman" w:cs="Times-Roman"/>
          <w:kern w:val="0"/>
          <w:szCs w:val="24"/>
        </w:rPr>
        <w:t>. Both</w:t>
      </w:r>
      <w:r w:rsidR="006937AD" w:rsidRPr="00F90E99">
        <w:rPr>
          <w:rFonts w:ascii="Times-Roman" w:hAnsi="Times-Roman" w:cs="Times-Roman"/>
          <w:kern w:val="0"/>
          <w:szCs w:val="24"/>
        </w:rPr>
        <w:t xml:space="preserve"> </w:t>
      </w:r>
      <w:r w:rsidR="00BB21E7">
        <w:rPr>
          <w:rFonts w:ascii="Times-Roman" w:hAnsi="Times-Roman" w:cs="Times-Roman"/>
          <w:kern w:val="0"/>
          <w:szCs w:val="24"/>
        </w:rPr>
        <w:t>phenological and aerobiological data</w:t>
      </w:r>
      <w:r w:rsidR="006937AD" w:rsidRPr="00F90E99">
        <w:rPr>
          <w:rFonts w:ascii="Times-Roman" w:hAnsi="Times-Roman" w:cs="Times-Roman"/>
          <w:kern w:val="0"/>
          <w:szCs w:val="24"/>
        </w:rPr>
        <w:t xml:space="preserve"> can </w:t>
      </w:r>
      <w:r w:rsidR="003407B5" w:rsidRPr="00F90E99">
        <w:rPr>
          <w:rFonts w:ascii="Times-Roman" w:hAnsi="Times-Roman" w:cs="Times-Roman"/>
          <w:kern w:val="0"/>
          <w:szCs w:val="24"/>
        </w:rPr>
        <w:t xml:space="preserve">be </w:t>
      </w:r>
      <w:r w:rsidR="00B91A8B">
        <w:rPr>
          <w:rFonts w:ascii="Times-Roman" w:hAnsi="Times-Roman" w:cs="Times-Roman"/>
          <w:kern w:val="0"/>
          <w:szCs w:val="24"/>
        </w:rPr>
        <w:t>analyzed</w:t>
      </w:r>
      <w:r w:rsidR="00B91A8B" w:rsidRPr="00F90E99">
        <w:rPr>
          <w:rFonts w:ascii="Times-Roman" w:hAnsi="Times-Roman" w:cs="Times-Roman"/>
          <w:kern w:val="0"/>
          <w:szCs w:val="24"/>
        </w:rPr>
        <w:t xml:space="preserve"> </w:t>
      </w:r>
      <w:r w:rsidR="00170120">
        <w:rPr>
          <w:rFonts w:ascii="Times-Roman" w:hAnsi="Times-Roman" w:cs="Times-Roman"/>
          <w:kern w:val="0"/>
          <w:szCs w:val="24"/>
        </w:rPr>
        <w:t>using</w:t>
      </w:r>
      <w:r w:rsidR="00170120" w:rsidRPr="00F90E99">
        <w:rPr>
          <w:rFonts w:ascii="Times-Roman" w:hAnsi="Times-Roman" w:cs="Times-Roman"/>
          <w:kern w:val="0"/>
          <w:szCs w:val="24"/>
        </w:rPr>
        <w:t xml:space="preserve"> </w:t>
      </w:r>
      <w:r w:rsidR="00BB21E7">
        <w:rPr>
          <w:rFonts w:ascii="Times-Roman" w:hAnsi="Times-Roman" w:cs="Times-Roman"/>
          <w:kern w:val="0"/>
          <w:szCs w:val="24"/>
        </w:rPr>
        <w:t>method</w:t>
      </w:r>
      <w:r w:rsidR="009826D9">
        <w:rPr>
          <w:rFonts w:ascii="Times-Roman" w:hAnsi="Times-Roman" w:cs="Times-Roman"/>
          <w:kern w:val="0"/>
          <w:szCs w:val="24"/>
        </w:rPr>
        <w:t>s</w:t>
      </w:r>
      <w:r w:rsidR="00BB21E7">
        <w:rPr>
          <w:rFonts w:ascii="Times-Roman" w:hAnsi="Times-Roman" w:cs="Times-Roman"/>
          <w:kern w:val="0"/>
          <w:szCs w:val="24"/>
        </w:rPr>
        <w:t xml:space="preserve"> </w:t>
      </w:r>
      <w:r w:rsidR="009826D9">
        <w:rPr>
          <w:rFonts w:ascii="Times-Roman" w:hAnsi="Times-Roman" w:cs="Times-Roman"/>
          <w:kern w:val="0"/>
          <w:szCs w:val="24"/>
        </w:rPr>
        <w:t xml:space="preserve">such as </w:t>
      </w:r>
      <w:r w:rsidR="00EA4E5C">
        <w:rPr>
          <w:rFonts w:ascii="Times-Roman" w:hAnsi="Times-Roman" w:cs="Times-Roman"/>
          <w:kern w:val="0"/>
          <w:szCs w:val="24"/>
        </w:rPr>
        <w:t>regression</w:t>
      </w:r>
      <w:r w:rsidR="00170120">
        <w:rPr>
          <w:rFonts w:ascii="Times-Roman" w:hAnsi="Times-Roman" w:cs="Times-Roman"/>
          <w:kern w:val="0"/>
          <w:szCs w:val="24"/>
        </w:rPr>
        <w:t xml:space="preserve"> </w:t>
      </w:r>
      <w:r w:rsidR="00EA4E5C">
        <w:rPr>
          <w:rFonts w:ascii="Times-Roman" w:hAnsi="Times-Roman" w:cs="Times-Roman"/>
          <w:kern w:val="0"/>
          <w:szCs w:val="24"/>
        </w:rPr>
        <w:t xml:space="preserve">to </w:t>
      </w:r>
      <w:r w:rsidR="006937AD" w:rsidRPr="00F90E99">
        <w:rPr>
          <w:rFonts w:ascii="Times-Roman" w:hAnsi="Times-Roman" w:cs="Times-Roman"/>
          <w:kern w:val="0"/>
          <w:szCs w:val="24"/>
        </w:rPr>
        <w:t xml:space="preserve">predict </w:t>
      </w:r>
      <w:r w:rsidR="00BD3E2B" w:rsidRPr="00F90E99">
        <w:rPr>
          <w:rFonts w:ascii="Times-Roman" w:hAnsi="Times-Roman" w:cs="Times-Roman"/>
          <w:color w:val="000000"/>
          <w:kern w:val="0"/>
          <w:szCs w:val="24"/>
        </w:rPr>
        <w:t>phenological phases</w:t>
      </w:r>
      <w:r w:rsidR="00BB21E7">
        <w:rPr>
          <w:rFonts w:ascii="Times-Roman" w:hAnsi="Times-Roman" w:cs="Times-Roman"/>
          <w:kern w:val="0"/>
          <w:szCs w:val="24"/>
        </w:rPr>
        <w:t xml:space="preserve">, </w:t>
      </w:r>
      <w:r w:rsidR="00EA4E5C">
        <w:rPr>
          <w:rFonts w:ascii="Times-Roman" w:hAnsi="Times-Roman" w:cs="Times-Roman"/>
          <w:kern w:val="0"/>
          <w:szCs w:val="24"/>
        </w:rPr>
        <w:t xml:space="preserve">start </w:t>
      </w:r>
      <w:r w:rsidR="00BD3E2B">
        <w:rPr>
          <w:rFonts w:ascii="Times-Roman" w:hAnsi="Times-Roman" w:cs="Times-Roman"/>
          <w:kern w:val="0"/>
          <w:szCs w:val="24"/>
        </w:rPr>
        <w:t>and end date</w:t>
      </w:r>
      <w:r w:rsidR="009E163A">
        <w:rPr>
          <w:rFonts w:ascii="Times-Roman" w:hAnsi="Times-Roman" w:cs="Times-Roman"/>
          <w:kern w:val="0"/>
          <w:szCs w:val="24"/>
        </w:rPr>
        <w:t>s</w:t>
      </w:r>
      <w:r w:rsidR="00BD3E2B">
        <w:rPr>
          <w:rFonts w:ascii="Times-Roman" w:hAnsi="Times-Roman" w:cs="Times-Roman"/>
          <w:kern w:val="0"/>
          <w:szCs w:val="24"/>
        </w:rPr>
        <w:t xml:space="preserve"> </w:t>
      </w:r>
      <w:r w:rsidR="00EA4E5C">
        <w:rPr>
          <w:rFonts w:ascii="Times-Roman" w:hAnsi="Times-Roman" w:cs="Times-Roman"/>
          <w:kern w:val="0"/>
          <w:szCs w:val="24"/>
        </w:rPr>
        <w:t xml:space="preserve">of the pollen </w:t>
      </w:r>
      <w:r w:rsidR="00BD3E2B">
        <w:rPr>
          <w:rFonts w:ascii="Times-Roman" w:hAnsi="Times-Roman" w:cs="Times-Roman"/>
          <w:kern w:val="0"/>
          <w:szCs w:val="24"/>
        </w:rPr>
        <w:t>season, and the peak value</w:t>
      </w:r>
      <w:r w:rsidR="00FB2EE1">
        <w:rPr>
          <w:rFonts w:ascii="Times-Roman" w:hAnsi="Times-Roman" w:cs="Times-Roman"/>
          <w:kern w:val="0"/>
          <w:szCs w:val="24"/>
        </w:rPr>
        <w:t xml:space="preserve"> of pollen</w:t>
      </w:r>
      <w:r w:rsidR="00BD3E2B">
        <w:rPr>
          <w:rFonts w:ascii="Times-Roman" w:hAnsi="Times-Roman" w:cs="Times-Roman"/>
          <w:kern w:val="0"/>
          <w:szCs w:val="24"/>
        </w:rPr>
        <w:t>.</w:t>
      </w:r>
      <w:r w:rsidR="00BD3E2B">
        <w:rPr>
          <w:rFonts w:ascii="Times-Roman" w:hAnsi="Times-Roman" w:cs="Times-Roman"/>
          <w:color w:val="000000"/>
          <w:kern w:val="0"/>
          <w:szCs w:val="24"/>
        </w:rPr>
        <w:t xml:space="preserve"> </w:t>
      </w:r>
      <w:r w:rsidR="009826D9">
        <w:rPr>
          <w:rFonts w:ascii="Times-Roman" w:hAnsi="Times-Roman" w:cs="Times-Roman"/>
          <w:color w:val="000000"/>
          <w:kern w:val="0"/>
          <w:szCs w:val="24"/>
        </w:rPr>
        <w:t>An alternative approach</w:t>
      </w:r>
      <w:r w:rsidR="00BD3E2B">
        <w:rPr>
          <w:rFonts w:ascii="Times-Roman" w:hAnsi="Times-Roman" w:cs="Times-Roman"/>
          <w:color w:val="000000"/>
          <w:kern w:val="0"/>
          <w:szCs w:val="24"/>
        </w:rPr>
        <w:t xml:space="preserve"> </w:t>
      </w:r>
      <w:r w:rsidR="00170120">
        <w:rPr>
          <w:rFonts w:ascii="Times-Roman" w:hAnsi="Times-Roman" w:cs="Times-Roman"/>
          <w:color w:val="000000"/>
          <w:kern w:val="0"/>
          <w:szCs w:val="24"/>
        </w:rPr>
        <w:t>involves</w:t>
      </w:r>
      <w:r w:rsidR="009826D9">
        <w:rPr>
          <w:rFonts w:ascii="Times-Roman" w:hAnsi="Times-Roman" w:cs="Times-Roman"/>
          <w:color w:val="000000"/>
          <w:kern w:val="0"/>
          <w:szCs w:val="24"/>
        </w:rPr>
        <w:t xml:space="preserve"> </w:t>
      </w:r>
      <w:r w:rsidR="00170120">
        <w:rPr>
          <w:rFonts w:ascii="Times-Roman" w:hAnsi="Times-Roman" w:cs="Times-Roman"/>
          <w:color w:val="000000"/>
          <w:kern w:val="0"/>
          <w:szCs w:val="24"/>
        </w:rPr>
        <w:t>“</w:t>
      </w:r>
      <w:r w:rsidR="00BD3E2B">
        <w:rPr>
          <w:rFonts w:ascii="Times-Roman" w:hAnsi="Times-Roman" w:cs="Times-Roman"/>
          <w:color w:val="000000"/>
          <w:kern w:val="0"/>
          <w:szCs w:val="24"/>
        </w:rPr>
        <w:t>p</w:t>
      </w:r>
      <w:r w:rsidR="006937AD" w:rsidRPr="00F90E99">
        <w:rPr>
          <w:rFonts w:ascii="Times-Roman" w:hAnsi="Times-Roman" w:cs="Times-Roman"/>
          <w:color w:val="000000"/>
          <w:kern w:val="0"/>
          <w:szCs w:val="24"/>
        </w:rPr>
        <w:t>henological model</w:t>
      </w:r>
      <w:r w:rsidR="009826D9">
        <w:rPr>
          <w:rFonts w:ascii="Times-Roman" w:hAnsi="Times-Roman" w:cs="Times-Roman"/>
          <w:color w:val="000000"/>
          <w:kern w:val="0"/>
          <w:szCs w:val="24"/>
        </w:rPr>
        <w:t>s</w:t>
      </w:r>
      <w:r w:rsidR="00170120">
        <w:rPr>
          <w:rFonts w:ascii="Times-Roman" w:hAnsi="Times-Roman" w:cs="Times-Roman"/>
          <w:color w:val="000000"/>
          <w:kern w:val="0"/>
          <w:szCs w:val="24"/>
        </w:rPr>
        <w:t>”</w:t>
      </w:r>
      <w:r w:rsidR="006937AD" w:rsidRPr="00F90E99">
        <w:rPr>
          <w:rFonts w:ascii="Times-Roman" w:hAnsi="Times-Roman" w:cs="Times-Roman"/>
          <w:color w:val="000000"/>
          <w:kern w:val="0"/>
          <w:szCs w:val="24"/>
        </w:rPr>
        <w:t xml:space="preserve"> </w:t>
      </w:r>
      <w:r w:rsidR="00BD3E2B">
        <w:rPr>
          <w:rFonts w:ascii="Times-Roman" w:hAnsi="Times-Roman" w:cs="Times-Roman"/>
          <w:color w:val="000000"/>
          <w:kern w:val="0"/>
          <w:szCs w:val="24"/>
        </w:rPr>
        <w:t xml:space="preserve">which </w:t>
      </w:r>
      <w:r w:rsidR="009826D9">
        <w:rPr>
          <w:rFonts w:ascii="Times-Roman" w:hAnsi="Times-Roman" w:cs="Times-Roman"/>
          <w:color w:val="000000"/>
          <w:kern w:val="0"/>
          <w:szCs w:val="24"/>
        </w:rPr>
        <w:t xml:space="preserve">can </w:t>
      </w:r>
      <w:r w:rsidR="00BD3E2B">
        <w:rPr>
          <w:rFonts w:ascii="Times-Roman" w:hAnsi="Times-Roman" w:cs="Times-Roman"/>
          <w:color w:val="000000"/>
          <w:kern w:val="0"/>
          <w:szCs w:val="24"/>
        </w:rPr>
        <w:t>also</w:t>
      </w:r>
      <w:r w:rsidR="006937AD" w:rsidRPr="00F90E99">
        <w:rPr>
          <w:rFonts w:ascii="Times-Roman" w:hAnsi="Times-Roman" w:cs="Times-Roman"/>
          <w:color w:val="000000"/>
          <w:kern w:val="0"/>
          <w:szCs w:val="24"/>
        </w:rPr>
        <w:t xml:space="preserve"> predict the </w:t>
      </w:r>
      <w:r w:rsidR="009826D9">
        <w:rPr>
          <w:rFonts w:ascii="Times-Roman" w:hAnsi="Times-Roman" w:cs="Times-Roman"/>
          <w:color w:val="000000"/>
          <w:kern w:val="0"/>
          <w:szCs w:val="24"/>
        </w:rPr>
        <w:t>starting</w:t>
      </w:r>
      <w:r w:rsidR="006937AD" w:rsidRPr="00F90E99">
        <w:rPr>
          <w:rFonts w:ascii="Times-Roman" w:hAnsi="Times-Roman" w:cs="Times-Roman"/>
          <w:color w:val="000000"/>
          <w:kern w:val="0"/>
          <w:szCs w:val="24"/>
        </w:rPr>
        <w:t xml:space="preserve"> dates of</w:t>
      </w:r>
      <w:r w:rsidR="00F90E99">
        <w:rPr>
          <w:rFonts w:ascii="Times-Roman" w:hAnsi="Times-Roman" w:cs="Times-Roman"/>
          <w:color w:val="000000"/>
          <w:kern w:val="0"/>
          <w:szCs w:val="24"/>
        </w:rPr>
        <w:t xml:space="preserve"> </w:t>
      </w:r>
      <w:r w:rsidR="006937AD" w:rsidRPr="00F90E99">
        <w:rPr>
          <w:rFonts w:ascii="Times-Roman" w:hAnsi="Times-Roman" w:cs="Times-Roman"/>
          <w:color w:val="000000"/>
          <w:kern w:val="0"/>
          <w:szCs w:val="24"/>
        </w:rPr>
        <w:t>phenological phases as well as the start, peak</w:t>
      </w:r>
      <w:r w:rsidR="002F37F3">
        <w:rPr>
          <w:rFonts w:ascii="Times-Roman" w:hAnsi="Times-Roman" w:cs="Times-Roman"/>
          <w:color w:val="000000"/>
          <w:kern w:val="0"/>
          <w:szCs w:val="24"/>
        </w:rPr>
        <w:t>,</w:t>
      </w:r>
      <w:r w:rsidR="006937AD" w:rsidRPr="00F90E99">
        <w:rPr>
          <w:rFonts w:ascii="Times-Roman" w:hAnsi="Times-Roman" w:cs="Times-Roman"/>
          <w:color w:val="000000"/>
          <w:kern w:val="0"/>
          <w:szCs w:val="24"/>
        </w:rPr>
        <w:t xml:space="preserve"> and end of the pollen </w:t>
      </w:r>
      <w:r w:rsidR="00D012DD" w:rsidRPr="00F90E99">
        <w:rPr>
          <w:rFonts w:ascii="Times-Roman" w:hAnsi="Times-Roman" w:cs="Times-Roman"/>
          <w:color w:val="000000"/>
          <w:kern w:val="0"/>
          <w:szCs w:val="24"/>
        </w:rPr>
        <w:t>season. Phenological</w:t>
      </w:r>
      <w:r w:rsidR="006937AD" w:rsidRPr="00F90E99">
        <w:rPr>
          <w:rFonts w:ascii="Times-Roman" w:hAnsi="Times-Roman" w:cs="Times-Roman"/>
          <w:color w:val="000000"/>
          <w:kern w:val="0"/>
          <w:szCs w:val="24"/>
        </w:rPr>
        <w:t xml:space="preserve"> models are sometimes </w:t>
      </w:r>
      <w:r w:rsidR="00BD3E2B">
        <w:rPr>
          <w:rFonts w:ascii="Times-Roman" w:hAnsi="Times-Roman" w:cs="Times-Roman"/>
          <w:color w:val="000000"/>
          <w:kern w:val="0"/>
          <w:szCs w:val="24"/>
        </w:rPr>
        <w:t>classified</w:t>
      </w:r>
      <w:r w:rsidR="006937AD" w:rsidRPr="00F90E99">
        <w:rPr>
          <w:rFonts w:ascii="Times-Roman" w:hAnsi="Times-Roman" w:cs="Times-Roman"/>
          <w:color w:val="000000"/>
          <w:kern w:val="0"/>
          <w:szCs w:val="24"/>
        </w:rPr>
        <w:t xml:space="preserve"> </w:t>
      </w:r>
      <w:r w:rsidR="009826D9">
        <w:rPr>
          <w:rFonts w:ascii="Times-Roman" w:hAnsi="Times-Roman" w:cs="Times-Roman"/>
          <w:color w:val="000000"/>
          <w:kern w:val="0"/>
          <w:szCs w:val="24"/>
        </w:rPr>
        <w:t>as</w:t>
      </w:r>
      <w:r w:rsidR="006937AD" w:rsidRPr="00F90E99">
        <w:rPr>
          <w:rFonts w:ascii="Times-Roman" w:hAnsi="Times-Roman" w:cs="Times-Roman"/>
          <w:color w:val="000000"/>
          <w:kern w:val="0"/>
          <w:szCs w:val="24"/>
        </w:rPr>
        <w:t xml:space="preserve"> process-</w:t>
      </w:r>
      <w:r w:rsidR="00D012DD" w:rsidRPr="00F90E99">
        <w:rPr>
          <w:rFonts w:ascii="Times-Roman" w:hAnsi="Times-Roman" w:cs="Times-Roman"/>
          <w:color w:val="000000"/>
          <w:kern w:val="0"/>
          <w:szCs w:val="24"/>
        </w:rPr>
        <w:t>based models</w:t>
      </w:r>
      <w:r w:rsidR="00BF6767">
        <w:rPr>
          <w:rFonts w:ascii="Times-Roman" w:hAnsi="Times-Roman" w:cs="Times-Roman"/>
          <w:color w:val="000000"/>
          <w:kern w:val="0"/>
          <w:szCs w:val="24"/>
        </w:rPr>
        <w:t xml:space="preserve"> </w:t>
      </w:r>
      <w:r w:rsidR="00222E77">
        <w:rPr>
          <w:rFonts w:ascii="Times-Roman" w:hAnsi="Times-Roman" w:cs="Times-Roman"/>
          <w:color w:val="000000"/>
          <w:kern w:val="0"/>
          <w:szCs w:val="24"/>
        </w:rPr>
        <w:fldChar w:fldCharType="begin"/>
      </w:r>
      <w:r w:rsidR="002D6A9C">
        <w:rPr>
          <w:rFonts w:ascii="Times-Roman" w:hAnsi="Times-Roman" w:cs="Times-Roman"/>
          <w:color w:val="000000"/>
          <w:kern w:val="0"/>
          <w:szCs w:val="24"/>
        </w:rPr>
        <w:instrText xml:space="preserve"> ADDIN EN.CITE &lt;EndNote&gt;&lt;Cite&gt;&lt;Author&gt;Chuine&lt;/Author&gt;&lt;Year&gt;2000&lt;/Year&gt;&lt;RecNum&gt;15&lt;/RecNum&gt;&lt;DisplayText&gt;(Chuine et al., 2000)&lt;/DisplayText&gt;&lt;record&gt;&lt;rec-number&gt;15&lt;/rec-number&gt;&lt;foreign-keys&gt;&lt;key app="EN" db-id="tdz2dxda7d9zpsere5vps09wvftsz5xrwvx9" timestamp="1387474795"&gt;15&lt;/key&gt;&lt;/foreign-keys&gt;&lt;ref-type name="Journal Article"&gt;17&lt;/ref-type&gt;&lt;contributors&gt;&lt;authors&gt;&lt;author&gt;Chuine, Isabelle&lt;/author&gt;&lt;author&gt;Belmonte, J&lt;/author&gt;&lt;author&gt;Mignot, Agnès&lt;/author&gt;&lt;/authors&gt;&lt;/contributors&gt;&lt;titles&gt;&lt;title&gt;A modelling analysis of the genetic variation of phenology between tree populations&lt;/title&gt;&lt;secondary-title&gt;Journal of Ecology&lt;/secondary-title&gt;&lt;/titles&gt;&lt;periodical&gt;&lt;full-title&gt;Journal of Ecology&lt;/full-title&gt;&lt;/periodical&gt;&lt;pages&gt;561-570&lt;/pages&gt;&lt;volume&gt;88&lt;/volume&gt;&lt;number&gt;4&lt;/number&gt;&lt;dates&gt;&lt;year&gt;2000&lt;/year&gt;&lt;/dates&gt;&lt;isbn&gt;1365-2745&lt;/isbn&gt;&lt;urls&gt;&lt;/urls&gt;&lt;/record&gt;&lt;/Cite&gt;&lt;/EndNote&gt;</w:instrText>
      </w:r>
      <w:r w:rsidR="00222E77">
        <w:rPr>
          <w:rFonts w:ascii="Times-Roman" w:hAnsi="Times-Roman" w:cs="Times-Roman"/>
          <w:color w:val="000000"/>
          <w:kern w:val="0"/>
          <w:szCs w:val="24"/>
        </w:rPr>
        <w:fldChar w:fldCharType="separate"/>
      </w:r>
      <w:r w:rsidR="00D776B6">
        <w:rPr>
          <w:rFonts w:ascii="Times-Roman" w:hAnsi="Times-Roman" w:cs="Times-Roman"/>
          <w:noProof/>
          <w:color w:val="000000"/>
          <w:kern w:val="0"/>
          <w:szCs w:val="24"/>
        </w:rPr>
        <w:t>(</w:t>
      </w:r>
      <w:hyperlink w:anchor="_ENREF_6" w:tooltip="Chuine, 2000 #15" w:history="1">
        <w:r w:rsidR="00637C89">
          <w:rPr>
            <w:rFonts w:ascii="Times-Roman" w:hAnsi="Times-Roman" w:cs="Times-Roman"/>
            <w:noProof/>
            <w:color w:val="000000"/>
            <w:kern w:val="0"/>
            <w:szCs w:val="24"/>
          </w:rPr>
          <w:t>Chuine et al., 2000</w:t>
        </w:r>
      </w:hyperlink>
      <w:r w:rsidR="00D776B6">
        <w:rPr>
          <w:rFonts w:ascii="Times-Roman" w:hAnsi="Times-Roman" w:cs="Times-Roman"/>
          <w:noProof/>
          <w:color w:val="000000"/>
          <w:kern w:val="0"/>
          <w:szCs w:val="24"/>
        </w:rPr>
        <w:t>)</w:t>
      </w:r>
      <w:r w:rsidR="00222E77">
        <w:rPr>
          <w:rFonts w:ascii="Times-Roman" w:hAnsi="Times-Roman" w:cs="Times-Roman"/>
          <w:color w:val="000000"/>
          <w:kern w:val="0"/>
          <w:szCs w:val="24"/>
        </w:rPr>
        <w:fldChar w:fldCharType="end"/>
      </w:r>
      <w:r w:rsidR="006937AD" w:rsidRPr="00F90E99">
        <w:rPr>
          <w:rFonts w:ascii="Times-Roman" w:hAnsi="Times-Roman" w:cs="Times-Roman"/>
          <w:color w:val="000000"/>
          <w:kern w:val="0"/>
          <w:szCs w:val="24"/>
        </w:rPr>
        <w:t xml:space="preserve">, </w:t>
      </w:r>
      <w:r w:rsidR="009826D9">
        <w:rPr>
          <w:rFonts w:ascii="Times-Roman" w:hAnsi="Times-Roman" w:cs="Times-Roman"/>
          <w:color w:val="000000"/>
          <w:kern w:val="0"/>
          <w:szCs w:val="24"/>
        </w:rPr>
        <w:t xml:space="preserve">as they are </w:t>
      </w:r>
      <w:r w:rsidR="00BD3E2B">
        <w:rPr>
          <w:rFonts w:ascii="Times-Roman" w:hAnsi="Times-Roman" w:cs="Times-Roman"/>
          <w:color w:val="000000"/>
          <w:kern w:val="0"/>
          <w:szCs w:val="24"/>
        </w:rPr>
        <w:t xml:space="preserve">based on </w:t>
      </w:r>
      <w:r w:rsidR="009826D9">
        <w:rPr>
          <w:rFonts w:ascii="Times-Roman" w:hAnsi="Times-Roman" w:cs="Times-Roman"/>
          <w:color w:val="000000"/>
          <w:kern w:val="0"/>
          <w:szCs w:val="24"/>
        </w:rPr>
        <w:t xml:space="preserve">mechanistic </w:t>
      </w:r>
      <w:r w:rsidR="00BD3E2B" w:rsidRPr="00F90E99">
        <w:rPr>
          <w:rFonts w:ascii="Times-Roman" w:hAnsi="Times-Roman" w:cs="Times-Roman"/>
          <w:color w:val="000000"/>
          <w:kern w:val="0"/>
          <w:szCs w:val="24"/>
        </w:rPr>
        <w:t>assumptions rooted in experimental results on plant physiological responses to various environmental variables</w:t>
      </w:r>
      <w:r w:rsidR="00BD3E2B">
        <w:rPr>
          <w:rFonts w:ascii="Times-Roman" w:hAnsi="Times-Roman" w:cs="Times-Roman"/>
          <w:color w:val="000000"/>
          <w:kern w:val="0"/>
          <w:szCs w:val="24"/>
        </w:rPr>
        <w:t xml:space="preserve">. </w:t>
      </w:r>
      <w:r w:rsidR="00EA4E5C">
        <w:rPr>
          <w:rFonts w:ascii="Times-Roman" w:hAnsi="Times-Roman" w:cs="Times-Roman"/>
          <w:kern w:val="0"/>
          <w:szCs w:val="24"/>
        </w:rPr>
        <w:t xml:space="preserve">In this </w:t>
      </w:r>
      <w:r w:rsidR="00BB21E7">
        <w:rPr>
          <w:rFonts w:ascii="Times-Roman" w:hAnsi="Times-Roman" w:cs="Times-Roman"/>
          <w:kern w:val="0"/>
          <w:szCs w:val="24"/>
        </w:rPr>
        <w:t>thesis</w:t>
      </w:r>
      <w:r w:rsidR="00EA4E5C">
        <w:rPr>
          <w:rFonts w:ascii="Times-Roman" w:hAnsi="Times-Roman" w:cs="Times-Roman"/>
          <w:kern w:val="0"/>
          <w:szCs w:val="24"/>
        </w:rPr>
        <w:t xml:space="preserve">, pollen counts are used as the key data to calculate the length and start </w:t>
      </w:r>
      <w:r w:rsidR="009826D9">
        <w:rPr>
          <w:rFonts w:ascii="Times-Roman" w:hAnsi="Times-Roman" w:cs="Times-Roman"/>
          <w:kern w:val="0"/>
          <w:szCs w:val="24"/>
        </w:rPr>
        <w:t>dat</w:t>
      </w:r>
      <w:r w:rsidR="005D1D15">
        <w:rPr>
          <w:rFonts w:ascii="Times-Roman" w:hAnsi="Times-Roman" w:cs="Times-Roman"/>
          <w:kern w:val="0"/>
          <w:szCs w:val="24"/>
        </w:rPr>
        <w:t>e</w:t>
      </w:r>
      <w:r w:rsidR="009826D9">
        <w:rPr>
          <w:rFonts w:ascii="Times-Roman" w:hAnsi="Times-Roman" w:cs="Times-Roman"/>
          <w:kern w:val="0"/>
          <w:szCs w:val="24"/>
        </w:rPr>
        <w:t xml:space="preserve">s </w:t>
      </w:r>
      <w:r w:rsidR="00EA4E5C">
        <w:rPr>
          <w:rFonts w:ascii="Times-Roman" w:hAnsi="Times-Roman" w:cs="Times-Roman"/>
          <w:kern w:val="0"/>
          <w:szCs w:val="24"/>
        </w:rPr>
        <w:t xml:space="preserve">of </w:t>
      </w:r>
      <w:r w:rsidR="009826D9">
        <w:rPr>
          <w:rFonts w:ascii="Times-Roman" w:hAnsi="Times-Roman" w:cs="Times-Roman"/>
          <w:kern w:val="0"/>
          <w:szCs w:val="24"/>
        </w:rPr>
        <w:t xml:space="preserve">plant </w:t>
      </w:r>
      <w:r w:rsidR="00BD3E2B">
        <w:rPr>
          <w:rFonts w:ascii="Times-Roman" w:hAnsi="Times-Roman" w:cs="Times-Roman"/>
          <w:kern w:val="0"/>
          <w:szCs w:val="24"/>
        </w:rPr>
        <w:t>flowering.</w:t>
      </w:r>
    </w:p>
    <w:p w:rsidR="00185763" w:rsidRDefault="00452C77">
      <w:pPr>
        <w:spacing w:before="96" w:after="120" w:line="480" w:lineRule="auto"/>
        <w:ind w:firstLine="720"/>
        <w:rPr>
          <w:rFonts w:ascii="Times-Roman" w:hAnsi="Times-Roman" w:cs="Times-Roman"/>
          <w:kern w:val="0"/>
          <w:szCs w:val="24"/>
        </w:rPr>
      </w:pPr>
      <w:r>
        <w:rPr>
          <w:rFonts w:ascii="Times-Roman" w:hAnsi="Times-Roman" w:cs="Times-Roman"/>
          <w:kern w:val="0"/>
          <w:szCs w:val="24"/>
        </w:rPr>
        <w:br w:type="page"/>
      </w:r>
    </w:p>
    <w:p w:rsidR="00F278F6" w:rsidRDefault="00452C77" w:rsidP="00F136B2">
      <w:pPr>
        <w:pStyle w:val="1"/>
      </w:pPr>
      <w:r>
        <w:lastRenderedPageBreak/>
        <w:t>Methods</w:t>
      </w:r>
      <w:r w:rsidR="00222E77">
        <w:fldChar w:fldCharType="begin"/>
      </w:r>
      <w:r w:rsidR="006C6599">
        <w:instrText xml:space="preserve"> MACROBUTTON MTEditEquationSection2 </w:instrText>
      </w:r>
      <w:r w:rsidR="006C6599" w:rsidRPr="006C6599">
        <w:rPr>
          <w:rStyle w:val="MTEquationSection"/>
        </w:rPr>
        <w:instrText>Equation Chapter (Next) Section 1</w:instrText>
      </w:r>
      <w:r w:rsidR="00C91263">
        <w:fldChar w:fldCharType="begin"/>
      </w:r>
      <w:r w:rsidR="00C91263">
        <w:instrText xml:space="preserve"> SEQ MTEqn \r \h \* MERGEFORMAT </w:instrText>
      </w:r>
      <w:r w:rsidR="00C91263">
        <w:fldChar w:fldCharType="end"/>
      </w:r>
      <w:r w:rsidR="00C91263">
        <w:fldChar w:fldCharType="begin"/>
      </w:r>
      <w:r w:rsidR="00C91263">
        <w:instrText xml:space="preserve"> SEQ MTSec \r 1 \h \* MERGEFORMAT </w:instrText>
      </w:r>
      <w:r w:rsidR="00C91263">
        <w:fldChar w:fldCharType="end"/>
      </w:r>
      <w:r w:rsidR="00C91263">
        <w:fldChar w:fldCharType="begin"/>
      </w:r>
      <w:r w:rsidR="00C91263">
        <w:instrText xml:space="preserve"> SEQ MTChap \h \* MERGEFORMAT </w:instrText>
      </w:r>
      <w:r w:rsidR="00C91263">
        <w:fldChar w:fldCharType="end"/>
      </w:r>
      <w:r w:rsidR="00222E77">
        <w:fldChar w:fldCharType="end"/>
      </w:r>
      <w:r w:rsidR="00222E77">
        <w:fldChar w:fldCharType="begin"/>
      </w:r>
      <w:r w:rsidR="006C6599">
        <w:instrText xml:space="preserve"> MACROBUTTON MTEditEquationSection2 </w:instrText>
      </w:r>
      <w:r w:rsidR="006C6599" w:rsidRPr="006C6599">
        <w:rPr>
          <w:rStyle w:val="MTEquationSection"/>
        </w:rPr>
        <w:instrText>Equation Chapter (Next) Section 1</w:instrText>
      </w:r>
      <w:r w:rsidR="00C91263">
        <w:fldChar w:fldCharType="begin"/>
      </w:r>
      <w:r w:rsidR="00C91263">
        <w:instrText xml:space="preserve"> SEQ MTEqn \r \h \* MERGEFORMAT </w:instrText>
      </w:r>
      <w:r w:rsidR="00C91263">
        <w:fldChar w:fldCharType="end"/>
      </w:r>
      <w:r w:rsidR="00C91263">
        <w:fldChar w:fldCharType="begin"/>
      </w:r>
      <w:r w:rsidR="00C91263">
        <w:instrText xml:space="preserve"> SEQ MTSec \r 1 \h \* MERGEFORMAT </w:instrText>
      </w:r>
      <w:r w:rsidR="00C91263">
        <w:fldChar w:fldCharType="end"/>
      </w:r>
      <w:r w:rsidR="00C91263">
        <w:fldChar w:fldCharType="begin"/>
      </w:r>
      <w:r w:rsidR="00C91263">
        <w:instrText xml:space="preserve"> SEQ MTChap \h \* MERGEFORMAT </w:instrText>
      </w:r>
      <w:r w:rsidR="00C91263">
        <w:fldChar w:fldCharType="end"/>
      </w:r>
      <w:r w:rsidR="00222E77">
        <w:fldChar w:fldCharType="end"/>
      </w:r>
    </w:p>
    <w:p w:rsidR="00BF6767" w:rsidRDefault="000B5F14" w:rsidP="00452C77">
      <w:pPr>
        <w:pStyle w:val="2"/>
      </w:pPr>
      <w:r w:rsidRPr="007E0204">
        <w:t>Data Collection</w:t>
      </w:r>
    </w:p>
    <w:p w:rsidR="00A55F7E" w:rsidRPr="00BF6767" w:rsidRDefault="00BF6767" w:rsidP="00BF6767">
      <w:pPr>
        <w:pStyle w:val="3"/>
        <w:rPr>
          <w:sz w:val="32"/>
          <w:szCs w:val="32"/>
        </w:rPr>
      </w:pPr>
      <w:r>
        <w:t xml:space="preserve"> </w:t>
      </w:r>
      <w:r w:rsidR="0073544C">
        <w:t>Pollen D</w:t>
      </w:r>
      <w:r w:rsidR="00A55F7E" w:rsidRPr="00BF6767">
        <w:t>ata Collection</w:t>
      </w:r>
    </w:p>
    <w:p w:rsidR="00185763" w:rsidRPr="008B61FF" w:rsidRDefault="009826D9">
      <w:pPr>
        <w:autoSpaceDE w:val="0"/>
        <w:autoSpaceDN w:val="0"/>
        <w:adjustRightInd w:val="0"/>
        <w:snapToGrid w:val="0"/>
        <w:spacing w:before="96" w:after="120" w:line="480" w:lineRule="auto"/>
        <w:ind w:firstLine="720"/>
        <w:contextualSpacing/>
        <w:rPr>
          <w:rFonts w:cs="Times New Roman"/>
          <w:color w:val="000000"/>
          <w:kern w:val="0"/>
          <w:szCs w:val="24"/>
        </w:rPr>
      </w:pPr>
      <w:r w:rsidRPr="00D73BC7">
        <w:rPr>
          <w:rFonts w:cs="Times New Roman"/>
          <w:color w:val="000000"/>
          <w:kern w:val="0"/>
          <w:szCs w:val="24"/>
        </w:rPr>
        <w:t xml:space="preserve">Data </w:t>
      </w:r>
      <w:r w:rsidR="009E163A">
        <w:rPr>
          <w:rFonts w:cs="Times New Roman"/>
          <w:color w:val="000000"/>
          <w:kern w:val="0"/>
          <w:szCs w:val="24"/>
        </w:rPr>
        <w:t>of</w:t>
      </w:r>
      <w:r w:rsidRPr="00D73BC7">
        <w:rPr>
          <w:rFonts w:cs="Times New Roman"/>
          <w:color w:val="000000"/>
          <w:kern w:val="0"/>
          <w:szCs w:val="24"/>
        </w:rPr>
        <w:t xml:space="preserve"> o</w:t>
      </w:r>
      <w:r w:rsidR="008F7242" w:rsidRPr="00D73BC7">
        <w:rPr>
          <w:rFonts w:cs="Times New Roman"/>
          <w:color w:val="000000"/>
          <w:kern w:val="0"/>
          <w:szCs w:val="24"/>
        </w:rPr>
        <w:t xml:space="preserve">bserved airborne pollen </w:t>
      </w:r>
      <w:r w:rsidR="00335BD6" w:rsidRPr="00D73BC7">
        <w:rPr>
          <w:rFonts w:cs="Times New Roman"/>
          <w:color w:val="000000"/>
          <w:kern w:val="0"/>
          <w:szCs w:val="24"/>
        </w:rPr>
        <w:t xml:space="preserve">were retrieved </w:t>
      </w:r>
      <w:r w:rsidR="008F7242" w:rsidRPr="00D73BC7">
        <w:rPr>
          <w:rFonts w:cs="Times New Roman"/>
          <w:color w:val="000000"/>
          <w:kern w:val="0"/>
          <w:szCs w:val="24"/>
        </w:rPr>
        <w:t xml:space="preserve">from </w:t>
      </w:r>
      <w:r w:rsidR="00335BD6" w:rsidRPr="00C055FE">
        <w:rPr>
          <w:rFonts w:cs="Times New Roman"/>
          <w:color w:val="000000"/>
          <w:kern w:val="0"/>
          <w:szCs w:val="24"/>
        </w:rPr>
        <w:t xml:space="preserve">the </w:t>
      </w:r>
      <w:r w:rsidRPr="00C055FE">
        <w:rPr>
          <w:rFonts w:cs="Times New Roman"/>
          <w:color w:val="000000"/>
          <w:kern w:val="0"/>
          <w:szCs w:val="24"/>
        </w:rPr>
        <w:t>measurement</w:t>
      </w:r>
      <w:r w:rsidR="00367FA4" w:rsidRPr="00C055FE">
        <w:rPr>
          <w:rFonts w:cs="Times New Roman"/>
          <w:color w:val="000000"/>
          <w:kern w:val="0"/>
          <w:szCs w:val="24"/>
        </w:rPr>
        <w:t>s</w:t>
      </w:r>
      <w:r w:rsidRPr="00C055FE">
        <w:rPr>
          <w:rFonts w:cs="Times New Roman"/>
          <w:color w:val="000000"/>
          <w:kern w:val="0"/>
          <w:szCs w:val="24"/>
        </w:rPr>
        <w:t xml:space="preserve"> at the </w:t>
      </w:r>
      <w:r w:rsidR="00335BD6" w:rsidRPr="00C055FE">
        <w:rPr>
          <w:rFonts w:cs="Times New Roman"/>
          <w:color w:val="000000"/>
          <w:kern w:val="0"/>
          <w:szCs w:val="24"/>
        </w:rPr>
        <w:t xml:space="preserve">American Academy of Allergy Asthma and Immunology (AAAAI) monitoring stations </w:t>
      </w:r>
      <w:r w:rsidRPr="00C055FE">
        <w:rPr>
          <w:rFonts w:cs="Times New Roman"/>
          <w:color w:val="000000"/>
          <w:kern w:val="0"/>
          <w:szCs w:val="24"/>
        </w:rPr>
        <w:t xml:space="preserve">performed </w:t>
      </w:r>
      <w:r w:rsidR="00335BD6" w:rsidRPr="00D73BC7">
        <w:rPr>
          <w:rFonts w:cs="Times New Roman"/>
          <w:color w:val="000000"/>
          <w:kern w:val="0"/>
          <w:szCs w:val="24"/>
        </w:rPr>
        <w:t xml:space="preserve">during the period of </w:t>
      </w:r>
      <w:r w:rsidR="008F7242" w:rsidRPr="00D73BC7">
        <w:rPr>
          <w:rFonts w:cs="Times New Roman"/>
          <w:color w:val="000000"/>
          <w:kern w:val="0"/>
          <w:szCs w:val="24"/>
        </w:rPr>
        <w:t>1994</w:t>
      </w:r>
      <w:r w:rsidR="00335BD6" w:rsidRPr="00D73BC7">
        <w:rPr>
          <w:rFonts w:cs="Times New Roman"/>
          <w:color w:val="000000"/>
          <w:kern w:val="0"/>
          <w:szCs w:val="24"/>
        </w:rPr>
        <w:t>-</w:t>
      </w:r>
      <w:r w:rsidR="008B61FF" w:rsidRPr="00D73BC7">
        <w:rPr>
          <w:rFonts w:cs="Times New Roman"/>
          <w:color w:val="000000"/>
          <w:kern w:val="0"/>
          <w:szCs w:val="24"/>
        </w:rPr>
        <w:t>2000 and 2001-2010</w:t>
      </w:r>
      <w:r w:rsidR="008F7242" w:rsidRPr="00D73BC7">
        <w:rPr>
          <w:rFonts w:cs="Times New Roman"/>
          <w:color w:val="000000"/>
          <w:kern w:val="0"/>
          <w:szCs w:val="24"/>
        </w:rPr>
        <w:t xml:space="preserve"> </w:t>
      </w:r>
      <w:r w:rsidR="008B61FF" w:rsidRPr="00D73BC7">
        <w:rPr>
          <w:rFonts w:cs="Times New Roman"/>
          <w:color w:val="000000"/>
          <w:kern w:val="0"/>
          <w:szCs w:val="24"/>
        </w:rPr>
        <w:t xml:space="preserve">individually </w:t>
      </w:r>
      <w:r w:rsidR="000E13F3" w:rsidRPr="00D73BC7">
        <w:rPr>
          <w:rFonts w:cs="Times New Roman"/>
          <w:color w:val="000000"/>
          <w:kern w:val="0"/>
          <w:szCs w:val="24"/>
        </w:rPr>
        <w:t xml:space="preserve">in </w:t>
      </w:r>
      <w:r w:rsidR="008F7242" w:rsidRPr="00D73BC7">
        <w:rPr>
          <w:rFonts w:cs="Times New Roman"/>
          <w:color w:val="000000"/>
          <w:kern w:val="0"/>
          <w:szCs w:val="24"/>
        </w:rPr>
        <w:t xml:space="preserve">the </w:t>
      </w:r>
      <w:r w:rsidR="00335BD6" w:rsidRPr="00D73BC7">
        <w:rPr>
          <w:rFonts w:cs="Times New Roman"/>
          <w:color w:val="000000"/>
          <w:kern w:val="0"/>
          <w:szCs w:val="24"/>
        </w:rPr>
        <w:t xml:space="preserve">contiguous </w:t>
      </w:r>
      <w:r w:rsidR="008F7242" w:rsidRPr="00D73BC7">
        <w:rPr>
          <w:rFonts w:cs="Times New Roman"/>
          <w:color w:val="000000"/>
          <w:kern w:val="0"/>
          <w:szCs w:val="24"/>
        </w:rPr>
        <w:t>US</w:t>
      </w:r>
      <w:r w:rsidR="00335BD6" w:rsidRPr="00D73BC7">
        <w:rPr>
          <w:rFonts w:cs="Times New Roman"/>
          <w:color w:val="000000"/>
          <w:kern w:val="0"/>
          <w:szCs w:val="24"/>
        </w:rPr>
        <w:t xml:space="preserve"> (CONUS)</w:t>
      </w:r>
      <w:r w:rsidR="009E163A">
        <w:rPr>
          <w:rFonts w:cs="Times New Roman"/>
          <w:color w:val="000000"/>
          <w:kern w:val="0"/>
          <w:szCs w:val="24"/>
        </w:rPr>
        <w:t xml:space="preserve"> </w:t>
      </w:r>
      <w:r w:rsidR="00222E77">
        <w:rPr>
          <w:rFonts w:ascii="Times-Roman" w:hAnsi="Times-Roman" w:cs="Times-Roman"/>
          <w:color w:val="000000"/>
          <w:kern w:val="0"/>
          <w:szCs w:val="24"/>
        </w:rPr>
        <w:fldChar w:fldCharType="begin"/>
      </w:r>
      <w:r w:rsidR="002D6A9C">
        <w:rPr>
          <w:rFonts w:ascii="Times-Roman" w:hAnsi="Times-Roman" w:cs="Times-Roman"/>
          <w:color w:val="000000"/>
          <w:kern w:val="0"/>
          <w:szCs w:val="24"/>
        </w:rPr>
        <w:instrText xml:space="preserve"> ADDIN EN.CITE &lt;EndNote&gt;&lt;Cite&gt;&lt;Author&gt;Zhang&lt;/Author&gt;&lt;Year&gt;2013&lt;/Year&gt;&lt;RecNum&gt;65&lt;/RecNum&gt;&lt;DisplayText&gt;(Zhang et al., 2013a)&lt;/DisplayText&gt;&lt;record&gt;&lt;rec-number&gt;65&lt;/rec-number&gt;&lt;foreign-keys&gt;&lt;key app="EN" db-id="tdz2dxda7d9zpsere5vps09wvftsz5xrwvx9" timestamp="1391103422"&gt;65&lt;/key&gt;&lt;/foreign-keys&gt;&lt;ref-type name="Journal Article"&gt;17&lt;/ref-type&gt;&lt;contributors&gt;&lt;authors&gt;&lt;author&gt;Zhang, Y.&lt;/author&gt;&lt;author&gt;Bielory, L.&lt;/author&gt;&lt;author&gt;Georgopoulos, P. G.&lt;/author&gt;&lt;/authors&gt;&lt;/contributors&gt;&lt;auth-address&gt;Environmental and Occupational Health Sciences Institute (EOHSI)-A Joint Institute of UMDNJ-RW Johnson Medical School &amp;amp; Rutgers University, Piscataway, NJ, 08854, USA.&lt;/auth-address&gt;&lt;titles&gt;&lt;title&gt;Climate change effect on Betula (birch) and Quercus (oak) pollen seasons in the United States&lt;/title&gt;&lt;secondary-title&gt;Int J Biometeorol&lt;/secondary-title&gt;&lt;alt-title&gt;International journal of biometeorology&lt;/alt-title&gt;&lt;/titles&gt;&lt;periodical&gt;&lt;full-title&gt;Int J Biometeorol&lt;/full-title&gt;&lt;abbr-1&gt;International journal of biometeorology&lt;/abbr-1&gt;&lt;/periodical&gt;&lt;alt-periodical&gt;&lt;full-title&gt;Int J Biometeorol&lt;/full-title&gt;&lt;abbr-1&gt;International journal of biometeorology&lt;/abbr-1&gt;&lt;/alt-periodical&gt;&lt;edition&gt;2013/06/25&lt;/edition&gt;&lt;dates&gt;&lt;year&gt;2013&lt;/year&gt;&lt;pub-dates&gt;&lt;date&gt;Jun 21&lt;/date&gt;&lt;/pub-dates&gt;&lt;/dates&gt;&lt;isbn&gt;0020-7128&lt;/isbn&gt;&lt;accession-num&gt;23793955&lt;/accession-num&gt;&lt;urls&gt;&lt;/urls&gt;&lt;custom2&gt;Pmc3851577&lt;/custom2&gt;&lt;custom6&gt;Nihms497304&lt;/custom6&gt;&lt;electronic-resource-num&gt;10.1007/s00484-013-0674-7&lt;/electronic-resource-num&gt;&lt;remote-database-provider&gt;Nlm&lt;/remote-database-provider&gt;&lt;language&gt;Eng&lt;/language&gt;&lt;/record&gt;&lt;/Cite&gt;&lt;/EndNote&gt;</w:instrText>
      </w:r>
      <w:r w:rsidR="00222E77">
        <w:rPr>
          <w:rFonts w:ascii="Times-Roman" w:hAnsi="Times-Roman" w:cs="Times-Roman"/>
          <w:color w:val="000000"/>
          <w:kern w:val="0"/>
          <w:szCs w:val="24"/>
        </w:rPr>
        <w:fldChar w:fldCharType="separate"/>
      </w:r>
      <w:r w:rsidR="009E163A">
        <w:rPr>
          <w:rFonts w:ascii="Times-Roman" w:hAnsi="Times-Roman" w:cs="Times-Roman"/>
          <w:noProof/>
          <w:color w:val="000000"/>
          <w:kern w:val="0"/>
          <w:szCs w:val="24"/>
        </w:rPr>
        <w:t>(</w:t>
      </w:r>
      <w:hyperlink w:anchor="_ENREF_29" w:tooltip="Zhang, 2013 #65" w:history="1">
        <w:r w:rsidR="00637C89">
          <w:rPr>
            <w:rFonts w:ascii="Times-Roman" w:hAnsi="Times-Roman" w:cs="Times-Roman"/>
            <w:noProof/>
            <w:color w:val="000000"/>
            <w:kern w:val="0"/>
            <w:szCs w:val="24"/>
          </w:rPr>
          <w:t>Zhang et al., 2013a</w:t>
        </w:r>
      </w:hyperlink>
      <w:r w:rsidR="009E163A">
        <w:rPr>
          <w:rFonts w:ascii="Times-Roman" w:hAnsi="Times-Roman" w:cs="Times-Roman"/>
          <w:noProof/>
          <w:color w:val="000000"/>
          <w:kern w:val="0"/>
          <w:szCs w:val="24"/>
        </w:rPr>
        <w:t>)</w:t>
      </w:r>
      <w:r w:rsidR="00222E77">
        <w:rPr>
          <w:rFonts w:ascii="Times-Roman" w:hAnsi="Times-Roman" w:cs="Times-Roman"/>
          <w:color w:val="000000"/>
          <w:kern w:val="0"/>
          <w:szCs w:val="24"/>
        </w:rPr>
        <w:fldChar w:fldCharType="end"/>
      </w:r>
      <w:r w:rsidR="009E163A">
        <w:rPr>
          <w:rFonts w:cs="Times New Roman"/>
          <w:color w:val="000000"/>
          <w:kern w:val="0"/>
          <w:szCs w:val="24"/>
        </w:rPr>
        <w:t xml:space="preserve">. </w:t>
      </w:r>
      <w:r w:rsidR="00335BD6" w:rsidRPr="00D73BC7">
        <w:rPr>
          <w:rFonts w:cs="Times New Roman"/>
          <w:color w:val="000000"/>
          <w:kern w:val="0"/>
          <w:szCs w:val="24"/>
        </w:rPr>
        <w:t xml:space="preserve">The geographic locations </w:t>
      </w:r>
      <w:r w:rsidR="00E7562A">
        <w:rPr>
          <w:rFonts w:cs="Times New Roman"/>
          <w:color w:val="000000"/>
          <w:kern w:val="0"/>
          <w:szCs w:val="24"/>
        </w:rPr>
        <w:t xml:space="preserve">and main climate characteristics </w:t>
      </w:r>
      <w:r w:rsidR="00335BD6" w:rsidRPr="00D73BC7">
        <w:rPr>
          <w:rFonts w:cs="Times New Roman"/>
          <w:color w:val="000000"/>
          <w:kern w:val="0"/>
          <w:szCs w:val="24"/>
        </w:rPr>
        <w:t xml:space="preserve">of </w:t>
      </w:r>
      <w:r w:rsidRPr="00D73BC7">
        <w:rPr>
          <w:rFonts w:cs="Times New Roman"/>
          <w:color w:val="000000"/>
          <w:kern w:val="0"/>
          <w:szCs w:val="24"/>
        </w:rPr>
        <w:t xml:space="preserve">the </w:t>
      </w:r>
      <w:r w:rsidR="00335BD6" w:rsidRPr="00D73BC7">
        <w:rPr>
          <w:rFonts w:cs="Times New Roman"/>
          <w:color w:val="000000"/>
          <w:kern w:val="0"/>
          <w:szCs w:val="24"/>
        </w:rPr>
        <w:t xml:space="preserve">AAAAI pollen monitoring stations are </w:t>
      </w:r>
      <w:r w:rsidRPr="00D73BC7">
        <w:rPr>
          <w:rFonts w:cs="Times New Roman"/>
          <w:color w:val="000000"/>
          <w:kern w:val="0"/>
          <w:szCs w:val="24"/>
        </w:rPr>
        <w:t xml:space="preserve">shown </w:t>
      </w:r>
      <w:r w:rsidR="00335BD6" w:rsidRPr="00D73BC7">
        <w:rPr>
          <w:rFonts w:cs="Times New Roman"/>
          <w:color w:val="000000"/>
          <w:kern w:val="0"/>
          <w:szCs w:val="24"/>
        </w:rPr>
        <w:t>in</w:t>
      </w:r>
      <w:r w:rsidR="001F37E4" w:rsidRPr="00D73BC7">
        <w:rPr>
          <w:rFonts w:cs="Times New Roman"/>
          <w:color w:val="000000"/>
          <w:kern w:val="0"/>
          <w:szCs w:val="24"/>
        </w:rPr>
        <w:t xml:space="preserve"> </w:t>
      </w:r>
      <w:r w:rsidR="009A45A0">
        <w:fldChar w:fldCharType="begin"/>
      </w:r>
      <w:r w:rsidR="009A45A0">
        <w:instrText xml:space="preserve"> REF _Ref378775669 \h  \* MERGEFORMAT </w:instrText>
      </w:r>
      <w:r w:rsidR="009A45A0">
        <w:fldChar w:fldCharType="separate"/>
      </w:r>
      <w:r w:rsidR="0008141F" w:rsidRPr="0008141F">
        <w:rPr>
          <w:rFonts w:cs="Times New Roman"/>
          <w:szCs w:val="24"/>
        </w:rPr>
        <w:t xml:space="preserve">Figure </w:t>
      </w:r>
      <w:r w:rsidR="00222E77" w:rsidRPr="00222E77">
        <w:rPr>
          <w:rFonts w:cs="Times New Roman"/>
          <w:szCs w:val="24"/>
        </w:rPr>
        <w:t>1</w:t>
      </w:r>
      <w:r w:rsidR="009A45A0">
        <w:fldChar w:fldCharType="end"/>
      </w:r>
      <w:r w:rsidR="00FB2EE1">
        <w:rPr>
          <w:rFonts w:cs="Times New Roman"/>
          <w:color w:val="000000"/>
          <w:kern w:val="0"/>
          <w:szCs w:val="24"/>
        </w:rPr>
        <w:t xml:space="preserve"> </w:t>
      </w:r>
      <w:r w:rsidR="00960E08">
        <w:rPr>
          <w:rFonts w:cs="Times New Roman"/>
          <w:color w:val="000000"/>
          <w:kern w:val="0"/>
          <w:szCs w:val="24"/>
        </w:rPr>
        <w:t xml:space="preserve">and </w:t>
      </w:r>
      <w:r w:rsidR="009A45A0">
        <w:fldChar w:fldCharType="begin"/>
      </w:r>
      <w:r w:rsidR="009A45A0">
        <w:instrText xml:space="preserve"> REF _Ref378775701 \h  \* MERGEFORMAT </w:instrText>
      </w:r>
      <w:r w:rsidR="009A45A0">
        <w:fldChar w:fldCharType="separate"/>
      </w:r>
      <w:r w:rsidR="00222E77" w:rsidRPr="00222E77">
        <w:rPr>
          <w:rFonts w:cs="Times New Roman"/>
          <w:color w:val="000000"/>
          <w:kern w:val="0"/>
          <w:szCs w:val="24"/>
        </w:rPr>
        <w:t>Table 1</w:t>
      </w:r>
      <w:r w:rsidR="009A45A0">
        <w:fldChar w:fldCharType="end"/>
      </w:r>
      <w:r w:rsidR="00154EC8" w:rsidRPr="00C055FE">
        <w:rPr>
          <w:rFonts w:cs="Times New Roman"/>
          <w:color w:val="000000"/>
          <w:kern w:val="0"/>
          <w:szCs w:val="24"/>
        </w:rPr>
        <w:t xml:space="preserve">. </w:t>
      </w:r>
      <w:r w:rsidR="007748A4" w:rsidRPr="00D73BC7">
        <w:rPr>
          <w:rFonts w:cs="Times New Roman"/>
          <w:color w:val="000000"/>
          <w:kern w:val="0"/>
          <w:szCs w:val="24"/>
        </w:rPr>
        <w:t xml:space="preserve">The reported pollen data were classified only at the level of genus. </w:t>
      </w:r>
      <w:r w:rsidR="00666C5D" w:rsidRPr="00D73BC7">
        <w:rPr>
          <w:rFonts w:cs="Times New Roman"/>
          <w:color w:val="000000"/>
          <w:kern w:val="0"/>
          <w:szCs w:val="24"/>
        </w:rPr>
        <w:t>Species with the gen</w:t>
      </w:r>
      <w:r w:rsidR="002844CD" w:rsidRPr="00D73BC7">
        <w:rPr>
          <w:rFonts w:cs="Times New Roman"/>
          <w:color w:val="000000"/>
          <w:kern w:val="0"/>
          <w:szCs w:val="24"/>
        </w:rPr>
        <w:t>era</w:t>
      </w:r>
      <w:r w:rsidR="00666C5D" w:rsidRPr="00D73BC7">
        <w:rPr>
          <w:rFonts w:cs="Times New Roman"/>
          <w:color w:val="000000"/>
          <w:kern w:val="0"/>
          <w:szCs w:val="24"/>
        </w:rPr>
        <w:t xml:space="preserve"> of</w:t>
      </w:r>
      <w:r w:rsidR="007748A4" w:rsidRPr="00D73BC7">
        <w:rPr>
          <w:rFonts w:cs="Times New Roman"/>
          <w:color w:val="000000"/>
          <w:kern w:val="0"/>
          <w:szCs w:val="24"/>
        </w:rPr>
        <w:t xml:space="preserve"> Ambrosia, Artemisia, Betula, Gramineae or Quercus were not </w:t>
      </w:r>
      <w:r w:rsidR="00E42074" w:rsidRPr="00D73BC7">
        <w:rPr>
          <w:rFonts w:cs="Times New Roman"/>
          <w:color w:val="000000"/>
          <w:kern w:val="0"/>
          <w:szCs w:val="24"/>
        </w:rPr>
        <w:t xml:space="preserve">differentiated. </w:t>
      </w:r>
      <w:r w:rsidR="00154EC8" w:rsidRPr="00C055FE">
        <w:rPr>
          <w:rFonts w:cs="Times New Roman"/>
          <w:color w:val="000000"/>
          <w:kern w:val="0"/>
          <w:szCs w:val="24"/>
        </w:rPr>
        <w:t xml:space="preserve">The collected airborne pollen counts were used to generate the distributions of daily </w:t>
      </w:r>
      <w:r w:rsidR="002844CD" w:rsidRPr="00C055FE">
        <w:rPr>
          <w:rFonts w:cs="Times New Roman"/>
          <w:color w:val="000000"/>
          <w:kern w:val="0"/>
          <w:szCs w:val="24"/>
        </w:rPr>
        <w:t xml:space="preserve">average </w:t>
      </w:r>
      <w:r w:rsidR="00154EC8" w:rsidRPr="00C055FE">
        <w:rPr>
          <w:rFonts w:cs="Times New Roman"/>
          <w:color w:val="000000"/>
          <w:kern w:val="0"/>
          <w:szCs w:val="24"/>
        </w:rPr>
        <w:t>pollen concentrations in nine climate regions</w:t>
      </w:r>
      <w:r w:rsidR="00D206AB" w:rsidRPr="00D206AB">
        <w:rPr>
          <w:rFonts w:cs="Times New Roman"/>
          <w:kern w:val="0"/>
          <w:szCs w:val="24"/>
        </w:rPr>
        <w:t xml:space="preserve"> </w:t>
      </w:r>
      <w:r w:rsidR="00D206AB">
        <w:rPr>
          <w:rFonts w:cs="Times New Roman"/>
          <w:kern w:val="0"/>
          <w:szCs w:val="24"/>
        </w:rPr>
        <w:t>of contiguous US</w:t>
      </w:r>
      <w:r w:rsidR="001C359C" w:rsidRPr="00C055FE">
        <w:rPr>
          <w:rFonts w:cs="Times New Roman"/>
          <w:color w:val="000000"/>
          <w:kern w:val="0"/>
          <w:szCs w:val="24"/>
        </w:rPr>
        <w:t>, as shown in</w:t>
      </w:r>
      <w:r w:rsidR="00D73BC7">
        <w:rPr>
          <w:rFonts w:cs="Times New Roman"/>
          <w:color w:val="000000"/>
          <w:kern w:val="0"/>
          <w:szCs w:val="24"/>
        </w:rPr>
        <w:t xml:space="preserve"> </w:t>
      </w:r>
      <w:r w:rsidR="009A45A0">
        <w:fldChar w:fldCharType="begin"/>
      </w:r>
      <w:r w:rsidR="009A45A0">
        <w:instrText xml:space="preserve"> REF _Ref378775743 \h  \* MERGEFORMAT </w:instrText>
      </w:r>
      <w:r w:rsidR="009A45A0">
        <w:fldChar w:fldCharType="separate"/>
      </w:r>
      <w:r w:rsidR="00222E77" w:rsidRPr="00222E77">
        <w:rPr>
          <w:rFonts w:cs="Times New Roman"/>
          <w:color w:val="000000"/>
          <w:kern w:val="0"/>
          <w:szCs w:val="24"/>
        </w:rPr>
        <w:t>Figure 2</w:t>
      </w:r>
      <w:r w:rsidR="009A45A0">
        <w:fldChar w:fldCharType="end"/>
      </w:r>
      <w:r w:rsidR="00AD1FAF" w:rsidRPr="00C055FE">
        <w:rPr>
          <w:rFonts w:cs="Times New Roman"/>
          <w:color w:val="000000"/>
          <w:kern w:val="0"/>
          <w:szCs w:val="24"/>
        </w:rPr>
        <w:t>.</w:t>
      </w:r>
      <w:r w:rsidR="00CB289F" w:rsidRPr="00D73BC7">
        <w:rPr>
          <w:rFonts w:cs="Times New Roman"/>
          <w:color w:val="000000"/>
          <w:kern w:val="0"/>
          <w:szCs w:val="24"/>
        </w:rPr>
        <w:t xml:space="preserve"> The distributions of those species </w:t>
      </w:r>
      <w:r w:rsidR="008B61FF" w:rsidRPr="00D73BC7">
        <w:rPr>
          <w:rFonts w:cs="Times New Roman"/>
          <w:color w:val="000000"/>
          <w:kern w:val="0"/>
          <w:szCs w:val="24"/>
        </w:rPr>
        <w:t xml:space="preserve">in the </w:t>
      </w:r>
      <w:r w:rsidR="00FB2EE1">
        <w:rPr>
          <w:rFonts w:cs="Times New Roman"/>
          <w:color w:val="000000"/>
          <w:kern w:val="0"/>
          <w:szCs w:val="24"/>
        </w:rPr>
        <w:t>CONUS</w:t>
      </w:r>
      <w:r w:rsidR="008B61FF" w:rsidRPr="00D73BC7">
        <w:rPr>
          <w:rFonts w:cs="Times New Roman"/>
          <w:color w:val="000000"/>
          <w:kern w:val="0"/>
          <w:szCs w:val="24"/>
        </w:rPr>
        <w:t xml:space="preserve"> </w:t>
      </w:r>
      <w:r w:rsidR="00CB289F" w:rsidRPr="00D73BC7">
        <w:rPr>
          <w:rFonts w:cs="Times New Roman"/>
          <w:color w:val="000000"/>
          <w:kern w:val="0"/>
          <w:szCs w:val="24"/>
        </w:rPr>
        <w:t>can be seen in</w:t>
      </w:r>
      <w:r w:rsidR="00D73BC7">
        <w:rPr>
          <w:rFonts w:cs="Times New Roman"/>
          <w:color w:val="000000"/>
          <w:kern w:val="0"/>
          <w:szCs w:val="24"/>
        </w:rPr>
        <w:t xml:space="preserve"> </w:t>
      </w:r>
      <w:r w:rsidR="009A45A0">
        <w:fldChar w:fldCharType="begin"/>
      </w:r>
      <w:r w:rsidR="009A45A0">
        <w:instrText xml:space="preserve"> REF _Ref378775754 \h  \* MERGEFORMAT </w:instrText>
      </w:r>
      <w:r w:rsidR="009A45A0">
        <w:fldChar w:fldCharType="separate"/>
      </w:r>
      <w:r w:rsidR="00222E77" w:rsidRPr="00222E77">
        <w:rPr>
          <w:rFonts w:cs="Times New Roman"/>
          <w:color w:val="000000"/>
          <w:kern w:val="0"/>
          <w:szCs w:val="24"/>
        </w:rPr>
        <w:t>Figure 3</w:t>
      </w:r>
      <w:r w:rsidR="009A45A0">
        <w:fldChar w:fldCharType="end"/>
      </w:r>
      <w:r w:rsidR="00CB289F" w:rsidRPr="00D73BC7">
        <w:rPr>
          <w:rFonts w:cs="Times New Roman"/>
          <w:color w:val="000000"/>
          <w:kern w:val="0"/>
          <w:szCs w:val="24"/>
        </w:rPr>
        <w:t>.</w:t>
      </w:r>
    </w:p>
    <w:p w:rsidR="00AD1AF7" w:rsidRPr="00BF6767" w:rsidRDefault="00AD1AF7" w:rsidP="00AD1AF7">
      <w:pPr>
        <w:pStyle w:val="3"/>
        <w:rPr>
          <w:sz w:val="32"/>
          <w:szCs w:val="32"/>
        </w:rPr>
      </w:pPr>
      <w:r>
        <w:rPr>
          <w:rFonts w:hint="eastAsia"/>
        </w:rPr>
        <w:t xml:space="preserve"> </w:t>
      </w:r>
      <w:r>
        <w:t xml:space="preserve">Pollen </w:t>
      </w:r>
      <w:r>
        <w:rPr>
          <w:rFonts w:hint="eastAsia"/>
        </w:rPr>
        <w:t>Trend</w:t>
      </w:r>
    </w:p>
    <w:p w:rsidR="00175A90" w:rsidRDefault="00CB289F">
      <w:pPr>
        <w:autoSpaceDE w:val="0"/>
        <w:autoSpaceDN w:val="0"/>
        <w:adjustRightInd w:val="0"/>
        <w:snapToGrid w:val="0"/>
        <w:spacing w:before="96" w:after="120" w:line="480" w:lineRule="auto"/>
        <w:ind w:firstLine="720"/>
        <w:contextualSpacing/>
        <w:rPr>
          <w:rFonts w:ascii="Times-Roman" w:hAnsi="Times-Roman" w:cs="Times-Roman"/>
          <w:color w:val="000000"/>
          <w:kern w:val="0"/>
          <w:szCs w:val="24"/>
        </w:rPr>
      </w:pPr>
      <w:r>
        <w:rPr>
          <w:rFonts w:ascii="Times-Roman" w:hAnsi="Times-Roman" w:cs="Times-Roman"/>
          <w:color w:val="000000"/>
          <w:kern w:val="0"/>
          <w:szCs w:val="24"/>
        </w:rPr>
        <w:t>C</w:t>
      </w:r>
      <w:r w:rsidR="00A2796E">
        <w:rPr>
          <w:rFonts w:ascii="Times-Roman" w:hAnsi="Times-Roman" w:cs="Times-Roman" w:hint="eastAsia"/>
          <w:color w:val="000000"/>
          <w:kern w:val="0"/>
          <w:szCs w:val="24"/>
        </w:rPr>
        <w:t xml:space="preserve">limate change and other </w:t>
      </w:r>
      <w:r w:rsidR="00185763">
        <w:rPr>
          <w:rFonts w:ascii="Times-Roman" w:hAnsi="Times-Roman" w:cs="Times-Roman"/>
          <w:color w:val="000000"/>
          <w:kern w:val="0"/>
          <w:szCs w:val="24"/>
        </w:rPr>
        <w:t>pheno</w:t>
      </w:r>
      <w:r w:rsidR="00A2796E">
        <w:rPr>
          <w:rFonts w:ascii="Times-Roman" w:hAnsi="Times-Roman" w:cs="Times-Roman"/>
          <w:color w:val="000000"/>
          <w:kern w:val="0"/>
          <w:szCs w:val="24"/>
        </w:rPr>
        <w:t>logical</w:t>
      </w:r>
      <w:r w:rsidR="00A2796E">
        <w:rPr>
          <w:rFonts w:ascii="Times-Roman" w:hAnsi="Times-Roman" w:cs="Times-Roman" w:hint="eastAsia"/>
          <w:color w:val="000000"/>
          <w:kern w:val="0"/>
          <w:szCs w:val="24"/>
        </w:rPr>
        <w:t xml:space="preserve"> factors may </w:t>
      </w:r>
      <w:r w:rsidR="00A2796E">
        <w:rPr>
          <w:rFonts w:ascii="Times-Roman" w:hAnsi="Times-Roman" w:cs="Times-Roman"/>
          <w:color w:val="000000"/>
          <w:kern w:val="0"/>
          <w:szCs w:val="24"/>
        </w:rPr>
        <w:t>affect</w:t>
      </w:r>
      <w:r w:rsidR="00A2796E">
        <w:rPr>
          <w:rFonts w:ascii="Times-Roman" w:hAnsi="Times-Roman" w:cs="Times-Roman" w:hint="eastAsia"/>
          <w:color w:val="000000"/>
          <w:kern w:val="0"/>
          <w:szCs w:val="24"/>
        </w:rPr>
        <w:t xml:space="preserve"> pollen concentration</w:t>
      </w:r>
      <w:r>
        <w:rPr>
          <w:rFonts w:ascii="Times-Roman" w:hAnsi="Times-Roman" w:cs="Times-Roman"/>
          <w:color w:val="000000"/>
          <w:kern w:val="0"/>
          <w:szCs w:val="24"/>
        </w:rPr>
        <w:t>s</w:t>
      </w:r>
      <w:r w:rsidR="006177BF">
        <w:rPr>
          <w:rFonts w:ascii="Times-Roman" w:hAnsi="Times-Roman" w:cs="Times-Roman"/>
          <w:color w:val="000000"/>
          <w:kern w:val="0"/>
          <w:szCs w:val="24"/>
        </w:rPr>
        <w:t>,</w:t>
      </w:r>
      <w:r>
        <w:rPr>
          <w:rFonts w:ascii="Times-Roman" w:hAnsi="Times-Roman" w:cs="Times-Roman"/>
          <w:color w:val="000000"/>
          <w:kern w:val="0"/>
          <w:szCs w:val="24"/>
        </w:rPr>
        <w:t xml:space="preserve"> and </w:t>
      </w:r>
      <w:r w:rsidR="008835F3">
        <w:rPr>
          <w:rFonts w:ascii="Times-Roman" w:hAnsi="Times-Roman" w:cs="Times-Roman" w:hint="eastAsia"/>
          <w:color w:val="000000"/>
          <w:kern w:val="0"/>
          <w:szCs w:val="24"/>
        </w:rPr>
        <w:t xml:space="preserve">pollen </w:t>
      </w:r>
      <w:r w:rsidR="00A2796E">
        <w:rPr>
          <w:rFonts w:ascii="Times-Roman" w:hAnsi="Times-Roman" w:cs="Times-Roman" w:hint="eastAsia"/>
          <w:color w:val="000000"/>
          <w:kern w:val="0"/>
          <w:szCs w:val="24"/>
        </w:rPr>
        <w:t>concentrations</w:t>
      </w:r>
      <w:r>
        <w:rPr>
          <w:rFonts w:ascii="Times-Roman" w:hAnsi="Times-Roman" w:cs="Times-Roman" w:hint="eastAsia"/>
          <w:color w:val="000000"/>
          <w:kern w:val="0"/>
          <w:szCs w:val="24"/>
        </w:rPr>
        <w:t xml:space="preserve"> may be different</w:t>
      </w:r>
      <w:r w:rsidR="008835F3">
        <w:rPr>
          <w:rFonts w:ascii="Times-Roman" w:hAnsi="Times-Roman" w:cs="Times-Roman" w:hint="eastAsia"/>
          <w:color w:val="000000"/>
          <w:kern w:val="0"/>
          <w:szCs w:val="24"/>
        </w:rPr>
        <w:t xml:space="preserve"> </w:t>
      </w:r>
      <w:r>
        <w:rPr>
          <w:rFonts w:ascii="Times-Roman" w:hAnsi="Times-Roman" w:cs="Times-Roman"/>
          <w:color w:val="000000"/>
          <w:kern w:val="0"/>
          <w:szCs w:val="24"/>
        </w:rPr>
        <w:t>for</w:t>
      </w:r>
      <w:r w:rsidR="008835F3">
        <w:rPr>
          <w:rFonts w:ascii="Times-Roman" w:hAnsi="Times-Roman" w:cs="Times-Roman" w:hint="eastAsia"/>
          <w:color w:val="000000"/>
          <w:kern w:val="0"/>
          <w:szCs w:val="24"/>
        </w:rPr>
        <w:t xml:space="preserve"> each year</w:t>
      </w:r>
      <w:r w:rsidR="00F80C78">
        <w:rPr>
          <w:rFonts w:ascii="Times-Roman" w:hAnsi="Times-Roman" w:cs="Times-Roman"/>
          <w:color w:val="000000"/>
          <w:kern w:val="0"/>
          <w:szCs w:val="24"/>
        </w:rPr>
        <w:t xml:space="preserve"> </w:t>
      </w:r>
      <w:r w:rsidR="00222E77">
        <w:rPr>
          <w:rFonts w:ascii="Times-Roman" w:hAnsi="Times-Roman" w:cs="Times-Roman"/>
          <w:color w:val="000000"/>
          <w:kern w:val="0"/>
          <w:szCs w:val="24"/>
        </w:rPr>
        <w:fldChar w:fldCharType="begin"/>
      </w:r>
      <w:r w:rsidR="002D6A9C">
        <w:rPr>
          <w:rFonts w:ascii="Times-Roman" w:hAnsi="Times-Roman" w:cs="Times-Roman"/>
          <w:color w:val="000000"/>
          <w:kern w:val="0"/>
          <w:szCs w:val="24"/>
        </w:rPr>
        <w:instrText xml:space="preserve"> ADDIN EN.CITE &lt;EndNote&gt;&lt;Cite&gt;&lt;Author&gt;Zhang&lt;/Author&gt;&lt;Year&gt;2013&lt;/Year&gt;&lt;RecNum&gt;65&lt;/RecNum&gt;&lt;DisplayText&gt;(Zhang et al., 2013a)&lt;/DisplayText&gt;&lt;record&gt;&lt;rec-number&gt;65&lt;/rec-number&gt;&lt;foreign-keys&gt;&lt;key app="EN" db-id="tdz2dxda7d9zpsere5vps09wvftsz5xrwvx9" timestamp="1391103422"&gt;65&lt;/key&gt;&lt;/foreign-keys&gt;&lt;ref-type name="Journal Article"&gt;17&lt;/ref-type&gt;&lt;contributors&gt;&lt;authors&gt;&lt;author&gt;Zhang, Y.&lt;/author&gt;&lt;author&gt;Bielory, L.&lt;/author&gt;&lt;author&gt;Georgopoulos, P. G.&lt;/author&gt;&lt;/authors&gt;&lt;/contributors&gt;&lt;auth-address&gt;Environmental and Occupational Health Sciences Institute (EOHSI)-A Joint Institute of UMDNJ-RW Johnson Medical School &amp;amp; Rutgers University, Piscataway, NJ, 08854, USA.&lt;/auth-address&gt;&lt;titles&gt;&lt;title&gt;Climate change effect on Betula (birch) and Quercus (oak) pollen seasons in the United States&lt;/title&gt;&lt;secondary-title&gt;Int J Biometeorol&lt;/secondary-title&gt;&lt;alt-title&gt;International journal of biometeorology&lt;/alt-title&gt;&lt;/titles&gt;&lt;periodical&gt;&lt;full-title&gt;Int J Biometeorol&lt;/full-title&gt;&lt;abbr-1&gt;International journal of biometeorology&lt;/abbr-1&gt;&lt;/periodical&gt;&lt;alt-periodical&gt;&lt;full-title&gt;Int J Biometeorol&lt;/full-title&gt;&lt;abbr-1&gt;International journal of biometeorology&lt;/abbr-1&gt;&lt;/alt-periodical&gt;&lt;edition&gt;2013/06/25&lt;/edition&gt;&lt;dates&gt;&lt;year&gt;2013&lt;/year&gt;&lt;pub-dates&gt;&lt;date&gt;Jun 21&lt;/date&gt;&lt;/pub-dates&gt;&lt;/dates&gt;&lt;isbn&gt;0020-7128&lt;/isbn&gt;&lt;accession-num&gt;23793955&lt;/accession-num&gt;&lt;urls&gt;&lt;/urls&gt;&lt;custom2&gt;Pmc3851577&lt;/custom2&gt;&lt;custom6&gt;Nihms497304&lt;/custom6&gt;&lt;electronic-resource-num&gt;10.1007/s00484-013-0674-7&lt;/electronic-resource-num&gt;&lt;remote-database-provider&gt;Nlm&lt;/remote-database-provider&gt;&lt;language&gt;Eng&lt;/language&gt;&lt;/record&gt;&lt;/Cite&gt;&lt;/EndNote&gt;</w:instrText>
      </w:r>
      <w:r w:rsidR="00222E77">
        <w:rPr>
          <w:rFonts w:ascii="Times-Roman" w:hAnsi="Times-Roman" w:cs="Times-Roman"/>
          <w:color w:val="000000"/>
          <w:kern w:val="0"/>
          <w:szCs w:val="24"/>
        </w:rPr>
        <w:fldChar w:fldCharType="separate"/>
      </w:r>
      <w:r w:rsidR="00E017AB">
        <w:rPr>
          <w:rFonts w:ascii="Times-Roman" w:hAnsi="Times-Roman" w:cs="Times-Roman"/>
          <w:noProof/>
          <w:color w:val="000000"/>
          <w:kern w:val="0"/>
          <w:szCs w:val="24"/>
        </w:rPr>
        <w:t>(</w:t>
      </w:r>
      <w:hyperlink w:anchor="_ENREF_29" w:tooltip="Zhang, 2013 #65" w:history="1">
        <w:r w:rsidR="00637C89">
          <w:rPr>
            <w:rFonts w:ascii="Times-Roman" w:hAnsi="Times-Roman" w:cs="Times-Roman"/>
            <w:noProof/>
            <w:color w:val="000000"/>
            <w:kern w:val="0"/>
            <w:szCs w:val="24"/>
          </w:rPr>
          <w:t>Zhang et al., 2013a</w:t>
        </w:r>
      </w:hyperlink>
      <w:r w:rsidR="00E017AB">
        <w:rPr>
          <w:rFonts w:ascii="Times-Roman" w:hAnsi="Times-Roman" w:cs="Times-Roman"/>
          <w:noProof/>
          <w:color w:val="000000"/>
          <w:kern w:val="0"/>
          <w:szCs w:val="24"/>
        </w:rPr>
        <w:t>)</w:t>
      </w:r>
      <w:r w:rsidR="00222E77">
        <w:rPr>
          <w:rFonts w:ascii="Times-Roman" w:hAnsi="Times-Roman" w:cs="Times-Roman"/>
          <w:color w:val="000000"/>
          <w:kern w:val="0"/>
          <w:szCs w:val="24"/>
        </w:rPr>
        <w:fldChar w:fldCharType="end"/>
      </w:r>
      <w:r w:rsidR="008835F3">
        <w:rPr>
          <w:rFonts w:ascii="Times-Roman" w:hAnsi="Times-Roman" w:cs="Times-Roman" w:hint="eastAsia"/>
          <w:color w:val="000000"/>
          <w:kern w:val="0"/>
          <w:szCs w:val="24"/>
        </w:rPr>
        <w:t xml:space="preserve">. </w:t>
      </w:r>
      <w:r>
        <w:rPr>
          <w:rFonts w:ascii="Times-Roman" w:hAnsi="Times-Roman" w:cs="Times-Roman"/>
          <w:color w:val="000000"/>
          <w:kern w:val="0"/>
          <w:szCs w:val="24"/>
        </w:rPr>
        <w:t>For the purpose of the present study</w:t>
      </w:r>
      <w:r w:rsidR="00B304A1">
        <w:rPr>
          <w:rFonts w:ascii="Times-Roman" w:hAnsi="Times-Roman" w:cs="Times-Roman"/>
          <w:color w:val="000000"/>
          <w:kern w:val="0"/>
          <w:szCs w:val="24"/>
        </w:rPr>
        <w:t xml:space="preserve"> and</w:t>
      </w:r>
      <w:r w:rsidR="00B304A1">
        <w:rPr>
          <w:rFonts w:ascii="Times-Roman" w:hAnsi="Times-Roman" w:cs="Times-Roman" w:hint="eastAsia"/>
          <w:color w:val="000000"/>
          <w:kern w:val="0"/>
          <w:szCs w:val="24"/>
        </w:rPr>
        <w:t xml:space="preserve"> to investigate the trend of the pollen counts over time</w:t>
      </w:r>
      <w:r>
        <w:rPr>
          <w:rFonts w:ascii="Times-Roman" w:hAnsi="Times-Roman" w:cs="Times-Roman"/>
          <w:color w:val="000000"/>
          <w:kern w:val="0"/>
          <w:szCs w:val="24"/>
        </w:rPr>
        <w:t>, p</w:t>
      </w:r>
      <w:r w:rsidR="00A2796E">
        <w:rPr>
          <w:rFonts w:ascii="Times-Roman" w:hAnsi="Times-Roman" w:cs="Times-Roman" w:hint="eastAsia"/>
          <w:color w:val="000000"/>
          <w:kern w:val="0"/>
          <w:szCs w:val="24"/>
        </w:rPr>
        <w:t>ollen concentration</w:t>
      </w:r>
      <w:r>
        <w:rPr>
          <w:rFonts w:ascii="Times-Roman" w:hAnsi="Times-Roman" w:cs="Times-Roman"/>
          <w:color w:val="000000"/>
          <w:kern w:val="0"/>
          <w:szCs w:val="24"/>
        </w:rPr>
        <w:t xml:space="preserve"> data</w:t>
      </w:r>
      <w:r w:rsidR="00A2796E">
        <w:rPr>
          <w:rFonts w:ascii="Times-Roman" w:hAnsi="Times-Roman" w:cs="Times-Roman" w:hint="eastAsia"/>
          <w:color w:val="000000"/>
          <w:kern w:val="0"/>
          <w:szCs w:val="24"/>
        </w:rPr>
        <w:t xml:space="preserve"> </w:t>
      </w:r>
      <w:r>
        <w:rPr>
          <w:rFonts w:ascii="Times-Roman" w:hAnsi="Times-Roman" w:cs="Times-Roman"/>
          <w:color w:val="000000"/>
          <w:kern w:val="0"/>
          <w:szCs w:val="24"/>
        </w:rPr>
        <w:t>for</w:t>
      </w:r>
      <w:r w:rsidR="00075EDA">
        <w:rPr>
          <w:rFonts w:ascii="Times-Roman" w:hAnsi="Times-Roman" w:cs="Times-Roman" w:hint="eastAsia"/>
          <w:color w:val="000000"/>
          <w:kern w:val="0"/>
          <w:szCs w:val="24"/>
        </w:rPr>
        <w:t xml:space="preserve"> 1994 to 2010 are divided into two parts</w:t>
      </w:r>
      <w:r w:rsidR="00B304A1">
        <w:rPr>
          <w:rFonts w:ascii="Times-Roman" w:hAnsi="Times-Roman" w:cs="Times-Roman"/>
          <w:color w:val="000000"/>
          <w:kern w:val="0"/>
          <w:szCs w:val="24"/>
        </w:rPr>
        <w:t xml:space="preserve">: </w:t>
      </w:r>
      <w:r w:rsidR="00075EDA">
        <w:rPr>
          <w:rFonts w:ascii="Times-Roman" w:hAnsi="Times-Roman" w:cs="Times-Roman" w:hint="eastAsia"/>
          <w:color w:val="000000"/>
          <w:kern w:val="0"/>
          <w:szCs w:val="24"/>
        </w:rPr>
        <w:t>1994-</w:t>
      </w:r>
      <w:r w:rsidR="00D64AB2">
        <w:rPr>
          <w:rFonts w:ascii="Times-Roman" w:hAnsi="Times-Roman" w:cs="Times-Roman" w:hint="eastAsia"/>
          <w:color w:val="000000"/>
          <w:kern w:val="0"/>
          <w:szCs w:val="24"/>
        </w:rPr>
        <w:t>2000</w:t>
      </w:r>
      <w:r w:rsidR="00FF4EFD">
        <w:rPr>
          <w:rFonts w:ascii="Times-Roman" w:hAnsi="Times-Roman" w:cs="Times-Roman"/>
          <w:color w:val="000000"/>
          <w:kern w:val="0"/>
          <w:szCs w:val="24"/>
        </w:rPr>
        <w:t>(7 years long)</w:t>
      </w:r>
      <w:r w:rsidR="00B304A1">
        <w:rPr>
          <w:rFonts w:ascii="Times-Roman" w:hAnsi="Times-Roman" w:cs="Times-Roman"/>
          <w:color w:val="000000"/>
          <w:kern w:val="0"/>
          <w:szCs w:val="24"/>
        </w:rPr>
        <w:t xml:space="preserve"> and </w:t>
      </w:r>
      <w:r w:rsidR="00CE031A">
        <w:rPr>
          <w:rFonts w:ascii="Times-Roman" w:hAnsi="Times-Roman" w:cs="Times-Roman" w:hint="eastAsia"/>
          <w:color w:val="000000"/>
          <w:kern w:val="0"/>
          <w:szCs w:val="24"/>
        </w:rPr>
        <w:t>200</w:t>
      </w:r>
      <w:r w:rsidR="00CE031A">
        <w:rPr>
          <w:rFonts w:ascii="Times-Roman" w:hAnsi="Times-Roman" w:cs="Times-Roman"/>
          <w:color w:val="000000"/>
          <w:kern w:val="0"/>
          <w:szCs w:val="24"/>
        </w:rPr>
        <w:t>3</w:t>
      </w:r>
      <w:r w:rsidR="00075EDA">
        <w:rPr>
          <w:rFonts w:ascii="Times-Roman" w:hAnsi="Times-Roman" w:cs="Times-Roman" w:hint="eastAsia"/>
          <w:color w:val="000000"/>
          <w:kern w:val="0"/>
          <w:szCs w:val="24"/>
        </w:rPr>
        <w:t>-2010</w:t>
      </w:r>
      <w:r w:rsidR="00FF4EFD">
        <w:rPr>
          <w:rFonts w:ascii="Times-Roman" w:hAnsi="Times-Roman" w:cs="Times-Roman"/>
          <w:color w:val="000000"/>
          <w:kern w:val="0"/>
          <w:szCs w:val="24"/>
        </w:rPr>
        <w:t xml:space="preserve"> (8 years long)</w:t>
      </w:r>
      <w:r w:rsidR="00175A90">
        <w:rPr>
          <w:rFonts w:ascii="Times-Roman" w:hAnsi="Times-Roman" w:cs="Times-Roman"/>
          <w:color w:val="000000"/>
          <w:kern w:val="0"/>
          <w:szCs w:val="24"/>
        </w:rPr>
        <w:t>.</w:t>
      </w:r>
    </w:p>
    <w:p w:rsidR="00185763" w:rsidRDefault="00CE031A">
      <w:pPr>
        <w:autoSpaceDE w:val="0"/>
        <w:autoSpaceDN w:val="0"/>
        <w:adjustRightInd w:val="0"/>
        <w:snapToGrid w:val="0"/>
        <w:spacing w:before="96" w:after="120" w:line="480" w:lineRule="auto"/>
        <w:ind w:firstLine="720"/>
        <w:contextualSpacing/>
        <w:rPr>
          <w:rFonts w:ascii="Times-Roman" w:hAnsi="Times-Roman" w:cs="Times-Roman"/>
          <w:color w:val="000000"/>
          <w:kern w:val="0"/>
          <w:szCs w:val="24"/>
        </w:rPr>
      </w:pPr>
      <w:r>
        <w:rPr>
          <w:rFonts w:ascii="Times-Roman" w:hAnsi="Times-Roman" w:cs="Times-Roman"/>
          <w:color w:val="000000"/>
          <w:kern w:val="0"/>
          <w:szCs w:val="24"/>
        </w:rPr>
        <w:t xml:space="preserve">, since pollen data in year 2001 and year 2002 are not public </w:t>
      </w:r>
      <w:r w:rsidR="00EC268C">
        <w:rPr>
          <w:rFonts w:ascii="Times-Roman" w:hAnsi="Times-Roman" w:cs="Times-Roman"/>
          <w:color w:val="000000"/>
          <w:kern w:val="0"/>
          <w:szCs w:val="24"/>
        </w:rPr>
        <w:t>accessible</w:t>
      </w:r>
      <w:r>
        <w:rPr>
          <w:rFonts w:ascii="Times-Roman" w:hAnsi="Times-Roman" w:cs="Times-Roman"/>
          <w:color w:val="000000"/>
          <w:kern w:val="0"/>
          <w:szCs w:val="24"/>
        </w:rPr>
        <w:t xml:space="preserve"> </w:t>
      </w:r>
      <w:proofErr w:type="gramStart"/>
      <w:r w:rsidR="00793D4E">
        <w:rPr>
          <w:rFonts w:ascii="Times-Roman" w:hAnsi="Times-Roman" w:cs="Times-Roman" w:hint="eastAsia"/>
          <w:color w:val="000000"/>
          <w:kern w:val="0"/>
          <w:szCs w:val="24"/>
        </w:rPr>
        <w:t>Two</w:t>
      </w:r>
      <w:proofErr w:type="gramEnd"/>
      <w:r w:rsidR="00793D4E">
        <w:rPr>
          <w:rFonts w:ascii="Times-Roman" w:hAnsi="Times-Roman" w:cs="Times-Roman" w:hint="eastAsia"/>
          <w:color w:val="000000"/>
          <w:kern w:val="0"/>
          <w:szCs w:val="24"/>
        </w:rPr>
        <w:t xml:space="preserve"> </w:t>
      </w:r>
      <w:r w:rsidR="00793D4E">
        <w:rPr>
          <w:rFonts w:ascii="Times-Roman" w:hAnsi="Times-Roman" w:cs="Times-Roman" w:hint="eastAsia"/>
          <w:color w:val="000000"/>
          <w:kern w:val="0"/>
          <w:szCs w:val="24"/>
        </w:rPr>
        <w:lastRenderedPageBreak/>
        <w:t xml:space="preserve">values are used to </w:t>
      </w:r>
      <w:r w:rsidR="00771A78">
        <w:rPr>
          <w:rFonts w:ascii="Times-Roman" w:hAnsi="Times-Roman" w:cs="Times-Roman"/>
          <w:color w:val="000000"/>
          <w:kern w:val="0"/>
          <w:szCs w:val="24"/>
        </w:rPr>
        <w:t>estimate</w:t>
      </w:r>
      <w:r w:rsidR="00793D4E">
        <w:rPr>
          <w:rFonts w:ascii="Times-Roman" w:hAnsi="Times-Roman" w:cs="Times-Roman" w:hint="eastAsia"/>
          <w:color w:val="000000"/>
          <w:kern w:val="0"/>
          <w:szCs w:val="24"/>
        </w:rPr>
        <w:t xml:space="preserve"> the trend</w:t>
      </w:r>
      <w:r w:rsidR="00B304A1">
        <w:rPr>
          <w:rFonts w:ascii="Times-Roman" w:hAnsi="Times-Roman" w:cs="Times-Roman"/>
          <w:color w:val="000000"/>
          <w:kern w:val="0"/>
          <w:szCs w:val="24"/>
        </w:rPr>
        <w:t>:</w:t>
      </w:r>
      <w:r w:rsidR="00A2796E">
        <w:rPr>
          <w:rFonts w:ascii="Times-Roman" w:hAnsi="Times-Roman" w:cs="Times-Roman" w:hint="eastAsia"/>
          <w:color w:val="000000"/>
          <w:kern w:val="0"/>
          <w:szCs w:val="24"/>
        </w:rPr>
        <w:t xml:space="preserve"> </w:t>
      </w:r>
      <w:r w:rsidR="00771A78">
        <w:rPr>
          <w:rFonts w:ascii="Times-Roman" w:hAnsi="Times-Roman" w:cs="Times-Roman" w:hint="eastAsia"/>
          <w:color w:val="000000"/>
          <w:kern w:val="0"/>
          <w:szCs w:val="24"/>
        </w:rPr>
        <w:t>m</w:t>
      </w:r>
      <w:r w:rsidR="00793D4E">
        <w:rPr>
          <w:rFonts w:ascii="Times-Roman" w:hAnsi="Times-Roman" w:cs="Times-Roman" w:hint="eastAsia"/>
          <w:color w:val="000000"/>
          <w:kern w:val="0"/>
          <w:szCs w:val="24"/>
        </w:rPr>
        <w:t xml:space="preserve">ean of pollen </w:t>
      </w:r>
      <w:r w:rsidR="00A77D6A">
        <w:rPr>
          <w:rFonts w:ascii="Times-Roman" w:hAnsi="Times-Roman" w:cs="Times-Roman"/>
          <w:color w:val="000000"/>
          <w:kern w:val="0"/>
          <w:szCs w:val="24"/>
        </w:rPr>
        <w:t>concentration (</w:t>
      </w:r>
      <w:r w:rsidR="00CE4331" w:rsidRPr="00CE4331">
        <w:rPr>
          <w:rFonts w:ascii="Times-Roman" w:hAnsi="Times-Roman" w:cs="Times-Roman"/>
          <w:i/>
          <w:color w:val="000000"/>
          <w:kern w:val="0"/>
          <w:szCs w:val="24"/>
        </w:rPr>
        <w:t>C</w:t>
      </w:r>
      <w:r w:rsidR="00CE4331" w:rsidRPr="00CE4331">
        <w:rPr>
          <w:rFonts w:ascii="Times-Roman" w:hAnsi="Times-Roman" w:cs="Times-Roman"/>
          <w:i/>
          <w:color w:val="000000"/>
          <w:kern w:val="0"/>
          <w:szCs w:val="24"/>
          <w:vertAlign w:val="subscript"/>
        </w:rPr>
        <w:t>mean</w:t>
      </w:r>
      <w:r w:rsidR="00793D4E">
        <w:rPr>
          <w:rFonts w:ascii="Times-Roman" w:hAnsi="Times-Roman" w:cs="Times-Roman" w:hint="eastAsia"/>
          <w:color w:val="000000"/>
          <w:kern w:val="0"/>
          <w:szCs w:val="24"/>
        </w:rPr>
        <w:t>)</w:t>
      </w:r>
      <w:r w:rsidR="00075EDA">
        <w:rPr>
          <w:rFonts w:ascii="Times-Roman" w:hAnsi="Times-Roman" w:cs="Times-Roman" w:hint="eastAsia"/>
          <w:color w:val="000000"/>
          <w:kern w:val="0"/>
          <w:szCs w:val="24"/>
        </w:rPr>
        <w:t xml:space="preserve"> </w:t>
      </w:r>
      <w:r w:rsidR="00793D4E">
        <w:rPr>
          <w:rFonts w:ascii="Times-Roman" w:hAnsi="Times-Roman" w:cs="Times-Roman" w:hint="eastAsia"/>
          <w:color w:val="000000"/>
          <w:kern w:val="0"/>
          <w:szCs w:val="24"/>
        </w:rPr>
        <w:t xml:space="preserve">and </w:t>
      </w:r>
      <w:r w:rsidR="00771A78">
        <w:rPr>
          <w:rFonts w:ascii="Times-Roman" w:hAnsi="Times-Roman" w:cs="Times-Roman" w:hint="eastAsia"/>
          <w:color w:val="000000"/>
          <w:kern w:val="0"/>
          <w:szCs w:val="24"/>
        </w:rPr>
        <w:t>m</w:t>
      </w:r>
      <w:r w:rsidR="00793D4E">
        <w:rPr>
          <w:rFonts w:ascii="Times-Roman" w:hAnsi="Times-Roman" w:cs="Times-Roman" w:hint="eastAsia"/>
          <w:color w:val="000000"/>
          <w:kern w:val="0"/>
          <w:szCs w:val="24"/>
        </w:rPr>
        <w:t xml:space="preserve">ean of </w:t>
      </w:r>
      <w:r w:rsidR="00793D4E">
        <w:rPr>
          <w:rFonts w:ascii="Times-Roman" w:hAnsi="Times-Roman" w:cs="Times-Roman"/>
          <w:color w:val="000000"/>
          <w:kern w:val="0"/>
          <w:szCs w:val="24"/>
        </w:rPr>
        <w:t>maximum</w:t>
      </w:r>
      <w:r w:rsidR="00793D4E">
        <w:rPr>
          <w:rFonts w:ascii="Times-Roman" w:hAnsi="Times-Roman" w:cs="Times-Roman" w:hint="eastAsia"/>
          <w:color w:val="000000"/>
          <w:kern w:val="0"/>
          <w:szCs w:val="24"/>
        </w:rPr>
        <w:t xml:space="preserve"> pollen </w:t>
      </w:r>
      <w:r w:rsidR="00771A78">
        <w:rPr>
          <w:rFonts w:ascii="Times-Roman" w:hAnsi="Times-Roman" w:cs="Times-Roman" w:hint="eastAsia"/>
          <w:color w:val="000000"/>
          <w:kern w:val="0"/>
          <w:szCs w:val="24"/>
        </w:rPr>
        <w:t>concentration (</w:t>
      </w:r>
      <w:r w:rsidR="00CE4331" w:rsidRPr="00CE4331">
        <w:rPr>
          <w:rFonts w:ascii="Times-Roman" w:hAnsi="Times-Roman" w:cs="Times-Roman"/>
          <w:i/>
          <w:color w:val="000000"/>
          <w:kern w:val="0"/>
          <w:szCs w:val="24"/>
        </w:rPr>
        <w:t>C</w:t>
      </w:r>
      <w:r w:rsidR="00CE4331" w:rsidRPr="00CE4331">
        <w:rPr>
          <w:rFonts w:ascii="Times-Roman" w:hAnsi="Times-Roman" w:cs="Times-Roman"/>
          <w:i/>
          <w:color w:val="000000"/>
          <w:kern w:val="0"/>
          <w:szCs w:val="24"/>
          <w:vertAlign w:val="subscript"/>
        </w:rPr>
        <w:t>mean_max</w:t>
      </w:r>
      <w:r w:rsidR="00771A78">
        <w:rPr>
          <w:rFonts w:ascii="Times-Roman" w:hAnsi="Times-Roman" w:cs="Times-Roman" w:hint="eastAsia"/>
          <w:color w:val="000000"/>
          <w:kern w:val="0"/>
          <w:szCs w:val="24"/>
        </w:rPr>
        <w:t>)</w:t>
      </w:r>
      <w:r w:rsidR="00793D4E">
        <w:rPr>
          <w:rFonts w:ascii="Times-Roman" w:hAnsi="Times-Roman" w:cs="Times-Roman" w:hint="eastAsia"/>
          <w:color w:val="000000"/>
          <w:kern w:val="0"/>
          <w:szCs w:val="24"/>
        </w:rPr>
        <w:t xml:space="preserve"> per monitor station </w:t>
      </w:r>
      <w:r w:rsidR="00771A78">
        <w:rPr>
          <w:rFonts w:ascii="Times-Roman" w:hAnsi="Times-Roman" w:cs="Times-Roman" w:hint="eastAsia"/>
          <w:color w:val="000000"/>
          <w:kern w:val="0"/>
          <w:szCs w:val="24"/>
        </w:rPr>
        <w:t>per</w:t>
      </w:r>
      <w:r w:rsidR="00793D4E">
        <w:rPr>
          <w:rFonts w:ascii="Times-Roman" w:hAnsi="Times-Roman" w:cs="Times-Roman" w:hint="eastAsia"/>
          <w:color w:val="000000"/>
          <w:kern w:val="0"/>
          <w:szCs w:val="24"/>
        </w:rPr>
        <w:t xml:space="preserve"> year.</w:t>
      </w:r>
    </w:p>
    <w:p w:rsidR="00185763" w:rsidRDefault="00793D4E">
      <w:pPr>
        <w:pStyle w:val="MTDisplayEquation"/>
      </w:pPr>
      <w:r>
        <w:tab/>
      </w:r>
      <w:r w:rsidR="00BF5BCD" w:rsidRPr="00C71906">
        <w:rPr>
          <w:position w:val="-24"/>
        </w:rPr>
        <w:object w:dxaOrig="2299" w:dyaOrig="9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15.1pt;height:49.65pt" o:ole="">
            <v:imagedata r:id="rId9" o:title=""/>
          </v:shape>
          <o:OLEObject Type="Embed" ProgID="Equation.DSMT4" ShapeID="_x0000_i1025" DrawAspect="Content" ObjectID="_1454703426" r:id="rId10"/>
        </w:object>
      </w:r>
      <w:r>
        <w:tab/>
      </w:r>
      <w:r w:rsidR="00222E77">
        <w:fldChar w:fldCharType="begin"/>
      </w:r>
      <w:r w:rsidR="006C6599">
        <w:instrText xml:space="preserve"> MACROBUTTON MTPlaceRef \* MERGEFORMAT </w:instrText>
      </w:r>
      <w:r w:rsidR="00C91263">
        <w:fldChar w:fldCharType="begin"/>
      </w:r>
      <w:r w:rsidR="00C91263">
        <w:instrText xml:space="preserve"> SEQ MTEqn \h \* MERGEFORMAT </w:instrText>
      </w:r>
      <w:r w:rsidR="00C91263">
        <w:fldChar w:fldCharType="end"/>
      </w:r>
      <w:r w:rsidR="006C6599">
        <w:instrText>(</w:instrText>
      </w:r>
      <w:r w:rsidR="007F0142">
        <w:fldChar w:fldCharType="begin"/>
      </w:r>
      <w:r w:rsidR="007F0142">
        <w:instrText xml:space="preserve"> SEQ MTChap \c \* Arabic \* MERGEFORMAT </w:instrText>
      </w:r>
      <w:r w:rsidR="007F0142">
        <w:fldChar w:fldCharType="separate"/>
      </w:r>
      <w:r w:rsidR="0008141F">
        <w:rPr>
          <w:noProof/>
        </w:rPr>
        <w:instrText>2</w:instrText>
      </w:r>
      <w:r w:rsidR="007F0142">
        <w:rPr>
          <w:noProof/>
        </w:rPr>
        <w:fldChar w:fldCharType="end"/>
      </w:r>
      <w:r w:rsidR="006C6599">
        <w:instrText>.</w:instrText>
      </w:r>
      <w:r w:rsidR="007F0142">
        <w:fldChar w:fldCharType="begin"/>
      </w:r>
      <w:r w:rsidR="007F0142">
        <w:instrText xml:space="preserve"> SEQ MTEqn \c \* Arabic \* MERGEFORMAT </w:instrText>
      </w:r>
      <w:r w:rsidR="007F0142">
        <w:fldChar w:fldCharType="separate"/>
      </w:r>
      <w:r w:rsidR="0008141F">
        <w:rPr>
          <w:noProof/>
        </w:rPr>
        <w:instrText>1</w:instrText>
      </w:r>
      <w:r w:rsidR="007F0142">
        <w:rPr>
          <w:noProof/>
        </w:rPr>
        <w:fldChar w:fldCharType="end"/>
      </w:r>
      <w:r w:rsidR="006C6599">
        <w:instrText>)</w:instrText>
      </w:r>
      <w:r w:rsidR="00222E77">
        <w:fldChar w:fldCharType="end"/>
      </w:r>
    </w:p>
    <w:p w:rsidR="00185763" w:rsidRDefault="00090E8A">
      <w:pPr>
        <w:pStyle w:val="MTDisplayEquation"/>
      </w:pPr>
      <w:r>
        <w:tab/>
      </w:r>
      <w:r w:rsidR="001D02AA" w:rsidRPr="001D02AA">
        <w:rPr>
          <w:position w:val="-24"/>
        </w:rPr>
        <w:object w:dxaOrig="2680" w:dyaOrig="980">
          <v:shape id="_x0000_i1026" type="#_x0000_t75" style="width:134.75pt;height:49.65pt" o:ole="">
            <v:imagedata r:id="rId11" o:title=""/>
          </v:shape>
          <o:OLEObject Type="Embed" ProgID="Equation.DSMT4" ShapeID="_x0000_i1026" DrawAspect="Content" ObjectID="_1454703427" r:id="rId12"/>
        </w:object>
      </w:r>
      <w:r>
        <w:tab/>
      </w:r>
      <w:r w:rsidR="00222E77">
        <w:fldChar w:fldCharType="begin"/>
      </w:r>
      <w:r w:rsidR="006C6599">
        <w:instrText xml:space="preserve"> MACROBUTTON MTPlaceRef \* MERGEFORMAT </w:instrText>
      </w:r>
      <w:r w:rsidR="00C91263">
        <w:fldChar w:fldCharType="begin"/>
      </w:r>
      <w:r w:rsidR="00C91263">
        <w:instrText xml:space="preserve"> SEQ MTEqn \h \* MERGEFORMAT </w:instrText>
      </w:r>
      <w:r w:rsidR="00C91263">
        <w:fldChar w:fldCharType="end"/>
      </w:r>
      <w:r w:rsidR="006C6599">
        <w:instrText>(</w:instrText>
      </w:r>
      <w:r w:rsidR="007F0142">
        <w:fldChar w:fldCharType="begin"/>
      </w:r>
      <w:r w:rsidR="007F0142">
        <w:instrText xml:space="preserve"> SEQ MTChap \c \* Arabic \* MERGEFORMAT </w:instrText>
      </w:r>
      <w:r w:rsidR="007F0142">
        <w:fldChar w:fldCharType="separate"/>
      </w:r>
      <w:r w:rsidR="0008141F">
        <w:rPr>
          <w:noProof/>
        </w:rPr>
        <w:instrText>2</w:instrText>
      </w:r>
      <w:r w:rsidR="007F0142">
        <w:rPr>
          <w:noProof/>
        </w:rPr>
        <w:fldChar w:fldCharType="end"/>
      </w:r>
      <w:r w:rsidR="006C6599">
        <w:instrText>.</w:instrText>
      </w:r>
      <w:r w:rsidR="007F0142">
        <w:fldChar w:fldCharType="begin"/>
      </w:r>
      <w:r w:rsidR="007F0142">
        <w:instrText xml:space="preserve"> SEQ MTEqn \c \* Arabic \* MERGEFORMAT </w:instrText>
      </w:r>
      <w:r w:rsidR="007F0142">
        <w:fldChar w:fldCharType="separate"/>
      </w:r>
      <w:r w:rsidR="0008141F">
        <w:rPr>
          <w:noProof/>
        </w:rPr>
        <w:instrText>2</w:instrText>
      </w:r>
      <w:r w:rsidR="007F0142">
        <w:rPr>
          <w:noProof/>
        </w:rPr>
        <w:fldChar w:fldCharType="end"/>
      </w:r>
      <w:r w:rsidR="006C6599">
        <w:instrText>)</w:instrText>
      </w:r>
      <w:r w:rsidR="00222E77">
        <w:fldChar w:fldCharType="end"/>
      </w:r>
    </w:p>
    <w:p w:rsidR="00375020" w:rsidRPr="00C01CDF" w:rsidRDefault="00186F67" w:rsidP="00375020">
      <w:pPr>
        <w:pStyle w:val="CM46"/>
        <w:numPr>
          <w:ilvl w:val="0"/>
          <w:numId w:val="5"/>
        </w:numPr>
        <w:snapToGrid w:val="0"/>
        <w:spacing w:line="480" w:lineRule="auto"/>
        <w:ind w:left="965" w:firstLine="0"/>
        <w:mirrorIndents/>
        <w:rPr>
          <w:color w:val="000000"/>
          <w:kern w:val="2"/>
        </w:rPr>
      </w:pPr>
      <w:r>
        <w:rPr>
          <w:rFonts w:hint="eastAsia"/>
          <w:i/>
          <w:color w:val="000000"/>
          <w:kern w:val="2"/>
        </w:rPr>
        <w:t>i</w:t>
      </w:r>
      <w:r w:rsidR="00375020" w:rsidRPr="00C01CDF">
        <w:rPr>
          <w:color w:val="000000"/>
          <w:kern w:val="2"/>
        </w:rPr>
        <w:t xml:space="preserve"> </w:t>
      </w:r>
      <w:r w:rsidR="003B4AB1">
        <w:rPr>
          <w:color w:val="000000"/>
          <w:kern w:val="2"/>
        </w:rPr>
        <w:t xml:space="preserve">indicates </w:t>
      </w:r>
      <w:r>
        <w:rPr>
          <w:rFonts w:hint="eastAsia"/>
          <w:color w:val="000000"/>
          <w:kern w:val="2"/>
        </w:rPr>
        <w:t xml:space="preserve">year </w:t>
      </w:r>
      <w:r w:rsidR="001D02AA">
        <w:rPr>
          <w:rFonts w:hint="eastAsia"/>
          <w:i/>
          <w:color w:val="000000"/>
          <w:kern w:val="2"/>
        </w:rPr>
        <w:t>i</w:t>
      </w:r>
    </w:p>
    <w:p w:rsidR="00375020" w:rsidRPr="00C01CDF" w:rsidRDefault="00186F67" w:rsidP="00375020">
      <w:pPr>
        <w:pStyle w:val="CM46"/>
        <w:numPr>
          <w:ilvl w:val="0"/>
          <w:numId w:val="5"/>
        </w:numPr>
        <w:snapToGrid w:val="0"/>
        <w:spacing w:line="480" w:lineRule="auto"/>
        <w:ind w:left="965" w:firstLine="0"/>
        <w:mirrorIndents/>
        <w:rPr>
          <w:color w:val="000000"/>
          <w:kern w:val="2"/>
        </w:rPr>
      </w:pPr>
      <w:r>
        <w:rPr>
          <w:rFonts w:hint="eastAsia"/>
          <w:i/>
          <w:color w:val="000000"/>
          <w:kern w:val="2"/>
        </w:rPr>
        <w:t>j</w:t>
      </w:r>
      <w:r w:rsidR="00375020" w:rsidRPr="00C01CDF">
        <w:rPr>
          <w:color w:val="000000"/>
          <w:kern w:val="2"/>
        </w:rPr>
        <w:t xml:space="preserve"> </w:t>
      </w:r>
      <w:r w:rsidR="003B4AB1">
        <w:rPr>
          <w:color w:val="000000"/>
          <w:kern w:val="2"/>
        </w:rPr>
        <w:t>indicates</w:t>
      </w:r>
      <w:r w:rsidR="003B4AB1" w:rsidRPr="00C01CDF">
        <w:rPr>
          <w:color w:val="000000"/>
          <w:kern w:val="2"/>
        </w:rPr>
        <w:t xml:space="preserve"> </w:t>
      </w:r>
      <w:r>
        <w:rPr>
          <w:rFonts w:hint="eastAsia"/>
          <w:color w:val="000000"/>
          <w:kern w:val="2"/>
        </w:rPr>
        <w:t>monitor station</w:t>
      </w:r>
      <w:r w:rsidR="001D02AA">
        <w:rPr>
          <w:color w:val="000000"/>
          <w:kern w:val="2"/>
        </w:rPr>
        <w:t xml:space="preserve"> </w:t>
      </w:r>
      <w:r w:rsidR="001D02AA">
        <w:rPr>
          <w:rFonts w:hint="eastAsia"/>
          <w:i/>
          <w:color w:val="000000"/>
          <w:kern w:val="2"/>
        </w:rPr>
        <w:t>j</w:t>
      </w:r>
      <w:r w:rsidR="001D02AA" w:rsidDel="001D02AA">
        <w:rPr>
          <w:rFonts w:hint="eastAsia"/>
          <w:color w:val="000000"/>
          <w:kern w:val="2"/>
        </w:rPr>
        <w:t xml:space="preserve"> </w:t>
      </w:r>
    </w:p>
    <w:p w:rsidR="00375020" w:rsidRDefault="00186F67" w:rsidP="00375020">
      <w:pPr>
        <w:pStyle w:val="CM46"/>
        <w:numPr>
          <w:ilvl w:val="0"/>
          <w:numId w:val="5"/>
        </w:numPr>
        <w:snapToGrid w:val="0"/>
        <w:spacing w:line="480" w:lineRule="auto"/>
        <w:ind w:left="965" w:firstLine="0"/>
        <w:mirrorIndents/>
        <w:rPr>
          <w:color w:val="000000"/>
          <w:kern w:val="2"/>
        </w:rPr>
      </w:pPr>
      <w:r>
        <w:rPr>
          <w:rFonts w:hint="eastAsia"/>
          <w:i/>
          <w:color w:val="000000"/>
          <w:kern w:val="2"/>
        </w:rPr>
        <w:t>k</w:t>
      </w:r>
      <w:r w:rsidR="00375020" w:rsidRPr="00C01CDF">
        <w:rPr>
          <w:color w:val="000000"/>
          <w:kern w:val="2"/>
        </w:rPr>
        <w:t xml:space="preserve"> </w:t>
      </w:r>
      <w:r w:rsidR="003B4AB1">
        <w:rPr>
          <w:color w:val="000000"/>
          <w:kern w:val="2"/>
        </w:rPr>
        <w:t>indicates</w:t>
      </w:r>
      <w:r w:rsidR="003B4AB1" w:rsidRPr="00C01CDF">
        <w:rPr>
          <w:color w:val="000000"/>
          <w:kern w:val="2"/>
        </w:rPr>
        <w:t xml:space="preserve"> </w:t>
      </w:r>
      <w:r>
        <w:rPr>
          <w:rFonts w:hint="eastAsia"/>
          <w:color w:val="000000"/>
          <w:kern w:val="2"/>
        </w:rPr>
        <w:t>day</w:t>
      </w:r>
      <w:r w:rsidR="001D02AA">
        <w:rPr>
          <w:color w:val="000000"/>
          <w:kern w:val="2"/>
        </w:rPr>
        <w:t xml:space="preserve"> </w:t>
      </w:r>
      <w:r w:rsidR="001D02AA">
        <w:rPr>
          <w:rFonts w:hint="eastAsia"/>
          <w:i/>
          <w:color w:val="000000"/>
          <w:kern w:val="2"/>
        </w:rPr>
        <w:t>k</w:t>
      </w:r>
    </w:p>
    <w:p w:rsidR="00375020" w:rsidRPr="00C43DB7" w:rsidRDefault="00186F67" w:rsidP="00375020">
      <w:pPr>
        <w:pStyle w:val="CM46"/>
        <w:numPr>
          <w:ilvl w:val="0"/>
          <w:numId w:val="5"/>
        </w:numPr>
        <w:snapToGrid w:val="0"/>
        <w:spacing w:line="480" w:lineRule="auto"/>
        <w:ind w:left="965" w:firstLine="0"/>
        <w:mirrorIndents/>
        <w:rPr>
          <w:color w:val="000000"/>
          <w:kern w:val="2"/>
        </w:rPr>
      </w:pPr>
      <w:r>
        <w:rPr>
          <w:rFonts w:hint="eastAsia"/>
          <w:i/>
          <w:color w:val="000000"/>
          <w:kern w:val="2"/>
        </w:rPr>
        <w:t>c</w:t>
      </w:r>
      <w:r w:rsidR="00375020">
        <w:rPr>
          <w:color w:val="000000"/>
          <w:kern w:val="2"/>
        </w:rPr>
        <w:t xml:space="preserve"> </w:t>
      </w:r>
      <w:r w:rsidR="00A21BB5">
        <w:rPr>
          <w:color w:val="000000"/>
          <w:kern w:val="2"/>
        </w:rPr>
        <w:t>indicates</w:t>
      </w:r>
      <w:r w:rsidR="00375020">
        <w:rPr>
          <w:color w:val="000000"/>
          <w:kern w:val="2"/>
        </w:rPr>
        <w:t xml:space="preserve"> </w:t>
      </w:r>
      <w:r>
        <w:rPr>
          <w:rFonts w:hint="eastAsia"/>
          <w:color w:val="000000"/>
          <w:kern w:val="2"/>
        </w:rPr>
        <w:t>concentration (pollen grains/m</w:t>
      </w:r>
      <w:r>
        <w:rPr>
          <w:rFonts w:hint="eastAsia"/>
          <w:color w:val="000000"/>
          <w:kern w:val="2"/>
          <w:vertAlign w:val="superscript"/>
        </w:rPr>
        <w:t>3</w:t>
      </w:r>
      <w:r>
        <w:rPr>
          <w:rFonts w:hint="eastAsia"/>
          <w:color w:val="000000"/>
          <w:kern w:val="2"/>
        </w:rPr>
        <w:t>) in a single day</w:t>
      </w:r>
    </w:p>
    <w:p w:rsidR="00185763" w:rsidRDefault="00185763"/>
    <w:p w:rsidR="00E414B5" w:rsidRDefault="00AD1AF7" w:rsidP="00BF6767">
      <w:pPr>
        <w:pStyle w:val="3"/>
      </w:pPr>
      <w:r>
        <w:rPr>
          <w:rFonts w:hint="eastAsia"/>
        </w:rPr>
        <w:t xml:space="preserve"> </w:t>
      </w:r>
      <w:r w:rsidR="00E10BF9">
        <w:t>Population D</w:t>
      </w:r>
      <w:r w:rsidR="004E22CF">
        <w:t>ata and Exposure Factor</w:t>
      </w:r>
      <w:r w:rsidR="00E10BF9">
        <w:t>s</w:t>
      </w:r>
    </w:p>
    <w:p w:rsidR="003C404E" w:rsidRDefault="003C404E" w:rsidP="003C404E">
      <w:pPr>
        <w:spacing w:before="96" w:after="120" w:line="480" w:lineRule="auto"/>
        <w:ind w:firstLine="720"/>
        <w:rPr>
          <w:rFonts w:cs="Times New Roman"/>
          <w:color w:val="000000"/>
          <w:szCs w:val="24"/>
          <w:shd w:val="clear" w:color="auto" w:fill="FFFFFF"/>
        </w:rPr>
      </w:pPr>
      <w:r>
        <w:rPr>
          <w:rFonts w:cs="Times New Roman"/>
          <w:color w:val="000000"/>
          <w:szCs w:val="24"/>
          <w:shd w:val="clear" w:color="auto" w:fill="FFFFFF"/>
        </w:rPr>
        <w:t>P</w:t>
      </w:r>
      <w:r w:rsidRPr="004E22CF">
        <w:rPr>
          <w:rFonts w:cs="Times New Roman"/>
          <w:color w:val="000000"/>
          <w:szCs w:val="24"/>
          <w:shd w:val="clear" w:color="auto" w:fill="FFFFFF"/>
        </w:rPr>
        <w:t xml:space="preserve">opulation data </w:t>
      </w:r>
      <w:r>
        <w:rPr>
          <w:rFonts w:cs="Times New Roman"/>
          <w:color w:val="000000"/>
          <w:szCs w:val="24"/>
          <w:shd w:val="clear" w:color="auto" w:fill="FFFFFF"/>
        </w:rPr>
        <w:t xml:space="preserve">were retrieved </w:t>
      </w:r>
      <w:r w:rsidRPr="004E22CF">
        <w:rPr>
          <w:rFonts w:cs="Times New Roman"/>
          <w:color w:val="000000"/>
          <w:szCs w:val="24"/>
          <w:shd w:val="clear" w:color="auto" w:fill="FFFFFF"/>
        </w:rPr>
        <w:t xml:space="preserve">from the United States </w:t>
      </w:r>
      <w:r>
        <w:rPr>
          <w:rFonts w:cs="Times New Roman"/>
          <w:color w:val="000000"/>
          <w:szCs w:val="24"/>
          <w:shd w:val="clear" w:color="auto" w:fill="FFFFFF"/>
        </w:rPr>
        <w:t>C</w:t>
      </w:r>
      <w:r w:rsidRPr="004E22CF">
        <w:rPr>
          <w:rFonts w:cs="Times New Roman"/>
          <w:color w:val="000000"/>
          <w:szCs w:val="24"/>
          <w:shd w:val="clear" w:color="auto" w:fill="FFFFFF"/>
        </w:rPr>
        <w:t xml:space="preserve">ensus </w:t>
      </w:r>
      <w:r>
        <w:rPr>
          <w:rFonts w:cs="Times New Roman"/>
          <w:color w:val="000000"/>
          <w:szCs w:val="24"/>
          <w:shd w:val="clear" w:color="auto" w:fill="FFFFFF"/>
        </w:rPr>
        <w:t>B</w:t>
      </w:r>
      <w:r w:rsidRPr="004E22CF">
        <w:rPr>
          <w:rFonts w:cs="Times New Roman"/>
          <w:color w:val="000000"/>
          <w:szCs w:val="24"/>
          <w:shd w:val="clear" w:color="auto" w:fill="FFFFFF"/>
        </w:rPr>
        <w:t xml:space="preserve">ureau </w:t>
      </w:r>
      <w:r w:rsidR="00077605">
        <w:rPr>
          <w:rFonts w:cs="Times New Roman"/>
          <w:color w:val="000000"/>
          <w:szCs w:val="24"/>
          <w:shd w:val="clear" w:color="auto" w:fill="FFFFFF"/>
        </w:rPr>
        <w:t>D</w:t>
      </w:r>
      <w:r w:rsidR="00077605" w:rsidRPr="004E22CF">
        <w:rPr>
          <w:rFonts w:cs="Times New Roman"/>
          <w:color w:val="000000"/>
          <w:szCs w:val="24"/>
          <w:shd w:val="clear" w:color="auto" w:fill="FFFFFF"/>
        </w:rPr>
        <w:t xml:space="preserve">emographic </w:t>
      </w:r>
      <w:r w:rsidRPr="004E22CF">
        <w:rPr>
          <w:rFonts w:cs="Times New Roman"/>
          <w:color w:val="000000"/>
          <w:szCs w:val="24"/>
          <w:shd w:val="clear" w:color="auto" w:fill="FFFFFF"/>
        </w:rPr>
        <w:t xml:space="preserve">data </w:t>
      </w:r>
      <w:r>
        <w:rPr>
          <w:rFonts w:cs="Times New Roman"/>
          <w:color w:val="000000"/>
          <w:szCs w:val="24"/>
          <w:shd w:val="clear" w:color="auto" w:fill="FFFFFF"/>
        </w:rPr>
        <w:t xml:space="preserve">on </w:t>
      </w:r>
      <w:r w:rsidRPr="004E22CF">
        <w:rPr>
          <w:rFonts w:cs="Times New Roman"/>
          <w:color w:val="000000"/>
          <w:szCs w:val="24"/>
          <w:shd w:val="clear" w:color="auto" w:fill="FFFFFF"/>
        </w:rPr>
        <w:t>the general population</w:t>
      </w:r>
      <w:r w:rsidR="00B64357">
        <w:rPr>
          <w:rFonts w:cs="Times New Roman"/>
          <w:color w:val="000000"/>
          <w:szCs w:val="24"/>
          <w:shd w:val="clear" w:color="auto" w:fill="FFFFFF"/>
        </w:rPr>
        <w:t xml:space="preserve"> </w:t>
      </w:r>
      <w:r w:rsidR="00222E77">
        <w:rPr>
          <w:rFonts w:cs="Times New Roman"/>
          <w:color w:val="000000"/>
          <w:szCs w:val="24"/>
          <w:shd w:val="clear" w:color="auto" w:fill="FFFFFF"/>
        </w:rPr>
        <w:fldChar w:fldCharType="begin"/>
      </w:r>
      <w:r w:rsidR="002D6A9C">
        <w:rPr>
          <w:rFonts w:cs="Times New Roman"/>
          <w:color w:val="000000"/>
          <w:szCs w:val="24"/>
          <w:shd w:val="clear" w:color="auto" w:fill="FFFFFF"/>
        </w:rPr>
        <w:instrText xml:space="preserve"> ADDIN EN.CITE &lt;EndNote&gt;&lt;Cite&gt;&lt;Author&gt;U.S Census Bureau&lt;/Author&gt;&lt;Year&gt;2010&lt;/Year&gt;&lt;RecNum&gt;16&lt;/RecNum&gt;&lt;DisplayText&gt;(U.S Census Bureau, 2010)&lt;/DisplayText&gt;&lt;record&gt;&lt;rec-number&gt;16&lt;/rec-number&gt;&lt;foreign-keys&gt;&lt;key app="EN" db-id="tdz2dxda7d9zpsere5vps09wvftsz5xrwvx9" timestamp="1387474795"&gt;16&lt;/key&gt;&lt;/foreign-keys&gt;&lt;ref-type name="Web Page"&gt;12&lt;/ref-type&gt;&lt;contributors&gt;&lt;authors&gt;&lt;author&gt;U.S Census Bureau,&lt;/author&gt;&lt;/authors&gt;&lt;/contributors&gt;&lt;titles&gt;&lt;title&gt;Profile of General Population and Housing Characteristics: 2010  &lt;/title&gt;&lt;/titles&gt;&lt;dates&gt;&lt;year&gt;2010&lt;/year&gt;&lt;/dates&gt;&lt;urls&gt;&lt;related-urls&gt;&lt;url&gt;http://factfinder2.census.gov/faces/tableservices/jsf/pages/productview.xhtml?pid=DEC_10_113_113DP1&amp;amp;prodType=table&lt;/url&gt;&lt;/related-urls&gt;&lt;/urls&gt;&lt;/record&gt;&lt;/Cite&gt;&lt;/EndNote&gt;</w:instrText>
      </w:r>
      <w:r w:rsidR="00222E77">
        <w:rPr>
          <w:rFonts w:cs="Times New Roman"/>
          <w:color w:val="000000"/>
          <w:szCs w:val="24"/>
          <w:shd w:val="clear" w:color="auto" w:fill="FFFFFF"/>
        </w:rPr>
        <w:fldChar w:fldCharType="separate"/>
      </w:r>
      <w:r w:rsidR="00B64357">
        <w:rPr>
          <w:rFonts w:cs="Times New Roman"/>
          <w:noProof/>
          <w:color w:val="000000"/>
          <w:szCs w:val="24"/>
          <w:shd w:val="clear" w:color="auto" w:fill="FFFFFF"/>
        </w:rPr>
        <w:t>(</w:t>
      </w:r>
      <w:hyperlink w:anchor="_ENREF_26" w:tooltip="U.S Census Bureau, 2010 #16" w:history="1">
        <w:r w:rsidR="00637C89">
          <w:rPr>
            <w:rFonts w:cs="Times New Roman"/>
            <w:noProof/>
            <w:color w:val="000000"/>
            <w:szCs w:val="24"/>
            <w:shd w:val="clear" w:color="auto" w:fill="FFFFFF"/>
          </w:rPr>
          <w:t>U.S Census Bureau, 2010</w:t>
        </w:r>
      </w:hyperlink>
      <w:r w:rsidR="00B64357">
        <w:rPr>
          <w:rFonts w:cs="Times New Roman"/>
          <w:noProof/>
          <w:color w:val="000000"/>
          <w:szCs w:val="24"/>
          <w:shd w:val="clear" w:color="auto" w:fill="FFFFFF"/>
        </w:rPr>
        <w:t>)</w:t>
      </w:r>
      <w:r w:rsidR="00222E77">
        <w:rPr>
          <w:rFonts w:cs="Times New Roman"/>
          <w:color w:val="000000"/>
          <w:szCs w:val="24"/>
          <w:shd w:val="clear" w:color="auto" w:fill="FFFFFF"/>
        </w:rPr>
        <w:fldChar w:fldCharType="end"/>
      </w:r>
      <w:r w:rsidR="00AE7373">
        <w:rPr>
          <w:rFonts w:cs="Times New Roman"/>
          <w:color w:val="000000"/>
          <w:szCs w:val="24"/>
          <w:shd w:val="clear" w:color="auto" w:fill="FFFFFF"/>
        </w:rPr>
        <w:t>. The demographic data were</w:t>
      </w:r>
      <w:r>
        <w:rPr>
          <w:rFonts w:cs="Times New Roman"/>
          <w:color w:val="000000"/>
          <w:szCs w:val="24"/>
          <w:shd w:val="clear" w:color="auto" w:fill="FFFFFF"/>
        </w:rPr>
        <w:t xml:space="preserve"> </w:t>
      </w:r>
      <w:r w:rsidR="00AE7373">
        <w:rPr>
          <w:rFonts w:cs="Times New Roman"/>
          <w:color w:val="000000"/>
          <w:szCs w:val="24"/>
          <w:shd w:val="clear" w:color="auto" w:fill="FFFFFF"/>
        </w:rPr>
        <w:t>classified as</w:t>
      </w:r>
      <w:r w:rsidRPr="004E22CF">
        <w:rPr>
          <w:rFonts w:cs="Times New Roman"/>
          <w:color w:val="000000"/>
          <w:szCs w:val="24"/>
          <w:shd w:val="clear" w:color="auto" w:fill="FFFFFF"/>
        </w:rPr>
        <w:t xml:space="preserve"> the</w:t>
      </w:r>
      <w:r>
        <w:rPr>
          <w:rFonts w:cs="Times New Roman"/>
          <w:color w:val="000000"/>
          <w:szCs w:val="24"/>
          <w:shd w:val="clear" w:color="auto" w:fill="FFFFFF"/>
        </w:rPr>
        <w:t xml:space="preserve"> state-level </w:t>
      </w:r>
      <w:r w:rsidRPr="004E22CF">
        <w:rPr>
          <w:rFonts w:cs="Times New Roman"/>
          <w:color w:val="000000"/>
          <w:szCs w:val="24"/>
          <w:shd w:val="clear" w:color="auto" w:fill="FFFFFF"/>
        </w:rPr>
        <w:t xml:space="preserve">population </w:t>
      </w:r>
      <w:r>
        <w:rPr>
          <w:rFonts w:cs="Times New Roman"/>
          <w:color w:val="000000"/>
          <w:szCs w:val="24"/>
          <w:shd w:val="clear" w:color="auto" w:fill="FFFFFF"/>
        </w:rPr>
        <w:t>by age group</w:t>
      </w:r>
      <w:r w:rsidRPr="004E22CF">
        <w:rPr>
          <w:rFonts w:cs="Times New Roman"/>
          <w:color w:val="000000"/>
          <w:szCs w:val="24"/>
          <w:shd w:val="clear" w:color="auto" w:fill="FFFFFF"/>
        </w:rPr>
        <w:t xml:space="preserve"> and </w:t>
      </w:r>
      <w:r w:rsidR="00E55F50">
        <w:rPr>
          <w:rFonts w:cs="Times New Roman"/>
          <w:color w:val="000000"/>
          <w:szCs w:val="24"/>
          <w:shd w:val="clear" w:color="auto" w:fill="FFFFFF"/>
        </w:rPr>
        <w:t>gender</w:t>
      </w:r>
      <w:r w:rsidRPr="004E22CF">
        <w:rPr>
          <w:rFonts w:cs="Times New Roman"/>
          <w:color w:val="000000"/>
          <w:szCs w:val="24"/>
          <w:shd w:val="clear" w:color="auto" w:fill="FFFFFF"/>
        </w:rPr>
        <w:t>.</w:t>
      </w:r>
      <w:r>
        <w:rPr>
          <w:rFonts w:cs="Times New Roman"/>
          <w:color w:val="000000"/>
          <w:szCs w:val="24"/>
          <w:shd w:val="clear" w:color="auto" w:fill="FFFFFF"/>
        </w:rPr>
        <w:t xml:space="preserve"> We used ArcGIS</w:t>
      </w:r>
      <w:r w:rsidR="003D43E4">
        <w:rPr>
          <w:rFonts w:cs="Times New Roman"/>
          <w:color w:val="000000"/>
          <w:szCs w:val="24"/>
          <w:shd w:val="clear" w:color="auto" w:fill="FFFFFF"/>
        </w:rPr>
        <w:t xml:space="preserve"> </w:t>
      </w:r>
      <w:r>
        <w:rPr>
          <w:rFonts w:cs="Times New Roman"/>
          <w:color w:val="000000"/>
          <w:szCs w:val="24"/>
          <w:shd w:val="clear" w:color="auto" w:fill="FFFFFF"/>
        </w:rPr>
        <w:t>version 10.2</w:t>
      </w:r>
      <w:r w:rsidR="003D43E4">
        <w:rPr>
          <w:rFonts w:cs="Times New Roman"/>
          <w:color w:val="000000"/>
          <w:szCs w:val="24"/>
          <w:shd w:val="clear" w:color="auto" w:fill="FFFFFF"/>
        </w:rPr>
        <w:t xml:space="preserve"> </w:t>
      </w:r>
      <w:r w:rsidR="00222E77">
        <w:rPr>
          <w:rFonts w:cs="Times New Roman"/>
          <w:color w:val="000000"/>
          <w:szCs w:val="24"/>
          <w:shd w:val="clear" w:color="auto" w:fill="FFFFFF"/>
        </w:rPr>
        <w:fldChar w:fldCharType="begin"/>
      </w:r>
      <w:r w:rsidR="002D6A9C">
        <w:rPr>
          <w:rFonts w:cs="Times New Roman"/>
          <w:color w:val="000000"/>
          <w:szCs w:val="24"/>
          <w:shd w:val="clear" w:color="auto" w:fill="FFFFFF"/>
        </w:rPr>
        <w:instrText xml:space="preserve"> ADDIN EN.CITE &lt;EndNote&gt;&lt;Cite&gt;&lt;Author&gt;ESRI&lt;/Author&gt;&lt;Year&gt;2013&lt;/Year&gt;&lt;RecNum&gt;60&lt;/RecNum&gt;&lt;DisplayText&gt;(ESRI, 2013)&lt;/DisplayText&gt;&lt;record&gt;&lt;rec-number&gt;60&lt;/rec-number&gt;&lt;foreign-keys&gt;&lt;key app="EN" db-id="tdz2dxda7d9zpsere5vps09wvftsz5xrwvx9" timestamp="1391023235"&gt;60&lt;/key&gt;&lt;/foreign-keys&gt;&lt;ref-type name="Web Page"&gt;12&lt;/ref-type&gt;&lt;contributors&gt;&lt;authors&gt;&lt;author&gt;ESRI, ArcGIS&lt;/author&gt;&lt;/authors&gt;&lt;/contributors&gt;&lt;titles&gt;&lt;title&gt;ArcGIS&lt;/title&gt;&lt;/titles&gt;&lt;dates&gt;&lt;year&gt;2013&lt;/year&gt;&lt;/dates&gt;&lt;urls&gt;&lt;related-urls&gt;&lt;url&gt;http://www.esri.com/software/arcgis&lt;/url&gt;&lt;/related-urls&gt;&lt;/urls&gt;&lt;/record&gt;&lt;/Cite&gt;&lt;/EndNote&gt;</w:instrText>
      </w:r>
      <w:r w:rsidR="00222E77">
        <w:rPr>
          <w:rFonts w:cs="Times New Roman"/>
          <w:color w:val="000000"/>
          <w:szCs w:val="24"/>
          <w:shd w:val="clear" w:color="auto" w:fill="FFFFFF"/>
        </w:rPr>
        <w:fldChar w:fldCharType="separate"/>
      </w:r>
      <w:r w:rsidR="002D6A9C">
        <w:rPr>
          <w:rFonts w:cs="Times New Roman"/>
          <w:noProof/>
          <w:color w:val="000000"/>
          <w:szCs w:val="24"/>
          <w:shd w:val="clear" w:color="auto" w:fill="FFFFFF"/>
        </w:rPr>
        <w:t>(</w:t>
      </w:r>
      <w:hyperlink w:anchor="_ENREF_11" w:tooltip="ESRI, 2013 #60" w:history="1">
        <w:r w:rsidR="00637C89">
          <w:rPr>
            <w:rFonts w:cs="Times New Roman"/>
            <w:noProof/>
            <w:color w:val="000000"/>
            <w:szCs w:val="24"/>
            <w:shd w:val="clear" w:color="auto" w:fill="FFFFFF"/>
          </w:rPr>
          <w:t>ESRI, 2013</w:t>
        </w:r>
      </w:hyperlink>
      <w:r w:rsidR="002D6A9C">
        <w:rPr>
          <w:rFonts w:cs="Times New Roman"/>
          <w:noProof/>
          <w:color w:val="000000"/>
          <w:szCs w:val="24"/>
          <w:shd w:val="clear" w:color="auto" w:fill="FFFFFF"/>
        </w:rPr>
        <w:t>)</w:t>
      </w:r>
      <w:r w:rsidR="00222E77">
        <w:rPr>
          <w:rFonts w:cs="Times New Roman"/>
          <w:color w:val="000000"/>
          <w:szCs w:val="24"/>
          <w:shd w:val="clear" w:color="auto" w:fill="FFFFFF"/>
        </w:rPr>
        <w:fldChar w:fldCharType="end"/>
      </w:r>
      <w:r>
        <w:rPr>
          <w:rFonts w:cs="Times New Roman"/>
          <w:color w:val="000000"/>
          <w:szCs w:val="24"/>
          <w:shd w:val="clear" w:color="auto" w:fill="FFFFFF"/>
        </w:rPr>
        <w:t xml:space="preserve"> to compile population data stratified by age and gender in </w:t>
      </w:r>
      <w:r w:rsidR="00E55F50">
        <w:rPr>
          <w:rFonts w:cs="Times New Roman"/>
          <w:color w:val="000000"/>
          <w:szCs w:val="24"/>
          <w:shd w:val="clear" w:color="auto" w:fill="FFFFFF"/>
        </w:rPr>
        <w:t>nine</w:t>
      </w:r>
      <w:r w:rsidR="003D43E4">
        <w:rPr>
          <w:rFonts w:cs="Times New Roman"/>
          <w:color w:val="000000"/>
          <w:szCs w:val="24"/>
          <w:shd w:val="clear" w:color="auto" w:fill="FFFFFF"/>
        </w:rPr>
        <w:t xml:space="preserve"> climate regions</w:t>
      </w:r>
      <w:r w:rsidR="00D206AB">
        <w:rPr>
          <w:rFonts w:cs="Times New Roman"/>
          <w:color w:val="000000"/>
          <w:szCs w:val="24"/>
          <w:shd w:val="clear" w:color="auto" w:fill="FFFFFF"/>
        </w:rPr>
        <w:t xml:space="preserve"> </w:t>
      </w:r>
      <w:r w:rsidR="00D206AB">
        <w:rPr>
          <w:rFonts w:cs="Times New Roman"/>
          <w:kern w:val="0"/>
          <w:szCs w:val="24"/>
        </w:rPr>
        <w:t>in contiguous US</w:t>
      </w:r>
      <w:r w:rsidR="00C055FE">
        <w:rPr>
          <w:rFonts w:cs="Times New Roman"/>
          <w:color w:val="000000"/>
          <w:szCs w:val="24"/>
          <w:shd w:val="clear" w:color="auto" w:fill="FFFFFF"/>
        </w:rPr>
        <w:t xml:space="preserve"> (see</w:t>
      </w:r>
      <w:r w:rsidR="00960E08">
        <w:rPr>
          <w:rFonts w:cs="Times New Roman"/>
          <w:color w:val="000000"/>
          <w:szCs w:val="24"/>
          <w:shd w:val="clear" w:color="auto" w:fill="FFFFFF"/>
        </w:rPr>
        <w:t xml:space="preserve"> </w:t>
      </w:r>
      <w:r w:rsidR="009A45A0">
        <w:fldChar w:fldCharType="begin"/>
      </w:r>
      <w:r w:rsidR="009A45A0">
        <w:instrText xml:space="preserve"> REF _Ref378851736 \h  \* MERGEFORMAT </w:instrText>
      </w:r>
      <w:r w:rsidR="009A45A0">
        <w:fldChar w:fldCharType="separate"/>
      </w:r>
      <w:r w:rsidR="0008141F" w:rsidRPr="0008141F">
        <w:rPr>
          <w:rFonts w:cs="Times New Roman"/>
          <w:color w:val="000000"/>
          <w:szCs w:val="24"/>
          <w:shd w:val="clear" w:color="auto" w:fill="FFFFFF"/>
        </w:rPr>
        <w:t>Figure 4</w:t>
      </w:r>
      <w:r w:rsidR="009A45A0">
        <w:fldChar w:fldCharType="end"/>
      </w:r>
      <w:r w:rsidR="00C055FE">
        <w:rPr>
          <w:rFonts w:cs="Times New Roman"/>
          <w:color w:val="000000"/>
          <w:szCs w:val="24"/>
          <w:shd w:val="clear" w:color="auto" w:fill="FFFFFF"/>
        </w:rPr>
        <w:t xml:space="preserve">) </w:t>
      </w:r>
      <w:r>
        <w:rPr>
          <w:rFonts w:cs="Times New Roman"/>
          <w:color w:val="000000"/>
          <w:szCs w:val="24"/>
          <w:shd w:val="clear" w:color="auto" w:fill="FFFFFF"/>
        </w:rPr>
        <w:t xml:space="preserve">and </w:t>
      </w:r>
      <w:r w:rsidR="00AE7373">
        <w:rPr>
          <w:rFonts w:cs="Times New Roman"/>
          <w:color w:val="000000"/>
          <w:szCs w:val="24"/>
          <w:shd w:val="clear" w:color="auto" w:fill="FFFFFF"/>
        </w:rPr>
        <w:t xml:space="preserve">to </w:t>
      </w:r>
      <w:r>
        <w:rPr>
          <w:rFonts w:cs="Times New Roman"/>
          <w:color w:val="000000"/>
          <w:szCs w:val="24"/>
          <w:shd w:val="clear" w:color="auto" w:fill="FFFFFF"/>
        </w:rPr>
        <w:t>couple them with the cor</w:t>
      </w:r>
      <w:r w:rsidR="00C055FE">
        <w:rPr>
          <w:rFonts w:cs="Times New Roman"/>
          <w:color w:val="000000"/>
          <w:szCs w:val="24"/>
          <w:shd w:val="clear" w:color="auto" w:fill="FFFFFF"/>
        </w:rPr>
        <w:t xml:space="preserve">responding airborne pollen </w:t>
      </w:r>
      <w:r w:rsidR="00290751">
        <w:rPr>
          <w:rFonts w:cs="Times New Roman"/>
          <w:color w:val="000000"/>
          <w:szCs w:val="24"/>
          <w:shd w:val="clear" w:color="auto" w:fill="FFFFFF"/>
        </w:rPr>
        <w:t>data. To</w:t>
      </w:r>
      <w:r>
        <w:rPr>
          <w:rFonts w:cs="Times New Roman"/>
          <w:color w:val="000000"/>
          <w:szCs w:val="24"/>
          <w:shd w:val="clear" w:color="auto" w:fill="FFFFFF"/>
        </w:rPr>
        <w:t xml:space="preserve"> perform Monte Carlo simulations, a random sample of individuals, </w:t>
      </w:r>
      <w:r w:rsidR="00077605">
        <w:rPr>
          <w:rFonts w:cs="Times New Roman"/>
          <w:color w:val="000000"/>
          <w:szCs w:val="24"/>
          <w:shd w:val="clear" w:color="auto" w:fill="FFFFFF"/>
        </w:rPr>
        <w:t>that</w:t>
      </w:r>
      <w:r>
        <w:rPr>
          <w:rFonts w:cs="Times New Roman"/>
          <w:color w:val="000000"/>
          <w:szCs w:val="24"/>
          <w:shd w:val="clear" w:color="auto" w:fill="FFFFFF"/>
        </w:rPr>
        <w:t xml:space="preserve"> represent the age and gender structure of the full population, was developed for each of the climate regions. Exposure </w:t>
      </w:r>
      <w:r w:rsidR="00E55F50">
        <w:rPr>
          <w:rFonts w:cs="Times New Roman"/>
          <w:color w:val="000000"/>
          <w:szCs w:val="24"/>
          <w:shd w:val="clear" w:color="auto" w:fill="FFFFFF"/>
        </w:rPr>
        <w:t>f</w:t>
      </w:r>
      <w:r>
        <w:rPr>
          <w:rFonts w:cs="Times New Roman"/>
          <w:color w:val="000000"/>
          <w:szCs w:val="24"/>
          <w:shd w:val="clear" w:color="auto" w:fill="FFFFFF"/>
        </w:rPr>
        <w:t>actors were obtained from USEPA’s Exposure Factors Handbook</w:t>
      </w:r>
      <w:r w:rsidR="00B64357">
        <w:rPr>
          <w:rFonts w:cs="Times New Roman"/>
          <w:color w:val="000000"/>
          <w:szCs w:val="24"/>
          <w:shd w:val="clear" w:color="auto" w:fill="FFFFFF"/>
        </w:rPr>
        <w:t xml:space="preserve"> </w:t>
      </w:r>
      <w:r w:rsidR="00222E77">
        <w:rPr>
          <w:rFonts w:cs="Times New Roman"/>
          <w:color w:val="000000"/>
          <w:szCs w:val="24"/>
          <w:shd w:val="clear" w:color="auto" w:fill="FFFFFF"/>
        </w:rPr>
        <w:fldChar w:fldCharType="begin"/>
      </w:r>
      <w:r w:rsidR="00DA001E">
        <w:rPr>
          <w:rFonts w:cs="Times New Roman"/>
          <w:color w:val="000000"/>
          <w:szCs w:val="24"/>
          <w:shd w:val="clear" w:color="auto" w:fill="FFFFFF"/>
        </w:rPr>
        <w:instrText xml:space="preserve"> ADDIN EN.CITE &lt;EndNote&gt;&lt;Cite&gt;&lt;Author&gt;USEPA&lt;/Author&gt;&lt;Year&gt;2010&lt;/Year&gt;&lt;RecNum&gt;68&lt;/RecNum&gt;&lt;DisplayText&gt;(USEPA, 2010)&lt;/DisplayText&gt;&lt;record&gt;&lt;rec-number&gt;68&lt;/rec-number&gt;&lt;foreign-keys&gt;&lt;key app="EN" db-id="tdz2dxda7d9zpsere5vps09wvftsz5xrwvx9" timestamp="1391106016"&gt;68&lt;/key&gt;&lt;/foreign-keys&gt;&lt;ref-type name="Web Page"&gt;12&lt;/ref-type&gt;&lt;contributors&gt;&lt;authors&gt;&lt;author&gt;USEPA&lt;/author&gt;&lt;/authors&gt;&lt;/contributors&gt;&lt;titles&gt;&lt;title&gt;Exposure factors handbook&lt;/title&gt;&lt;/titles&gt;&lt;dates&gt;&lt;year&gt;2010&lt;/year&gt;&lt;/dates&gt;&lt;pub-location&gt;Washington, DC&lt;/pub-location&gt;&lt;publisher&gt;US Environmental Protection Agency&lt;/publisher&gt;&lt;urls&gt;&lt;related-urls&gt;&lt;url&gt;http://www.epa.gov/ncea/efh/pdfs/efh-complete.pdf&lt;/url&gt;&lt;/related-urls&gt;&lt;/urls&gt;&lt;/record&gt;&lt;/Cite&gt;&lt;/EndNote&gt;</w:instrText>
      </w:r>
      <w:r w:rsidR="00222E77">
        <w:rPr>
          <w:rFonts w:cs="Times New Roman"/>
          <w:color w:val="000000"/>
          <w:szCs w:val="24"/>
          <w:shd w:val="clear" w:color="auto" w:fill="FFFFFF"/>
        </w:rPr>
        <w:fldChar w:fldCharType="separate"/>
      </w:r>
      <w:r w:rsidR="00B64357">
        <w:rPr>
          <w:rFonts w:cs="Times New Roman"/>
          <w:noProof/>
          <w:color w:val="000000"/>
          <w:szCs w:val="24"/>
          <w:shd w:val="clear" w:color="auto" w:fill="FFFFFF"/>
        </w:rPr>
        <w:t>(</w:t>
      </w:r>
      <w:hyperlink w:anchor="_ENREF_28" w:tooltip="USEPA, 2010 #68" w:history="1">
        <w:r w:rsidR="00637C89">
          <w:rPr>
            <w:rFonts w:cs="Times New Roman"/>
            <w:noProof/>
            <w:color w:val="000000"/>
            <w:szCs w:val="24"/>
            <w:shd w:val="clear" w:color="auto" w:fill="FFFFFF"/>
          </w:rPr>
          <w:t>USEPA, 2010</w:t>
        </w:r>
      </w:hyperlink>
      <w:r w:rsidR="00B64357">
        <w:rPr>
          <w:rFonts w:cs="Times New Roman"/>
          <w:noProof/>
          <w:color w:val="000000"/>
          <w:szCs w:val="24"/>
          <w:shd w:val="clear" w:color="auto" w:fill="FFFFFF"/>
        </w:rPr>
        <w:t>)</w:t>
      </w:r>
      <w:r w:rsidR="00222E77">
        <w:rPr>
          <w:rFonts w:cs="Times New Roman"/>
          <w:color w:val="000000"/>
          <w:szCs w:val="24"/>
          <w:shd w:val="clear" w:color="auto" w:fill="FFFFFF"/>
        </w:rPr>
        <w:fldChar w:fldCharType="end"/>
      </w:r>
      <w:r>
        <w:rPr>
          <w:rFonts w:cs="Times New Roman"/>
          <w:color w:val="000000"/>
          <w:szCs w:val="24"/>
          <w:shd w:val="clear" w:color="auto" w:fill="FFFFFF"/>
        </w:rPr>
        <w:t>. These factors include inhalation rate</w:t>
      </w:r>
      <w:r w:rsidRPr="002B5ABD">
        <w:rPr>
          <w:rFonts w:cs="Times New Roman"/>
          <w:color w:val="000000"/>
          <w:szCs w:val="24"/>
          <w:shd w:val="clear" w:color="auto" w:fill="FFFFFF"/>
        </w:rPr>
        <w:t xml:space="preserve"> (</w:t>
      </w:r>
      <w:r w:rsidR="00222E77">
        <w:rPr>
          <w:rFonts w:cs="Times New Roman"/>
          <w:color w:val="000000"/>
          <w:szCs w:val="24"/>
          <w:shd w:val="clear" w:color="auto" w:fill="FFFFFF"/>
        </w:rPr>
        <w:fldChar w:fldCharType="begin"/>
      </w:r>
      <w:r w:rsidR="00960E08">
        <w:rPr>
          <w:rFonts w:cs="Times New Roman"/>
          <w:color w:val="000000"/>
          <w:szCs w:val="24"/>
          <w:shd w:val="clear" w:color="auto" w:fill="FFFFFF"/>
        </w:rPr>
        <w:instrText xml:space="preserve"> REF _Ref378759028 \h </w:instrText>
      </w:r>
      <w:r w:rsidR="00222E77">
        <w:rPr>
          <w:rFonts w:cs="Times New Roman"/>
          <w:color w:val="000000"/>
          <w:szCs w:val="24"/>
          <w:shd w:val="clear" w:color="auto" w:fill="FFFFFF"/>
        </w:rPr>
      </w:r>
      <w:r w:rsidR="00222E77">
        <w:rPr>
          <w:rFonts w:cs="Times New Roman"/>
          <w:color w:val="000000"/>
          <w:szCs w:val="24"/>
          <w:shd w:val="clear" w:color="auto" w:fill="FFFFFF"/>
        </w:rPr>
        <w:fldChar w:fldCharType="separate"/>
      </w:r>
      <w:r w:rsidR="0008141F" w:rsidRPr="00ED3099">
        <w:rPr>
          <w:rFonts w:cs="Times New Roman"/>
          <w:szCs w:val="24"/>
        </w:rPr>
        <w:t xml:space="preserve">Figure </w:t>
      </w:r>
      <w:r w:rsidR="0008141F">
        <w:rPr>
          <w:rFonts w:cs="Times New Roman"/>
          <w:noProof/>
          <w:szCs w:val="24"/>
        </w:rPr>
        <w:t>5</w:t>
      </w:r>
      <w:r w:rsidR="00222E77">
        <w:rPr>
          <w:rFonts w:cs="Times New Roman"/>
          <w:color w:val="000000"/>
          <w:szCs w:val="24"/>
          <w:shd w:val="clear" w:color="auto" w:fill="FFFFFF"/>
        </w:rPr>
        <w:fldChar w:fldCharType="end"/>
      </w:r>
      <w:r w:rsidRPr="002B5ABD">
        <w:rPr>
          <w:rFonts w:cs="Times New Roman"/>
          <w:color w:val="000000"/>
          <w:szCs w:val="24"/>
          <w:shd w:val="clear" w:color="auto" w:fill="FFFFFF"/>
        </w:rPr>
        <w:t>), dermal contact frequency, skin surface</w:t>
      </w:r>
      <w:r>
        <w:rPr>
          <w:rFonts w:cs="Times New Roman"/>
          <w:color w:val="000000"/>
          <w:szCs w:val="24"/>
          <w:shd w:val="clear" w:color="auto" w:fill="FFFFFF"/>
        </w:rPr>
        <w:t xml:space="preserve"> area (</w:t>
      </w:r>
      <w:r w:rsidR="00222E77">
        <w:rPr>
          <w:rFonts w:cs="Times New Roman"/>
          <w:color w:val="000000"/>
          <w:szCs w:val="24"/>
          <w:shd w:val="clear" w:color="auto" w:fill="FFFFFF"/>
        </w:rPr>
        <w:fldChar w:fldCharType="begin"/>
      </w:r>
      <w:r w:rsidR="00960E08">
        <w:rPr>
          <w:rFonts w:cs="Times New Roman"/>
          <w:color w:val="000000"/>
          <w:szCs w:val="24"/>
          <w:shd w:val="clear" w:color="auto" w:fill="FFFFFF"/>
        </w:rPr>
        <w:instrText xml:space="preserve"> REF _Ref378759056 \h </w:instrText>
      </w:r>
      <w:r w:rsidR="00222E77">
        <w:rPr>
          <w:rFonts w:cs="Times New Roman"/>
          <w:color w:val="000000"/>
          <w:szCs w:val="24"/>
          <w:shd w:val="clear" w:color="auto" w:fill="FFFFFF"/>
        </w:rPr>
      </w:r>
      <w:r w:rsidR="00222E77">
        <w:rPr>
          <w:rFonts w:cs="Times New Roman"/>
          <w:color w:val="000000"/>
          <w:szCs w:val="24"/>
          <w:shd w:val="clear" w:color="auto" w:fill="FFFFFF"/>
        </w:rPr>
        <w:fldChar w:fldCharType="separate"/>
      </w:r>
      <w:r w:rsidR="0008141F" w:rsidRPr="00ED3099">
        <w:rPr>
          <w:rFonts w:cs="Times New Roman"/>
          <w:szCs w:val="24"/>
        </w:rPr>
        <w:t xml:space="preserve">Figure </w:t>
      </w:r>
      <w:r w:rsidR="0008141F">
        <w:rPr>
          <w:rFonts w:cs="Times New Roman"/>
          <w:noProof/>
          <w:szCs w:val="24"/>
        </w:rPr>
        <w:t>6</w:t>
      </w:r>
      <w:r w:rsidR="00222E77">
        <w:rPr>
          <w:rFonts w:cs="Times New Roman"/>
          <w:color w:val="000000"/>
          <w:szCs w:val="24"/>
          <w:shd w:val="clear" w:color="auto" w:fill="FFFFFF"/>
        </w:rPr>
        <w:fldChar w:fldCharType="end"/>
      </w:r>
      <w:r w:rsidRPr="002B5ABD">
        <w:rPr>
          <w:rFonts w:cs="Times New Roman"/>
          <w:color w:val="000000"/>
          <w:szCs w:val="24"/>
          <w:shd w:val="clear" w:color="auto" w:fill="FFFFFF"/>
        </w:rPr>
        <w:t>)</w:t>
      </w:r>
      <w:r>
        <w:rPr>
          <w:rFonts w:cs="Times New Roman"/>
          <w:color w:val="000000"/>
          <w:szCs w:val="24"/>
          <w:shd w:val="clear" w:color="auto" w:fill="FFFFFF"/>
        </w:rPr>
        <w:t xml:space="preserve">, hand surface ratio, </w:t>
      </w:r>
      <w:r w:rsidR="00077605">
        <w:rPr>
          <w:rFonts w:cs="Times New Roman"/>
          <w:color w:val="000000"/>
          <w:szCs w:val="24"/>
          <w:shd w:val="clear" w:color="auto" w:fill="FFFFFF"/>
        </w:rPr>
        <w:t xml:space="preserve">and </w:t>
      </w:r>
      <w:r>
        <w:rPr>
          <w:rFonts w:cs="Times New Roman"/>
          <w:color w:val="000000"/>
          <w:szCs w:val="24"/>
          <w:shd w:val="clear" w:color="auto" w:fill="FFFFFF"/>
        </w:rPr>
        <w:t>time spent indoors and outdoors in different age groups and within genders. The data of inhalation rates and skin surface areas, which are descriptive statistics (from 5</w:t>
      </w:r>
      <w:r w:rsidRPr="005B7498">
        <w:rPr>
          <w:rFonts w:cs="Times New Roman"/>
          <w:color w:val="000000"/>
          <w:szCs w:val="24"/>
          <w:shd w:val="clear" w:color="auto" w:fill="FFFFFF"/>
          <w:vertAlign w:val="superscript"/>
        </w:rPr>
        <w:t>th</w:t>
      </w:r>
      <w:r>
        <w:rPr>
          <w:rFonts w:cs="Times New Roman"/>
          <w:color w:val="000000"/>
          <w:szCs w:val="24"/>
          <w:shd w:val="clear" w:color="auto" w:fill="FFFFFF"/>
        </w:rPr>
        <w:t xml:space="preserve"> to 95</w:t>
      </w:r>
      <w:r w:rsidRPr="005B7498">
        <w:rPr>
          <w:rFonts w:cs="Times New Roman"/>
          <w:color w:val="000000"/>
          <w:szCs w:val="24"/>
          <w:shd w:val="clear" w:color="auto" w:fill="FFFFFF"/>
          <w:vertAlign w:val="superscript"/>
        </w:rPr>
        <w:t>th</w:t>
      </w:r>
      <w:r>
        <w:rPr>
          <w:rFonts w:cs="Times New Roman"/>
          <w:color w:val="000000"/>
          <w:szCs w:val="24"/>
          <w:shd w:val="clear" w:color="auto" w:fill="FFFFFF"/>
        </w:rPr>
        <w:t xml:space="preserve"> </w:t>
      </w:r>
      <w:proofErr w:type="gramStart"/>
      <w:r>
        <w:rPr>
          <w:rFonts w:cs="Times New Roman"/>
          <w:color w:val="000000"/>
          <w:szCs w:val="24"/>
          <w:shd w:val="clear" w:color="auto" w:fill="FFFFFF"/>
        </w:rPr>
        <w:t>percentiles)</w:t>
      </w:r>
      <w:proofErr w:type="gramEnd"/>
      <w:r>
        <w:rPr>
          <w:rFonts w:cs="Times New Roman"/>
          <w:color w:val="000000"/>
          <w:szCs w:val="24"/>
          <w:shd w:val="clear" w:color="auto" w:fill="FFFFFF"/>
        </w:rPr>
        <w:t xml:space="preserve"> were used to </w:t>
      </w:r>
      <w:r>
        <w:rPr>
          <w:rFonts w:cs="Times New Roman"/>
          <w:color w:val="000000"/>
          <w:szCs w:val="24"/>
          <w:shd w:val="clear" w:color="auto" w:fill="FFFFFF"/>
        </w:rPr>
        <w:lastRenderedPageBreak/>
        <w:t>generate nonparametric distributions. Data of dermal contact frequency, hand surface ratio and time spent indoors and outdoors</w:t>
      </w:r>
      <w:r w:rsidR="00E55F50">
        <w:rPr>
          <w:rFonts w:cs="Times New Roman"/>
          <w:color w:val="000000"/>
          <w:szCs w:val="24"/>
          <w:shd w:val="clear" w:color="auto" w:fill="FFFFFF"/>
        </w:rPr>
        <w:t>,</w:t>
      </w:r>
      <w:r>
        <w:rPr>
          <w:rFonts w:cs="Times New Roman"/>
          <w:color w:val="000000"/>
          <w:szCs w:val="24"/>
          <w:shd w:val="clear" w:color="auto" w:fill="FFFFFF"/>
        </w:rPr>
        <w:t xml:space="preserve"> which include </w:t>
      </w:r>
      <w:r w:rsidR="000C1897">
        <w:rPr>
          <w:rFonts w:cs="Times New Roman"/>
          <w:color w:val="000000"/>
          <w:szCs w:val="24"/>
          <w:shd w:val="clear" w:color="auto" w:fill="FFFFFF"/>
        </w:rPr>
        <w:t>means and standard deviation values</w:t>
      </w:r>
      <w:r>
        <w:rPr>
          <w:rFonts w:cs="Times New Roman"/>
          <w:color w:val="000000"/>
          <w:szCs w:val="24"/>
          <w:shd w:val="clear" w:color="auto" w:fill="FFFFFF"/>
        </w:rPr>
        <w:t xml:space="preserve">, </w:t>
      </w:r>
      <w:r w:rsidR="00E55F50">
        <w:rPr>
          <w:rFonts w:cs="Times New Roman"/>
          <w:color w:val="000000"/>
          <w:szCs w:val="24"/>
          <w:shd w:val="clear" w:color="auto" w:fill="FFFFFF"/>
        </w:rPr>
        <w:t>we</w:t>
      </w:r>
      <w:r>
        <w:rPr>
          <w:rFonts w:cs="Times New Roman"/>
          <w:color w:val="000000"/>
          <w:szCs w:val="24"/>
          <w:shd w:val="clear" w:color="auto" w:fill="FFFFFF"/>
        </w:rPr>
        <w:t xml:space="preserve">re used to generate lognormal distributions. In each age group exposure factors were used to generate exposure scenarios for </w:t>
      </w:r>
      <w:r w:rsidR="00254965">
        <w:rPr>
          <w:rFonts w:cs="Times New Roman"/>
          <w:color w:val="000000"/>
          <w:szCs w:val="24"/>
          <w:shd w:val="clear" w:color="auto" w:fill="FFFFFF"/>
        </w:rPr>
        <w:t xml:space="preserve">each randomly sampled “virtual individual” in </w:t>
      </w:r>
      <w:r>
        <w:rPr>
          <w:rFonts w:cs="Times New Roman"/>
          <w:color w:val="000000"/>
          <w:szCs w:val="24"/>
          <w:shd w:val="clear" w:color="auto" w:fill="FFFFFF"/>
        </w:rPr>
        <w:t>each of the nine climate region</w:t>
      </w:r>
      <w:r w:rsidR="0071521A">
        <w:rPr>
          <w:rFonts w:cs="Times New Roman"/>
          <w:color w:val="000000"/>
          <w:szCs w:val="24"/>
          <w:shd w:val="clear" w:color="auto" w:fill="FFFFFF"/>
        </w:rPr>
        <w:t>s</w:t>
      </w:r>
      <w:r w:rsidR="00D206AB">
        <w:rPr>
          <w:rFonts w:cs="Times New Roman"/>
          <w:color w:val="000000"/>
          <w:szCs w:val="24"/>
          <w:shd w:val="clear" w:color="auto" w:fill="FFFFFF"/>
        </w:rPr>
        <w:t xml:space="preserve"> </w:t>
      </w:r>
      <w:r w:rsidR="00D206AB">
        <w:rPr>
          <w:rFonts w:cs="Times New Roman"/>
          <w:kern w:val="0"/>
          <w:szCs w:val="24"/>
        </w:rPr>
        <w:t>in contiguous US</w:t>
      </w:r>
      <w:r>
        <w:rPr>
          <w:rFonts w:cs="Times New Roman"/>
          <w:color w:val="000000"/>
          <w:szCs w:val="24"/>
          <w:shd w:val="clear" w:color="auto" w:fill="FFFFFF"/>
        </w:rPr>
        <w:t>.</w:t>
      </w:r>
    </w:p>
    <w:p w:rsidR="00227E87" w:rsidRPr="004E22CF" w:rsidRDefault="00227E87" w:rsidP="00BD3ED6">
      <w:pPr>
        <w:spacing w:before="96" w:after="120" w:line="480" w:lineRule="auto"/>
        <w:ind w:firstLine="720"/>
        <w:rPr>
          <w:rFonts w:cs="Times New Roman"/>
          <w:color w:val="000000"/>
          <w:szCs w:val="24"/>
          <w:shd w:val="clear" w:color="auto" w:fill="FFFFFF"/>
        </w:rPr>
      </w:pPr>
      <w:r>
        <w:rPr>
          <w:rFonts w:cs="Times New Roman"/>
          <w:color w:val="000000"/>
          <w:szCs w:val="24"/>
          <w:shd w:val="clear" w:color="auto" w:fill="FFFFFF"/>
        </w:rPr>
        <w:t>These exposure factor</w:t>
      </w:r>
      <w:r w:rsidR="00F85806">
        <w:rPr>
          <w:rFonts w:cs="Times New Roman"/>
          <w:color w:val="000000"/>
          <w:szCs w:val="24"/>
          <w:shd w:val="clear" w:color="auto" w:fill="FFFFFF"/>
        </w:rPr>
        <w:t>s</w:t>
      </w:r>
      <w:r>
        <w:rPr>
          <w:rFonts w:cs="Times New Roman"/>
          <w:color w:val="000000"/>
          <w:szCs w:val="24"/>
          <w:shd w:val="clear" w:color="auto" w:fill="FFFFFF"/>
        </w:rPr>
        <w:t xml:space="preserve"> </w:t>
      </w:r>
      <w:r w:rsidR="00F85806">
        <w:rPr>
          <w:rFonts w:cs="Times New Roman"/>
          <w:color w:val="000000"/>
          <w:szCs w:val="24"/>
          <w:shd w:val="clear" w:color="auto" w:fill="FFFFFF"/>
        </w:rPr>
        <w:t xml:space="preserve">characterize population variability </w:t>
      </w:r>
      <w:r w:rsidR="00C0257B">
        <w:rPr>
          <w:rFonts w:cs="Times New Roman"/>
          <w:color w:val="000000"/>
          <w:szCs w:val="24"/>
          <w:shd w:val="clear" w:color="auto" w:fill="FFFFFF"/>
        </w:rPr>
        <w:t xml:space="preserve">at </w:t>
      </w:r>
      <w:r w:rsidR="00F85806">
        <w:rPr>
          <w:rFonts w:cs="Times New Roman"/>
          <w:color w:val="000000"/>
          <w:szCs w:val="24"/>
          <w:shd w:val="clear" w:color="auto" w:fill="FFFFFF"/>
        </w:rPr>
        <w:t>the national level</w:t>
      </w:r>
      <w:r>
        <w:rPr>
          <w:rFonts w:cs="Times New Roman"/>
          <w:color w:val="000000"/>
          <w:szCs w:val="24"/>
          <w:shd w:val="clear" w:color="auto" w:fill="FFFFFF"/>
        </w:rPr>
        <w:t>.</w:t>
      </w:r>
      <w:r w:rsidR="00B260E3" w:rsidRPr="00B260E3">
        <w:rPr>
          <w:rFonts w:cs="Times New Roman"/>
          <w:color w:val="000000"/>
          <w:szCs w:val="24"/>
          <w:shd w:val="clear" w:color="auto" w:fill="FFFFFF"/>
        </w:rPr>
        <w:t xml:space="preserve"> Inhalation rate distribution and other exposure factors are the same for different climate regions,</w:t>
      </w:r>
      <w:r>
        <w:rPr>
          <w:rFonts w:cs="Times New Roman"/>
          <w:color w:val="000000"/>
          <w:szCs w:val="24"/>
          <w:shd w:val="clear" w:color="auto" w:fill="FFFFFF"/>
        </w:rPr>
        <w:t xml:space="preserve"> although the temperature,</w:t>
      </w:r>
      <w:r w:rsidR="00FF4081">
        <w:rPr>
          <w:rFonts w:cs="Times New Roman"/>
          <w:color w:val="000000"/>
          <w:szCs w:val="24"/>
          <w:shd w:val="clear" w:color="auto" w:fill="FFFFFF"/>
        </w:rPr>
        <w:t xml:space="preserve"> </w:t>
      </w:r>
      <w:r w:rsidR="00C61E42">
        <w:rPr>
          <w:rFonts w:cs="Times New Roman"/>
          <w:color w:val="000000"/>
          <w:szCs w:val="24"/>
          <w:shd w:val="clear" w:color="auto" w:fill="FFFFFF"/>
        </w:rPr>
        <w:t xml:space="preserve">day and night </w:t>
      </w:r>
      <w:r>
        <w:rPr>
          <w:rFonts w:cs="Times New Roman"/>
          <w:color w:val="000000"/>
          <w:szCs w:val="24"/>
          <w:shd w:val="clear" w:color="auto" w:fill="FFFFFF"/>
        </w:rPr>
        <w:t>time</w:t>
      </w:r>
      <w:r w:rsidR="002B5ABD">
        <w:rPr>
          <w:rFonts w:cs="Times New Roman"/>
          <w:color w:val="000000"/>
          <w:szCs w:val="24"/>
          <w:shd w:val="clear" w:color="auto" w:fill="FFFFFF"/>
        </w:rPr>
        <w:t>,</w:t>
      </w:r>
      <w:r>
        <w:rPr>
          <w:rFonts w:cs="Times New Roman"/>
          <w:color w:val="000000"/>
          <w:szCs w:val="24"/>
          <w:shd w:val="clear" w:color="auto" w:fill="FFFFFF"/>
        </w:rPr>
        <w:t xml:space="preserve"> </w:t>
      </w:r>
      <w:r w:rsidR="00EA27A0">
        <w:rPr>
          <w:rFonts w:cs="Times New Roman"/>
          <w:color w:val="000000"/>
          <w:szCs w:val="24"/>
          <w:shd w:val="clear" w:color="auto" w:fill="FFFFFF"/>
        </w:rPr>
        <w:t xml:space="preserve">and other environmental factors </w:t>
      </w:r>
      <w:r>
        <w:rPr>
          <w:rFonts w:cs="Times New Roman"/>
          <w:color w:val="000000"/>
          <w:szCs w:val="24"/>
          <w:shd w:val="clear" w:color="auto" w:fill="FFFFFF"/>
        </w:rPr>
        <w:t xml:space="preserve">may affect </w:t>
      </w:r>
      <w:r w:rsidR="00EA27A0">
        <w:rPr>
          <w:rFonts w:cs="Times New Roman"/>
          <w:color w:val="000000"/>
          <w:szCs w:val="24"/>
          <w:shd w:val="clear" w:color="auto" w:fill="FFFFFF"/>
        </w:rPr>
        <w:t>values</w:t>
      </w:r>
      <w:r w:rsidR="00FD4DBD">
        <w:rPr>
          <w:rFonts w:cs="Times New Roman"/>
          <w:color w:val="000000"/>
          <w:szCs w:val="24"/>
          <w:shd w:val="clear" w:color="auto" w:fill="FFFFFF"/>
        </w:rPr>
        <w:t xml:space="preserve"> of those factors</w:t>
      </w:r>
      <w:r w:rsidR="00EA27A0">
        <w:rPr>
          <w:rFonts w:cs="Times New Roman"/>
          <w:color w:val="000000"/>
          <w:szCs w:val="24"/>
          <w:shd w:val="clear" w:color="auto" w:fill="FFFFFF"/>
        </w:rPr>
        <w:t>.</w:t>
      </w:r>
    </w:p>
    <w:p w:rsidR="00BB0E9E" w:rsidRDefault="00590ABB" w:rsidP="00BB0E9E">
      <w:pPr>
        <w:pStyle w:val="2"/>
        <w:rPr>
          <w:rFonts w:cs="Times New Roman"/>
        </w:rPr>
      </w:pPr>
      <w:r w:rsidRPr="007E0204">
        <w:rPr>
          <w:rFonts w:cs="Times New Roman"/>
        </w:rPr>
        <w:t>Exposure Method</w:t>
      </w:r>
      <w:r w:rsidR="003E5B79" w:rsidRPr="007E0204">
        <w:rPr>
          <w:rFonts w:cs="Times New Roman"/>
        </w:rPr>
        <w:t xml:space="preserve"> Selection</w:t>
      </w:r>
    </w:p>
    <w:p w:rsidR="00F278F6" w:rsidRPr="003364A5" w:rsidRDefault="00BB0E9E" w:rsidP="00F136B2">
      <w:pPr>
        <w:spacing w:line="480" w:lineRule="auto"/>
        <w:ind w:firstLine="420"/>
        <w:rPr>
          <w:rFonts w:cs="Times New Roman"/>
          <w:szCs w:val="24"/>
        </w:rPr>
      </w:pPr>
      <w:r w:rsidRPr="003364A5">
        <w:rPr>
          <w:rFonts w:cs="Times New Roman"/>
          <w:kern w:val="0"/>
          <w:szCs w:val="24"/>
        </w:rPr>
        <w:t>Exposures to allergenic pollen can occur via inhalation and dermal contact</w:t>
      </w:r>
      <w:r w:rsidRPr="0095460C">
        <w:rPr>
          <w:rFonts w:cs="Times New Roman"/>
          <w:kern w:val="0"/>
          <w:szCs w:val="24"/>
        </w:rPr>
        <w:t xml:space="preserve"> </w:t>
      </w:r>
      <w:r w:rsidR="00222E77" w:rsidRPr="003364A5">
        <w:rPr>
          <w:rFonts w:cs="Times New Roman"/>
          <w:kern w:val="0"/>
          <w:szCs w:val="24"/>
        </w:rPr>
        <w:fldChar w:fldCharType="begin"/>
      </w:r>
      <w:r w:rsidR="002D6A9C">
        <w:rPr>
          <w:rFonts w:cs="Times New Roman"/>
          <w:kern w:val="0"/>
          <w:szCs w:val="24"/>
        </w:rPr>
        <w:instrText xml:space="preserve"> ADDIN EN.CITE &lt;EndNote&gt;&lt;Cite&gt;&lt;Author&gt;Sofiev&lt;/Author&gt;&lt;Year&gt;2013&lt;/Year&gt;&lt;RecNum&gt;6&lt;/RecNum&gt;&lt;DisplayText&gt;(Sofiev et al., 2013)&lt;/DisplayText&gt;&lt;record&gt;&lt;rec-number&gt;6&lt;/rec-number&gt;&lt;foreign-keys&gt;&lt;key app="EN" db-id="tdz2dxda7d9zpsere5vps09wvftsz5xrwvx9" timestamp="1387474794"&gt;6&lt;/key&gt;&lt;/foreign-keys&gt;&lt;ref-type name="Book Section"&gt;5&lt;/ref-type&gt;&lt;contributors&gt;&lt;authors&gt;&lt;author&gt;Sofiev, Mikhail&lt;/author&gt;&lt;author&gt;Belmonte, Jordina&lt;/author&gt;&lt;author&gt;Gehrig, Regula&lt;/author&gt;&lt;author&gt;Izquierdo, Rebeca&lt;/author&gt;&lt;author&gt;Smith, Matt&lt;/author&gt;&lt;author&gt;Dahl, Åslög&lt;/author&gt;&lt;author&gt;Siljamo, Pilvi&lt;/author&gt;&lt;/authors&gt;&lt;/contributors&gt;&lt;titles&gt;&lt;title&gt;Airborne Pollen Transport&lt;/title&gt;&lt;secondary-title&gt;Allergenic Pollen&lt;/secondary-title&gt;&lt;/titles&gt;&lt;pages&gt;127-159&lt;/pages&gt;&lt;dates&gt;&lt;year&gt;2013&lt;/year&gt;&lt;/dates&gt;&lt;publisher&gt;Springer&lt;/publisher&gt;&lt;isbn&gt;9400748809&lt;/isbn&gt;&lt;urls&gt;&lt;/urls&gt;&lt;/record&gt;&lt;/Cite&gt;&lt;/EndNote&gt;</w:instrText>
      </w:r>
      <w:r w:rsidR="00222E77" w:rsidRPr="003364A5">
        <w:rPr>
          <w:rFonts w:cs="Times New Roman"/>
          <w:kern w:val="0"/>
          <w:szCs w:val="24"/>
        </w:rPr>
        <w:fldChar w:fldCharType="separate"/>
      </w:r>
      <w:r w:rsidR="00D776B6" w:rsidRPr="003364A5">
        <w:rPr>
          <w:rFonts w:cs="Times New Roman"/>
          <w:noProof/>
          <w:kern w:val="0"/>
          <w:szCs w:val="24"/>
        </w:rPr>
        <w:t>(</w:t>
      </w:r>
      <w:hyperlink w:anchor="_ENREF_25" w:tooltip="Sofiev, 2013 #6" w:history="1">
        <w:r w:rsidR="00637C89" w:rsidRPr="003364A5">
          <w:rPr>
            <w:rFonts w:cs="Times New Roman"/>
            <w:noProof/>
            <w:kern w:val="0"/>
            <w:szCs w:val="24"/>
          </w:rPr>
          <w:t>Sofiev et al., 2013</w:t>
        </w:r>
      </w:hyperlink>
      <w:r w:rsidR="00D776B6" w:rsidRPr="003364A5">
        <w:rPr>
          <w:rFonts w:cs="Times New Roman"/>
          <w:noProof/>
          <w:kern w:val="0"/>
          <w:szCs w:val="24"/>
        </w:rPr>
        <w:t>)</w:t>
      </w:r>
      <w:r w:rsidR="00222E77" w:rsidRPr="003364A5">
        <w:rPr>
          <w:rFonts w:cs="Times New Roman"/>
          <w:kern w:val="0"/>
          <w:szCs w:val="24"/>
        </w:rPr>
        <w:fldChar w:fldCharType="end"/>
      </w:r>
      <w:r w:rsidRPr="003364A5">
        <w:rPr>
          <w:rFonts w:cs="Times New Roman"/>
          <w:kern w:val="0"/>
          <w:szCs w:val="24"/>
        </w:rPr>
        <w:t>, as well as unintentional ingestion</w:t>
      </w:r>
      <w:r w:rsidRPr="0095460C">
        <w:rPr>
          <w:rFonts w:cs="Times New Roman"/>
          <w:kern w:val="0"/>
          <w:szCs w:val="24"/>
        </w:rPr>
        <w:t xml:space="preserve"> </w:t>
      </w:r>
      <w:r w:rsidR="00222E77" w:rsidRPr="003364A5">
        <w:rPr>
          <w:rFonts w:cs="Times New Roman"/>
          <w:kern w:val="0"/>
          <w:szCs w:val="24"/>
        </w:rPr>
        <w:fldChar w:fldCharType="begin"/>
      </w:r>
      <w:r w:rsidR="002D6A9C">
        <w:rPr>
          <w:rFonts w:cs="Times New Roman"/>
          <w:kern w:val="0"/>
          <w:szCs w:val="24"/>
        </w:rPr>
        <w:instrText xml:space="preserve"> ADDIN EN.CITE &lt;EndNote&gt;&lt;Cite&gt;&lt;Author&gt;Cohen&lt;/Author&gt;&lt;Year&gt;1979&lt;/Year&gt;&lt;RecNum&gt;7&lt;/RecNum&gt;&lt;DisplayText&gt;(Cohen et al., 1979)&lt;/DisplayText&gt;&lt;record&gt;&lt;rec-number&gt;7&lt;/rec-number&gt;&lt;foreign-keys&gt;&lt;key app="EN" db-id="tdz2dxda7d9zpsere5vps09wvftsz5xrwvx9" timestamp="1387474794"&gt;7&lt;/key&gt;&lt;/foreign-keys&gt;&lt;ref-type name="Journal Article"&gt;17&lt;/ref-type&gt;&lt;contributors&gt;&lt;authors&gt;&lt;author&gt;Cohen, Steven H&lt;/author&gt;&lt;author&gt;Yunginger, John W&lt;/author&gt;&lt;author&gt;Rosenberg, Neil&lt;/author&gt;&lt;author&gt;Fink, Jordan N&lt;/author&gt;&lt;/authors&gt;&lt;/contributors&gt;&lt;titles&gt;&lt;title&gt;Acute allergic reaction after composite pollen ingestion&lt;/title&gt;&lt;secondary-title&gt;Journal of Allergy and Clinical Immunology&lt;/secondary-title&gt;&lt;/titles&gt;&lt;periodical&gt;&lt;full-title&gt;Journal of Allergy and Clinical Immunology&lt;/full-title&gt;&lt;/periodical&gt;&lt;pages&gt;270-274&lt;/pages&gt;&lt;volume&gt;64&lt;/volume&gt;&lt;number&gt;4&lt;/number&gt;&lt;dates&gt;&lt;year&gt;1979&lt;/year&gt;&lt;/dates&gt;&lt;isbn&gt;0091-6749&lt;/isbn&gt;&lt;urls&gt;&lt;/urls&gt;&lt;/record&gt;&lt;/Cite&gt;&lt;/EndNote&gt;</w:instrText>
      </w:r>
      <w:r w:rsidR="00222E77" w:rsidRPr="003364A5">
        <w:rPr>
          <w:rFonts w:cs="Times New Roman"/>
          <w:kern w:val="0"/>
          <w:szCs w:val="24"/>
        </w:rPr>
        <w:fldChar w:fldCharType="separate"/>
      </w:r>
      <w:r w:rsidR="00D776B6" w:rsidRPr="003364A5">
        <w:rPr>
          <w:rFonts w:cs="Times New Roman"/>
          <w:noProof/>
          <w:kern w:val="0"/>
          <w:szCs w:val="24"/>
        </w:rPr>
        <w:t>(</w:t>
      </w:r>
      <w:hyperlink w:anchor="_ENREF_8" w:tooltip="Cohen, 1979 #7" w:history="1">
        <w:r w:rsidR="00637C89" w:rsidRPr="003364A5">
          <w:rPr>
            <w:rFonts w:cs="Times New Roman"/>
            <w:noProof/>
            <w:kern w:val="0"/>
            <w:szCs w:val="24"/>
          </w:rPr>
          <w:t>Cohen et al., 1979</w:t>
        </w:r>
      </w:hyperlink>
      <w:r w:rsidR="00D776B6" w:rsidRPr="003364A5">
        <w:rPr>
          <w:rFonts w:cs="Times New Roman"/>
          <w:noProof/>
          <w:kern w:val="0"/>
          <w:szCs w:val="24"/>
        </w:rPr>
        <w:t>)</w:t>
      </w:r>
      <w:r w:rsidR="00222E77" w:rsidRPr="003364A5">
        <w:rPr>
          <w:rFonts w:cs="Times New Roman"/>
          <w:kern w:val="0"/>
          <w:szCs w:val="24"/>
        </w:rPr>
        <w:fldChar w:fldCharType="end"/>
      </w:r>
      <w:r w:rsidRPr="003364A5">
        <w:rPr>
          <w:rFonts w:cs="Times New Roman"/>
          <w:kern w:val="0"/>
          <w:szCs w:val="24"/>
        </w:rPr>
        <w:t>.</w:t>
      </w:r>
      <w:r w:rsidR="004E40C3">
        <w:rPr>
          <w:rFonts w:cs="Times New Roman"/>
          <w:kern w:val="0"/>
          <w:szCs w:val="24"/>
        </w:rPr>
        <w:t xml:space="preserve"> </w:t>
      </w:r>
      <w:r w:rsidR="009A45A0">
        <w:fldChar w:fldCharType="begin"/>
      </w:r>
      <w:r w:rsidR="009A45A0">
        <w:instrText xml:space="preserve"> REF _Ref378343059 \h  \* MERGEFORMAT </w:instrText>
      </w:r>
      <w:r w:rsidR="009A45A0">
        <w:fldChar w:fldCharType="separate"/>
      </w:r>
      <w:r w:rsidR="0008141F" w:rsidRPr="0008141F">
        <w:rPr>
          <w:rFonts w:cs="Times New Roman" w:hint="eastAsia"/>
          <w:szCs w:val="24"/>
        </w:rPr>
        <w:t xml:space="preserve">Figure </w:t>
      </w:r>
      <w:r w:rsidR="00222E77" w:rsidRPr="00B874A0">
        <w:rPr>
          <w:rFonts w:cs="Times New Roman"/>
          <w:szCs w:val="24"/>
        </w:rPr>
        <w:t>7</w:t>
      </w:r>
      <w:r w:rsidR="009A45A0">
        <w:fldChar w:fldCharType="end"/>
      </w:r>
      <w:r w:rsidR="002271A9" w:rsidRPr="003364A5">
        <w:rPr>
          <w:rFonts w:cs="Times New Roman"/>
          <w:kern w:val="0"/>
          <w:szCs w:val="24"/>
        </w:rPr>
        <w:t xml:space="preserve"> </w:t>
      </w:r>
      <w:r w:rsidR="00C35372" w:rsidRPr="003364A5">
        <w:rPr>
          <w:rFonts w:cs="Times New Roman"/>
          <w:kern w:val="0"/>
          <w:szCs w:val="24"/>
        </w:rPr>
        <w:t>illustrates</w:t>
      </w:r>
      <w:r w:rsidR="00477474" w:rsidRPr="003364A5">
        <w:rPr>
          <w:rFonts w:cs="Times New Roman"/>
          <w:kern w:val="0"/>
          <w:szCs w:val="24"/>
        </w:rPr>
        <w:t xml:space="preserve"> the three routes of exposure.</w:t>
      </w:r>
    </w:p>
    <w:p w:rsidR="003E5B79" w:rsidRPr="009F663B" w:rsidRDefault="00713C12" w:rsidP="00BF6767">
      <w:pPr>
        <w:pStyle w:val="3"/>
      </w:pPr>
      <w:r w:rsidRPr="009F663B">
        <w:t>I</w:t>
      </w:r>
      <w:r w:rsidR="003E5B79" w:rsidRPr="009F663B">
        <w:t>nhalation</w:t>
      </w:r>
    </w:p>
    <w:p w:rsidR="003A2050" w:rsidRDefault="00590ABB" w:rsidP="00533CA2">
      <w:pPr>
        <w:spacing w:beforeLines="96" w:before="230" w:afterLines="120" w:after="288" w:line="480" w:lineRule="auto"/>
        <w:ind w:firstLine="720"/>
        <w:rPr>
          <w:rFonts w:cs="Times New Roman"/>
          <w:color w:val="000000"/>
          <w:szCs w:val="24"/>
          <w:shd w:val="clear" w:color="auto" w:fill="FFFFFF"/>
        </w:rPr>
      </w:pPr>
      <w:r w:rsidRPr="00195966">
        <w:rPr>
          <w:rFonts w:cs="Times New Roman"/>
          <w:color w:val="000000"/>
          <w:szCs w:val="24"/>
          <w:shd w:val="clear" w:color="auto" w:fill="FFFFFF"/>
        </w:rPr>
        <w:t>Exposure</w:t>
      </w:r>
      <w:r w:rsidR="00E96988">
        <w:rPr>
          <w:rFonts w:cs="Times New Roman"/>
          <w:color w:val="000000"/>
          <w:szCs w:val="24"/>
          <w:shd w:val="clear" w:color="auto" w:fill="FFFFFF"/>
        </w:rPr>
        <w:t>-related</w:t>
      </w:r>
      <w:r w:rsidRPr="00195966">
        <w:rPr>
          <w:rFonts w:cs="Times New Roman"/>
          <w:color w:val="000000"/>
          <w:szCs w:val="24"/>
          <w:shd w:val="clear" w:color="auto" w:fill="FFFFFF"/>
        </w:rPr>
        <w:t xml:space="preserve"> </w:t>
      </w:r>
      <w:r w:rsidR="00550669">
        <w:rPr>
          <w:rFonts w:cs="Times New Roman"/>
          <w:color w:val="000000"/>
          <w:szCs w:val="24"/>
          <w:shd w:val="clear" w:color="auto" w:fill="FFFFFF"/>
        </w:rPr>
        <w:t>intake</w:t>
      </w:r>
      <w:r w:rsidR="00E96988">
        <w:rPr>
          <w:rFonts w:cs="Times New Roman"/>
          <w:color w:val="000000"/>
          <w:szCs w:val="24"/>
          <w:shd w:val="clear" w:color="auto" w:fill="FFFFFF"/>
        </w:rPr>
        <w:t>s</w:t>
      </w:r>
      <w:r w:rsidR="00550669">
        <w:rPr>
          <w:rFonts w:cs="Times New Roman"/>
          <w:color w:val="000000"/>
          <w:szCs w:val="24"/>
          <w:shd w:val="clear" w:color="auto" w:fill="FFFFFF"/>
        </w:rPr>
        <w:t xml:space="preserve"> </w:t>
      </w:r>
      <w:r w:rsidR="00F85806">
        <w:rPr>
          <w:rFonts w:cs="Times New Roman"/>
          <w:color w:val="000000"/>
          <w:szCs w:val="24"/>
          <w:shd w:val="clear" w:color="auto" w:fill="FFFFFF"/>
        </w:rPr>
        <w:t xml:space="preserve">are often </w:t>
      </w:r>
      <w:r w:rsidRPr="00195966">
        <w:rPr>
          <w:rFonts w:cs="Times New Roman"/>
          <w:color w:val="000000"/>
          <w:szCs w:val="24"/>
          <w:shd w:val="clear" w:color="auto" w:fill="FFFFFF"/>
        </w:rPr>
        <w:t xml:space="preserve">quantified by multiplying the concentration of an agent </w:t>
      </w:r>
      <w:r w:rsidR="007C779C">
        <w:rPr>
          <w:rFonts w:cs="Times New Roman"/>
          <w:color w:val="000000"/>
          <w:szCs w:val="24"/>
          <w:shd w:val="clear" w:color="auto" w:fill="FFFFFF"/>
        </w:rPr>
        <w:t>and</w:t>
      </w:r>
      <w:r w:rsidR="007C779C" w:rsidRPr="00195966">
        <w:rPr>
          <w:rFonts w:cs="Times New Roman"/>
          <w:color w:val="000000"/>
          <w:szCs w:val="24"/>
          <w:shd w:val="clear" w:color="auto" w:fill="FFFFFF"/>
        </w:rPr>
        <w:t xml:space="preserve"> </w:t>
      </w:r>
      <w:r w:rsidRPr="00195966">
        <w:rPr>
          <w:rFonts w:cs="Times New Roman"/>
          <w:color w:val="000000"/>
          <w:szCs w:val="24"/>
          <w:shd w:val="clear" w:color="auto" w:fill="FFFFFF"/>
        </w:rPr>
        <w:t xml:space="preserve">the </w:t>
      </w:r>
      <w:r w:rsidR="00726349">
        <w:rPr>
          <w:rFonts w:cs="Times New Roman"/>
          <w:color w:val="000000"/>
          <w:szCs w:val="24"/>
          <w:shd w:val="clear" w:color="auto" w:fill="FFFFFF"/>
        </w:rPr>
        <w:t>exposure</w:t>
      </w:r>
      <w:r w:rsidR="007C779C">
        <w:rPr>
          <w:rFonts w:cs="Times New Roman"/>
          <w:color w:val="000000"/>
          <w:szCs w:val="24"/>
          <w:shd w:val="clear" w:color="auto" w:fill="FFFFFF"/>
        </w:rPr>
        <w:t xml:space="preserve"> </w:t>
      </w:r>
      <w:r w:rsidRPr="00195966">
        <w:rPr>
          <w:rFonts w:cs="Times New Roman"/>
          <w:color w:val="000000"/>
          <w:szCs w:val="24"/>
          <w:shd w:val="clear" w:color="auto" w:fill="FFFFFF"/>
        </w:rPr>
        <w:t xml:space="preserve">duration. </w:t>
      </w:r>
      <w:r w:rsidR="00E640FB">
        <w:rPr>
          <w:rFonts w:cs="Times New Roman"/>
          <w:color w:val="000000"/>
          <w:szCs w:val="24"/>
          <w:shd w:val="clear" w:color="auto" w:fill="FFFFFF"/>
        </w:rPr>
        <w:t>“</w:t>
      </w:r>
      <w:r w:rsidRPr="00195966">
        <w:rPr>
          <w:rFonts w:cs="Times New Roman"/>
          <w:color w:val="000000"/>
          <w:szCs w:val="24"/>
          <w:shd w:val="clear" w:color="auto" w:fill="FFFFFF"/>
        </w:rPr>
        <w:t>Exposure can be instantaneous when the contact between an agent and a target occurs at a single point in time and space</w:t>
      </w:r>
      <w:r w:rsidR="00E640FB">
        <w:rPr>
          <w:rFonts w:cs="Times New Roman"/>
          <w:color w:val="000000"/>
          <w:szCs w:val="24"/>
          <w:shd w:val="clear" w:color="auto" w:fill="FFFFFF"/>
        </w:rPr>
        <w:t>”</w:t>
      </w:r>
      <w:r w:rsidR="00DA001E">
        <w:rPr>
          <w:rFonts w:cs="Times New Roman"/>
          <w:color w:val="000000"/>
          <w:szCs w:val="24"/>
          <w:shd w:val="clear" w:color="auto" w:fill="FFFFFF"/>
        </w:rPr>
        <w:t xml:space="preserve"> </w:t>
      </w:r>
      <w:r w:rsidR="00222E77">
        <w:rPr>
          <w:rFonts w:cs="Times New Roman"/>
          <w:color w:val="000000"/>
          <w:szCs w:val="24"/>
          <w:shd w:val="clear" w:color="auto" w:fill="FFFFFF"/>
        </w:rPr>
        <w:fldChar w:fldCharType="begin"/>
      </w:r>
      <w:r w:rsidR="00DA001E">
        <w:rPr>
          <w:rFonts w:cs="Times New Roman"/>
          <w:color w:val="000000"/>
          <w:szCs w:val="24"/>
          <w:shd w:val="clear" w:color="auto" w:fill="FFFFFF"/>
        </w:rPr>
        <w:instrText xml:space="preserve"> ADDIN EN.CITE &lt;EndNote&gt;&lt;Cite&gt;&lt;Author&gt;USEPA&lt;/Author&gt;&lt;Year&gt;2010&lt;/Year&gt;&lt;RecNum&gt;68&lt;/RecNum&gt;&lt;DisplayText&gt;(USEPA, 2010)&lt;/DisplayText&gt;&lt;record&gt;&lt;rec-number&gt;68&lt;/rec-number&gt;&lt;foreign-keys&gt;&lt;key app="EN" db-id="tdz2dxda7d9zpsere5vps09wvftsz5xrwvx9" timestamp="1391106016"&gt;68&lt;/key&gt;&lt;/foreign-keys&gt;&lt;ref-type name="Web Page"&gt;12&lt;/ref-type&gt;&lt;contributors&gt;&lt;authors&gt;&lt;author&gt;USEPA&lt;/author&gt;&lt;/authors&gt;&lt;/contributors&gt;&lt;titles&gt;&lt;title&gt;Exposure factors handbook&lt;/title&gt;&lt;/titles&gt;&lt;dates&gt;&lt;year&gt;2010&lt;/year&gt;&lt;/dates&gt;&lt;pub-location&gt;Washington, DC&lt;/pub-location&gt;&lt;publisher&gt;US Environmental Protection Agency&lt;/publisher&gt;&lt;urls&gt;&lt;related-urls&gt;&lt;url&gt;http://www.epa.gov/ncea/efh/pdfs/efh-complete.pdf&lt;/url&gt;&lt;/related-urls&gt;&lt;/urls&gt;&lt;/record&gt;&lt;/Cite&gt;&lt;/EndNote&gt;</w:instrText>
      </w:r>
      <w:r w:rsidR="00222E77">
        <w:rPr>
          <w:rFonts w:cs="Times New Roman"/>
          <w:color w:val="000000"/>
          <w:szCs w:val="24"/>
          <w:shd w:val="clear" w:color="auto" w:fill="FFFFFF"/>
        </w:rPr>
        <w:fldChar w:fldCharType="separate"/>
      </w:r>
      <w:r w:rsidR="00DA001E">
        <w:rPr>
          <w:rFonts w:cs="Times New Roman"/>
          <w:noProof/>
          <w:color w:val="000000"/>
          <w:szCs w:val="24"/>
          <w:shd w:val="clear" w:color="auto" w:fill="FFFFFF"/>
        </w:rPr>
        <w:t>(</w:t>
      </w:r>
      <w:hyperlink w:anchor="_ENREF_28" w:tooltip="USEPA, 2010 #68" w:history="1">
        <w:r w:rsidR="00637C89">
          <w:rPr>
            <w:rFonts w:cs="Times New Roman"/>
            <w:noProof/>
            <w:color w:val="000000"/>
            <w:szCs w:val="24"/>
            <w:shd w:val="clear" w:color="auto" w:fill="FFFFFF"/>
          </w:rPr>
          <w:t>USEPA, 2010</w:t>
        </w:r>
      </w:hyperlink>
      <w:r w:rsidR="00DA001E">
        <w:rPr>
          <w:rFonts w:cs="Times New Roman"/>
          <w:noProof/>
          <w:color w:val="000000"/>
          <w:szCs w:val="24"/>
          <w:shd w:val="clear" w:color="auto" w:fill="FFFFFF"/>
        </w:rPr>
        <w:t>)</w:t>
      </w:r>
      <w:r w:rsidR="00222E77">
        <w:rPr>
          <w:rFonts w:cs="Times New Roman"/>
          <w:color w:val="000000"/>
          <w:szCs w:val="24"/>
          <w:shd w:val="clear" w:color="auto" w:fill="FFFFFF"/>
        </w:rPr>
        <w:fldChar w:fldCharType="end"/>
      </w:r>
      <w:r w:rsidR="00B441C7" w:rsidRPr="00195966">
        <w:rPr>
          <w:rFonts w:cs="Times New Roman"/>
          <w:color w:val="000000"/>
          <w:szCs w:val="24"/>
          <w:shd w:val="clear" w:color="auto" w:fill="FFFFFF"/>
        </w:rPr>
        <w:t>.</w:t>
      </w:r>
      <w:r w:rsidR="007C779C">
        <w:rPr>
          <w:rFonts w:cs="Times New Roman"/>
          <w:color w:val="000000"/>
          <w:szCs w:val="24"/>
          <w:shd w:val="clear" w:color="auto" w:fill="FFFFFF"/>
        </w:rPr>
        <w:t xml:space="preserve"> </w:t>
      </w:r>
      <w:r w:rsidRPr="00195966">
        <w:rPr>
          <w:rFonts w:cs="Times New Roman"/>
          <w:color w:val="000000"/>
          <w:szCs w:val="24"/>
          <w:shd w:val="clear" w:color="auto" w:fill="FFFFFF"/>
        </w:rPr>
        <w:t>The summation of instantaneous exposures over the exposure duration is called the time-integrated exposure</w:t>
      </w:r>
      <w:r w:rsidR="003C284A">
        <w:rPr>
          <w:rFonts w:cs="Times New Roman"/>
          <w:color w:val="000000"/>
          <w:szCs w:val="24"/>
          <w:shd w:val="clear" w:color="auto" w:fill="FFFFFF"/>
        </w:rPr>
        <w:t>.</w:t>
      </w:r>
      <w:r w:rsidR="002B5ABD">
        <w:rPr>
          <w:rFonts w:cs="Times New Roman"/>
          <w:color w:val="000000"/>
          <w:szCs w:val="24"/>
          <w:shd w:val="clear" w:color="auto" w:fill="FFFFFF"/>
        </w:rPr>
        <w:t xml:space="preserve"> </w:t>
      </w:r>
      <w:r w:rsidRPr="00195966">
        <w:rPr>
          <w:rFonts w:cs="Times New Roman"/>
          <w:color w:val="000000"/>
          <w:szCs w:val="24"/>
          <w:shd w:val="clear" w:color="auto" w:fill="FFFFFF"/>
        </w:rPr>
        <w:t>Equation</w:t>
      </w:r>
      <w:r w:rsidR="00E96988">
        <w:rPr>
          <w:rFonts w:cs="Times New Roman"/>
          <w:color w:val="000000"/>
          <w:szCs w:val="24"/>
          <w:shd w:val="clear" w:color="auto" w:fill="FFFFFF"/>
        </w:rPr>
        <w:t xml:space="preserve"> 3</w:t>
      </w:r>
      <w:r w:rsidRPr="00195966">
        <w:rPr>
          <w:rFonts w:cs="Times New Roman"/>
          <w:color w:val="000000"/>
          <w:szCs w:val="24"/>
          <w:shd w:val="clear" w:color="auto" w:fill="FFFFFF"/>
        </w:rPr>
        <w:t xml:space="preserve"> </w:t>
      </w:r>
      <w:r w:rsidR="003C284A">
        <w:rPr>
          <w:rFonts w:cs="Times New Roman"/>
          <w:color w:val="000000"/>
          <w:szCs w:val="24"/>
          <w:shd w:val="clear" w:color="auto" w:fill="FFFFFF"/>
        </w:rPr>
        <w:t xml:space="preserve">defines a </w:t>
      </w:r>
      <w:r w:rsidR="00597DB9">
        <w:rPr>
          <w:rFonts w:cs="Times New Roman"/>
          <w:color w:val="000000"/>
          <w:szCs w:val="24"/>
          <w:shd w:val="clear" w:color="auto" w:fill="FFFFFF"/>
        </w:rPr>
        <w:t>time</w:t>
      </w:r>
      <w:r w:rsidR="00E96988">
        <w:rPr>
          <w:rFonts w:cs="Times New Roman"/>
          <w:color w:val="000000"/>
          <w:szCs w:val="24"/>
          <w:shd w:val="clear" w:color="auto" w:fill="FFFFFF"/>
        </w:rPr>
        <w:t>-</w:t>
      </w:r>
      <w:r w:rsidR="00597DB9">
        <w:rPr>
          <w:rFonts w:cs="Times New Roman"/>
          <w:color w:val="000000"/>
          <w:szCs w:val="24"/>
          <w:shd w:val="clear" w:color="auto" w:fill="FFFFFF"/>
        </w:rPr>
        <w:t>integrated</w:t>
      </w:r>
      <w:r w:rsidR="003C284A">
        <w:rPr>
          <w:rFonts w:cs="Times New Roman"/>
          <w:color w:val="000000"/>
          <w:szCs w:val="24"/>
          <w:shd w:val="clear" w:color="auto" w:fill="FFFFFF"/>
        </w:rPr>
        <w:t xml:space="preserve"> intake </w:t>
      </w:r>
      <w:r w:rsidR="00222E77">
        <w:rPr>
          <w:rFonts w:cs="Times New Roman"/>
          <w:color w:val="000000"/>
          <w:szCs w:val="24"/>
          <w:shd w:val="clear" w:color="auto" w:fill="FFFFFF"/>
        </w:rPr>
        <w:fldChar w:fldCharType="begin"/>
      </w:r>
      <w:r w:rsidR="002D6A9C">
        <w:rPr>
          <w:rFonts w:cs="Times New Roman"/>
          <w:color w:val="000000"/>
          <w:szCs w:val="24"/>
          <w:shd w:val="clear" w:color="auto" w:fill="FFFFFF"/>
        </w:rPr>
        <w:instrText xml:space="preserve"> ADDIN EN.CITE &lt;EndNote&gt;&lt;Cite&gt;&lt;Author&gt;Fogh&lt;/Author&gt;&lt;Year&gt;2000&lt;/Year&gt;&lt;RecNum&gt;18&lt;/RecNum&gt;&lt;DisplayText&gt;(Fogh &amp;amp; Andersson, 2000)&lt;/DisplayText&gt;&lt;record&gt;&lt;rec-number&gt;18&lt;/rec-number&gt;&lt;foreign-keys&gt;&lt;key app="EN" db-id="tdz2dxda7d9zpsere5vps09wvftsz5xrwvx9" timestamp="1387474795"&gt;18&lt;/key&gt;&lt;/foreign-keys&gt;&lt;ref-type name="Journal Article"&gt;17&lt;/ref-type&gt;&lt;contributors&gt;&lt;authors&gt;&lt;author&gt;Fogh, Christian Lange&lt;/author&gt;&lt;author&gt;Andersson, Kasper Grann&lt;/author&gt;&lt;/authors&gt;&lt;/contributors&gt;&lt;titles&gt;&lt;title&gt;Modelling of skin exposure from distributed sources&lt;/title&gt;&lt;secondary-title&gt;Annals of Occupational Hygiene&lt;/secondary-title&gt;&lt;/titles&gt;&lt;periodical&gt;&lt;full-title&gt;Annals of Occupational Hygiene&lt;/full-title&gt;&lt;/periodical&gt;&lt;pages&gt;529-532&lt;/pages&gt;&lt;volume&gt;44&lt;/volume&gt;&lt;number&gt;7&lt;/number&gt;&lt;dates&gt;&lt;year&gt;2000&lt;/year&gt;&lt;/dates&gt;&lt;isbn&gt;0003-4878&lt;/isbn&gt;&lt;urls&gt;&lt;/urls&gt;&lt;/record&gt;&lt;/Cite&gt;&lt;/EndNote&gt;</w:instrText>
      </w:r>
      <w:r w:rsidR="00222E77">
        <w:rPr>
          <w:rFonts w:cs="Times New Roman"/>
          <w:color w:val="000000"/>
          <w:szCs w:val="24"/>
          <w:shd w:val="clear" w:color="auto" w:fill="FFFFFF"/>
        </w:rPr>
        <w:fldChar w:fldCharType="separate"/>
      </w:r>
      <w:r w:rsidR="00D776B6">
        <w:rPr>
          <w:rFonts w:cs="Times New Roman"/>
          <w:noProof/>
          <w:color w:val="000000"/>
          <w:szCs w:val="24"/>
          <w:shd w:val="clear" w:color="auto" w:fill="FFFFFF"/>
        </w:rPr>
        <w:t>(</w:t>
      </w:r>
      <w:hyperlink w:anchor="_ENREF_12" w:tooltip="Fogh, 2000 #18" w:history="1">
        <w:r w:rsidR="00637C89">
          <w:rPr>
            <w:rFonts w:cs="Times New Roman"/>
            <w:noProof/>
            <w:color w:val="000000"/>
            <w:szCs w:val="24"/>
            <w:shd w:val="clear" w:color="auto" w:fill="FFFFFF"/>
          </w:rPr>
          <w:t>Fogh &amp; Andersson, 2000</w:t>
        </w:r>
      </w:hyperlink>
      <w:r w:rsidR="00D776B6">
        <w:rPr>
          <w:rFonts w:cs="Times New Roman"/>
          <w:noProof/>
          <w:color w:val="000000"/>
          <w:szCs w:val="24"/>
          <w:shd w:val="clear" w:color="auto" w:fill="FFFFFF"/>
        </w:rPr>
        <w:t>)</w:t>
      </w:r>
      <w:r w:rsidR="00222E77">
        <w:rPr>
          <w:rFonts w:cs="Times New Roman"/>
          <w:color w:val="000000"/>
          <w:szCs w:val="24"/>
          <w:shd w:val="clear" w:color="auto" w:fill="FFFFFF"/>
        </w:rPr>
        <w:fldChar w:fldCharType="end"/>
      </w:r>
      <w:r w:rsidRPr="00195966">
        <w:rPr>
          <w:rFonts w:cs="Times New Roman"/>
          <w:color w:val="000000"/>
          <w:szCs w:val="24"/>
          <w:shd w:val="clear" w:color="auto" w:fill="FFFFFF"/>
        </w:rPr>
        <w:t>.</w:t>
      </w:r>
    </w:p>
    <w:p w:rsidR="00222E77" w:rsidRDefault="00E351E3">
      <w:pPr>
        <w:pStyle w:val="MTDisplayEquation"/>
        <w:spacing w:beforeLines="96" w:before="230" w:afterLines="120" w:after="288"/>
        <w:ind w:left="840" w:firstLine="720"/>
      </w:pPr>
      <w:r>
        <w:tab/>
      </w:r>
      <w:r w:rsidR="00202F82" w:rsidRPr="00E351E3">
        <w:rPr>
          <w:position w:val="-18"/>
        </w:rPr>
        <w:object w:dxaOrig="1660" w:dyaOrig="520">
          <v:shape id="_x0000_i1027" type="#_x0000_t75" style="width:82.35pt;height:25.1pt" o:ole="">
            <v:imagedata r:id="rId13" o:title=""/>
          </v:shape>
          <o:OLEObject Type="Embed" ProgID="Equation.DSMT4" ShapeID="_x0000_i1027" DrawAspect="Content" ObjectID="_1454703428" r:id="rId14"/>
        </w:object>
      </w:r>
      <w:r>
        <w:t xml:space="preserve"> </w:t>
      </w:r>
      <w:r>
        <w:tab/>
      </w:r>
      <w:r w:rsidR="00222E77">
        <w:fldChar w:fldCharType="begin"/>
      </w:r>
      <w:r w:rsidR="006C6599">
        <w:instrText xml:space="preserve"> MACROBUTTON MTPlaceRef \* MERGEFORMAT </w:instrText>
      </w:r>
      <w:r w:rsidR="00C91263">
        <w:fldChar w:fldCharType="begin"/>
      </w:r>
      <w:r w:rsidR="00C91263">
        <w:instrText xml:space="preserve"> SEQ MTEqn \h \* MERGEFORMAT </w:instrText>
      </w:r>
      <w:r w:rsidR="00C91263">
        <w:fldChar w:fldCharType="end"/>
      </w:r>
      <w:bookmarkStart w:id="13" w:name="ZEqnNum262233"/>
      <w:r w:rsidR="006C6599">
        <w:instrText>(</w:instrText>
      </w:r>
      <w:r w:rsidR="007F0142">
        <w:fldChar w:fldCharType="begin"/>
      </w:r>
      <w:r w:rsidR="007F0142">
        <w:instrText xml:space="preserve"> SEQ MTChap \c \* Arabic \* MERGEFORMAT </w:instrText>
      </w:r>
      <w:r w:rsidR="007F0142">
        <w:fldChar w:fldCharType="separate"/>
      </w:r>
      <w:r w:rsidR="0008141F">
        <w:rPr>
          <w:noProof/>
        </w:rPr>
        <w:instrText>2</w:instrText>
      </w:r>
      <w:r w:rsidR="007F0142">
        <w:rPr>
          <w:noProof/>
        </w:rPr>
        <w:fldChar w:fldCharType="end"/>
      </w:r>
      <w:r w:rsidR="006C6599">
        <w:instrText>.</w:instrText>
      </w:r>
      <w:r w:rsidR="007F0142">
        <w:fldChar w:fldCharType="begin"/>
      </w:r>
      <w:r w:rsidR="007F0142">
        <w:instrText xml:space="preserve"> SEQ MTEqn \c \* Arabic \* MERGEFORMAT </w:instrText>
      </w:r>
      <w:r w:rsidR="007F0142">
        <w:fldChar w:fldCharType="separate"/>
      </w:r>
      <w:r w:rsidR="0008141F">
        <w:rPr>
          <w:noProof/>
        </w:rPr>
        <w:instrText>3</w:instrText>
      </w:r>
      <w:r w:rsidR="007F0142">
        <w:rPr>
          <w:noProof/>
        </w:rPr>
        <w:fldChar w:fldCharType="end"/>
      </w:r>
      <w:r w:rsidR="006C6599">
        <w:instrText>)</w:instrText>
      </w:r>
      <w:bookmarkEnd w:id="13"/>
      <w:r w:rsidR="00222E77">
        <w:fldChar w:fldCharType="end"/>
      </w:r>
    </w:p>
    <w:p w:rsidR="00222E77" w:rsidRDefault="00222E77">
      <w:pPr>
        <w:pStyle w:val="CM46"/>
        <w:snapToGrid w:val="0"/>
        <w:spacing w:beforeLines="96" w:before="230" w:afterLines="120" w:after="288" w:line="480" w:lineRule="auto"/>
        <w:ind w:left="418" w:firstLine="720"/>
        <w:mirrorIndents/>
        <w:rPr>
          <w:color w:val="000000"/>
          <w:kern w:val="2"/>
        </w:rPr>
      </w:pPr>
    </w:p>
    <w:p w:rsidR="00222E77" w:rsidRDefault="00590ABB">
      <w:pPr>
        <w:pStyle w:val="CM46"/>
        <w:snapToGrid w:val="0"/>
        <w:spacing w:beforeLines="96" w:before="230" w:afterLines="120" w:after="288" w:line="480" w:lineRule="auto"/>
        <w:ind w:left="418" w:firstLine="720"/>
        <w:mirrorIndents/>
        <w:rPr>
          <w:color w:val="000000"/>
          <w:kern w:val="2"/>
        </w:rPr>
      </w:pPr>
      <w:proofErr w:type="gramStart"/>
      <w:r w:rsidRPr="00C01CDF">
        <w:rPr>
          <w:color w:val="000000"/>
          <w:kern w:val="2"/>
        </w:rPr>
        <w:lastRenderedPageBreak/>
        <w:t>where</w:t>
      </w:r>
      <w:proofErr w:type="gramEnd"/>
      <w:r w:rsidRPr="00C01CDF">
        <w:rPr>
          <w:color w:val="000000"/>
          <w:kern w:val="2"/>
        </w:rPr>
        <w:t xml:space="preserve">: </w:t>
      </w:r>
    </w:p>
    <w:p w:rsidR="00742B53" w:rsidRPr="00981F56" w:rsidRDefault="00BA54A9" w:rsidP="00981F56">
      <w:pPr>
        <w:pStyle w:val="CM46"/>
        <w:numPr>
          <w:ilvl w:val="0"/>
          <w:numId w:val="18"/>
        </w:numPr>
        <w:snapToGrid w:val="0"/>
        <w:spacing w:line="480" w:lineRule="auto"/>
        <w:ind w:left="965" w:firstLine="0"/>
        <w:mirrorIndents/>
        <w:rPr>
          <w:i/>
          <w:color w:val="000000"/>
          <w:kern w:val="2"/>
        </w:rPr>
      </w:pPr>
      <w:r w:rsidRPr="00EF3DF8">
        <w:rPr>
          <w:i/>
          <w:color w:val="000000"/>
          <w:kern w:val="2"/>
        </w:rPr>
        <w:t>E</w:t>
      </w:r>
      <w:r w:rsidR="00590ABB" w:rsidRPr="00981F56">
        <w:rPr>
          <w:i/>
          <w:color w:val="000000"/>
          <w:kern w:val="2"/>
        </w:rPr>
        <w:t xml:space="preserve"> </w:t>
      </w:r>
      <w:r w:rsidR="00222E77" w:rsidRPr="00B874A0">
        <w:rPr>
          <w:color w:val="000000"/>
          <w:kern w:val="2"/>
        </w:rPr>
        <w:t xml:space="preserve">is </w:t>
      </w:r>
      <w:proofErr w:type="spellStart"/>
      <w:r w:rsidR="00222E77" w:rsidRPr="00B874A0">
        <w:rPr>
          <w:color w:val="000000"/>
          <w:kern w:val="2"/>
        </w:rPr>
        <w:t>ime</w:t>
      </w:r>
      <w:proofErr w:type="spellEnd"/>
      <w:r w:rsidR="00222E77" w:rsidRPr="00B874A0">
        <w:rPr>
          <w:color w:val="000000"/>
          <w:kern w:val="2"/>
        </w:rPr>
        <w:t>-integrated intake for each day (pollen grains)</w:t>
      </w:r>
    </w:p>
    <w:p w:rsidR="00981F56" w:rsidRPr="000D5C61" w:rsidRDefault="00981F56" w:rsidP="00981F56">
      <w:pPr>
        <w:pStyle w:val="CM46"/>
        <w:numPr>
          <w:ilvl w:val="0"/>
          <w:numId w:val="18"/>
        </w:numPr>
        <w:snapToGrid w:val="0"/>
        <w:spacing w:line="480" w:lineRule="auto"/>
        <w:ind w:left="965" w:firstLine="0"/>
        <w:mirrorIndents/>
        <w:rPr>
          <w:i/>
          <w:color w:val="000000"/>
          <w:kern w:val="2"/>
        </w:rPr>
      </w:pPr>
      <w:r w:rsidRPr="00A36FB2">
        <w:rPr>
          <w:i/>
          <w:color w:val="000000"/>
          <w:kern w:val="2"/>
        </w:rPr>
        <w:t>t</w:t>
      </w:r>
      <w:r w:rsidRPr="003E1FE9">
        <w:rPr>
          <w:rFonts w:hint="eastAsia"/>
          <w:i/>
          <w:color w:val="000000"/>
          <w:kern w:val="2"/>
          <w:vertAlign w:val="subscript"/>
        </w:rPr>
        <w:t>2</w:t>
      </w:r>
      <w:r w:rsidRPr="00A36FB2">
        <w:rPr>
          <w:i/>
          <w:color w:val="000000"/>
          <w:kern w:val="2"/>
        </w:rPr>
        <w:t>– t</w:t>
      </w:r>
      <w:r w:rsidRPr="003E1FE9">
        <w:rPr>
          <w:rFonts w:hint="eastAsia"/>
          <w:i/>
          <w:color w:val="000000"/>
          <w:kern w:val="2"/>
          <w:vertAlign w:val="subscript"/>
        </w:rPr>
        <w:t>1</w:t>
      </w:r>
      <w:r w:rsidRPr="000D5C61">
        <w:rPr>
          <w:i/>
          <w:color w:val="000000"/>
          <w:kern w:val="2"/>
        </w:rPr>
        <w:t xml:space="preserve"> </w:t>
      </w:r>
      <w:r w:rsidRPr="00A45134">
        <w:rPr>
          <w:i/>
          <w:color w:val="000000"/>
          <w:kern w:val="2"/>
        </w:rPr>
        <w:t>is</w:t>
      </w:r>
      <w:r w:rsidRPr="000D5C61">
        <w:rPr>
          <w:i/>
          <w:color w:val="000000"/>
          <w:kern w:val="2"/>
        </w:rPr>
        <w:t xml:space="preserve"> </w:t>
      </w:r>
      <w:r>
        <w:rPr>
          <w:color w:val="000000"/>
          <w:kern w:val="2"/>
        </w:rPr>
        <w:t>e</w:t>
      </w:r>
      <w:r w:rsidRPr="00F71A84">
        <w:rPr>
          <w:color w:val="000000"/>
          <w:kern w:val="2"/>
        </w:rPr>
        <w:t>xposure duration (</w:t>
      </w:r>
      <w:r>
        <w:rPr>
          <w:color w:val="000000"/>
          <w:kern w:val="2"/>
        </w:rPr>
        <w:t xml:space="preserve">one </w:t>
      </w:r>
      <w:r w:rsidRPr="00F71A84">
        <w:rPr>
          <w:color w:val="000000"/>
          <w:kern w:val="2"/>
        </w:rPr>
        <w:t>day</w:t>
      </w:r>
      <w:r>
        <w:rPr>
          <w:color w:val="000000"/>
          <w:kern w:val="2"/>
        </w:rPr>
        <w:t xml:space="preserve"> in the current study</w:t>
      </w:r>
      <w:r w:rsidRPr="00F71A84">
        <w:rPr>
          <w:color w:val="000000"/>
          <w:kern w:val="2"/>
        </w:rPr>
        <w:t>)</w:t>
      </w:r>
    </w:p>
    <w:p w:rsidR="00981F56" w:rsidRPr="000D5C61" w:rsidRDefault="00981F56" w:rsidP="00981F56">
      <w:pPr>
        <w:pStyle w:val="CM46"/>
        <w:numPr>
          <w:ilvl w:val="0"/>
          <w:numId w:val="18"/>
        </w:numPr>
        <w:snapToGrid w:val="0"/>
        <w:spacing w:line="480" w:lineRule="auto"/>
        <w:ind w:left="965" w:firstLine="0"/>
        <w:mirrorIndents/>
        <w:rPr>
          <w:i/>
          <w:color w:val="000000"/>
          <w:kern w:val="2"/>
        </w:rPr>
      </w:pPr>
      <w:r w:rsidRPr="00BA54A9">
        <w:rPr>
          <w:i/>
          <w:color w:val="000000"/>
          <w:kern w:val="2"/>
        </w:rPr>
        <w:t>C</w:t>
      </w:r>
      <w:r w:rsidRPr="000D5C61">
        <w:rPr>
          <w:i/>
          <w:color w:val="000000"/>
          <w:kern w:val="2"/>
        </w:rPr>
        <w:t xml:space="preserve"> </w:t>
      </w:r>
      <w:r w:rsidRPr="00A45134">
        <w:rPr>
          <w:i/>
          <w:color w:val="000000"/>
          <w:kern w:val="2"/>
        </w:rPr>
        <w:t>is</w:t>
      </w:r>
      <w:r w:rsidRPr="00F71A84">
        <w:rPr>
          <w:color w:val="000000"/>
          <w:kern w:val="2"/>
        </w:rPr>
        <w:t xml:space="preserve"> </w:t>
      </w:r>
      <w:r>
        <w:rPr>
          <w:color w:val="000000"/>
          <w:kern w:val="2"/>
        </w:rPr>
        <w:t>mean daily e</w:t>
      </w:r>
      <w:r w:rsidRPr="00F71A84">
        <w:rPr>
          <w:color w:val="000000"/>
          <w:kern w:val="2"/>
        </w:rPr>
        <w:t>xposure concentration (pollen grains/m</w:t>
      </w:r>
      <w:r w:rsidRPr="00E91895">
        <w:rPr>
          <w:color w:val="000000"/>
          <w:kern w:val="2"/>
          <w:vertAlign w:val="superscript"/>
        </w:rPr>
        <w:t>3</w:t>
      </w:r>
      <w:r w:rsidRPr="00F71A84">
        <w:rPr>
          <w:color w:val="000000"/>
          <w:kern w:val="2"/>
        </w:rPr>
        <w:t>)</w:t>
      </w:r>
    </w:p>
    <w:p w:rsidR="00981F56" w:rsidRPr="00F71A84" w:rsidRDefault="00981F56" w:rsidP="00981F56">
      <w:pPr>
        <w:pStyle w:val="CM46"/>
        <w:numPr>
          <w:ilvl w:val="0"/>
          <w:numId w:val="18"/>
        </w:numPr>
        <w:snapToGrid w:val="0"/>
        <w:spacing w:line="480" w:lineRule="auto"/>
        <w:ind w:left="965" w:firstLine="0"/>
        <w:mirrorIndents/>
        <w:rPr>
          <w:color w:val="000000"/>
          <w:kern w:val="2"/>
        </w:rPr>
      </w:pPr>
      <w:r w:rsidRPr="00A36FB2">
        <w:rPr>
          <w:i/>
          <w:color w:val="000000"/>
          <w:kern w:val="2"/>
        </w:rPr>
        <w:t>I</w:t>
      </w:r>
      <w:r w:rsidRPr="00E02696">
        <w:rPr>
          <w:i/>
          <w:color w:val="000000"/>
          <w:kern w:val="2"/>
        </w:rPr>
        <w:t xml:space="preserve"> is</w:t>
      </w:r>
      <w:r w:rsidRPr="00BD4C57">
        <w:rPr>
          <w:color w:val="000000"/>
          <w:kern w:val="2"/>
        </w:rPr>
        <w:t xml:space="preserve"> </w:t>
      </w:r>
      <w:r w:rsidRPr="00F71A84">
        <w:rPr>
          <w:color w:val="000000"/>
          <w:kern w:val="2"/>
        </w:rPr>
        <w:t>Inhalation rate (m</w:t>
      </w:r>
      <w:r w:rsidRPr="00E91895">
        <w:rPr>
          <w:color w:val="000000"/>
          <w:kern w:val="2"/>
          <w:vertAlign w:val="superscript"/>
        </w:rPr>
        <w:t>3</w:t>
      </w:r>
      <w:r w:rsidRPr="00F71A84">
        <w:rPr>
          <w:color w:val="000000"/>
          <w:kern w:val="2"/>
        </w:rPr>
        <w:t>/day)</w:t>
      </w:r>
    </w:p>
    <w:p w:rsidR="003A2050" w:rsidRDefault="00806D6B" w:rsidP="00533CA2">
      <w:pPr>
        <w:spacing w:beforeLines="96" w:before="230" w:afterLines="120" w:after="288" w:line="480" w:lineRule="auto"/>
        <w:ind w:firstLine="720"/>
        <w:rPr>
          <w:rFonts w:cs="Times New Roman"/>
          <w:color w:val="000000"/>
          <w:szCs w:val="24"/>
          <w:shd w:val="clear" w:color="auto" w:fill="FFFFFF"/>
        </w:rPr>
      </w:pPr>
      <w:r>
        <w:rPr>
          <w:rFonts w:cs="Times New Roman"/>
          <w:color w:val="000000"/>
          <w:szCs w:val="24"/>
          <w:shd w:val="clear" w:color="auto" w:fill="FFFFFF"/>
        </w:rPr>
        <w:t xml:space="preserve">Time-averaged </w:t>
      </w:r>
      <w:r w:rsidR="00E84505">
        <w:rPr>
          <w:rFonts w:cs="Times New Roman"/>
          <w:color w:val="000000"/>
          <w:szCs w:val="24"/>
          <w:shd w:val="clear" w:color="auto" w:fill="FFFFFF"/>
        </w:rPr>
        <w:t>intakes are</w:t>
      </w:r>
      <w:r>
        <w:rPr>
          <w:rFonts w:cs="Times New Roman"/>
          <w:color w:val="000000"/>
          <w:szCs w:val="24"/>
          <w:shd w:val="clear" w:color="auto" w:fill="FFFFFF"/>
        </w:rPr>
        <w:t xml:space="preserve"> obtained by dividing the integrated </w:t>
      </w:r>
      <w:r w:rsidR="00E84505">
        <w:rPr>
          <w:rFonts w:cs="Times New Roman"/>
          <w:color w:val="000000"/>
          <w:szCs w:val="24"/>
          <w:shd w:val="clear" w:color="auto" w:fill="FFFFFF"/>
        </w:rPr>
        <w:t>intake</w:t>
      </w:r>
      <w:r w:rsidR="00E84505" w:rsidRPr="00195966">
        <w:rPr>
          <w:rFonts w:cs="Times New Roman"/>
          <w:color w:val="000000"/>
          <w:szCs w:val="24"/>
          <w:shd w:val="clear" w:color="auto" w:fill="FFFFFF"/>
        </w:rPr>
        <w:t xml:space="preserve"> </w:t>
      </w:r>
      <w:r>
        <w:rPr>
          <w:rFonts w:cs="Times New Roman"/>
          <w:color w:val="000000"/>
          <w:szCs w:val="24"/>
          <w:shd w:val="clear" w:color="auto" w:fill="FFFFFF"/>
        </w:rPr>
        <w:t>by exposure duration.</w:t>
      </w:r>
    </w:p>
    <w:p w:rsidR="00222E77" w:rsidRDefault="00C24C44">
      <w:pPr>
        <w:spacing w:beforeLines="96" w:before="230" w:afterLines="120" w:after="288" w:line="480" w:lineRule="auto"/>
        <w:ind w:firstLine="720"/>
        <w:rPr>
          <w:rFonts w:cs="Times New Roman"/>
          <w:color w:val="000000"/>
          <w:szCs w:val="24"/>
          <w:shd w:val="clear" w:color="auto" w:fill="FFFFFF"/>
        </w:rPr>
      </w:pPr>
      <w:r>
        <w:rPr>
          <w:rFonts w:cs="Times New Roman"/>
          <w:color w:val="000000"/>
          <w:szCs w:val="24"/>
          <w:shd w:val="clear" w:color="auto" w:fill="FFFFFF"/>
        </w:rPr>
        <w:t xml:space="preserve">Since human inhalation rates are different </w:t>
      </w:r>
      <w:r w:rsidR="00E55F50">
        <w:rPr>
          <w:rFonts w:cs="Times New Roman"/>
          <w:color w:val="000000"/>
          <w:szCs w:val="24"/>
          <w:shd w:val="clear" w:color="auto" w:fill="FFFFFF"/>
        </w:rPr>
        <w:t>for</w:t>
      </w:r>
      <w:r>
        <w:rPr>
          <w:rFonts w:cs="Times New Roman"/>
          <w:color w:val="000000"/>
          <w:szCs w:val="24"/>
          <w:shd w:val="clear" w:color="auto" w:fill="FFFFFF"/>
        </w:rPr>
        <w:t xml:space="preserve"> indoor</w:t>
      </w:r>
      <w:r w:rsidR="00E55F50">
        <w:rPr>
          <w:rFonts w:cs="Times New Roman"/>
          <w:color w:val="000000"/>
          <w:szCs w:val="24"/>
          <w:shd w:val="clear" w:color="auto" w:fill="FFFFFF"/>
        </w:rPr>
        <w:t>s</w:t>
      </w:r>
      <w:r>
        <w:rPr>
          <w:rFonts w:cs="Times New Roman"/>
          <w:color w:val="000000"/>
          <w:szCs w:val="24"/>
          <w:shd w:val="clear" w:color="auto" w:fill="FFFFFF"/>
        </w:rPr>
        <w:t xml:space="preserve"> or outdoor</w:t>
      </w:r>
      <w:r w:rsidR="00E55F50">
        <w:rPr>
          <w:rFonts w:cs="Times New Roman"/>
          <w:color w:val="000000"/>
          <w:szCs w:val="24"/>
          <w:shd w:val="clear" w:color="auto" w:fill="FFFFFF"/>
        </w:rPr>
        <w:t>s,</w:t>
      </w:r>
      <w:r>
        <w:rPr>
          <w:rFonts w:cs="Times New Roman"/>
          <w:color w:val="000000"/>
          <w:szCs w:val="24"/>
          <w:shd w:val="clear" w:color="auto" w:fill="FFFFFF"/>
        </w:rPr>
        <w:t xml:space="preserve"> </w:t>
      </w:r>
      <w:r w:rsidR="00753B4B">
        <w:rPr>
          <w:rFonts w:cs="Times New Roman"/>
          <w:color w:val="000000"/>
          <w:szCs w:val="24"/>
          <w:shd w:val="clear" w:color="auto" w:fill="FFFFFF"/>
        </w:rPr>
        <w:t xml:space="preserve">the “inflation” and “deflation” factors were used to represent the indoor and outdoor inhalation rate for different activity levels. Four different activity levels, which are resting and napping, light work, moderate work and heavy work, were </w:t>
      </w:r>
      <w:r w:rsidR="00263E67">
        <w:rPr>
          <w:rFonts w:cs="Times New Roman"/>
          <w:color w:val="000000"/>
          <w:szCs w:val="24"/>
          <w:shd w:val="clear" w:color="auto" w:fill="FFFFFF"/>
        </w:rPr>
        <w:t xml:space="preserve">considered to generate the inflation and deflation factors for each age group in indoor and outdoor environments. </w:t>
      </w:r>
    </w:p>
    <w:p w:rsidR="00222E77" w:rsidRDefault="00C937DB">
      <w:pPr>
        <w:spacing w:beforeLines="96" w:before="230" w:afterLines="120" w:after="288" w:line="480" w:lineRule="auto"/>
        <w:ind w:firstLine="720"/>
        <w:rPr>
          <w:rFonts w:cs="Times New Roman"/>
          <w:color w:val="000000"/>
          <w:szCs w:val="24"/>
          <w:shd w:val="clear" w:color="auto" w:fill="FFFFFF"/>
        </w:rPr>
      </w:pPr>
      <w:r>
        <w:rPr>
          <w:rFonts w:cs="Times New Roman"/>
          <w:color w:val="000000"/>
          <w:szCs w:val="24"/>
          <w:shd w:val="clear" w:color="auto" w:fill="FFFFFF"/>
        </w:rPr>
        <w:t xml:space="preserve">Inhalation rate for age group i in indoor environment </w:t>
      </w:r>
      <w:r w:rsidRPr="00913312">
        <w:rPr>
          <w:rFonts w:cs="Times New Roman"/>
          <w:color w:val="000000"/>
          <w:position w:val="-8"/>
          <w:szCs w:val="24"/>
          <w:shd w:val="clear" w:color="auto" w:fill="FFFFFF"/>
        </w:rPr>
        <w:object w:dxaOrig="400" w:dyaOrig="300">
          <v:shape id="_x0000_i1028" type="#_x0000_t75" style="width:19.65pt;height:14.75pt" o:ole="">
            <v:imagedata r:id="rId15" o:title=""/>
          </v:shape>
          <o:OLEObject Type="Embed" ProgID="Equation.DSMT4" ShapeID="_x0000_i1028" DrawAspect="Content" ObjectID="_1454703429" r:id="rId16"/>
        </w:object>
      </w:r>
      <w:r>
        <w:rPr>
          <w:rFonts w:cs="Times New Roman"/>
          <w:color w:val="000000"/>
          <w:szCs w:val="24"/>
          <w:shd w:val="clear" w:color="auto" w:fill="FFFFFF"/>
        </w:rPr>
        <w:t xml:space="preserve"> was derived using equation</w:t>
      </w:r>
      <w:r w:rsidR="0008141F">
        <w:rPr>
          <w:rFonts w:cs="Times New Roman"/>
          <w:color w:val="000000"/>
          <w:szCs w:val="24"/>
          <w:shd w:val="clear" w:color="auto" w:fill="FFFFFF"/>
        </w:rPr>
        <w:t xml:space="preserve"> </w:t>
      </w:r>
      <w:r w:rsidR="00222E77">
        <w:rPr>
          <w:rFonts w:cs="Times New Roman"/>
          <w:color w:val="000000"/>
          <w:szCs w:val="24"/>
          <w:shd w:val="clear" w:color="auto" w:fill="FFFFFF"/>
        </w:rPr>
        <w:fldChar w:fldCharType="begin"/>
      </w:r>
      <w:r w:rsidR="0008141F">
        <w:rPr>
          <w:rFonts w:cs="Times New Roman"/>
          <w:color w:val="000000"/>
          <w:szCs w:val="24"/>
          <w:shd w:val="clear" w:color="auto" w:fill="FFFFFF"/>
        </w:rPr>
        <w:instrText xml:space="preserve"> GOTOBUTTON ZEqnNum784541  \* MERGEFORMAT </w:instrText>
      </w:r>
      <w:r w:rsidR="00222E77">
        <w:rPr>
          <w:rFonts w:cs="Times New Roman"/>
          <w:color w:val="000000"/>
          <w:szCs w:val="24"/>
          <w:shd w:val="clear" w:color="auto" w:fill="FFFFFF"/>
        </w:rPr>
        <w:fldChar w:fldCharType="end"/>
      </w:r>
      <w:r>
        <w:rPr>
          <w:rFonts w:cs="Times New Roman"/>
          <w:color w:val="000000"/>
          <w:szCs w:val="24"/>
          <w:shd w:val="clear" w:color="auto" w:fill="FFFFFF"/>
        </w:rPr>
        <w:t xml:space="preserve">, Inhalation rate for age group i in outdoor environment </w:t>
      </w:r>
      <w:r w:rsidRPr="00913312">
        <w:rPr>
          <w:rFonts w:cs="Times New Roman"/>
          <w:color w:val="000000"/>
          <w:position w:val="-8"/>
          <w:szCs w:val="24"/>
          <w:shd w:val="clear" w:color="auto" w:fill="FFFFFF"/>
        </w:rPr>
        <w:object w:dxaOrig="460" w:dyaOrig="279">
          <v:shape id="_x0000_i1029" type="#_x0000_t75" style="width:22.9pt;height:13.65pt" o:ole="">
            <v:imagedata r:id="rId17" o:title=""/>
          </v:shape>
          <o:OLEObject Type="Embed" ProgID="Equation.DSMT4" ShapeID="_x0000_i1029" DrawAspect="Content" ObjectID="_1454703430" r:id="rId18"/>
        </w:object>
      </w:r>
      <w:r>
        <w:rPr>
          <w:rFonts w:cs="Times New Roman"/>
          <w:color w:val="000000"/>
          <w:szCs w:val="24"/>
          <w:shd w:val="clear" w:color="auto" w:fill="FFFFFF"/>
        </w:rPr>
        <w:t xml:space="preserve"> was derived using equation </w:t>
      </w:r>
      <w:r w:rsidR="00222E77">
        <w:rPr>
          <w:rFonts w:cs="Times New Roman"/>
          <w:color w:val="000000"/>
          <w:szCs w:val="24"/>
          <w:shd w:val="clear" w:color="auto" w:fill="FFFFFF"/>
        </w:rPr>
        <w:fldChar w:fldCharType="begin"/>
      </w:r>
      <w:r>
        <w:rPr>
          <w:rFonts w:cs="Times New Roman"/>
          <w:color w:val="000000"/>
          <w:szCs w:val="24"/>
          <w:shd w:val="clear" w:color="auto" w:fill="FFFFFF"/>
        </w:rPr>
        <w:instrText xml:space="preserve"> GOTOBUTTON ZEqnNum873118  \* MERGEFORMAT </w:instrText>
      </w:r>
      <w:r w:rsidR="00222E77">
        <w:rPr>
          <w:rFonts w:cs="Times New Roman"/>
          <w:color w:val="000000"/>
          <w:szCs w:val="24"/>
          <w:shd w:val="clear" w:color="auto" w:fill="FFFFFF"/>
        </w:rPr>
        <w:fldChar w:fldCharType="begin"/>
      </w:r>
      <w:r>
        <w:rPr>
          <w:rFonts w:cs="Times New Roman"/>
          <w:color w:val="000000"/>
          <w:szCs w:val="24"/>
          <w:shd w:val="clear" w:color="auto" w:fill="FFFFFF"/>
        </w:rPr>
        <w:instrText xml:space="preserve"> REF ZEqnNum873118 \* Charformat \! \* MERGEFORMAT </w:instrText>
      </w:r>
      <w:r w:rsidR="00222E77">
        <w:rPr>
          <w:rFonts w:cs="Times New Roman"/>
          <w:color w:val="000000"/>
          <w:szCs w:val="24"/>
          <w:shd w:val="clear" w:color="auto" w:fill="FFFFFF"/>
        </w:rPr>
        <w:fldChar w:fldCharType="separate"/>
      </w:r>
      <w:r w:rsidR="00222E77" w:rsidRPr="00B874A0">
        <w:rPr>
          <w:rFonts w:cs="Times New Roman"/>
          <w:color w:val="000000"/>
          <w:szCs w:val="24"/>
          <w:shd w:val="clear" w:color="auto" w:fill="FFFFFF"/>
        </w:rPr>
        <w:instrText>(2.5)</w:instrText>
      </w:r>
      <w:r w:rsidR="00222E77">
        <w:rPr>
          <w:rFonts w:cs="Times New Roman"/>
          <w:color w:val="000000"/>
          <w:szCs w:val="24"/>
          <w:shd w:val="clear" w:color="auto" w:fill="FFFFFF"/>
        </w:rPr>
        <w:fldChar w:fldCharType="end"/>
      </w:r>
      <w:r w:rsidR="00222E77">
        <w:rPr>
          <w:rFonts w:cs="Times New Roman"/>
          <w:color w:val="000000"/>
          <w:szCs w:val="24"/>
          <w:shd w:val="clear" w:color="auto" w:fill="FFFFFF"/>
        </w:rPr>
        <w:fldChar w:fldCharType="end"/>
      </w:r>
      <w:r>
        <w:rPr>
          <w:rFonts w:cs="Times New Roman"/>
          <w:color w:val="000000"/>
          <w:szCs w:val="24"/>
          <w:shd w:val="clear" w:color="auto" w:fill="FFFFFF"/>
        </w:rPr>
        <w:t xml:space="preserve">, Average inhalation rate for age group i </w:t>
      </w:r>
      <w:r w:rsidRPr="00913312">
        <w:rPr>
          <w:rFonts w:cs="Times New Roman"/>
          <w:color w:val="000000"/>
          <w:position w:val="-8"/>
          <w:szCs w:val="24"/>
          <w:shd w:val="clear" w:color="auto" w:fill="FFFFFF"/>
        </w:rPr>
        <w:object w:dxaOrig="540" w:dyaOrig="279">
          <v:shape id="_x0000_i1030" type="#_x0000_t75" style="width:26.75pt;height:13.65pt" o:ole="">
            <v:imagedata r:id="rId19" o:title=""/>
          </v:shape>
          <o:OLEObject Type="Embed" ProgID="Equation.DSMT4" ShapeID="_x0000_i1030" DrawAspect="Content" ObjectID="_1454703431" r:id="rId20"/>
        </w:object>
      </w:r>
      <w:r>
        <w:rPr>
          <w:rFonts w:cs="Times New Roman"/>
          <w:color w:val="000000"/>
          <w:szCs w:val="24"/>
          <w:shd w:val="clear" w:color="auto" w:fill="FFFFFF"/>
        </w:rPr>
        <w:t xml:space="preserve"> was derived using equation </w:t>
      </w:r>
      <w:r w:rsidR="00222E77">
        <w:rPr>
          <w:rFonts w:cs="Times New Roman"/>
          <w:color w:val="000000"/>
          <w:szCs w:val="24"/>
          <w:shd w:val="clear" w:color="auto" w:fill="FFFFFF"/>
        </w:rPr>
        <w:fldChar w:fldCharType="begin"/>
      </w:r>
      <w:r>
        <w:rPr>
          <w:rFonts w:cs="Times New Roman"/>
          <w:color w:val="000000"/>
          <w:szCs w:val="24"/>
          <w:shd w:val="clear" w:color="auto" w:fill="FFFFFF"/>
        </w:rPr>
        <w:instrText xml:space="preserve"> GOTOBUTTON ZEqnNum522444  \* MERGEFORMAT </w:instrText>
      </w:r>
      <w:r w:rsidR="00222E77">
        <w:rPr>
          <w:rFonts w:cs="Times New Roman"/>
          <w:color w:val="000000"/>
          <w:szCs w:val="24"/>
          <w:shd w:val="clear" w:color="auto" w:fill="FFFFFF"/>
        </w:rPr>
        <w:fldChar w:fldCharType="begin"/>
      </w:r>
      <w:r>
        <w:rPr>
          <w:rFonts w:cs="Times New Roman"/>
          <w:color w:val="000000"/>
          <w:szCs w:val="24"/>
          <w:shd w:val="clear" w:color="auto" w:fill="FFFFFF"/>
        </w:rPr>
        <w:instrText xml:space="preserve"> REF ZEqnNum522444 \* Charformat \! \* MERGEFORMAT </w:instrText>
      </w:r>
      <w:r w:rsidR="00222E77">
        <w:rPr>
          <w:rFonts w:cs="Times New Roman"/>
          <w:color w:val="000000"/>
          <w:szCs w:val="24"/>
          <w:shd w:val="clear" w:color="auto" w:fill="FFFFFF"/>
        </w:rPr>
        <w:fldChar w:fldCharType="separate"/>
      </w:r>
      <w:r w:rsidR="00222E77" w:rsidRPr="00B874A0">
        <w:rPr>
          <w:rFonts w:cs="Times New Roman"/>
          <w:color w:val="000000"/>
          <w:szCs w:val="24"/>
          <w:shd w:val="clear" w:color="auto" w:fill="FFFFFF"/>
        </w:rPr>
        <w:instrText>(2.6)</w:instrText>
      </w:r>
      <w:r w:rsidR="00222E77">
        <w:rPr>
          <w:rFonts w:cs="Times New Roman"/>
          <w:color w:val="000000"/>
          <w:szCs w:val="24"/>
          <w:shd w:val="clear" w:color="auto" w:fill="FFFFFF"/>
        </w:rPr>
        <w:fldChar w:fldCharType="end"/>
      </w:r>
      <w:r w:rsidR="00222E77">
        <w:rPr>
          <w:rFonts w:cs="Times New Roman"/>
          <w:color w:val="000000"/>
          <w:szCs w:val="24"/>
          <w:shd w:val="clear" w:color="auto" w:fill="FFFFFF"/>
        </w:rPr>
        <w:fldChar w:fldCharType="end"/>
      </w:r>
      <w:r>
        <w:rPr>
          <w:rFonts w:cs="Times New Roman"/>
          <w:color w:val="000000"/>
          <w:szCs w:val="24"/>
          <w:shd w:val="clear" w:color="auto" w:fill="FFFFFF"/>
        </w:rPr>
        <w:t xml:space="preserve">. “Inflation” and “deflation” </w:t>
      </w:r>
      <w:proofErr w:type="gramStart"/>
      <w:r>
        <w:rPr>
          <w:rFonts w:cs="Times New Roman"/>
          <w:color w:val="000000"/>
          <w:szCs w:val="24"/>
          <w:shd w:val="clear" w:color="auto" w:fill="FFFFFF"/>
        </w:rPr>
        <w:t xml:space="preserve">factors </w:t>
      </w:r>
      <w:proofErr w:type="gramEnd"/>
      <w:r w:rsidRPr="00F34B41">
        <w:rPr>
          <w:rFonts w:cs="Times New Roman"/>
          <w:color w:val="000000"/>
          <w:position w:val="-6"/>
          <w:szCs w:val="24"/>
          <w:shd w:val="clear" w:color="auto" w:fill="FFFFFF"/>
        </w:rPr>
        <w:object w:dxaOrig="440" w:dyaOrig="260">
          <v:shape id="_x0000_i1031" type="#_x0000_t75" style="width:21.8pt;height:13.1pt" o:ole="">
            <v:imagedata r:id="rId21" o:title=""/>
          </v:shape>
          <o:OLEObject Type="Embed" ProgID="Equation.DSMT4" ShapeID="_x0000_i1031" DrawAspect="Content" ObjectID="_1454703432" r:id="rId22"/>
        </w:object>
      </w:r>
      <w:r>
        <w:rPr>
          <w:rFonts w:cs="Times New Roman"/>
          <w:color w:val="000000"/>
          <w:szCs w:val="24"/>
          <w:shd w:val="clear" w:color="auto" w:fill="FFFFFF"/>
        </w:rPr>
        <w:t xml:space="preserve">, </w:t>
      </w:r>
      <w:r w:rsidRPr="00F34B41">
        <w:rPr>
          <w:rFonts w:cs="Times New Roman"/>
          <w:color w:val="000000"/>
          <w:position w:val="-8"/>
          <w:szCs w:val="24"/>
          <w:shd w:val="clear" w:color="auto" w:fill="FFFFFF"/>
        </w:rPr>
        <w:object w:dxaOrig="540" w:dyaOrig="279">
          <v:shape id="_x0000_i1032" type="#_x0000_t75" style="width:27.25pt;height:14.2pt" o:ole="">
            <v:imagedata r:id="rId23" o:title=""/>
          </v:shape>
          <o:OLEObject Type="Embed" ProgID="Equation.DSMT4" ShapeID="_x0000_i1032" DrawAspect="Content" ObjectID="_1454703433" r:id="rId24"/>
        </w:object>
      </w:r>
      <w:r>
        <w:rPr>
          <w:rFonts w:cs="Times New Roman"/>
          <w:color w:val="000000"/>
          <w:szCs w:val="24"/>
          <w:shd w:val="clear" w:color="auto" w:fill="FFFFFF"/>
        </w:rPr>
        <w:t xml:space="preserve"> were derived using equation </w:t>
      </w:r>
      <w:r w:rsidR="00222E77">
        <w:rPr>
          <w:rFonts w:cs="Times New Roman"/>
          <w:color w:val="000000"/>
          <w:szCs w:val="24"/>
          <w:shd w:val="clear" w:color="auto" w:fill="FFFFFF"/>
        </w:rPr>
        <w:fldChar w:fldCharType="begin"/>
      </w:r>
      <w:r>
        <w:rPr>
          <w:rFonts w:cs="Times New Roman"/>
          <w:color w:val="000000"/>
          <w:szCs w:val="24"/>
          <w:shd w:val="clear" w:color="auto" w:fill="FFFFFF"/>
        </w:rPr>
        <w:instrText xml:space="preserve"> GOTOBUTTON ZEqnNum228475  \* MERGEFORMAT </w:instrText>
      </w:r>
      <w:r w:rsidR="00222E77">
        <w:rPr>
          <w:rFonts w:cs="Times New Roman"/>
          <w:color w:val="000000"/>
          <w:szCs w:val="24"/>
          <w:shd w:val="clear" w:color="auto" w:fill="FFFFFF"/>
        </w:rPr>
        <w:fldChar w:fldCharType="begin"/>
      </w:r>
      <w:r>
        <w:rPr>
          <w:rFonts w:cs="Times New Roman"/>
          <w:color w:val="000000"/>
          <w:szCs w:val="24"/>
          <w:shd w:val="clear" w:color="auto" w:fill="FFFFFF"/>
        </w:rPr>
        <w:instrText xml:space="preserve"> REF ZEqnNum228475 \* Charformat \! \* MERGEFORMAT </w:instrText>
      </w:r>
      <w:r w:rsidR="00222E77">
        <w:rPr>
          <w:rFonts w:cs="Times New Roman"/>
          <w:color w:val="000000"/>
          <w:szCs w:val="24"/>
          <w:shd w:val="clear" w:color="auto" w:fill="FFFFFF"/>
        </w:rPr>
        <w:fldChar w:fldCharType="separate"/>
      </w:r>
      <w:r w:rsidR="00222E77" w:rsidRPr="00B874A0">
        <w:rPr>
          <w:rFonts w:cs="Times New Roman"/>
          <w:color w:val="000000"/>
          <w:szCs w:val="24"/>
          <w:shd w:val="clear" w:color="auto" w:fill="FFFFFF"/>
        </w:rPr>
        <w:instrText>(2.7)</w:instrText>
      </w:r>
      <w:r w:rsidR="00222E77">
        <w:rPr>
          <w:rFonts w:cs="Times New Roman"/>
          <w:color w:val="000000"/>
          <w:szCs w:val="24"/>
          <w:shd w:val="clear" w:color="auto" w:fill="FFFFFF"/>
        </w:rPr>
        <w:fldChar w:fldCharType="end"/>
      </w:r>
      <w:r w:rsidR="00222E77">
        <w:rPr>
          <w:rFonts w:cs="Times New Roman"/>
          <w:color w:val="000000"/>
          <w:szCs w:val="24"/>
          <w:shd w:val="clear" w:color="auto" w:fill="FFFFFF"/>
        </w:rPr>
        <w:fldChar w:fldCharType="end"/>
      </w:r>
      <w:r>
        <w:rPr>
          <w:rFonts w:cs="Times New Roman"/>
          <w:color w:val="000000"/>
          <w:szCs w:val="24"/>
          <w:shd w:val="clear" w:color="auto" w:fill="FFFFFF"/>
        </w:rPr>
        <w:t xml:space="preserve"> and </w:t>
      </w:r>
      <w:r w:rsidR="00222E77">
        <w:rPr>
          <w:rFonts w:cs="Times New Roman"/>
          <w:color w:val="000000"/>
          <w:szCs w:val="24"/>
          <w:shd w:val="clear" w:color="auto" w:fill="FFFFFF"/>
        </w:rPr>
        <w:fldChar w:fldCharType="begin"/>
      </w:r>
      <w:r>
        <w:rPr>
          <w:rFonts w:cs="Times New Roman"/>
          <w:color w:val="000000"/>
          <w:szCs w:val="24"/>
          <w:shd w:val="clear" w:color="auto" w:fill="FFFFFF"/>
        </w:rPr>
        <w:instrText xml:space="preserve"> GOTOBUTTON ZEqnNum577325  \* MERGEFORMAT </w:instrText>
      </w:r>
      <w:r w:rsidR="00222E77">
        <w:rPr>
          <w:rFonts w:cs="Times New Roman"/>
          <w:color w:val="000000"/>
          <w:szCs w:val="24"/>
          <w:shd w:val="clear" w:color="auto" w:fill="FFFFFF"/>
        </w:rPr>
        <w:fldChar w:fldCharType="begin"/>
      </w:r>
      <w:r>
        <w:rPr>
          <w:rFonts w:cs="Times New Roman"/>
          <w:color w:val="000000"/>
          <w:szCs w:val="24"/>
          <w:shd w:val="clear" w:color="auto" w:fill="FFFFFF"/>
        </w:rPr>
        <w:instrText xml:space="preserve"> REF ZEqnNum577325 \* Charformat \! \* MERGEFORMAT </w:instrText>
      </w:r>
      <w:r w:rsidR="00222E77">
        <w:rPr>
          <w:rFonts w:cs="Times New Roman"/>
          <w:color w:val="000000"/>
          <w:szCs w:val="24"/>
          <w:shd w:val="clear" w:color="auto" w:fill="FFFFFF"/>
        </w:rPr>
        <w:fldChar w:fldCharType="separate"/>
      </w:r>
      <w:r w:rsidR="00222E77" w:rsidRPr="00B874A0">
        <w:rPr>
          <w:rFonts w:cs="Times New Roman"/>
          <w:color w:val="000000"/>
          <w:szCs w:val="24"/>
          <w:shd w:val="clear" w:color="auto" w:fill="FFFFFF"/>
        </w:rPr>
        <w:instrText>(2.8)</w:instrText>
      </w:r>
      <w:r w:rsidR="00222E77">
        <w:rPr>
          <w:rFonts w:cs="Times New Roman"/>
          <w:color w:val="000000"/>
          <w:szCs w:val="24"/>
          <w:shd w:val="clear" w:color="auto" w:fill="FFFFFF"/>
        </w:rPr>
        <w:fldChar w:fldCharType="end"/>
      </w:r>
      <w:r w:rsidR="00222E77">
        <w:rPr>
          <w:rFonts w:cs="Times New Roman"/>
          <w:color w:val="000000"/>
          <w:szCs w:val="24"/>
          <w:shd w:val="clear" w:color="auto" w:fill="FFFFFF"/>
        </w:rPr>
        <w:fldChar w:fldCharType="end"/>
      </w:r>
      <w:r>
        <w:rPr>
          <w:rFonts w:cs="Times New Roman"/>
          <w:color w:val="000000"/>
          <w:szCs w:val="24"/>
          <w:shd w:val="clear" w:color="auto" w:fill="FFFFFF"/>
        </w:rPr>
        <w:t xml:space="preserve">,respectively. </w:t>
      </w:r>
    </w:p>
    <w:p w:rsidR="00C937DB" w:rsidRDefault="00C937DB" w:rsidP="00C937DB">
      <w:pPr>
        <w:pStyle w:val="MTDisplayEquation"/>
      </w:pPr>
      <w:r>
        <w:tab/>
      </w:r>
      <w:r w:rsidRPr="00913312">
        <w:rPr>
          <w:position w:val="-44"/>
        </w:rPr>
        <w:object w:dxaOrig="2400" w:dyaOrig="999">
          <v:shape id="_x0000_i1033" type="#_x0000_t75" style="width:119.45pt;height:50.2pt" o:ole="">
            <v:imagedata r:id="rId25" o:title=""/>
          </v:shape>
          <o:OLEObject Type="Embed" ProgID="Equation.DSMT4" ShapeID="_x0000_i1033" DrawAspect="Content" ObjectID="_1454703434" r:id="rId26"/>
        </w:object>
      </w:r>
      <w:r>
        <w:t xml:space="preserve"> </w:t>
      </w:r>
      <w:r>
        <w:tab/>
      </w:r>
      <w:r w:rsidR="00222E77">
        <w:fldChar w:fldCharType="begin"/>
      </w:r>
      <w:r>
        <w:instrText xml:space="preserve"> MACROBUTTON MTPlaceRef \* MERGEFORMAT </w:instrText>
      </w:r>
      <w:r w:rsidR="00C91263">
        <w:fldChar w:fldCharType="begin"/>
      </w:r>
      <w:r w:rsidR="00C91263">
        <w:instrText xml:space="preserve"> SEQ MTEqn \h \* MERGEFORMAT </w:instrText>
      </w:r>
      <w:r w:rsidR="00C91263">
        <w:fldChar w:fldCharType="end"/>
      </w:r>
      <w:bookmarkStart w:id="14" w:name="ZEqnNum784541"/>
      <w:r>
        <w:instrText>(</w:instrText>
      </w:r>
      <w:r w:rsidR="007F0142">
        <w:fldChar w:fldCharType="begin"/>
      </w:r>
      <w:r w:rsidR="007F0142">
        <w:instrText xml:space="preserve"> SEQ MTChap \c \* Arabic \* MERGEFORMAT </w:instrText>
      </w:r>
      <w:r w:rsidR="007F0142">
        <w:fldChar w:fldCharType="separate"/>
      </w:r>
      <w:r w:rsidR="0008141F">
        <w:rPr>
          <w:noProof/>
        </w:rPr>
        <w:instrText>2</w:instrText>
      </w:r>
      <w:r w:rsidR="007F0142">
        <w:rPr>
          <w:noProof/>
        </w:rPr>
        <w:fldChar w:fldCharType="end"/>
      </w:r>
      <w:r>
        <w:instrText>.</w:instrText>
      </w:r>
      <w:r w:rsidR="007F0142">
        <w:fldChar w:fldCharType="begin"/>
      </w:r>
      <w:r w:rsidR="007F0142">
        <w:instrText xml:space="preserve"> SEQ MTEqn \c \* Arabic \* MERGEFORMAT </w:instrText>
      </w:r>
      <w:r w:rsidR="007F0142">
        <w:fldChar w:fldCharType="separate"/>
      </w:r>
      <w:r w:rsidR="0008141F">
        <w:rPr>
          <w:noProof/>
        </w:rPr>
        <w:instrText>4</w:instrText>
      </w:r>
      <w:r w:rsidR="007F0142">
        <w:rPr>
          <w:noProof/>
        </w:rPr>
        <w:fldChar w:fldCharType="end"/>
      </w:r>
      <w:r>
        <w:instrText>)</w:instrText>
      </w:r>
      <w:bookmarkEnd w:id="14"/>
      <w:r w:rsidR="00222E77">
        <w:fldChar w:fldCharType="end"/>
      </w:r>
    </w:p>
    <w:p w:rsidR="00C937DB" w:rsidRDefault="00C937DB" w:rsidP="00C937DB">
      <w:pPr>
        <w:pStyle w:val="MTDisplayEquation"/>
      </w:pPr>
      <w:r>
        <w:tab/>
      </w:r>
      <w:r w:rsidRPr="00804159">
        <w:rPr>
          <w:position w:val="-42"/>
        </w:rPr>
        <w:object w:dxaOrig="2560" w:dyaOrig="960">
          <v:shape id="_x0000_i1034" type="#_x0000_t75" style="width:129.25pt;height:48pt" o:ole="">
            <v:imagedata r:id="rId27" o:title=""/>
          </v:shape>
          <o:OLEObject Type="Embed" ProgID="Equation.DSMT4" ShapeID="_x0000_i1034" DrawAspect="Content" ObjectID="_1454703435" r:id="rId28"/>
        </w:object>
      </w:r>
      <w:r>
        <w:t xml:space="preserve"> </w:t>
      </w:r>
      <w:r>
        <w:tab/>
      </w:r>
      <w:r w:rsidR="00222E77">
        <w:fldChar w:fldCharType="begin"/>
      </w:r>
      <w:r>
        <w:instrText xml:space="preserve"> MACROBUTTON MTPlaceRef \* MERGEFORMAT </w:instrText>
      </w:r>
      <w:r w:rsidR="00C91263">
        <w:fldChar w:fldCharType="begin"/>
      </w:r>
      <w:r w:rsidR="00C91263">
        <w:instrText xml:space="preserve"> SEQ MTEqn \h \* MERGEFORMAT </w:instrText>
      </w:r>
      <w:r w:rsidR="00C91263">
        <w:fldChar w:fldCharType="end"/>
      </w:r>
      <w:bookmarkStart w:id="15" w:name="ZEqnNum873118"/>
      <w:r>
        <w:instrText>(</w:instrText>
      </w:r>
      <w:r w:rsidR="007F0142">
        <w:fldChar w:fldCharType="begin"/>
      </w:r>
      <w:r w:rsidR="007F0142">
        <w:instrText xml:space="preserve"> SEQ MTChap \c \* Arabic \* MERGEFORMAT </w:instrText>
      </w:r>
      <w:r w:rsidR="007F0142">
        <w:fldChar w:fldCharType="separate"/>
      </w:r>
      <w:r w:rsidR="0008141F">
        <w:rPr>
          <w:noProof/>
        </w:rPr>
        <w:instrText>2</w:instrText>
      </w:r>
      <w:r w:rsidR="007F0142">
        <w:rPr>
          <w:noProof/>
        </w:rPr>
        <w:fldChar w:fldCharType="end"/>
      </w:r>
      <w:r>
        <w:instrText>.</w:instrText>
      </w:r>
      <w:r w:rsidR="007F0142">
        <w:fldChar w:fldCharType="begin"/>
      </w:r>
      <w:r w:rsidR="007F0142">
        <w:instrText xml:space="preserve"> SEQ MTEqn \c \* Arabic \* MERGEFORMAT </w:instrText>
      </w:r>
      <w:r w:rsidR="007F0142">
        <w:fldChar w:fldCharType="separate"/>
      </w:r>
      <w:r w:rsidR="0008141F">
        <w:rPr>
          <w:noProof/>
        </w:rPr>
        <w:instrText>5</w:instrText>
      </w:r>
      <w:r w:rsidR="007F0142">
        <w:rPr>
          <w:noProof/>
        </w:rPr>
        <w:fldChar w:fldCharType="end"/>
      </w:r>
      <w:r>
        <w:instrText>)</w:instrText>
      </w:r>
      <w:bookmarkEnd w:id="15"/>
      <w:r w:rsidR="00222E77">
        <w:fldChar w:fldCharType="end"/>
      </w:r>
    </w:p>
    <w:p w:rsidR="00C937DB" w:rsidRDefault="00C937DB" w:rsidP="00C937DB">
      <w:pPr>
        <w:pStyle w:val="MTDisplayEquation"/>
      </w:pPr>
      <w:r>
        <w:lastRenderedPageBreak/>
        <w:tab/>
      </w:r>
      <w:r w:rsidRPr="00804159">
        <w:rPr>
          <w:position w:val="-42"/>
        </w:rPr>
        <w:object w:dxaOrig="1460" w:dyaOrig="960">
          <v:shape id="_x0000_i1035" type="#_x0000_t75" style="width:74.75pt;height:48pt" o:ole="">
            <v:imagedata r:id="rId29" o:title=""/>
          </v:shape>
          <o:OLEObject Type="Embed" ProgID="Equation.DSMT4" ShapeID="_x0000_i1035" DrawAspect="Content" ObjectID="_1454703436" r:id="rId30"/>
        </w:object>
      </w:r>
      <w:r>
        <w:t xml:space="preserve"> </w:t>
      </w:r>
      <w:r>
        <w:tab/>
      </w:r>
      <w:r w:rsidR="00222E77">
        <w:fldChar w:fldCharType="begin"/>
      </w:r>
      <w:r>
        <w:instrText xml:space="preserve"> MACROBUTTON MTPlaceRef \* MERGEFORMAT </w:instrText>
      </w:r>
      <w:r w:rsidR="00C91263">
        <w:fldChar w:fldCharType="begin"/>
      </w:r>
      <w:r w:rsidR="00C91263">
        <w:instrText xml:space="preserve"> SEQ MTEqn \h \* MERGEFORMAT </w:instrText>
      </w:r>
      <w:r w:rsidR="00C91263">
        <w:fldChar w:fldCharType="end"/>
      </w:r>
      <w:bookmarkStart w:id="16" w:name="ZEqnNum522444"/>
      <w:r>
        <w:instrText>(</w:instrText>
      </w:r>
      <w:r w:rsidR="007F0142">
        <w:fldChar w:fldCharType="begin"/>
      </w:r>
      <w:r w:rsidR="007F0142">
        <w:instrText xml:space="preserve"> SEQ MTChap \c \* Arabic \* MERGEFORMAT </w:instrText>
      </w:r>
      <w:r w:rsidR="007F0142">
        <w:fldChar w:fldCharType="separate"/>
      </w:r>
      <w:r w:rsidR="0008141F">
        <w:rPr>
          <w:noProof/>
        </w:rPr>
        <w:instrText>2</w:instrText>
      </w:r>
      <w:r w:rsidR="007F0142">
        <w:rPr>
          <w:noProof/>
        </w:rPr>
        <w:fldChar w:fldCharType="end"/>
      </w:r>
      <w:r>
        <w:instrText>.</w:instrText>
      </w:r>
      <w:r w:rsidR="007F0142">
        <w:fldChar w:fldCharType="begin"/>
      </w:r>
      <w:r w:rsidR="007F0142">
        <w:instrText xml:space="preserve"> SEQ MTEqn \c \* Arabic \* MERGEFORMAT </w:instrText>
      </w:r>
      <w:r w:rsidR="007F0142">
        <w:fldChar w:fldCharType="separate"/>
      </w:r>
      <w:r w:rsidR="0008141F">
        <w:rPr>
          <w:noProof/>
        </w:rPr>
        <w:instrText>6</w:instrText>
      </w:r>
      <w:r w:rsidR="007F0142">
        <w:rPr>
          <w:noProof/>
        </w:rPr>
        <w:fldChar w:fldCharType="end"/>
      </w:r>
      <w:r>
        <w:instrText>)</w:instrText>
      </w:r>
      <w:bookmarkEnd w:id="16"/>
      <w:r w:rsidR="00222E77">
        <w:fldChar w:fldCharType="end"/>
      </w:r>
    </w:p>
    <w:p w:rsidR="00C937DB" w:rsidRDefault="00C937DB" w:rsidP="00C937DB">
      <w:pPr>
        <w:pStyle w:val="MTDisplayEquation"/>
      </w:pPr>
      <w:r>
        <w:tab/>
      </w:r>
      <w:r w:rsidRPr="00094C5F">
        <w:rPr>
          <w:position w:val="-26"/>
        </w:rPr>
        <w:object w:dxaOrig="1180" w:dyaOrig="639">
          <v:shape id="_x0000_i1036" type="#_x0000_t75" style="width:58.9pt;height:31.1pt" o:ole="">
            <v:imagedata r:id="rId31" o:title=""/>
          </v:shape>
          <o:OLEObject Type="Embed" ProgID="Equation.DSMT4" ShapeID="_x0000_i1036" DrawAspect="Content" ObjectID="_1454703437" r:id="rId32"/>
        </w:object>
      </w:r>
      <w:r>
        <w:t xml:space="preserve"> </w:t>
      </w:r>
      <w:r>
        <w:tab/>
      </w:r>
      <w:r w:rsidR="00222E77">
        <w:fldChar w:fldCharType="begin"/>
      </w:r>
      <w:r>
        <w:instrText xml:space="preserve"> MACROBUTTON MTPlaceRef \* MERGEFORMAT </w:instrText>
      </w:r>
      <w:r w:rsidR="00C91263">
        <w:fldChar w:fldCharType="begin"/>
      </w:r>
      <w:r w:rsidR="00C91263">
        <w:instrText xml:space="preserve"> SEQ MTEqn \h \* MERGEFORMAT </w:instrText>
      </w:r>
      <w:r w:rsidR="00C91263">
        <w:fldChar w:fldCharType="end"/>
      </w:r>
      <w:bookmarkStart w:id="17" w:name="ZEqnNum228475"/>
      <w:r>
        <w:instrText>(</w:instrText>
      </w:r>
      <w:r w:rsidR="007F0142">
        <w:fldChar w:fldCharType="begin"/>
      </w:r>
      <w:r w:rsidR="007F0142">
        <w:instrText xml:space="preserve"> SEQ MTChap \c \* Arabic \* MERGEFORMAT </w:instrText>
      </w:r>
      <w:r w:rsidR="007F0142">
        <w:fldChar w:fldCharType="separate"/>
      </w:r>
      <w:r w:rsidR="0008141F">
        <w:rPr>
          <w:noProof/>
        </w:rPr>
        <w:instrText>2</w:instrText>
      </w:r>
      <w:r w:rsidR="007F0142">
        <w:rPr>
          <w:noProof/>
        </w:rPr>
        <w:fldChar w:fldCharType="end"/>
      </w:r>
      <w:r>
        <w:instrText>.</w:instrText>
      </w:r>
      <w:r w:rsidR="007F0142">
        <w:fldChar w:fldCharType="begin"/>
      </w:r>
      <w:r w:rsidR="007F0142">
        <w:instrText xml:space="preserve"> SEQ MTEqn \c \* Arabic \* MERGEFORMAT </w:instrText>
      </w:r>
      <w:r w:rsidR="007F0142">
        <w:fldChar w:fldCharType="separate"/>
      </w:r>
      <w:r w:rsidR="0008141F">
        <w:rPr>
          <w:noProof/>
        </w:rPr>
        <w:instrText>7</w:instrText>
      </w:r>
      <w:r w:rsidR="007F0142">
        <w:rPr>
          <w:noProof/>
        </w:rPr>
        <w:fldChar w:fldCharType="end"/>
      </w:r>
      <w:r>
        <w:instrText>)</w:instrText>
      </w:r>
      <w:bookmarkEnd w:id="17"/>
      <w:r w:rsidR="00222E77">
        <w:fldChar w:fldCharType="end"/>
      </w:r>
    </w:p>
    <w:p w:rsidR="00C937DB" w:rsidRDefault="00C937DB" w:rsidP="00C937DB">
      <w:pPr>
        <w:pStyle w:val="MTDisplayEquation"/>
      </w:pPr>
      <w:r>
        <w:tab/>
      </w:r>
      <w:r w:rsidRPr="00094C5F">
        <w:rPr>
          <w:position w:val="-26"/>
        </w:rPr>
        <w:object w:dxaOrig="1240" w:dyaOrig="639">
          <v:shape id="_x0000_i1037" type="#_x0000_t75" style="width:62.75pt;height:31.1pt" o:ole="">
            <v:imagedata r:id="rId33" o:title=""/>
          </v:shape>
          <o:OLEObject Type="Embed" ProgID="Equation.DSMT4" ShapeID="_x0000_i1037" DrawAspect="Content" ObjectID="_1454703438" r:id="rId34"/>
        </w:object>
      </w:r>
      <w:r>
        <w:t xml:space="preserve"> </w:t>
      </w:r>
      <w:r>
        <w:tab/>
      </w:r>
      <w:r w:rsidR="00222E77">
        <w:fldChar w:fldCharType="begin"/>
      </w:r>
      <w:r>
        <w:instrText xml:space="preserve"> MACROBUTTON MTPlaceRef \* MERGEFORMAT </w:instrText>
      </w:r>
      <w:r w:rsidR="00C91263">
        <w:fldChar w:fldCharType="begin"/>
      </w:r>
      <w:r w:rsidR="00C91263">
        <w:instrText xml:space="preserve"> SEQ MTEqn \h \* MERGEFORMAT </w:instrText>
      </w:r>
      <w:r w:rsidR="00C91263">
        <w:fldChar w:fldCharType="end"/>
      </w:r>
      <w:bookmarkStart w:id="18" w:name="ZEqnNum577325"/>
      <w:r>
        <w:instrText>(</w:instrText>
      </w:r>
      <w:r w:rsidR="007F0142">
        <w:fldChar w:fldCharType="begin"/>
      </w:r>
      <w:r w:rsidR="007F0142">
        <w:instrText xml:space="preserve"> SEQ MTChap \c \* Arabic \* ME</w:instrText>
      </w:r>
      <w:r w:rsidR="007F0142">
        <w:instrText xml:space="preserve">RGEFORMAT </w:instrText>
      </w:r>
      <w:r w:rsidR="007F0142">
        <w:fldChar w:fldCharType="separate"/>
      </w:r>
      <w:r w:rsidR="0008141F">
        <w:rPr>
          <w:noProof/>
        </w:rPr>
        <w:instrText>2</w:instrText>
      </w:r>
      <w:r w:rsidR="007F0142">
        <w:rPr>
          <w:noProof/>
        </w:rPr>
        <w:fldChar w:fldCharType="end"/>
      </w:r>
      <w:r>
        <w:instrText>.</w:instrText>
      </w:r>
      <w:r w:rsidR="007F0142">
        <w:fldChar w:fldCharType="begin"/>
      </w:r>
      <w:r w:rsidR="007F0142">
        <w:instrText xml:space="preserve"> SEQ MTEqn \c \* Arabic \* MERGEFORMAT </w:instrText>
      </w:r>
      <w:r w:rsidR="007F0142">
        <w:fldChar w:fldCharType="separate"/>
      </w:r>
      <w:r w:rsidR="0008141F">
        <w:rPr>
          <w:noProof/>
        </w:rPr>
        <w:instrText>8</w:instrText>
      </w:r>
      <w:r w:rsidR="007F0142">
        <w:rPr>
          <w:noProof/>
        </w:rPr>
        <w:fldChar w:fldCharType="end"/>
      </w:r>
      <w:r>
        <w:instrText>)</w:instrText>
      </w:r>
      <w:bookmarkEnd w:id="18"/>
      <w:r w:rsidR="00222E77">
        <w:fldChar w:fldCharType="end"/>
      </w:r>
    </w:p>
    <w:p w:rsidR="00C937DB" w:rsidRDefault="00C937DB" w:rsidP="00C937DB">
      <w:pPr>
        <w:pStyle w:val="CM46"/>
        <w:numPr>
          <w:ilvl w:val="0"/>
          <w:numId w:val="19"/>
        </w:numPr>
        <w:snapToGrid w:val="0"/>
        <w:spacing w:line="480" w:lineRule="auto"/>
        <w:ind w:left="450"/>
        <w:mirrorIndents/>
        <w:rPr>
          <w:color w:val="000000"/>
        </w:rPr>
      </w:pPr>
      <w:r w:rsidRPr="00E91895">
        <w:rPr>
          <w:color w:val="000000"/>
          <w:kern w:val="2"/>
        </w:rPr>
        <w:t>i: indicates age group i (14 age groups from 1 month old to 64 years old)</w:t>
      </w:r>
    </w:p>
    <w:p w:rsidR="00C937DB" w:rsidRDefault="00C937DB" w:rsidP="00C937DB">
      <w:pPr>
        <w:pStyle w:val="CM46"/>
        <w:numPr>
          <w:ilvl w:val="0"/>
          <w:numId w:val="19"/>
        </w:numPr>
        <w:snapToGrid w:val="0"/>
        <w:spacing w:line="480" w:lineRule="auto"/>
        <w:ind w:left="450"/>
        <w:mirrorIndents/>
      </w:pPr>
      <w:r w:rsidRPr="00E91895">
        <w:rPr>
          <w:color w:val="000000"/>
          <w:kern w:val="2"/>
        </w:rPr>
        <w:t>j: indicates activity level j (resting</w:t>
      </w:r>
      <w:r w:rsidRPr="004F399C">
        <w:t>, light, moderate, heavy)</w:t>
      </w:r>
    </w:p>
    <w:p w:rsidR="00C937DB" w:rsidRPr="0071521A" w:rsidRDefault="00C937DB" w:rsidP="00C937DB">
      <w:pPr>
        <w:pStyle w:val="CM46"/>
        <w:numPr>
          <w:ilvl w:val="0"/>
          <w:numId w:val="19"/>
        </w:numPr>
        <w:snapToGrid w:val="0"/>
        <w:spacing w:line="480" w:lineRule="auto"/>
        <w:ind w:left="450"/>
        <w:mirrorIndents/>
        <w:rPr>
          <w:color w:val="000000"/>
          <w:kern w:val="2"/>
        </w:rPr>
      </w:pPr>
      <w:r w:rsidRPr="00A22FFB">
        <w:rPr>
          <w:color w:val="000000"/>
          <w:kern w:val="2"/>
        </w:rPr>
        <w:object w:dxaOrig="440" w:dyaOrig="279">
          <v:shape id="_x0000_i1038" type="#_x0000_t75" style="width:22.35pt;height:14.2pt" o:ole="">
            <v:imagedata r:id="rId35" o:title=""/>
          </v:shape>
          <o:OLEObject Type="Embed" ProgID="Equation.DSMT4" ShapeID="_x0000_i1038" DrawAspect="Content" ObjectID="_1454703439" r:id="rId36"/>
        </w:object>
      </w:r>
      <w:r w:rsidRPr="00E91895">
        <w:rPr>
          <w:color w:val="000000"/>
          <w:kern w:val="2"/>
        </w:rPr>
        <w:t>,</w:t>
      </w:r>
      <w:r w:rsidRPr="00A22FFB">
        <w:rPr>
          <w:color w:val="000000"/>
          <w:kern w:val="2"/>
        </w:rPr>
        <w:object w:dxaOrig="460" w:dyaOrig="279">
          <v:shape id="_x0000_i1039" type="#_x0000_t75" style="width:21.8pt;height:14.2pt" o:ole="">
            <v:imagedata r:id="rId37" o:title=""/>
          </v:shape>
          <o:OLEObject Type="Embed" ProgID="Equation.DSMT4" ShapeID="_x0000_i1039" DrawAspect="Content" ObjectID="_1454703440" r:id="rId38"/>
        </w:object>
      </w:r>
      <w:r w:rsidRPr="00E91895">
        <w:rPr>
          <w:color w:val="000000"/>
          <w:kern w:val="2"/>
        </w:rPr>
        <w:t xml:space="preserve"> and </w:t>
      </w:r>
      <w:r w:rsidRPr="00A22FFB">
        <w:rPr>
          <w:color w:val="000000"/>
          <w:kern w:val="2"/>
        </w:rPr>
        <w:object w:dxaOrig="540" w:dyaOrig="279">
          <v:shape id="_x0000_i1040" type="#_x0000_t75" style="width:26.75pt;height:14.2pt" o:ole="">
            <v:imagedata r:id="rId39" o:title=""/>
          </v:shape>
          <o:OLEObject Type="Embed" ProgID="Equation.DSMT4" ShapeID="_x0000_i1040" DrawAspect="Content" ObjectID="_1454703441" r:id="rId40"/>
        </w:object>
      </w:r>
      <w:r w:rsidRPr="00E91895">
        <w:rPr>
          <w:color w:val="000000"/>
          <w:kern w:val="2"/>
        </w:rPr>
        <w:t xml:space="preserve"> </w:t>
      </w:r>
      <w:r>
        <w:rPr>
          <w:color w:val="000000"/>
          <w:kern w:val="2"/>
        </w:rPr>
        <w:t xml:space="preserve">are </w:t>
      </w:r>
      <w:r w:rsidRPr="00A976EF">
        <w:rPr>
          <w:color w:val="000000"/>
          <w:kern w:val="2"/>
        </w:rPr>
        <w:t>indoor, outdoor and mean inhalation rate (m</w:t>
      </w:r>
      <w:r w:rsidRPr="00E91895">
        <w:rPr>
          <w:color w:val="000000"/>
          <w:kern w:val="2"/>
          <w:vertAlign w:val="superscript"/>
        </w:rPr>
        <w:t>3</w:t>
      </w:r>
      <w:r w:rsidRPr="00A976EF">
        <w:rPr>
          <w:color w:val="000000"/>
          <w:kern w:val="2"/>
        </w:rPr>
        <w:t>/hour)</w:t>
      </w:r>
      <w:r>
        <w:rPr>
          <w:color w:val="000000"/>
          <w:kern w:val="2"/>
        </w:rPr>
        <w:t>, respectively</w:t>
      </w:r>
    </w:p>
    <w:bookmarkStart w:id="19" w:name="TEMPGOTO"/>
    <w:p w:rsidR="00C937DB" w:rsidRPr="0071521A" w:rsidRDefault="00C937DB" w:rsidP="00C937DB">
      <w:pPr>
        <w:pStyle w:val="CM46"/>
        <w:numPr>
          <w:ilvl w:val="0"/>
          <w:numId w:val="19"/>
        </w:numPr>
        <w:snapToGrid w:val="0"/>
        <w:spacing w:line="480" w:lineRule="auto"/>
        <w:ind w:left="450"/>
        <w:mirrorIndents/>
        <w:rPr>
          <w:color w:val="000000"/>
          <w:kern w:val="2"/>
        </w:rPr>
      </w:pPr>
      <w:r w:rsidRPr="00A22FFB">
        <w:rPr>
          <w:color w:val="000000"/>
          <w:kern w:val="2"/>
        </w:rPr>
        <w:object w:dxaOrig="300" w:dyaOrig="380">
          <v:shape id="_x0000_i1041" type="#_x0000_t75" style="width:14.75pt;height:19.65pt" o:ole="">
            <v:imagedata r:id="rId41" o:title=""/>
          </v:shape>
          <o:OLEObject Type="Embed" ProgID="Equation.DSMT4" ShapeID="_x0000_i1041" DrawAspect="Content" ObjectID="_1454703442" r:id="rId42"/>
        </w:object>
      </w:r>
      <w:bookmarkEnd w:id="19"/>
      <w:r>
        <w:rPr>
          <w:color w:val="000000"/>
          <w:kern w:val="2"/>
        </w:rPr>
        <w:t xml:space="preserve"> is</w:t>
      </w:r>
      <w:r w:rsidRPr="00E91895">
        <w:rPr>
          <w:color w:val="000000"/>
          <w:kern w:val="2"/>
        </w:rPr>
        <w:t xml:space="preserve"> </w:t>
      </w:r>
      <w:r>
        <w:rPr>
          <w:color w:val="000000"/>
          <w:kern w:val="2"/>
        </w:rPr>
        <w:t>i</w:t>
      </w:r>
      <w:r w:rsidRPr="00A976EF">
        <w:rPr>
          <w:color w:val="000000"/>
          <w:kern w:val="2"/>
        </w:rPr>
        <w:t xml:space="preserve">nhalation rate at activity level </w:t>
      </w:r>
      <w:r w:rsidRPr="00E91895">
        <w:rPr>
          <w:i/>
          <w:color w:val="000000"/>
          <w:kern w:val="2"/>
        </w:rPr>
        <w:t>j</w:t>
      </w:r>
      <w:r w:rsidRPr="00A976EF">
        <w:rPr>
          <w:color w:val="000000"/>
          <w:kern w:val="2"/>
        </w:rPr>
        <w:t xml:space="preserve"> and age group </w:t>
      </w:r>
      <w:r w:rsidRPr="00E91895">
        <w:rPr>
          <w:i/>
          <w:color w:val="000000"/>
          <w:kern w:val="2"/>
        </w:rPr>
        <w:t>i</w:t>
      </w:r>
      <w:r w:rsidRPr="00A976EF">
        <w:rPr>
          <w:color w:val="000000"/>
          <w:kern w:val="2"/>
        </w:rPr>
        <w:t xml:space="preserve"> (m</w:t>
      </w:r>
      <w:r w:rsidRPr="00E91895">
        <w:rPr>
          <w:color w:val="000000"/>
          <w:kern w:val="2"/>
          <w:vertAlign w:val="superscript"/>
        </w:rPr>
        <w:t>3</w:t>
      </w:r>
      <w:r w:rsidRPr="00A976EF">
        <w:rPr>
          <w:color w:val="000000"/>
          <w:kern w:val="2"/>
        </w:rPr>
        <w:t>/hour)</w:t>
      </w:r>
    </w:p>
    <w:p w:rsidR="00C937DB" w:rsidRDefault="00C937DB" w:rsidP="00C937DB">
      <w:pPr>
        <w:pStyle w:val="CM46"/>
        <w:numPr>
          <w:ilvl w:val="0"/>
          <w:numId w:val="19"/>
        </w:numPr>
        <w:snapToGrid w:val="0"/>
        <w:spacing w:line="480" w:lineRule="auto"/>
        <w:ind w:left="450"/>
        <w:mirrorIndents/>
        <w:rPr>
          <w:color w:val="000000"/>
          <w:kern w:val="2"/>
        </w:rPr>
      </w:pPr>
      <w:r w:rsidRPr="00A976EF">
        <w:rPr>
          <w:color w:val="000000"/>
          <w:kern w:val="2"/>
        </w:rPr>
        <w:object w:dxaOrig="260" w:dyaOrig="380">
          <v:shape id="_x0000_i1042" type="#_x0000_t75" style="width:12pt;height:19.65pt" o:ole="">
            <v:imagedata r:id="rId43" o:title=""/>
          </v:shape>
          <o:OLEObject Type="Embed" ProgID="Equation.DSMT4" ShapeID="_x0000_i1042" DrawAspect="Content" ObjectID="_1454703443" r:id="rId44"/>
        </w:object>
      </w:r>
      <w:r>
        <w:rPr>
          <w:color w:val="000000"/>
          <w:kern w:val="2"/>
        </w:rPr>
        <w:t xml:space="preserve"> is</w:t>
      </w:r>
      <w:r w:rsidRPr="00E91895">
        <w:rPr>
          <w:color w:val="000000"/>
          <w:kern w:val="2"/>
        </w:rPr>
        <w:t xml:space="preserve"> </w:t>
      </w:r>
      <w:r>
        <w:rPr>
          <w:color w:val="000000"/>
          <w:kern w:val="2"/>
        </w:rPr>
        <w:t>t</w:t>
      </w:r>
      <w:r w:rsidRPr="00A976EF">
        <w:rPr>
          <w:color w:val="000000"/>
          <w:kern w:val="2"/>
        </w:rPr>
        <w:t xml:space="preserve">ime spent at </w:t>
      </w:r>
      <w:r w:rsidRPr="00E91895">
        <w:rPr>
          <w:i/>
          <w:color w:val="000000"/>
          <w:kern w:val="2"/>
        </w:rPr>
        <w:t>j</w:t>
      </w:r>
      <w:r w:rsidRPr="00A976EF">
        <w:rPr>
          <w:color w:val="000000"/>
          <w:kern w:val="2"/>
        </w:rPr>
        <w:t xml:space="preserve"> activity level and </w:t>
      </w:r>
      <w:r w:rsidRPr="00E91895">
        <w:rPr>
          <w:i/>
          <w:color w:val="000000"/>
          <w:kern w:val="2"/>
        </w:rPr>
        <w:t>i</w:t>
      </w:r>
      <w:r w:rsidRPr="00A976EF">
        <w:rPr>
          <w:color w:val="000000"/>
          <w:kern w:val="2"/>
        </w:rPr>
        <w:t xml:space="preserve"> age group</w:t>
      </w:r>
      <w:r>
        <w:rPr>
          <w:color w:val="000000"/>
          <w:kern w:val="2"/>
        </w:rPr>
        <w:t xml:space="preserve"> </w:t>
      </w:r>
      <w:r w:rsidRPr="00A976EF">
        <w:rPr>
          <w:color w:val="000000"/>
          <w:kern w:val="2"/>
        </w:rPr>
        <w:t>(hour)</w:t>
      </w:r>
    </w:p>
    <w:p w:rsidR="00C937DB" w:rsidRPr="00C03928" w:rsidRDefault="00C937DB" w:rsidP="00C937DB">
      <w:pPr>
        <w:pStyle w:val="CM46"/>
        <w:numPr>
          <w:ilvl w:val="0"/>
          <w:numId w:val="19"/>
        </w:numPr>
        <w:snapToGrid w:val="0"/>
        <w:spacing w:line="480" w:lineRule="auto"/>
        <w:ind w:left="450"/>
        <w:mirrorIndents/>
        <w:rPr>
          <w:color w:val="000000"/>
          <w:kern w:val="2"/>
        </w:rPr>
      </w:pPr>
      <w:r w:rsidRPr="00A976EF">
        <w:rPr>
          <w:kern w:val="2"/>
        </w:rPr>
        <w:object w:dxaOrig="499" w:dyaOrig="279">
          <v:shape id="_x0000_i1043" type="#_x0000_t75" style="width:25.1pt;height:14.2pt" o:ole="">
            <v:imagedata r:id="rId45" o:title=""/>
          </v:shape>
          <o:OLEObject Type="Embed" ProgID="Equation.DSMT4" ShapeID="_x0000_i1043" DrawAspect="Content" ObjectID="_1454703444" r:id="rId46"/>
        </w:object>
      </w:r>
      <w:r w:rsidRPr="00A22FFB">
        <w:rPr>
          <w:kern w:val="2"/>
        </w:rPr>
        <w:object w:dxaOrig="480" w:dyaOrig="279">
          <v:shape id="_x0000_i1044" type="#_x0000_t75" style="width:24pt;height:14.2pt" o:ole="">
            <v:imagedata r:id="rId47" o:title=""/>
          </v:shape>
          <o:OLEObject Type="Embed" ProgID="Equation.DSMT4" ShapeID="_x0000_i1044" DrawAspect="Content" ObjectID="_1454703445" r:id="rId48"/>
        </w:object>
      </w:r>
      <w:r w:rsidRPr="00E91895">
        <w:rPr>
          <w:kern w:val="2"/>
        </w:rPr>
        <w:t xml:space="preserve"> </w:t>
      </w:r>
      <w:r>
        <w:rPr>
          <w:kern w:val="2"/>
        </w:rPr>
        <w:t>is t</w:t>
      </w:r>
      <w:r w:rsidRPr="00A976EF">
        <w:rPr>
          <w:kern w:val="2"/>
        </w:rPr>
        <w:t>ime spent indoor</w:t>
      </w:r>
      <w:r w:rsidRPr="00A22FFB">
        <w:rPr>
          <w:kern w:val="2"/>
        </w:rPr>
        <w:t>s and outdoors</w:t>
      </w:r>
      <w:r w:rsidRPr="00041A52">
        <w:rPr>
          <w:kern w:val="2"/>
        </w:rPr>
        <w:t xml:space="preserve"> at </w:t>
      </w:r>
      <w:r w:rsidRPr="00C03928">
        <w:rPr>
          <w:i/>
          <w:kern w:val="2"/>
        </w:rPr>
        <w:t>j</w:t>
      </w:r>
      <w:r w:rsidRPr="00A976EF">
        <w:rPr>
          <w:kern w:val="2"/>
        </w:rPr>
        <w:t xml:space="preserve"> activity level.(hour)</w:t>
      </w:r>
    </w:p>
    <w:p w:rsidR="00C937DB" w:rsidRPr="00E91895" w:rsidRDefault="00C937DB" w:rsidP="00C937DB">
      <w:pPr>
        <w:pStyle w:val="CM46"/>
        <w:numPr>
          <w:ilvl w:val="0"/>
          <w:numId w:val="19"/>
        </w:numPr>
        <w:snapToGrid w:val="0"/>
        <w:spacing w:line="480" w:lineRule="auto"/>
        <w:ind w:left="450" w:hanging="450"/>
        <w:mirrorIndents/>
        <w:rPr>
          <w:color w:val="000000"/>
          <w:kern w:val="2"/>
        </w:rPr>
      </w:pPr>
      <w:r w:rsidRPr="00A976EF">
        <w:rPr>
          <w:color w:val="000000"/>
          <w:kern w:val="2"/>
        </w:rPr>
        <w:object w:dxaOrig="480" w:dyaOrig="260">
          <v:shape id="_x0000_i1045" type="#_x0000_t75" style="width:24pt;height:12pt" o:ole="">
            <v:imagedata r:id="rId49" o:title=""/>
          </v:shape>
          <o:OLEObject Type="Embed" ProgID="Equation.DSMT4" ShapeID="_x0000_i1045" DrawAspect="Content" ObjectID="_1454703446" r:id="rId50"/>
        </w:object>
      </w:r>
      <w:r w:rsidRPr="00E91895">
        <w:rPr>
          <w:color w:val="000000"/>
          <w:kern w:val="2"/>
        </w:rPr>
        <w:t xml:space="preserve">, </w:t>
      </w:r>
      <w:r w:rsidRPr="00A976EF">
        <w:rPr>
          <w:color w:val="000000"/>
          <w:kern w:val="2"/>
        </w:rPr>
        <w:object w:dxaOrig="499" w:dyaOrig="260">
          <v:shape id="_x0000_i1046" type="#_x0000_t75" style="width:25.1pt;height:12pt" o:ole="">
            <v:imagedata r:id="rId51" o:title=""/>
          </v:shape>
          <o:OLEObject Type="Embed" ProgID="Equation.DSMT4" ShapeID="_x0000_i1046" DrawAspect="Content" ObjectID="_1454703447" r:id="rId52"/>
        </w:object>
      </w:r>
      <w:r w:rsidRPr="00E91895">
        <w:rPr>
          <w:color w:val="000000"/>
          <w:kern w:val="2"/>
        </w:rPr>
        <w:t xml:space="preserve"> </w:t>
      </w:r>
      <w:r>
        <w:rPr>
          <w:color w:val="000000"/>
          <w:kern w:val="2"/>
        </w:rPr>
        <w:t xml:space="preserve">are </w:t>
      </w:r>
      <w:r w:rsidRPr="0071521A">
        <w:rPr>
          <w:color w:val="000000"/>
          <w:kern w:val="2"/>
        </w:rPr>
        <w:t>inflation factor and deflation factor for inhalation rate in two different environment</w:t>
      </w:r>
      <w:r>
        <w:rPr>
          <w:color w:val="000000"/>
          <w:kern w:val="2"/>
        </w:rPr>
        <w:t>s</w:t>
      </w:r>
      <w:r w:rsidRPr="0071521A">
        <w:rPr>
          <w:color w:val="000000"/>
          <w:kern w:val="2"/>
        </w:rPr>
        <w:t xml:space="preserve"> (indoor</w:t>
      </w:r>
      <w:r>
        <w:rPr>
          <w:color w:val="000000"/>
          <w:kern w:val="2"/>
        </w:rPr>
        <w:t>s</w:t>
      </w:r>
      <w:r w:rsidRPr="0071521A">
        <w:rPr>
          <w:color w:val="000000"/>
          <w:kern w:val="2"/>
        </w:rPr>
        <w:t xml:space="preserve"> and outdoor</w:t>
      </w:r>
      <w:r>
        <w:rPr>
          <w:color w:val="000000"/>
          <w:kern w:val="2"/>
        </w:rPr>
        <w:t>s</w:t>
      </w:r>
      <w:r w:rsidRPr="0071521A">
        <w:rPr>
          <w:color w:val="000000"/>
          <w:kern w:val="2"/>
        </w:rPr>
        <w:t>)</w:t>
      </w:r>
      <w:r w:rsidRPr="00E91895">
        <w:rPr>
          <w:color w:val="000000"/>
          <w:kern w:val="2"/>
        </w:rPr>
        <w:t xml:space="preserve"> </w:t>
      </w:r>
    </w:p>
    <w:p w:rsidR="003A2050" w:rsidRDefault="00682C1A" w:rsidP="00533CA2">
      <w:pPr>
        <w:spacing w:beforeLines="96" w:before="230" w:afterLines="120" w:after="288" w:line="480" w:lineRule="auto"/>
        <w:ind w:firstLine="720"/>
        <w:rPr>
          <w:rFonts w:cs="Times New Roman"/>
          <w:color w:val="000000"/>
          <w:szCs w:val="24"/>
          <w:shd w:val="clear" w:color="auto" w:fill="FFFFFF"/>
        </w:rPr>
      </w:pPr>
      <w:r>
        <w:rPr>
          <w:rFonts w:cs="Times New Roman"/>
          <w:color w:val="000000"/>
          <w:szCs w:val="24"/>
          <w:shd w:val="clear" w:color="auto" w:fill="FFFFFF"/>
        </w:rPr>
        <w:t xml:space="preserve">Since only daily </w:t>
      </w:r>
      <w:r w:rsidR="009309FD">
        <w:rPr>
          <w:rFonts w:cs="Times New Roman"/>
          <w:color w:val="000000"/>
          <w:szCs w:val="24"/>
          <w:shd w:val="clear" w:color="auto" w:fill="FFFFFF"/>
        </w:rPr>
        <w:t>averages</w:t>
      </w:r>
      <w:r>
        <w:rPr>
          <w:rFonts w:cs="Times New Roman"/>
          <w:color w:val="000000"/>
          <w:szCs w:val="24"/>
          <w:shd w:val="clear" w:color="auto" w:fill="FFFFFF"/>
        </w:rPr>
        <w:t xml:space="preserve"> of airborne pollen concentrations are available from the AAAAI monitor network, only distribution of daily intakes can be calculated </w:t>
      </w:r>
      <w:r w:rsidR="00716A01">
        <w:rPr>
          <w:rFonts w:cs="Times New Roman"/>
          <w:color w:val="000000"/>
          <w:szCs w:val="24"/>
          <w:shd w:val="clear" w:color="auto" w:fill="FFFFFF"/>
        </w:rPr>
        <w:t xml:space="preserve">through the available data. The </w:t>
      </w:r>
      <w:r>
        <w:rPr>
          <w:rFonts w:cs="Times New Roman"/>
          <w:color w:val="000000"/>
          <w:szCs w:val="24"/>
          <w:shd w:val="clear" w:color="auto" w:fill="FFFFFF"/>
        </w:rPr>
        <w:t xml:space="preserve">outdoor and indoor exposures </w:t>
      </w:r>
      <w:r w:rsidR="00EC2338">
        <w:rPr>
          <w:rFonts w:cs="Times New Roman"/>
          <w:color w:val="000000"/>
          <w:szCs w:val="24"/>
          <w:shd w:val="clear" w:color="auto" w:fill="FFFFFF"/>
        </w:rPr>
        <w:t xml:space="preserve">to allergenic pollen were calculated using </w:t>
      </w:r>
      <w:r>
        <w:rPr>
          <w:rFonts w:cs="Times New Roman"/>
          <w:color w:val="000000"/>
          <w:szCs w:val="24"/>
          <w:shd w:val="clear" w:color="auto" w:fill="FFFFFF"/>
        </w:rPr>
        <w:t>equation</w:t>
      </w:r>
      <w:r w:rsidR="005B66A3">
        <w:rPr>
          <w:rFonts w:cs="Times New Roman"/>
          <w:color w:val="000000"/>
          <w:szCs w:val="24"/>
          <w:shd w:val="clear" w:color="auto" w:fill="FFFFFF"/>
        </w:rPr>
        <w:t>s</w:t>
      </w:r>
      <w:r w:rsidR="00EC2338">
        <w:rPr>
          <w:rFonts w:cs="Times New Roman"/>
          <w:color w:val="000000"/>
          <w:szCs w:val="24"/>
          <w:shd w:val="clear" w:color="auto" w:fill="FFFFFF"/>
        </w:rPr>
        <w:t xml:space="preserve"> </w:t>
      </w:r>
      <w:r w:rsidR="00222E77">
        <w:rPr>
          <w:rFonts w:cs="Times New Roman"/>
          <w:color w:val="000000"/>
          <w:szCs w:val="24"/>
          <w:shd w:val="clear" w:color="auto" w:fill="FFFFFF"/>
        </w:rPr>
        <w:fldChar w:fldCharType="begin"/>
      </w:r>
      <w:r w:rsidR="005313A0">
        <w:rPr>
          <w:rFonts w:cs="Times New Roman"/>
          <w:color w:val="000000"/>
          <w:szCs w:val="24"/>
          <w:shd w:val="clear" w:color="auto" w:fill="FFFFFF"/>
        </w:rPr>
        <w:instrText xml:space="preserve"> GOTOBUTTON ZEqnNum807455  \* MERGEFORMAT </w:instrText>
      </w:r>
      <w:r w:rsidR="00222E77">
        <w:rPr>
          <w:rFonts w:cs="Times New Roman"/>
          <w:color w:val="000000"/>
          <w:szCs w:val="24"/>
          <w:shd w:val="clear" w:color="auto" w:fill="FFFFFF"/>
        </w:rPr>
        <w:fldChar w:fldCharType="begin"/>
      </w:r>
      <w:r w:rsidR="005313A0">
        <w:rPr>
          <w:rFonts w:cs="Times New Roman"/>
          <w:color w:val="000000"/>
          <w:szCs w:val="24"/>
          <w:shd w:val="clear" w:color="auto" w:fill="FFFFFF"/>
        </w:rPr>
        <w:instrText xml:space="preserve"> REF ZEqnNum807455 \* Charformat \! \* MERGEFORMAT </w:instrText>
      </w:r>
      <w:r w:rsidR="00222E77">
        <w:rPr>
          <w:rFonts w:cs="Times New Roman"/>
          <w:color w:val="000000"/>
          <w:szCs w:val="24"/>
          <w:shd w:val="clear" w:color="auto" w:fill="FFFFFF"/>
        </w:rPr>
        <w:fldChar w:fldCharType="separate"/>
      </w:r>
      <w:r w:rsidR="00222E77" w:rsidRPr="00B874A0">
        <w:rPr>
          <w:rFonts w:cs="Times New Roman"/>
          <w:color w:val="000000"/>
          <w:szCs w:val="24"/>
          <w:shd w:val="clear" w:color="auto" w:fill="FFFFFF"/>
        </w:rPr>
        <w:instrText>(2.9)</w:instrText>
      </w:r>
      <w:r w:rsidR="00222E77">
        <w:rPr>
          <w:rFonts w:cs="Times New Roman"/>
          <w:color w:val="000000"/>
          <w:szCs w:val="24"/>
          <w:shd w:val="clear" w:color="auto" w:fill="FFFFFF"/>
        </w:rPr>
        <w:fldChar w:fldCharType="end"/>
      </w:r>
      <w:r w:rsidR="00222E77">
        <w:rPr>
          <w:rFonts w:cs="Times New Roman"/>
          <w:color w:val="000000"/>
          <w:szCs w:val="24"/>
          <w:shd w:val="clear" w:color="auto" w:fill="FFFFFF"/>
        </w:rPr>
        <w:fldChar w:fldCharType="end"/>
      </w:r>
      <w:r w:rsidR="00EC2338">
        <w:rPr>
          <w:rFonts w:cs="Times New Roman"/>
          <w:color w:val="000000"/>
          <w:szCs w:val="24"/>
          <w:shd w:val="clear" w:color="auto" w:fill="FFFFFF"/>
        </w:rPr>
        <w:t xml:space="preserve"> and</w:t>
      </w:r>
      <w:r w:rsidR="00222E77">
        <w:rPr>
          <w:rFonts w:cs="Times New Roman"/>
          <w:color w:val="000000"/>
          <w:szCs w:val="24"/>
          <w:shd w:val="clear" w:color="auto" w:fill="FFFFFF"/>
        </w:rPr>
        <w:fldChar w:fldCharType="begin"/>
      </w:r>
      <w:r w:rsidR="005313A0">
        <w:rPr>
          <w:rFonts w:cs="Times New Roman"/>
          <w:color w:val="000000"/>
          <w:szCs w:val="24"/>
          <w:shd w:val="clear" w:color="auto" w:fill="FFFFFF"/>
        </w:rPr>
        <w:instrText xml:space="preserve"> GOTOBUTTON ZEqnNum102372  \* MERGEFORMAT </w:instrText>
      </w:r>
      <w:r w:rsidR="00222E77">
        <w:rPr>
          <w:rFonts w:cs="Times New Roman"/>
          <w:color w:val="000000"/>
          <w:szCs w:val="24"/>
          <w:shd w:val="clear" w:color="auto" w:fill="FFFFFF"/>
        </w:rPr>
        <w:fldChar w:fldCharType="begin"/>
      </w:r>
      <w:r w:rsidR="005313A0">
        <w:rPr>
          <w:rFonts w:cs="Times New Roman"/>
          <w:color w:val="000000"/>
          <w:szCs w:val="24"/>
          <w:shd w:val="clear" w:color="auto" w:fill="FFFFFF"/>
        </w:rPr>
        <w:instrText xml:space="preserve"> REF ZEqnNum102372 \* Charformat \! \* MERGEFORMAT </w:instrText>
      </w:r>
      <w:r w:rsidR="00222E77">
        <w:rPr>
          <w:rFonts w:cs="Times New Roman"/>
          <w:color w:val="000000"/>
          <w:szCs w:val="24"/>
          <w:shd w:val="clear" w:color="auto" w:fill="FFFFFF"/>
        </w:rPr>
        <w:fldChar w:fldCharType="separate"/>
      </w:r>
      <w:r w:rsidR="00222E77" w:rsidRPr="00B874A0">
        <w:rPr>
          <w:rFonts w:cs="Times New Roman"/>
          <w:color w:val="000000"/>
          <w:szCs w:val="24"/>
          <w:shd w:val="clear" w:color="auto" w:fill="FFFFFF"/>
        </w:rPr>
        <w:instrText>(2.10)</w:instrText>
      </w:r>
      <w:r w:rsidR="00222E77">
        <w:rPr>
          <w:rFonts w:cs="Times New Roman"/>
          <w:color w:val="000000"/>
          <w:szCs w:val="24"/>
          <w:shd w:val="clear" w:color="auto" w:fill="FFFFFF"/>
        </w:rPr>
        <w:fldChar w:fldCharType="end"/>
      </w:r>
      <w:r w:rsidR="00222E77">
        <w:rPr>
          <w:rFonts w:cs="Times New Roman"/>
          <w:color w:val="000000"/>
          <w:szCs w:val="24"/>
          <w:shd w:val="clear" w:color="auto" w:fill="FFFFFF"/>
        </w:rPr>
        <w:fldChar w:fldCharType="end"/>
      </w:r>
      <w:r w:rsidR="00EC2338">
        <w:rPr>
          <w:rFonts w:cs="Times New Roman"/>
          <w:color w:val="000000"/>
          <w:szCs w:val="24"/>
          <w:shd w:val="clear" w:color="auto" w:fill="FFFFFF"/>
        </w:rPr>
        <w:t>, respectively.</w:t>
      </w:r>
    </w:p>
    <w:p w:rsidR="00222E77" w:rsidRDefault="0090261D">
      <w:pPr>
        <w:spacing w:beforeLines="96" w:before="230" w:afterLines="120" w:after="288" w:line="480" w:lineRule="auto"/>
        <w:ind w:firstLine="720"/>
        <w:rPr>
          <w:rFonts w:cs="Times New Roman"/>
          <w:color w:val="000000"/>
          <w:szCs w:val="24"/>
          <w:shd w:val="clear" w:color="auto" w:fill="FFFFFF"/>
        </w:rPr>
      </w:pPr>
      <w:r>
        <w:rPr>
          <w:rFonts w:cs="Times New Roman"/>
          <w:color w:val="000000"/>
          <w:szCs w:val="24"/>
          <w:shd w:val="clear" w:color="auto" w:fill="FFFFFF"/>
        </w:rPr>
        <w:t>Outdoor:</w:t>
      </w:r>
    </w:p>
    <w:p w:rsidR="00222E77" w:rsidRDefault="0090261D">
      <w:pPr>
        <w:pStyle w:val="MTDisplayEquation"/>
        <w:spacing w:beforeLines="96" w:before="230" w:afterLines="120" w:after="288"/>
        <w:ind w:firstLine="720"/>
        <w:rPr>
          <w:shd w:val="clear" w:color="auto" w:fill="FFFFFF"/>
        </w:rPr>
      </w:pPr>
      <w:r>
        <w:rPr>
          <w:shd w:val="clear" w:color="auto" w:fill="FFFFFF"/>
        </w:rPr>
        <w:tab/>
      </w:r>
      <w:r w:rsidR="00A93E3B" w:rsidRPr="0090261D">
        <w:rPr>
          <w:position w:val="-18"/>
          <w:shd w:val="clear" w:color="auto" w:fill="FFFFFF"/>
        </w:rPr>
        <w:object w:dxaOrig="2000" w:dyaOrig="520">
          <v:shape id="_x0000_i1047" type="#_x0000_t75" style="width:101.45pt;height:25.1pt" o:ole="">
            <v:imagedata r:id="rId53" o:title=""/>
          </v:shape>
          <o:OLEObject Type="Embed" ProgID="Equation.DSMT4" ShapeID="_x0000_i1047" DrawAspect="Content" ObjectID="_1454703448" r:id="rId54"/>
        </w:object>
      </w:r>
      <w:r>
        <w:rPr>
          <w:shd w:val="clear" w:color="auto" w:fill="FFFFFF"/>
        </w:rPr>
        <w:t xml:space="preserve"> </w:t>
      </w:r>
      <w:r>
        <w:rPr>
          <w:shd w:val="clear" w:color="auto" w:fill="FFFFFF"/>
        </w:rPr>
        <w:tab/>
      </w:r>
      <w:r w:rsidR="00222E77">
        <w:rPr>
          <w:shd w:val="clear" w:color="auto" w:fill="FFFFFF"/>
        </w:rPr>
        <w:fldChar w:fldCharType="begin"/>
      </w:r>
      <w:r w:rsidR="006C6599">
        <w:rPr>
          <w:shd w:val="clear" w:color="auto" w:fill="FFFFFF"/>
        </w:rPr>
        <w:instrText xml:space="preserve"> MACROBUTTON MTPlaceRef \* MERGEFORMAT </w:instrText>
      </w:r>
      <w:r w:rsidR="00C91263">
        <w:fldChar w:fldCharType="begin"/>
      </w:r>
      <w:r w:rsidR="00C91263">
        <w:instrText xml:space="preserve"> SEQ MTEqn \h \* MERGEFORMAT </w:instrText>
      </w:r>
      <w:r w:rsidR="00C91263">
        <w:fldChar w:fldCharType="end"/>
      </w:r>
      <w:bookmarkStart w:id="20" w:name="ZEqnNum807455"/>
      <w:r w:rsidR="006C6599">
        <w:rPr>
          <w:shd w:val="clear" w:color="auto" w:fill="FFFFFF"/>
        </w:rPr>
        <w:instrText>(</w:instrText>
      </w:r>
      <w:r w:rsidR="007F0142">
        <w:fldChar w:fldCharType="begin"/>
      </w:r>
      <w:r w:rsidR="007F0142">
        <w:instrText xml:space="preserve"> SEQ MTChap \c \* Arabic \* MERGEFORMAT </w:instrText>
      </w:r>
      <w:r w:rsidR="007F0142">
        <w:fldChar w:fldCharType="separate"/>
      </w:r>
      <w:r w:rsidR="00222E77" w:rsidRPr="00B874A0">
        <w:rPr>
          <w:noProof/>
          <w:shd w:val="clear" w:color="auto" w:fill="FFFFFF"/>
        </w:rPr>
        <w:instrText>2</w:instrText>
      </w:r>
      <w:r w:rsidR="007F0142">
        <w:rPr>
          <w:noProof/>
          <w:shd w:val="clear" w:color="auto" w:fill="FFFFFF"/>
        </w:rPr>
        <w:fldChar w:fldCharType="end"/>
      </w:r>
      <w:r w:rsidR="006C6599">
        <w:rPr>
          <w:shd w:val="clear" w:color="auto" w:fill="FFFFFF"/>
        </w:rPr>
        <w:instrText>.</w:instrText>
      </w:r>
      <w:r w:rsidR="007F0142">
        <w:fldChar w:fldCharType="begin"/>
      </w:r>
      <w:r w:rsidR="007F0142">
        <w:instrText xml:space="preserve"> SEQ MTEqn \c \* Arabic \* MERGEFORMAT </w:instrText>
      </w:r>
      <w:r w:rsidR="007F0142">
        <w:fldChar w:fldCharType="separate"/>
      </w:r>
      <w:r w:rsidR="00222E77" w:rsidRPr="00B874A0">
        <w:rPr>
          <w:noProof/>
          <w:shd w:val="clear" w:color="auto" w:fill="FFFFFF"/>
        </w:rPr>
        <w:instrText>9</w:instrText>
      </w:r>
      <w:r w:rsidR="007F0142">
        <w:rPr>
          <w:noProof/>
          <w:shd w:val="clear" w:color="auto" w:fill="FFFFFF"/>
        </w:rPr>
        <w:fldChar w:fldCharType="end"/>
      </w:r>
      <w:r w:rsidR="006C6599">
        <w:rPr>
          <w:shd w:val="clear" w:color="auto" w:fill="FFFFFF"/>
        </w:rPr>
        <w:instrText>)</w:instrText>
      </w:r>
      <w:bookmarkEnd w:id="20"/>
      <w:r w:rsidR="00222E77">
        <w:rPr>
          <w:shd w:val="clear" w:color="auto" w:fill="FFFFFF"/>
        </w:rPr>
        <w:fldChar w:fldCharType="end"/>
      </w:r>
    </w:p>
    <w:p w:rsidR="00222E77" w:rsidRDefault="0090261D">
      <w:pPr>
        <w:spacing w:beforeLines="96" w:before="230" w:afterLines="120" w:after="288" w:line="480" w:lineRule="auto"/>
        <w:ind w:firstLine="720"/>
        <w:rPr>
          <w:rFonts w:cs="Times New Roman"/>
          <w:color w:val="000000"/>
          <w:szCs w:val="24"/>
          <w:shd w:val="clear" w:color="auto" w:fill="FFFFFF"/>
        </w:rPr>
      </w:pPr>
      <w:r>
        <w:rPr>
          <w:rFonts w:cs="Times New Roman"/>
          <w:color w:val="000000"/>
          <w:szCs w:val="24"/>
          <w:shd w:val="clear" w:color="auto" w:fill="FFFFFF"/>
        </w:rPr>
        <w:t>Indoor</w:t>
      </w:r>
    </w:p>
    <w:p w:rsidR="00222E77" w:rsidRDefault="0090261D">
      <w:pPr>
        <w:pStyle w:val="MTDisplayEquation"/>
        <w:spacing w:beforeLines="96" w:before="230" w:afterLines="120" w:after="288"/>
        <w:ind w:firstLine="720"/>
        <w:rPr>
          <w:shd w:val="clear" w:color="auto" w:fill="FFFFFF"/>
        </w:rPr>
      </w:pPr>
      <w:r>
        <w:rPr>
          <w:shd w:val="clear" w:color="auto" w:fill="FFFFFF"/>
        </w:rPr>
        <w:lastRenderedPageBreak/>
        <w:tab/>
      </w:r>
      <w:r w:rsidR="00A93E3B" w:rsidRPr="0090261D">
        <w:rPr>
          <w:position w:val="-30"/>
          <w:shd w:val="clear" w:color="auto" w:fill="FFFFFF"/>
        </w:rPr>
        <w:object w:dxaOrig="2620" w:dyaOrig="680">
          <v:shape id="_x0000_i1048" type="#_x0000_t75" style="width:129.8pt;height:34.9pt" o:ole="">
            <v:imagedata r:id="rId55" o:title=""/>
          </v:shape>
          <o:OLEObject Type="Embed" ProgID="Equation.DSMT4" ShapeID="_x0000_i1048" DrawAspect="Content" ObjectID="_1454703449" r:id="rId56"/>
        </w:object>
      </w:r>
      <w:r>
        <w:rPr>
          <w:shd w:val="clear" w:color="auto" w:fill="FFFFFF"/>
        </w:rPr>
        <w:t xml:space="preserve"> </w:t>
      </w:r>
      <w:r>
        <w:rPr>
          <w:shd w:val="clear" w:color="auto" w:fill="FFFFFF"/>
        </w:rPr>
        <w:tab/>
      </w:r>
      <w:r w:rsidR="00222E77">
        <w:rPr>
          <w:shd w:val="clear" w:color="auto" w:fill="FFFFFF"/>
        </w:rPr>
        <w:fldChar w:fldCharType="begin"/>
      </w:r>
      <w:r w:rsidR="006C6599">
        <w:rPr>
          <w:shd w:val="clear" w:color="auto" w:fill="FFFFFF"/>
        </w:rPr>
        <w:instrText xml:space="preserve"> MACROBUTTON MTPlaceRef \* MERGEFORMAT </w:instrText>
      </w:r>
      <w:r w:rsidR="00C91263">
        <w:fldChar w:fldCharType="begin"/>
      </w:r>
      <w:r w:rsidR="00C91263">
        <w:instrText xml:space="preserve"> SEQ MTEqn \h \* MERGEFORMAT </w:instrText>
      </w:r>
      <w:r w:rsidR="00C91263">
        <w:fldChar w:fldCharType="end"/>
      </w:r>
      <w:bookmarkStart w:id="21" w:name="ZEqnNum102372"/>
      <w:r w:rsidR="006C6599">
        <w:rPr>
          <w:shd w:val="clear" w:color="auto" w:fill="FFFFFF"/>
        </w:rPr>
        <w:instrText>(</w:instrText>
      </w:r>
      <w:r w:rsidR="007F0142">
        <w:fldChar w:fldCharType="begin"/>
      </w:r>
      <w:r w:rsidR="007F0142">
        <w:instrText xml:space="preserve"> SEQ MTChap \c \* Arabic \* MERGEFORMAT </w:instrText>
      </w:r>
      <w:r w:rsidR="007F0142">
        <w:fldChar w:fldCharType="separate"/>
      </w:r>
      <w:r w:rsidR="00222E77" w:rsidRPr="00B874A0">
        <w:rPr>
          <w:noProof/>
          <w:shd w:val="clear" w:color="auto" w:fill="FFFFFF"/>
        </w:rPr>
        <w:instrText>2</w:instrText>
      </w:r>
      <w:r w:rsidR="007F0142">
        <w:rPr>
          <w:noProof/>
          <w:shd w:val="clear" w:color="auto" w:fill="FFFFFF"/>
        </w:rPr>
        <w:fldChar w:fldCharType="end"/>
      </w:r>
      <w:r w:rsidR="006C6599">
        <w:rPr>
          <w:shd w:val="clear" w:color="auto" w:fill="FFFFFF"/>
        </w:rPr>
        <w:instrText>.</w:instrText>
      </w:r>
      <w:r w:rsidR="007F0142">
        <w:fldChar w:fldCharType="begin"/>
      </w:r>
      <w:r w:rsidR="007F0142">
        <w:instrText xml:space="preserve"> SEQ MTEqn \c \* Arabic \* MERGEFORMAT </w:instrText>
      </w:r>
      <w:r w:rsidR="007F0142">
        <w:fldChar w:fldCharType="separate"/>
      </w:r>
      <w:r w:rsidR="00222E77" w:rsidRPr="00B874A0">
        <w:rPr>
          <w:noProof/>
          <w:shd w:val="clear" w:color="auto" w:fill="FFFFFF"/>
        </w:rPr>
        <w:instrText>10</w:instrText>
      </w:r>
      <w:r w:rsidR="007F0142">
        <w:rPr>
          <w:noProof/>
          <w:shd w:val="clear" w:color="auto" w:fill="FFFFFF"/>
        </w:rPr>
        <w:fldChar w:fldCharType="end"/>
      </w:r>
      <w:r w:rsidR="006C6599">
        <w:rPr>
          <w:shd w:val="clear" w:color="auto" w:fill="FFFFFF"/>
        </w:rPr>
        <w:instrText>)</w:instrText>
      </w:r>
      <w:bookmarkEnd w:id="21"/>
      <w:r w:rsidR="00222E77">
        <w:rPr>
          <w:shd w:val="clear" w:color="auto" w:fill="FFFFFF"/>
        </w:rPr>
        <w:fldChar w:fldCharType="end"/>
      </w:r>
    </w:p>
    <w:p w:rsidR="00EC2338" w:rsidRPr="00EC2338" w:rsidRDefault="00EC2338" w:rsidP="00EC2338">
      <w:proofErr w:type="gramStart"/>
      <w:r>
        <w:t>where</w:t>
      </w:r>
      <w:commentRangeStart w:id="22"/>
      <w:proofErr w:type="gramEnd"/>
      <w:r>
        <w:t xml:space="preserve"> </w:t>
      </w:r>
      <w:r w:rsidRPr="00EC2338">
        <w:rPr>
          <w:position w:val="-12"/>
        </w:rPr>
        <w:object w:dxaOrig="279" w:dyaOrig="360">
          <v:shape id="_x0000_i1049" type="#_x0000_t75" style="width:14.2pt;height:18.55pt" o:ole="">
            <v:imagedata r:id="rId57" o:title=""/>
          </v:shape>
          <o:OLEObject Type="Embed" ProgID="Equation.DSMT4" ShapeID="_x0000_i1049" DrawAspect="Content" ObjectID="_1454703450" r:id="rId58"/>
        </w:object>
      </w:r>
      <w:r w:rsidR="00DB0DF4">
        <w:t xml:space="preserve"> is the </w:t>
      </w:r>
      <w:r w:rsidR="006C27F1">
        <w:t xml:space="preserve">indoor </w:t>
      </w:r>
      <w:r w:rsidR="00DB0DF4">
        <w:t xml:space="preserve">particle suspension </w:t>
      </w:r>
      <w:r w:rsidR="002623EE">
        <w:t>coefficient</w:t>
      </w:r>
      <w:r w:rsidR="00DB0DF4">
        <w:t>(s</w:t>
      </w:r>
      <w:r w:rsidR="00222E77" w:rsidRPr="00B874A0">
        <w:rPr>
          <w:vertAlign w:val="superscript"/>
        </w:rPr>
        <w:t>-1</w:t>
      </w:r>
      <w:r w:rsidR="00DB0DF4">
        <w:t>)</w:t>
      </w:r>
      <w:commentRangeEnd w:id="22"/>
      <w:r w:rsidR="004E7F7C">
        <w:rPr>
          <w:rStyle w:val="ae"/>
        </w:rPr>
        <w:commentReference w:id="22"/>
      </w:r>
    </w:p>
    <w:p w:rsidR="00E84505" w:rsidRPr="00014B3C" w:rsidRDefault="00E84505" w:rsidP="00E84505">
      <w:pPr>
        <w:pStyle w:val="MTDisplayEquation"/>
      </w:pPr>
      <w:r>
        <w:tab/>
      </w:r>
      <w:r w:rsidRPr="004A4611">
        <w:rPr>
          <w:position w:val="-24"/>
        </w:rPr>
        <w:object w:dxaOrig="1020" w:dyaOrig="620">
          <v:shape id="_x0000_i1050" type="#_x0000_t75" style="width:51.8pt;height:33.25pt" o:ole="">
            <v:imagedata r:id="rId60" o:title=""/>
          </v:shape>
          <o:OLEObject Type="Embed" ProgID="Equation.DSMT4" ShapeID="_x0000_i1050" DrawAspect="Content" ObjectID="_1454703451" r:id="rId61"/>
        </w:object>
      </w:r>
      <w:r>
        <w:tab/>
      </w:r>
      <w:r w:rsidR="00222E77">
        <w:fldChar w:fldCharType="begin"/>
      </w:r>
      <w:r w:rsidR="006C6599">
        <w:instrText xml:space="preserve"> MACROBUTTON MTPlaceRef \* MERGEFORMAT </w:instrText>
      </w:r>
      <w:r w:rsidR="00C91263">
        <w:fldChar w:fldCharType="begin"/>
      </w:r>
      <w:r w:rsidR="00C91263">
        <w:instrText xml:space="preserve"> SEQ MTEqn \h \* MERGEFORMAT </w:instrText>
      </w:r>
      <w:r w:rsidR="00C91263">
        <w:fldChar w:fldCharType="end"/>
      </w:r>
      <w:bookmarkStart w:id="23" w:name="ZEqnNum988155"/>
      <w:r w:rsidR="006C6599">
        <w:instrText>(</w:instrText>
      </w:r>
      <w:r w:rsidR="007F0142">
        <w:fldChar w:fldCharType="begin"/>
      </w:r>
      <w:r w:rsidR="007F0142">
        <w:instrText xml:space="preserve"> SEQ MTChap \c \* Arabic \* MERGEFORMAT </w:instrText>
      </w:r>
      <w:r w:rsidR="007F0142">
        <w:fldChar w:fldCharType="separate"/>
      </w:r>
      <w:r w:rsidR="0008141F">
        <w:rPr>
          <w:noProof/>
        </w:rPr>
        <w:instrText>2</w:instrText>
      </w:r>
      <w:r w:rsidR="007F0142">
        <w:rPr>
          <w:noProof/>
        </w:rPr>
        <w:fldChar w:fldCharType="end"/>
      </w:r>
      <w:r w:rsidR="006C6599">
        <w:instrText>.</w:instrText>
      </w:r>
      <w:r w:rsidR="007F0142">
        <w:fldChar w:fldCharType="begin"/>
      </w:r>
      <w:r w:rsidR="007F0142">
        <w:instrText xml:space="preserve"> SEQ MTEqn \c \* Arabic \* MERGEFORMAT </w:instrText>
      </w:r>
      <w:r w:rsidR="007F0142">
        <w:fldChar w:fldCharType="separate"/>
      </w:r>
      <w:r w:rsidR="0008141F">
        <w:rPr>
          <w:noProof/>
        </w:rPr>
        <w:instrText>11</w:instrText>
      </w:r>
      <w:r w:rsidR="007F0142">
        <w:rPr>
          <w:noProof/>
        </w:rPr>
        <w:fldChar w:fldCharType="end"/>
      </w:r>
      <w:r w:rsidR="006C6599">
        <w:instrText>)</w:instrText>
      </w:r>
      <w:bookmarkEnd w:id="23"/>
      <w:r w:rsidR="00222E77">
        <w:fldChar w:fldCharType="end"/>
      </w:r>
    </w:p>
    <w:p w:rsidR="00222E77" w:rsidRDefault="004A4611">
      <w:pPr>
        <w:spacing w:beforeLines="96" w:before="230" w:afterLines="120" w:after="288" w:line="480" w:lineRule="auto"/>
        <w:ind w:firstLine="720"/>
        <w:rPr>
          <w:rFonts w:cs="Times New Roman"/>
          <w:color w:val="000000"/>
          <w:szCs w:val="24"/>
          <w:shd w:val="clear" w:color="auto" w:fill="FFFFFF"/>
        </w:rPr>
      </w:pPr>
      <w:proofErr w:type="gramStart"/>
      <w:r w:rsidRPr="004A4611">
        <w:rPr>
          <w:rFonts w:cs="Times New Roman"/>
          <w:color w:val="000000"/>
          <w:szCs w:val="24"/>
          <w:shd w:val="clear" w:color="auto" w:fill="FFFFFF"/>
        </w:rPr>
        <w:t>where</w:t>
      </w:r>
      <w:proofErr w:type="gramEnd"/>
    </w:p>
    <w:p w:rsidR="00C32C92" w:rsidRPr="00C01CDF" w:rsidRDefault="00C32C92" w:rsidP="00197348">
      <w:pPr>
        <w:pStyle w:val="CM46"/>
        <w:numPr>
          <w:ilvl w:val="0"/>
          <w:numId w:val="7"/>
        </w:numPr>
        <w:snapToGrid w:val="0"/>
        <w:spacing w:line="480" w:lineRule="auto"/>
        <w:ind w:left="965" w:firstLine="0"/>
        <w:contextualSpacing/>
        <w:mirrorIndents/>
        <w:rPr>
          <w:color w:val="000000"/>
          <w:kern w:val="2"/>
        </w:rPr>
      </w:pPr>
      <w:r w:rsidRPr="00A36FB2">
        <w:rPr>
          <w:i/>
          <w:color w:val="000000"/>
          <w:kern w:val="2"/>
        </w:rPr>
        <w:t>E</w:t>
      </w:r>
      <w:r w:rsidRPr="00C01CDF">
        <w:rPr>
          <w:color w:val="000000"/>
          <w:kern w:val="2"/>
        </w:rPr>
        <w:t xml:space="preserve"> </w:t>
      </w:r>
      <w:r w:rsidR="007E3689">
        <w:rPr>
          <w:color w:val="000000"/>
          <w:kern w:val="2"/>
        </w:rPr>
        <w:t>is</w:t>
      </w:r>
      <w:r w:rsidR="007E3689" w:rsidRPr="00C01CDF">
        <w:rPr>
          <w:color w:val="000000"/>
          <w:kern w:val="2"/>
        </w:rPr>
        <w:t xml:space="preserve"> </w:t>
      </w:r>
      <w:r w:rsidR="0071521A">
        <w:rPr>
          <w:color w:val="000000"/>
          <w:kern w:val="2"/>
        </w:rPr>
        <w:t>t</w:t>
      </w:r>
      <w:r w:rsidR="0071521A" w:rsidRPr="00C01CDF">
        <w:rPr>
          <w:color w:val="000000"/>
          <w:kern w:val="2"/>
        </w:rPr>
        <w:t>ime</w:t>
      </w:r>
      <w:r w:rsidRPr="00C01CDF">
        <w:rPr>
          <w:color w:val="000000"/>
          <w:kern w:val="2"/>
        </w:rPr>
        <w:t>-integrated exposure (</w:t>
      </w:r>
      <w:r w:rsidR="00207DEB">
        <w:rPr>
          <w:color w:val="000000"/>
          <w:kern w:val="2"/>
        </w:rPr>
        <w:t xml:space="preserve">pollen </w:t>
      </w:r>
      <w:r w:rsidR="00236D3D">
        <w:rPr>
          <w:color w:val="000000"/>
          <w:kern w:val="2"/>
        </w:rPr>
        <w:t>grains</w:t>
      </w:r>
      <w:r w:rsidRPr="00C01CDF">
        <w:rPr>
          <w:color w:val="000000"/>
          <w:kern w:val="2"/>
        </w:rPr>
        <w:t>)</w:t>
      </w:r>
    </w:p>
    <w:p w:rsidR="00C32C92" w:rsidRPr="00C01CDF" w:rsidRDefault="00C32C92" w:rsidP="00197348">
      <w:pPr>
        <w:pStyle w:val="CM46"/>
        <w:numPr>
          <w:ilvl w:val="0"/>
          <w:numId w:val="7"/>
        </w:numPr>
        <w:snapToGrid w:val="0"/>
        <w:spacing w:line="480" w:lineRule="auto"/>
        <w:ind w:left="965" w:firstLine="0"/>
        <w:contextualSpacing/>
        <w:mirrorIndents/>
        <w:rPr>
          <w:color w:val="000000"/>
          <w:kern w:val="2"/>
        </w:rPr>
      </w:pPr>
      <w:r w:rsidRPr="00A36FB2">
        <w:rPr>
          <w:i/>
          <w:color w:val="000000"/>
          <w:kern w:val="2"/>
        </w:rPr>
        <w:t>t</w:t>
      </w:r>
      <w:r w:rsidRPr="00A36FB2">
        <w:rPr>
          <w:i/>
          <w:color w:val="000000"/>
          <w:kern w:val="2"/>
          <w:vertAlign w:val="subscript"/>
        </w:rPr>
        <w:t>2</w:t>
      </w:r>
      <w:r w:rsidRPr="00A36FB2">
        <w:rPr>
          <w:i/>
          <w:color w:val="000000"/>
          <w:kern w:val="2"/>
        </w:rPr>
        <w:t>– t</w:t>
      </w:r>
      <w:r w:rsidRPr="00A36FB2">
        <w:rPr>
          <w:i/>
          <w:color w:val="000000"/>
          <w:kern w:val="2"/>
          <w:vertAlign w:val="subscript"/>
        </w:rPr>
        <w:t>1</w:t>
      </w:r>
      <w:r w:rsidRPr="00C01CDF">
        <w:rPr>
          <w:color w:val="000000"/>
          <w:kern w:val="2"/>
        </w:rPr>
        <w:t xml:space="preserve"> </w:t>
      </w:r>
      <w:r w:rsidR="007E3689">
        <w:rPr>
          <w:color w:val="000000"/>
          <w:kern w:val="2"/>
        </w:rPr>
        <w:t>is</w:t>
      </w:r>
      <w:r w:rsidR="007E3689" w:rsidRPr="00C01CDF">
        <w:rPr>
          <w:color w:val="000000"/>
          <w:kern w:val="2"/>
        </w:rPr>
        <w:t xml:space="preserve"> </w:t>
      </w:r>
      <w:r w:rsidR="0071521A">
        <w:rPr>
          <w:color w:val="000000"/>
          <w:kern w:val="2"/>
        </w:rPr>
        <w:t>e</w:t>
      </w:r>
      <w:r w:rsidR="0071521A" w:rsidRPr="00C01CDF">
        <w:rPr>
          <w:color w:val="000000"/>
          <w:kern w:val="2"/>
        </w:rPr>
        <w:t xml:space="preserve">xposure </w:t>
      </w:r>
      <w:r w:rsidRPr="00C01CDF">
        <w:rPr>
          <w:color w:val="000000"/>
          <w:kern w:val="2"/>
        </w:rPr>
        <w:t>duration (ED) (</w:t>
      </w:r>
      <w:r w:rsidR="00207DEB">
        <w:rPr>
          <w:color w:val="000000"/>
          <w:kern w:val="2"/>
        </w:rPr>
        <w:t>day</w:t>
      </w:r>
      <w:r w:rsidRPr="00C01CDF">
        <w:rPr>
          <w:color w:val="000000"/>
          <w:kern w:val="2"/>
        </w:rPr>
        <w:t>)</w:t>
      </w:r>
    </w:p>
    <w:p w:rsidR="00C32C92" w:rsidRDefault="00C32C92" w:rsidP="00197348">
      <w:pPr>
        <w:pStyle w:val="CM46"/>
        <w:numPr>
          <w:ilvl w:val="0"/>
          <w:numId w:val="7"/>
        </w:numPr>
        <w:snapToGrid w:val="0"/>
        <w:spacing w:line="480" w:lineRule="auto"/>
        <w:ind w:left="965" w:firstLine="0"/>
        <w:contextualSpacing/>
        <w:mirrorIndents/>
        <w:rPr>
          <w:color w:val="000000"/>
          <w:kern w:val="2"/>
        </w:rPr>
      </w:pPr>
      <w:r w:rsidRPr="00A36FB2">
        <w:rPr>
          <w:i/>
          <w:color w:val="000000"/>
          <w:kern w:val="2"/>
        </w:rPr>
        <w:t>C</w:t>
      </w:r>
      <w:r w:rsidRPr="00C01CDF">
        <w:rPr>
          <w:color w:val="000000"/>
          <w:kern w:val="2"/>
        </w:rPr>
        <w:t xml:space="preserve"> </w:t>
      </w:r>
      <w:r w:rsidR="007E3689">
        <w:rPr>
          <w:color w:val="000000"/>
          <w:kern w:val="2"/>
        </w:rPr>
        <w:t>is</w:t>
      </w:r>
      <w:r w:rsidR="007E3689" w:rsidRPr="00C01CDF">
        <w:rPr>
          <w:color w:val="000000"/>
          <w:kern w:val="2"/>
        </w:rPr>
        <w:t xml:space="preserve"> </w:t>
      </w:r>
      <w:r w:rsidR="0071521A">
        <w:rPr>
          <w:color w:val="000000"/>
          <w:kern w:val="2"/>
        </w:rPr>
        <w:t>e</w:t>
      </w:r>
      <w:r w:rsidR="0071521A" w:rsidRPr="00C01CDF">
        <w:rPr>
          <w:color w:val="000000"/>
          <w:kern w:val="2"/>
        </w:rPr>
        <w:t xml:space="preserve">xposure </w:t>
      </w:r>
      <w:r w:rsidRPr="00C01CDF">
        <w:rPr>
          <w:color w:val="000000"/>
          <w:kern w:val="2"/>
        </w:rPr>
        <w:t xml:space="preserve">concentration as a function of time </w:t>
      </w:r>
      <w:r w:rsidR="00207DEB" w:rsidRPr="00C01CDF">
        <w:rPr>
          <w:color w:val="000000"/>
          <w:kern w:val="2"/>
        </w:rPr>
        <w:t>(</w:t>
      </w:r>
      <w:r w:rsidR="00207DEB">
        <w:rPr>
          <w:color w:val="000000"/>
          <w:kern w:val="2"/>
        </w:rPr>
        <w:t>pollen/</w:t>
      </w:r>
      <w:r w:rsidR="004A4611">
        <w:rPr>
          <w:color w:val="000000"/>
          <w:kern w:val="2"/>
        </w:rPr>
        <w:t>m</w:t>
      </w:r>
      <w:r w:rsidR="00E91895" w:rsidRPr="00E91895">
        <w:rPr>
          <w:color w:val="000000"/>
          <w:kern w:val="2"/>
          <w:vertAlign w:val="superscript"/>
        </w:rPr>
        <w:t>3</w:t>
      </w:r>
      <w:r w:rsidR="00207DEB">
        <w:rPr>
          <w:color w:val="000000"/>
          <w:kern w:val="2"/>
        </w:rPr>
        <w:t>)</w:t>
      </w:r>
    </w:p>
    <w:p w:rsidR="004A4611" w:rsidRDefault="00C32C92" w:rsidP="004A4611">
      <w:pPr>
        <w:pStyle w:val="CM46"/>
        <w:numPr>
          <w:ilvl w:val="0"/>
          <w:numId w:val="7"/>
        </w:numPr>
        <w:snapToGrid w:val="0"/>
        <w:spacing w:line="480" w:lineRule="auto"/>
        <w:ind w:left="965" w:firstLine="0"/>
        <w:contextualSpacing/>
        <w:mirrorIndents/>
        <w:rPr>
          <w:color w:val="000000"/>
          <w:kern w:val="2"/>
        </w:rPr>
      </w:pPr>
      <w:r w:rsidRPr="00A36FB2">
        <w:rPr>
          <w:i/>
          <w:color w:val="000000"/>
          <w:kern w:val="2"/>
        </w:rPr>
        <w:t xml:space="preserve">I </w:t>
      </w:r>
      <w:r w:rsidR="007E3689">
        <w:rPr>
          <w:color w:val="000000"/>
          <w:kern w:val="2"/>
        </w:rPr>
        <w:t xml:space="preserve">is </w:t>
      </w:r>
      <w:r w:rsidR="0071521A">
        <w:rPr>
          <w:color w:val="000000"/>
          <w:kern w:val="2"/>
        </w:rPr>
        <w:t xml:space="preserve">inhalation </w:t>
      </w:r>
      <w:r>
        <w:rPr>
          <w:color w:val="000000"/>
          <w:kern w:val="2"/>
        </w:rPr>
        <w:t>factors (</w:t>
      </w:r>
      <w:r w:rsidR="004A4611">
        <w:rPr>
          <w:color w:val="000000"/>
          <w:kern w:val="2"/>
        </w:rPr>
        <w:t>m</w:t>
      </w:r>
      <w:r w:rsidR="004A4611">
        <w:rPr>
          <w:color w:val="000000"/>
          <w:kern w:val="2"/>
          <w:vertAlign w:val="superscript"/>
        </w:rPr>
        <w:t>3</w:t>
      </w:r>
      <w:r w:rsidR="00E85049">
        <w:rPr>
          <w:color w:val="000000"/>
          <w:kern w:val="2"/>
        </w:rPr>
        <w:t>/day</w:t>
      </w:r>
      <w:r>
        <w:rPr>
          <w:color w:val="000000"/>
          <w:kern w:val="2"/>
        </w:rPr>
        <w:t>)</w:t>
      </w:r>
    </w:p>
    <w:p w:rsidR="00220E69" w:rsidRDefault="00220E69" w:rsidP="00220E69">
      <w:pPr>
        <w:pStyle w:val="CM46"/>
        <w:numPr>
          <w:ilvl w:val="0"/>
          <w:numId w:val="7"/>
        </w:numPr>
        <w:snapToGrid w:val="0"/>
        <w:spacing w:line="480" w:lineRule="auto"/>
        <w:ind w:left="965" w:firstLine="0"/>
        <w:contextualSpacing/>
        <w:mirrorIndents/>
        <w:rPr>
          <w:color w:val="000000"/>
          <w:kern w:val="2"/>
        </w:rPr>
      </w:pPr>
      <w:r w:rsidRPr="00A36FB2">
        <w:rPr>
          <w:i/>
          <w:color w:val="000000"/>
          <w:kern w:val="2"/>
        </w:rPr>
        <w:t>A</w:t>
      </w:r>
      <w:r w:rsidRPr="00A36FB2">
        <w:rPr>
          <w:i/>
          <w:color w:val="000000"/>
          <w:kern w:val="2"/>
          <w:vertAlign w:val="subscript"/>
        </w:rPr>
        <w:t>d</w:t>
      </w:r>
      <w:r>
        <w:rPr>
          <w:color w:val="000000"/>
          <w:kern w:val="2"/>
          <w:vertAlign w:val="subscript"/>
        </w:rPr>
        <w:t xml:space="preserve"> </w:t>
      </w:r>
      <w:r>
        <w:rPr>
          <w:color w:val="000000"/>
          <w:kern w:val="2"/>
        </w:rPr>
        <w:t>is the surface area available for particle deposition (m</w:t>
      </w:r>
      <w:r>
        <w:rPr>
          <w:color w:val="000000"/>
          <w:kern w:val="2"/>
          <w:vertAlign w:val="superscript"/>
        </w:rPr>
        <w:t>2</w:t>
      </w:r>
      <w:r>
        <w:rPr>
          <w:color w:val="000000"/>
          <w:kern w:val="2"/>
        </w:rPr>
        <w:t>)</w:t>
      </w:r>
    </w:p>
    <w:p w:rsidR="00A36FB2" w:rsidRDefault="00A36FB2" w:rsidP="00A36FB2">
      <w:pPr>
        <w:pStyle w:val="CM46"/>
        <w:numPr>
          <w:ilvl w:val="0"/>
          <w:numId w:val="7"/>
        </w:numPr>
        <w:snapToGrid w:val="0"/>
        <w:spacing w:line="480" w:lineRule="auto"/>
        <w:ind w:left="965" w:firstLine="0"/>
        <w:contextualSpacing/>
        <w:mirrorIndents/>
        <w:rPr>
          <w:color w:val="000000"/>
          <w:kern w:val="2"/>
        </w:rPr>
      </w:pPr>
      <w:r w:rsidRPr="00A36FB2">
        <w:rPr>
          <w:i/>
          <w:color w:val="000000"/>
          <w:kern w:val="2"/>
        </w:rPr>
        <w:t>V</w:t>
      </w:r>
      <w:r>
        <w:rPr>
          <w:color w:val="000000"/>
          <w:kern w:val="2"/>
        </w:rPr>
        <w:t xml:space="preserve"> is the volume of the building (m</w:t>
      </w:r>
      <w:r>
        <w:rPr>
          <w:color w:val="000000"/>
          <w:kern w:val="2"/>
          <w:vertAlign w:val="superscript"/>
        </w:rPr>
        <w:t>3</w:t>
      </w:r>
      <w:r>
        <w:rPr>
          <w:color w:val="000000"/>
          <w:kern w:val="2"/>
        </w:rPr>
        <w:t>)</w:t>
      </w:r>
    </w:p>
    <w:p w:rsidR="00A36FB2" w:rsidRPr="00A36FB2" w:rsidRDefault="00A36FB2" w:rsidP="00A36FB2">
      <w:pPr>
        <w:pStyle w:val="CM46"/>
        <w:numPr>
          <w:ilvl w:val="0"/>
          <w:numId w:val="7"/>
        </w:numPr>
        <w:snapToGrid w:val="0"/>
        <w:spacing w:line="480" w:lineRule="auto"/>
        <w:ind w:left="965" w:firstLine="0"/>
        <w:contextualSpacing/>
        <w:mirrorIndents/>
        <w:rPr>
          <w:color w:val="000000"/>
          <w:kern w:val="2"/>
        </w:rPr>
      </w:pPr>
      <w:proofErr w:type="spellStart"/>
      <w:r>
        <w:rPr>
          <w:i/>
          <w:color w:val="000000"/>
          <w:kern w:val="2"/>
        </w:rPr>
        <w:t>v</w:t>
      </w:r>
      <w:r>
        <w:rPr>
          <w:i/>
          <w:color w:val="000000"/>
          <w:kern w:val="2"/>
          <w:vertAlign w:val="subscript"/>
        </w:rPr>
        <w:t>d</w:t>
      </w:r>
      <w:proofErr w:type="spellEnd"/>
      <w:r>
        <w:rPr>
          <w:color w:val="000000"/>
          <w:kern w:val="2"/>
        </w:rPr>
        <w:t xml:space="preserve"> is the </w:t>
      </w:r>
      <w:r w:rsidR="0048590E" w:rsidRPr="00195966">
        <w:rPr>
          <w:color w:val="000000"/>
          <w:shd w:val="clear" w:color="auto" w:fill="FFFFFF"/>
        </w:rPr>
        <w:t>indoor deposition velocity</w:t>
      </w:r>
      <w:r w:rsidR="0048590E">
        <w:rPr>
          <w:color w:val="000000"/>
          <w:shd w:val="clear" w:color="auto" w:fill="FFFFFF"/>
        </w:rPr>
        <w:t xml:space="preserve"> (m</w:t>
      </w:r>
      <w:r w:rsidR="007F2837">
        <w:rPr>
          <w:color w:val="000000"/>
          <w:shd w:val="clear" w:color="auto" w:fill="FFFFFF"/>
        </w:rPr>
        <w:t xml:space="preserve"> </w:t>
      </w:r>
      <w:r w:rsidR="0048590E">
        <w:rPr>
          <w:color w:val="000000"/>
          <w:shd w:val="clear" w:color="auto" w:fill="FFFFFF"/>
        </w:rPr>
        <w:t>s</w:t>
      </w:r>
      <w:r w:rsidR="007F2837">
        <w:rPr>
          <w:color w:val="000000"/>
          <w:shd w:val="clear" w:color="auto" w:fill="FFFFFF"/>
          <w:vertAlign w:val="superscript"/>
        </w:rPr>
        <w:t>-1</w:t>
      </w:r>
      <w:r w:rsidR="0048590E">
        <w:rPr>
          <w:color w:val="000000"/>
          <w:shd w:val="clear" w:color="auto" w:fill="FFFFFF"/>
        </w:rPr>
        <w:t>)</w:t>
      </w:r>
    </w:p>
    <w:p w:rsidR="00C32C92" w:rsidRPr="00C32C92" w:rsidRDefault="00085827" w:rsidP="00197348">
      <w:pPr>
        <w:pStyle w:val="CM46"/>
        <w:numPr>
          <w:ilvl w:val="0"/>
          <w:numId w:val="7"/>
        </w:numPr>
        <w:snapToGrid w:val="0"/>
        <w:spacing w:line="480" w:lineRule="auto"/>
        <w:ind w:left="965" w:firstLine="0"/>
        <w:contextualSpacing/>
        <w:mirrorIndents/>
      </w:pPr>
      <w:r w:rsidRPr="00A976EF">
        <w:rPr>
          <w:color w:val="000000"/>
          <w:position w:val="-12"/>
          <w:shd w:val="clear" w:color="auto" w:fill="FFFFFF"/>
        </w:rPr>
        <w:object w:dxaOrig="260" w:dyaOrig="360">
          <v:shape id="_x0000_i1051" type="#_x0000_t75" style="width:12pt;height:18.55pt" o:ole="">
            <v:imagedata r:id="rId62" o:title=""/>
          </v:shape>
          <o:OLEObject Type="Embed" ProgID="Equation.DSMT4" ShapeID="_x0000_i1051" DrawAspect="Content" ObjectID="_1454703452" r:id="rId63"/>
        </w:object>
      </w:r>
      <w:r>
        <w:rPr>
          <w:color w:val="000000"/>
          <w:shd w:val="clear" w:color="auto" w:fill="FFFFFF"/>
        </w:rPr>
        <w:t xml:space="preserve">  </w:t>
      </w:r>
      <w:r w:rsidR="007E3689">
        <w:rPr>
          <w:color w:val="000000"/>
          <w:shd w:val="clear" w:color="auto" w:fill="FFFFFF"/>
        </w:rPr>
        <w:t xml:space="preserve">is </w:t>
      </w:r>
      <w:r w:rsidR="00E85049">
        <w:rPr>
          <w:color w:val="000000"/>
          <w:shd w:val="clear" w:color="auto" w:fill="FFFFFF"/>
        </w:rPr>
        <w:t>(s</w:t>
      </w:r>
      <w:r w:rsidR="00E85049">
        <w:rPr>
          <w:color w:val="000000"/>
          <w:shd w:val="clear" w:color="auto" w:fill="FFFFFF"/>
          <w:vertAlign w:val="superscript"/>
        </w:rPr>
        <w:t>-1</w:t>
      </w:r>
      <w:r w:rsidR="00E85049">
        <w:rPr>
          <w:color w:val="000000"/>
          <w:shd w:val="clear" w:color="auto" w:fill="FFFFFF"/>
        </w:rPr>
        <w:t>)</w:t>
      </w:r>
      <w:r w:rsidR="001611EA">
        <w:rPr>
          <w:color w:val="000000"/>
          <w:shd w:val="clear" w:color="auto" w:fill="FFFFFF"/>
        </w:rPr>
        <w:t xml:space="preserve"> </w:t>
      </w:r>
      <w:r w:rsidR="00A36FB2">
        <w:rPr>
          <w:color w:val="000000"/>
          <w:shd w:val="clear" w:color="auto" w:fill="FFFFFF"/>
        </w:rPr>
        <w:t xml:space="preserve">is </w:t>
      </w:r>
      <w:r w:rsidR="00392DB0">
        <w:rPr>
          <w:color w:val="000000"/>
          <w:shd w:val="clear" w:color="auto" w:fill="FFFFFF"/>
        </w:rPr>
        <w:t xml:space="preserve">indoor </w:t>
      </w:r>
      <w:r w:rsidR="00C32C92" w:rsidRPr="00195966">
        <w:rPr>
          <w:color w:val="000000"/>
          <w:shd w:val="clear" w:color="auto" w:fill="FFFFFF"/>
        </w:rPr>
        <w:t>ventilation</w:t>
      </w:r>
      <w:r w:rsidR="00112CE6">
        <w:rPr>
          <w:color w:val="000000"/>
          <w:shd w:val="clear" w:color="auto" w:fill="FFFFFF"/>
        </w:rPr>
        <w:t xml:space="preserve"> rate</w:t>
      </w:r>
    </w:p>
    <w:p w:rsidR="00222E77" w:rsidRDefault="003E5B79">
      <w:pPr>
        <w:pStyle w:val="3"/>
        <w:spacing w:beforeLines="96" w:before="230" w:afterLines="120" w:after="288"/>
        <w:ind w:firstLine="720"/>
      </w:pPr>
      <w:r w:rsidRPr="009F663B">
        <w:t>Dermal Exposure</w:t>
      </w:r>
    </w:p>
    <w:p w:rsidR="00222E77" w:rsidRDefault="003E5B79">
      <w:pPr>
        <w:spacing w:beforeLines="96" w:before="230" w:afterLines="120" w:after="288" w:line="480" w:lineRule="auto"/>
        <w:ind w:firstLine="720"/>
        <w:rPr>
          <w:rFonts w:cs="Times New Roman"/>
          <w:color w:val="000000"/>
          <w:szCs w:val="24"/>
          <w:shd w:val="clear" w:color="auto" w:fill="FFFFFF"/>
        </w:rPr>
      </w:pPr>
      <w:r w:rsidRPr="00195966">
        <w:rPr>
          <w:rFonts w:cs="Times New Roman"/>
          <w:color w:val="000000"/>
          <w:szCs w:val="24"/>
          <w:shd w:val="clear" w:color="auto" w:fill="FFFFFF"/>
        </w:rPr>
        <w:t>Dermal exposure</w:t>
      </w:r>
      <w:r w:rsidR="001F257F">
        <w:rPr>
          <w:rFonts w:cs="Times New Roman"/>
          <w:color w:val="000000"/>
          <w:szCs w:val="24"/>
          <w:shd w:val="clear" w:color="auto" w:fill="FFFFFF"/>
        </w:rPr>
        <w:t>s</w:t>
      </w:r>
      <w:r w:rsidRPr="00195966">
        <w:rPr>
          <w:rFonts w:cs="Times New Roman"/>
          <w:color w:val="000000"/>
          <w:szCs w:val="24"/>
          <w:shd w:val="clear" w:color="auto" w:fill="FFFFFF"/>
        </w:rPr>
        <w:t xml:space="preserve"> to </w:t>
      </w:r>
      <w:r w:rsidR="00D25074">
        <w:rPr>
          <w:rFonts w:cs="Times New Roman"/>
          <w:color w:val="000000"/>
          <w:szCs w:val="24"/>
          <w:shd w:val="clear" w:color="auto" w:fill="FFFFFF"/>
        </w:rPr>
        <w:t>particulate matter</w:t>
      </w:r>
      <w:r w:rsidRPr="00195966">
        <w:rPr>
          <w:rFonts w:cs="Times New Roman"/>
          <w:color w:val="000000"/>
          <w:szCs w:val="24"/>
          <w:shd w:val="clear" w:color="auto" w:fill="FFFFFF"/>
        </w:rPr>
        <w:t xml:space="preserve"> </w:t>
      </w:r>
      <w:r w:rsidR="001F257F">
        <w:rPr>
          <w:rFonts w:cs="Times New Roman"/>
          <w:color w:val="000000"/>
          <w:szCs w:val="24"/>
          <w:shd w:val="clear" w:color="auto" w:fill="FFFFFF"/>
        </w:rPr>
        <w:t xml:space="preserve">have </w:t>
      </w:r>
      <w:r w:rsidR="00A273CD">
        <w:rPr>
          <w:rFonts w:cs="Times New Roman"/>
          <w:color w:val="000000"/>
          <w:szCs w:val="24"/>
          <w:shd w:val="clear" w:color="auto" w:fill="FFFFFF"/>
        </w:rPr>
        <w:t xml:space="preserve">been </w:t>
      </w:r>
      <w:r w:rsidR="001D0E62">
        <w:rPr>
          <w:rFonts w:cs="Times New Roman"/>
          <w:color w:val="000000"/>
          <w:szCs w:val="24"/>
          <w:shd w:val="clear" w:color="auto" w:fill="FFFFFF"/>
        </w:rPr>
        <w:t>quantitative</w:t>
      </w:r>
      <w:r w:rsidR="00D25074">
        <w:rPr>
          <w:rFonts w:cs="Times New Roman"/>
          <w:color w:val="000000"/>
          <w:szCs w:val="24"/>
          <w:shd w:val="clear" w:color="auto" w:fill="FFFFFF"/>
        </w:rPr>
        <w:t>ly</w:t>
      </w:r>
      <w:r w:rsidR="001D0E62">
        <w:rPr>
          <w:rFonts w:cs="Times New Roman"/>
          <w:color w:val="000000"/>
          <w:szCs w:val="24"/>
          <w:shd w:val="clear" w:color="auto" w:fill="FFFFFF"/>
        </w:rPr>
        <w:t xml:space="preserve"> </w:t>
      </w:r>
      <w:r w:rsidR="00A273CD">
        <w:rPr>
          <w:rFonts w:cs="Times New Roman"/>
          <w:color w:val="000000"/>
          <w:szCs w:val="24"/>
          <w:shd w:val="clear" w:color="auto" w:fill="FFFFFF"/>
        </w:rPr>
        <w:t>studied</w:t>
      </w:r>
      <w:r w:rsidR="001D0E62">
        <w:rPr>
          <w:rFonts w:cs="Times New Roman"/>
          <w:color w:val="000000"/>
          <w:szCs w:val="24"/>
          <w:shd w:val="clear" w:color="auto" w:fill="FFFFFF"/>
        </w:rPr>
        <w:t xml:space="preserve"> </w:t>
      </w:r>
      <w:r w:rsidR="00222E77">
        <w:rPr>
          <w:rFonts w:cs="Times New Roman"/>
          <w:color w:val="000000"/>
          <w:szCs w:val="24"/>
          <w:shd w:val="clear" w:color="auto" w:fill="FFFFFF"/>
        </w:rPr>
        <w:fldChar w:fldCharType="begin"/>
      </w:r>
      <w:r w:rsidR="002D6A9C">
        <w:rPr>
          <w:rFonts w:cs="Times New Roman"/>
          <w:color w:val="000000"/>
          <w:szCs w:val="24"/>
          <w:shd w:val="clear" w:color="auto" w:fill="FFFFFF"/>
        </w:rPr>
        <w:instrText xml:space="preserve"> ADDIN EN.CITE &lt;EndNote&gt;&lt;Cite&gt;&lt;Author&gt;Hu&lt;/Author&gt;&lt;Year&gt;2011&lt;/Year&gt;&lt;RecNum&gt;19&lt;/RecNum&gt;&lt;DisplayText&gt;(Hu et al., 2011)&lt;/DisplayText&gt;&lt;record&gt;&lt;rec-number&gt;19&lt;/rec-number&gt;&lt;foreign-keys&gt;&lt;key app="EN" db-id="tdz2dxda7d9zpsere5vps09wvftsz5xrwvx9" timestamp="1387474795"&gt;19&lt;/key&gt;&lt;/foreign-keys&gt;&lt;ref-type name="Journal Article"&gt;17&lt;/ref-type&gt;&lt;contributors&gt;&lt;authors&gt;&lt;author&gt;Hu, Xin&lt;/author&gt;&lt;author&gt;Zhang, Yun&lt;/author&gt;&lt;author&gt;Luo, Jun&lt;/author&gt;&lt;author&gt;Wang, Tijian&lt;/author&gt;&lt;author&gt;Lian, Hongzhen&lt;/author&gt;&lt;author&gt;Ding, Zhuhong&lt;/author&gt;&lt;/authors&gt;&lt;/contributors&gt;&lt;titles&gt;&lt;title&gt;Bioaccessibility and health risk of arsenic, mercury and other metals in urban street dusts from a mega-city, Nanjing, China&lt;/title&gt;&lt;secondary-title&gt;Environmental Pollution&lt;/secondary-title&gt;&lt;/titles&gt;&lt;periodical&gt;&lt;full-title&gt;Environmental Pollution&lt;/full-title&gt;&lt;/periodical&gt;&lt;pages&gt;1215-1221&lt;/pages&gt;&lt;volume&gt;159&lt;/volume&gt;&lt;number&gt;5&lt;/number&gt;&lt;dates&gt;&lt;year&gt;2011&lt;/year&gt;&lt;/dates&gt;&lt;isbn&gt;0269-7491&lt;/isbn&gt;&lt;urls&gt;&lt;/urls&gt;&lt;/record&gt;&lt;/Cite&gt;&lt;/EndNote&gt;</w:instrText>
      </w:r>
      <w:r w:rsidR="00222E77">
        <w:rPr>
          <w:rFonts w:cs="Times New Roman"/>
          <w:color w:val="000000"/>
          <w:szCs w:val="24"/>
          <w:shd w:val="clear" w:color="auto" w:fill="FFFFFF"/>
        </w:rPr>
        <w:fldChar w:fldCharType="separate"/>
      </w:r>
      <w:r w:rsidR="00D776B6">
        <w:rPr>
          <w:rFonts w:cs="Times New Roman"/>
          <w:noProof/>
          <w:color w:val="000000"/>
          <w:szCs w:val="24"/>
          <w:shd w:val="clear" w:color="auto" w:fill="FFFFFF"/>
        </w:rPr>
        <w:t>(</w:t>
      </w:r>
      <w:hyperlink w:anchor="_ENREF_15" w:tooltip="Hu, 2011 #19" w:history="1">
        <w:r w:rsidR="00637C89">
          <w:rPr>
            <w:rFonts w:cs="Times New Roman"/>
            <w:noProof/>
            <w:color w:val="000000"/>
            <w:szCs w:val="24"/>
            <w:shd w:val="clear" w:color="auto" w:fill="FFFFFF"/>
          </w:rPr>
          <w:t>Hu et al., 2011</w:t>
        </w:r>
      </w:hyperlink>
      <w:r w:rsidR="00D776B6">
        <w:rPr>
          <w:rFonts w:cs="Times New Roman"/>
          <w:noProof/>
          <w:color w:val="000000"/>
          <w:szCs w:val="24"/>
          <w:shd w:val="clear" w:color="auto" w:fill="FFFFFF"/>
        </w:rPr>
        <w:t>)</w:t>
      </w:r>
      <w:r w:rsidR="00222E77">
        <w:rPr>
          <w:rFonts w:cs="Times New Roman"/>
          <w:color w:val="000000"/>
          <w:szCs w:val="24"/>
          <w:shd w:val="clear" w:color="auto" w:fill="FFFFFF"/>
        </w:rPr>
        <w:fldChar w:fldCharType="end"/>
      </w:r>
      <w:r w:rsidR="000225B3" w:rsidRPr="00195966">
        <w:rPr>
          <w:rFonts w:cs="Times New Roman"/>
          <w:color w:val="000000"/>
          <w:szCs w:val="24"/>
          <w:shd w:val="clear" w:color="auto" w:fill="FFFFFF"/>
        </w:rPr>
        <w:t xml:space="preserve">, </w:t>
      </w:r>
      <w:r w:rsidR="001F257F">
        <w:rPr>
          <w:rFonts w:cs="Times New Roman"/>
          <w:color w:val="000000"/>
          <w:szCs w:val="24"/>
          <w:shd w:val="clear" w:color="auto" w:fill="FFFFFF"/>
        </w:rPr>
        <w:t xml:space="preserve">but </w:t>
      </w:r>
      <w:r w:rsidR="00D25074">
        <w:rPr>
          <w:rFonts w:cs="Times New Roman"/>
          <w:color w:val="000000"/>
          <w:szCs w:val="24"/>
          <w:shd w:val="clear" w:color="auto" w:fill="FFFFFF"/>
        </w:rPr>
        <w:t xml:space="preserve">qualitative </w:t>
      </w:r>
      <w:r w:rsidR="001F257F">
        <w:rPr>
          <w:rFonts w:cs="Times New Roman"/>
          <w:color w:val="000000"/>
          <w:szCs w:val="24"/>
          <w:shd w:val="clear" w:color="auto" w:fill="FFFFFF"/>
        </w:rPr>
        <w:t xml:space="preserve">studies of </w:t>
      </w:r>
      <w:r w:rsidR="000225B3" w:rsidRPr="00195966">
        <w:rPr>
          <w:rFonts w:cs="Times New Roman"/>
          <w:color w:val="000000"/>
          <w:szCs w:val="24"/>
          <w:shd w:val="clear" w:color="auto" w:fill="FFFFFF"/>
        </w:rPr>
        <w:t>dermal exposure to pollen</w:t>
      </w:r>
      <w:r w:rsidR="00D25074">
        <w:rPr>
          <w:rFonts w:cs="Times New Roman"/>
          <w:color w:val="000000"/>
          <w:szCs w:val="24"/>
          <w:shd w:val="clear" w:color="auto" w:fill="FFFFFF"/>
        </w:rPr>
        <w:t xml:space="preserve"> </w:t>
      </w:r>
      <w:r w:rsidR="00222E77">
        <w:rPr>
          <w:rFonts w:cs="Times New Roman"/>
          <w:color w:val="000000"/>
          <w:szCs w:val="24"/>
          <w:shd w:val="clear" w:color="auto" w:fill="FFFFFF"/>
        </w:rPr>
        <w:fldChar w:fldCharType="begin"/>
      </w:r>
      <w:r w:rsidR="002D6A9C">
        <w:rPr>
          <w:rFonts w:cs="Times New Roman"/>
          <w:color w:val="000000"/>
          <w:szCs w:val="24"/>
          <w:shd w:val="clear" w:color="auto" w:fill="FFFFFF"/>
        </w:rPr>
        <w:instrText xml:space="preserve"> ADDIN EN.CITE &lt;EndNote&gt;&lt;Cite&gt;&lt;Author&gt;Björkstén&lt;/Author&gt;&lt;Year&gt;1980&lt;/Year&gt;&lt;RecNum&gt;61&lt;/RecNum&gt;&lt;Prefix&gt;e.g. &lt;/Prefix&gt;&lt;DisplayText&gt;(e.g. Björkstén et al., 1980; Sofiev et al., 2013)&lt;/DisplayText&gt;&lt;record&gt;&lt;rec-number&gt;61&lt;/rec-number&gt;&lt;foreign-keys&gt;&lt;key app="EN" db-id="tdz2dxda7d9zpsere5vps09wvftsz5xrwvx9" timestamp="1391025165"&gt;61&lt;/key&gt;&lt;/foreign-keys&gt;&lt;ref-type name="Journal Article"&gt;17&lt;/ref-type&gt;&lt;contributors&gt;&lt;authors&gt;&lt;author&gt;Björkstén, F&lt;/author&gt;&lt;author&gt;Suoniemi, I&lt;/author&gt;&lt;author&gt;Koski, V&lt;/author&gt;&lt;/authors&gt;&lt;/co</w:instrText>
      </w:r>
      <w:r w:rsidR="002D6A9C">
        <w:rPr>
          <w:rFonts w:cs="Times New Roman" w:hint="eastAsia"/>
          <w:color w:val="000000"/>
          <w:szCs w:val="24"/>
          <w:shd w:val="clear" w:color="auto" w:fill="FFFFFF"/>
        </w:rPr>
        <w:instrText>ntributors&gt;&lt;titles&gt;&lt;title&gt;Neonatal birch</w:instrText>
      </w:r>
      <w:r w:rsidR="002D6A9C">
        <w:rPr>
          <w:rFonts w:cs="Times New Roman" w:hint="eastAsia"/>
          <w:color w:val="000000"/>
          <w:szCs w:val="24"/>
          <w:shd w:val="clear" w:color="auto" w:fill="FFFFFF"/>
        </w:rPr>
        <w:instrText>‐</w:instrText>
      </w:r>
      <w:r w:rsidR="002D6A9C">
        <w:rPr>
          <w:rFonts w:cs="Times New Roman" w:hint="eastAsia"/>
          <w:color w:val="000000"/>
          <w:szCs w:val="24"/>
          <w:shd w:val="clear" w:color="auto" w:fill="FFFFFF"/>
        </w:rPr>
        <w:instrText>pollen contact and subsequent allergy to birch pollen&lt;/title&gt;&lt;secondary-title&gt;Clinical &amp;amp; Experimental Allergy&lt;/secondary-title&gt;&lt;/titles&gt;&lt;periodical&gt;&lt;full-title&gt;Clinical &amp;amp; Experimental Allergy&lt;/full-title&gt;&lt;/</w:instrText>
      </w:r>
      <w:r w:rsidR="002D6A9C">
        <w:rPr>
          <w:rFonts w:cs="Times New Roman"/>
          <w:color w:val="000000"/>
          <w:szCs w:val="24"/>
          <w:shd w:val="clear" w:color="auto" w:fill="FFFFFF"/>
        </w:rPr>
        <w:instrText>periodical&gt;&lt;pages&gt;585-591&lt;/pages&gt;&lt;volume&gt;10&lt;/volume&gt;&lt;number&gt;5&lt;/number&gt;&lt;dates&gt;&lt;year&gt;1980&lt;/year&gt;&lt;/dates&gt;&lt;isbn&gt;1365-2222&lt;/isbn&gt;&lt;urls&gt;&lt;/urls&gt;&lt;/record&gt;&lt;/Cite&gt;&lt;Cite&gt;&lt;Author&gt;Sofiev&lt;/Author&gt;&lt;Year&gt;2013&lt;/Year&gt;&lt;RecNum&gt;6&lt;/RecNum&gt;&lt;record&gt;&lt;rec-number&gt;6&lt;/rec-number&gt;&lt;foreign-keys&gt;&lt;key app="EN" db-id="tdz2dxda7d9zpsere5vps09wvftsz5xrwvx9" timestamp="1387474794"&gt;6&lt;/key&gt;&lt;/foreign-keys&gt;&lt;ref-type name="Book Section"&gt;5&lt;/ref-type&gt;&lt;contributors&gt;&lt;authors&gt;&lt;author&gt;Sofiev, Mikhail&lt;/author&gt;&lt;author&gt;Belmonte, Jordina&lt;/author&gt;&lt;author&gt;Gehrig, Regula&lt;/author&gt;&lt;author&gt;Izquierdo, Rebeca&lt;/author&gt;&lt;author&gt;Smith, Matt&lt;/author&gt;&lt;author&gt;Dahl, Åslög&lt;/author&gt;&lt;author&gt;Siljamo, Pilvi&lt;/author&gt;&lt;/authors&gt;&lt;/contributors&gt;&lt;titles&gt;&lt;title&gt;Airborne Pollen Transport&lt;/title&gt;&lt;secondary-title&gt;Allergenic Pollen&lt;/secondary-title&gt;&lt;/titles&gt;&lt;pages&gt;127-159&lt;/pages&gt;&lt;dates&gt;&lt;year&gt;2013&lt;/year&gt;&lt;/dates&gt;&lt;publisher&gt;Springer&lt;/publisher&gt;&lt;isbn&gt;9400748809&lt;/isbn&gt;&lt;urls&gt;&lt;/urls&gt;&lt;/record&gt;&lt;/Cite&gt;&lt;/EndNote&gt;</w:instrText>
      </w:r>
      <w:r w:rsidR="00222E77">
        <w:rPr>
          <w:rFonts w:cs="Times New Roman"/>
          <w:color w:val="000000"/>
          <w:szCs w:val="24"/>
          <w:shd w:val="clear" w:color="auto" w:fill="FFFFFF"/>
        </w:rPr>
        <w:fldChar w:fldCharType="separate"/>
      </w:r>
      <w:r w:rsidR="00D25074">
        <w:rPr>
          <w:rFonts w:cs="Times New Roman"/>
          <w:noProof/>
          <w:color w:val="000000"/>
          <w:szCs w:val="24"/>
          <w:shd w:val="clear" w:color="auto" w:fill="FFFFFF"/>
        </w:rPr>
        <w:t xml:space="preserve">(e.g. </w:t>
      </w:r>
      <w:hyperlink w:anchor="_ENREF_3" w:tooltip="Björkstén, 1980 #61" w:history="1">
        <w:r w:rsidR="00637C89">
          <w:rPr>
            <w:rFonts w:cs="Times New Roman"/>
            <w:noProof/>
            <w:color w:val="000000"/>
            <w:szCs w:val="24"/>
            <w:shd w:val="clear" w:color="auto" w:fill="FFFFFF"/>
          </w:rPr>
          <w:t>Björkstén et al., 1980</w:t>
        </w:r>
      </w:hyperlink>
      <w:r w:rsidR="00D25074">
        <w:rPr>
          <w:rFonts w:cs="Times New Roman"/>
          <w:noProof/>
          <w:color w:val="000000"/>
          <w:szCs w:val="24"/>
          <w:shd w:val="clear" w:color="auto" w:fill="FFFFFF"/>
        </w:rPr>
        <w:t xml:space="preserve">; </w:t>
      </w:r>
      <w:hyperlink w:anchor="_ENREF_25" w:tooltip="Sofiev, 2013 #6" w:history="1">
        <w:r w:rsidR="00637C89">
          <w:rPr>
            <w:rFonts w:cs="Times New Roman"/>
            <w:noProof/>
            <w:color w:val="000000"/>
            <w:szCs w:val="24"/>
            <w:shd w:val="clear" w:color="auto" w:fill="FFFFFF"/>
          </w:rPr>
          <w:t>Sofiev et al., 2013</w:t>
        </w:r>
      </w:hyperlink>
      <w:r w:rsidR="00D25074">
        <w:rPr>
          <w:rFonts w:cs="Times New Roman"/>
          <w:noProof/>
          <w:color w:val="000000"/>
          <w:szCs w:val="24"/>
          <w:shd w:val="clear" w:color="auto" w:fill="FFFFFF"/>
        </w:rPr>
        <w:t>)</w:t>
      </w:r>
      <w:r w:rsidR="00222E77">
        <w:rPr>
          <w:rFonts w:cs="Times New Roman"/>
          <w:color w:val="000000"/>
          <w:szCs w:val="24"/>
          <w:shd w:val="clear" w:color="auto" w:fill="FFFFFF"/>
        </w:rPr>
        <w:fldChar w:fldCharType="end"/>
      </w:r>
      <w:r w:rsidR="000225B3" w:rsidRPr="00195966">
        <w:rPr>
          <w:rFonts w:cs="Times New Roman"/>
          <w:color w:val="000000"/>
          <w:szCs w:val="24"/>
          <w:shd w:val="clear" w:color="auto" w:fill="FFFFFF"/>
        </w:rPr>
        <w:t xml:space="preserve"> remain </w:t>
      </w:r>
      <w:r w:rsidR="007171DC" w:rsidRPr="00195966">
        <w:rPr>
          <w:rFonts w:cs="Times New Roman"/>
          <w:color w:val="000000"/>
          <w:szCs w:val="24"/>
          <w:shd w:val="clear" w:color="auto" w:fill="FFFFFF"/>
        </w:rPr>
        <w:t>rare. We use</w:t>
      </w:r>
      <w:r w:rsidR="00806D6B">
        <w:rPr>
          <w:rFonts w:cs="Times New Roman"/>
          <w:color w:val="000000"/>
          <w:szCs w:val="24"/>
          <w:shd w:val="clear" w:color="auto" w:fill="FFFFFF"/>
        </w:rPr>
        <w:t>d</w:t>
      </w:r>
      <w:r w:rsidR="007171DC" w:rsidRPr="00195966">
        <w:rPr>
          <w:rFonts w:cs="Times New Roman"/>
          <w:color w:val="000000"/>
          <w:szCs w:val="24"/>
          <w:shd w:val="clear" w:color="auto" w:fill="FFFFFF"/>
        </w:rPr>
        <w:t xml:space="preserve"> </w:t>
      </w:r>
      <w:r w:rsidR="001611EA">
        <w:rPr>
          <w:rFonts w:cs="Times New Roman"/>
          <w:color w:val="000000"/>
          <w:szCs w:val="24"/>
          <w:shd w:val="clear" w:color="auto" w:fill="FFFFFF"/>
        </w:rPr>
        <w:t xml:space="preserve">a </w:t>
      </w:r>
      <w:r w:rsidR="007171DC" w:rsidRPr="00195966">
        <w:rPr>
          <w:rFonts w:cs="Times New Roman"/>
          <w:color w:val="000000"/>
          <w:szCs w:val="24"/>
          <w:shd w:val="clear" w:color="auto" w:fill="FFFFFF"/>
        </w:rPr>
        <w:t xml:space="preserve">dry deposition model to estimate the adherence of pollen </w:t>
      </w:r>
      <w:r w:rsidR="001611EA">
        <w:rPr>
          <w:rFonts w:cs="Times New Roman"/>
          <w:color w:val="000000"/>
          <w:szCs w:val="24"/>
          <w:shd w:val="clear" w:color="auto" w:fill="FFFFFF"/>
        </w:rPr>
        <w:t>to</w:t>
      </w:r>
      <w:r w:rsidR="001611EA" w:rsidRPr="00195966">
        <w:rPr>
          <w:rFonts w:cs="Times New Roman"/>
          <w:color w:val="000000"/>
          <w:szCs w:val="24"/>
          <w:shd w:val="clear" w:color="auto" w:fill="FFFFFF"/>
        </w:rPr>
        <w:t xml:space="preserve"> </w:t>
      </w:r>
      <w:r w:rsidR="007171DC" w:rsidRPr="00195966">
        <w:rPr>
          <w:rFonts w:cs="Times New Roman"/>
          <w:color w:val="000000"/>
          <w:szCs w:val="24"/>
          <w:shd w:val="clear" w:color="auto" w:fill="FFFFFF"/>
        </w:rPr>
        <w:t>human skin</w:t>
      </w:r>
      <w:r w:rsidR="00D25074">
        <w:rPr>
          <w:rFonts w:cs="Times New Roman"/>
          <w:color w:val="000000"/>
          <w:szCs w:val="24"/>
          <w:shd w:val="clear" w:color="auto" w:fill="FFFFFF"/>
        </w:rPr>
        <w:t xml:space="preserve"> </w:t>
      </w:r>
      <w:r w:rsidR="00222E77">
        <w:rPr>
          <w:rFonts w:cs="Times New Roman"/>
          <w:color w:val="000000"/>
          <w:szCs w:val="24"/>
          <w:shd w:val="clear" w:color="auto" w:fill="FFFFFF"/>
        </w:rPr>
        <w:fldChar w:fldCharType="begin"/>
      </w:r>
      <w:r w:rsidR="002D6A9C">
        <w:rPr>
          <w:rFonts w:cs="Times New Roman"/>
          <w:color w:val="000000"/>
          <w:szCs w:val="24"/>
          <w:shd w:val="clear" w:color="auto" w:fill="FFFFFF"/>
        </w:rPr>
        <w:instrText xml:space="preserve"> ADDIN EN.CITE &lt;EndNote&gt;&lt;Cite&gt;&lt;Author&gt;Seinfeld&lt;/Author&gt;&lt;Year&gt;2012&lt;/Year&gt;&lt;RecNum&gt;26&lt;/RecNum&gt;&lt;DisplayText&gt;(Seinfeld &amp;amp; Pandis, 2012)&lt;/DisplayText&gt;&lt;record&gt;&lt;rec-number&gt;26&lt;/rec-number&gt;&lt;foreign-keys&gt;&lt;key app="EN" db-id="tdz2dxda7d9zpsere5vps09wvftsz5xrwvx9" timestamp="1389045518"&gt;26&lt;/key&gt;&lt;/foreign-keys&gt;&lt;ref-type name="Book"&gt;6&lt;/ref-type&gt;&lt;contributors&gt;&lt;authors&gt;&lt;author&gt;Seinfeld, John H&lt;/author&gt;&lt;author&gt;Pandis, Spyros N&lt;/author&gt;&lt;/authors&gt;&lt;/contributors&gt;&lt;titles&gt;&lt;title&gt;Atmospheric chemistry and physics: from air pollution to climate change&lt;/title&gt;&lt;/titles&gt;&lt;dates&gt;&lt;year&gt;2012&lt;/year&gt;&lt;/dates&gt;&lt;publisher&gt;John Wiley &amp;amp; Sons&lt;/publisher&gt;&lt;isbn&gt;1118591364&lt;/isbn&gt;&lt;urls&gt;&lt;/urls&gt;&lt;/record&gt;&lt;/Cite&gt;&lt;/EndNote&gt;</w:instrText>
      </w:r>
      <w:r w:rsidR="00222E77">
        <w:rPr>
          <w:rFonts w:cs="Times New Roman"/>
          <w:color w:val="000000"/>
          <w:szCs w:val="24"/>
          <w:shd w:val="clear" w:color="auto" w:fill="FFFFFF"/>
        </w:rPr>
        <w:fldChar w:fldCharType="separate"/>
      </w:r>
      <w:r w:rsidR="00385B06">
        <w:rPr>
          <w:rFonts w:cs="Times New Roman"/>
          <w:noProof/>
          <w:color w:val="000000"/>
          <w:szCs w:val="24"/>
          <w:shd w:val="clear" w:color="auto" w:fill="FFFFFF"/>
        </w:rPr>
        <w:t>(</w:t>
      </w:r>
      <w:hyperlink w:anchor="_ENREF_22" w:tooltip="Seinfeld, 2012 #26" w:history="1">
        <w:r w:rsidR="00637C89">
          <w:rPr>
            <w:rFonts w:cs="Times New Roman"/>
            <w:noProof/>
            <w:color w:val="000000"/>
            <w:szCs w:val="24"/>
            <w:shd w:val="clear" w:color="auto" w:fill="FFFFFF"/>
          </w:rPr>
          <w:t>Seinfeld &amp; Pandis, 2012</w:t>
        </w:r>
      </w:hyperlink>
      <w:r w:rsidR="00385B06">
        <w:rPr>
          <w:rFonts w:cs="Times New Roman"/>
          <w:noProof/>
          <w:color w:val="000000"/>
          <w:szCs w:val="24"/>
          <w:shd w:val="clear" w:color="auto" w:fill="FFFFFF"/>
        </w:rPr>
        <w:t>)</w:t>
      </w:r>
      <w:r w:rsidR="00222E77">
        <w:rPr>
          <w:rFonts w:cs="Times New Roman"/>
          <w:color w:val="000000"/>
          <w:szCs w:val="24"/>
          <w:shd w:val="clear" w:color="auto" w:fill="FFFFFF"/>
        </w:rPr>
        <w:fldChar w:fldCharType="end"/>
      </w:r>
      <w:r w:rsidR="007171DC" w:rsidRPr="00195966">
        <w:rPr>
          <w:rFonts w:cs="Times New Roman"/>
          <w:color w:val="000000"/>
          <w:szCs w:val="24"/>
          <w:shd w:val="clear" w:color="auto" w:fill="FFFFFF"/>
        </w:rPr>
        <w:t>.</w:t>
      </w:r>
    </w:p>
    <w:p w:rsidR="00222E77" w:rsidRDefault="007616C1">
      <w:pPr>
        <w:spacing w:beforeLines="96" w:before="230" w:afterLines="120" w:after="288" w:line="480" w:lineRule="auto"/>
        <w:ind w:firstLine="720"/>
        <w:rPr>
          <w:rFonts w:cs="Times New Roman"/>
          <w:color w:val="000000"/>
          <w:szCs w:val="24"/>
          <w:shd w:val="clear" w:color="auto" w:fill="FFFFFF"/>
        </w:rPr>
      </w:pPr>
      <w:r w:rsidRPr="00195966">
        <w:rPr>
          <w:rFonts w:cs="Times New Roman"/>
          <w:color w:val="000000"/>
          <w:szCs w:val="24"/>
          <w:shd w:val="clear" w:color="auto" w:fill="FFFFFF"/>
        </w:rPr>
        <w:t>The dry deposition model assum</w:t>
      </w:r>
      <w:r>
        <w:rPr>
          <w:rFonts w:cs="Times New Roman"/>
          <w:color w:val="000000"/>
          <w:szCs w:val="24"/>
          <w:shd w:val="clear" w:color="auto" w:fill="FFFFFF"/>
        </w:rPr>
        <w:t>es</w:t>
      </w:r>
      <w:r w:rsidRPr="00195966">
        <w:rPr>
          <w:rFonts w:cs="Times New Roman"/>
          <w:color w:val="000000"/>
          <w:szCs w:val="24"/>
          <w:shd w:val="clear" w:color="auto" w:fill="FFFFFF"/>
        </w:rPr>
        <w:t xml:space="preserve"> that the transport of material to the surface is governed by three resistances in series: the aerodynamic </w:t>
      </w:r>
      <w:proofErr w:type="gramStart"/>
      <w:r w:rsidR="0038655B" w:rsidRPr="00195966">
        <w:rPr>
          <w:rFonts w:cs="Times New Roman"/>
          <w:color w:val="000000"/>
          <w:szCs w:val="24"/>
          <w:shd w:val="clear" w:color="auto" w:fill="FFFFFF"/>
        </w:rPr>
        <w:t>resistance</w:t>
      </w:r>
      <w:r w:rsidR="0081080E">
        <w:rPr>
          <w:rFonts w:cs="Times New Roman"/>
          <w:color w:val="000000"/>
          <w:szCs w:val="24"/>
          <w:shd w:val="clear" w:color="auto" w:fill="FFFFFF"/>
        </w:rPr>
        <w:t xml:space="preserve"> </w:t>
      </w:r>
      <w:proofErr w:type="gramEnd"/>
      <w:r w:rsidRPr="002C1E15">
        <w:rPr>
          <w:rFonts w:cs="Times New Roman"/>
          <w:color w:val="000000"/>
          <w:position w:val="-12"/>
          <w:szCs w:val="24"/>
          <w:shd w:val="clear" w:color="auto" w:fill="FFFFFF"/>
        </w:rPr>
        <w:object w:dxaOrig="220" w:dyaOrig="360">
          <v:shape id="_x0000_i1052" type="#_x0000_t75" style="width:10.9pt;height:18.55pt" o:ole="">
            <v:imagedata r:id="rId64" o:title=""/>
          </v:shape>
          <o:OLEObject Type="Embed" ProgID="Equation.DSMT4" ShapeID="_x0000_i1052" DrawAspect="Content" ObjectID="_1454703453" r:id="rId65"/>
        </w:object>
      </w:r>
      <w:r>
        <w:rPr>
          <w:rFonts w:cs="Times New Roman"/>
          <w:color w:val="000000"/>
          <w:szCs w:val="24"/>
          <w:shd w:val="clear" w:color="auto" w:fill="FFFFFF"/>
        </w:rPr>
        <w:t>, t</w:t>
      </w:r>
      <w:r w:rsidRPr="00195966">
        <w:rPr>
          <w:rFonts w:cs="Times New Roman"/>
          <w:color w:val="000000"/>
          <w:szCs w:val="24"/>
          <w:shd w:val="clear" w:color="auto" w:fill="FFFFFF"/>
        </w:rPr>
        <w:t xml:space="preserve">he quasi-laminar layer </w:t>
      </w:r>
      <w:r w:rsidR="0038655B" w:rsidRPr="00195966">
        <w:rPr>
          <w:rFonts w:cs="Times New Roman"/>
          <w:color w:val="000000"/>
          <w:szCs w:val="24"/>
          <w:shd w:val="clear" w:color="auto" w:fill="FFFFFF"/>
        </w:rPr>
        <w:t>resistance</w:t>
      </w:r>
      <w:r w:rsidR="0038655B">
        <w:rPr>
          <w:rFonts w:cs="Times New Roman"/>
          <w:color w:val="000000"/>
          <w:szCs w:val="24"/>
          <w:shd w:val="clear" w:color="auto" w:fill="FFFFFF"/>
        </w:rPr>
        <w:t xml:space="preserve"> </w:t>
      </w:r>
      <w:r w:rsidRPr="002C1E15">
        <w:rPr>
          <w:rFonts w:cs="Times New Roman"/>
          <w:color w:val="000000"/>
          <w:position w:val="-12"/>
          <w:szCs w:val="24"/>
          <w:shd w:val="clear" w:color="auto" w:fill="FFFFFF"/>
        </w:rPr>
        <w:object w:dxaOrig="220" w:dyaOrig="360">
          <v:shape id="_x0000_i1053" type="#_x0000_t75" style="width:10.9pt;height:18.55pt" o:ole="">
            <v:imagedata r:id="rId66" o:title=""/>
          </v:shape>
          <o:OLEObject Type="Embed" ProgID="Equation.DSMT4" ShapeID="_x0000_i1053" DrawAspect="Content" ObjectID="_1454703454" r:id="rId67"/>
        </w:object>
      </w:r>
      <w:r w:rsidRPr="00195966">
        <w:rPr>
          <w:rFonts w:cs="Times New Roman"/>
          <w:color w:val="000000"/>
          <w:szCs w:val="24"/>
          <w:shd w:val="clear" w:color="auto" w:fill="FFFFFF"/>
        </w:rPr>
        <w:t>,</w:t>
      </w:r>
      <w:r w:rsidR="009238C5" w:rsidRPr="009238C5">
        <w:rPr>
          <w:rFonts w:cs="Times New Roman"/>
          <w:color w:val="000000"/>
          <w:szCs w:val="24"/>
          <w:shd w:val="clear" w:color="auto" w:fill="FFFFFF"/>
        </w:rPr>
        <w:t xml:space="preserve"> </w:t>
      </w:r>
      <w:r w:rsidR="009238C5" w:rsidRPr="00195966">
        <w:rPr>
          <w:rFonts w:cs="Times New Roman"/>
          <w:color w:val="000000"/>
          <w:szCs w:val="24"/>
          <w:shd w:val="clear" w:color="auto" w:fill="FFFFFF"/>
        </w:rPr>
        <w:t>the particle settling velocity</w:t>
      </w:r>
      <w:r w:rsidRPr="00195966">
        <w:rPr>
          <w:rFonts w:cs="Times New Roman"/>
          <w:color w:val="000000"/>
          <w:szCs w:val="24"/>
          <w:shd w:val="clear" w:color="auto" w:fill="FFFFFF"/>
        </w:rPr>
        <w:t xml:space="preserve"> </w:t>
      </w:r>
      <w:r w:rsidR="009238C5">
        <w:rPr>
          <w:rFonts w:cs="Times New Roman"/>
          <w:color w:val="000000"/>
          <w:szCs w:val="24"/>
          <w:shd w:val="clear" w:color="auto" w:fill="FFFFFF"/>
        </w:rPr>
        <w:t xml:space="preserve">is </w:t>
      </w:r>
      <w:r w:rsidR="009238C5" w:rsidRPr="00534441">
        <w:rPr>
          <w:rFonts w:cs="Times New Roman"/>
          <w:color w:val="000000"/>
          <w:position w:val="-12"/>
          <w:szCs w:val="24"/>
          <w:shd w:val="clear" w:color="auto" w:fill="FFFFFF"/>
        </w:rPr>
        <w:object w:dxaOrig="240" w:dyaOrig="360">
          <v:shape id="_x0000_i1054" type="#_x0000_t75" style="width:12pt;height:18.55pt" o:ole="">
            <v:imagedata r:id="rId68" o:title=""/>
          </v:shape>
          <o:OLEObject Type="Embed" ProgID="Equation.DSMT4" ShapeID="_x0000_i1054" DrawAspect="Content" ObjectID="_1454703455" r:id="rId69"/>
        </w:object>
      </w:r>
      <w:r w:rsidR="009238C5" w:rsidRPr="00195966" w:rsidDel="00B34C1D">
        <w:rPr>
          <w:rFonts w:cs="Times New Roman"/>
          <w:color w:val="000000"/>
          <w:szCs w:val="24"/>
          <w:shd w:val="clear" w:color="auto" w:fill="FFFFFF"/>
        </w:rPr>
        <w:t xml:space="preserve"> </w:t>
      </w:r>
      <w:r w:rsidR="009238C5">
        <w:rPr>
          <w:rFonts w:cs="Times New Roman"/>
          <w:color w:val="000000"/>
          <w:szCs w:val="24"/>
          <w:shd w:val="clear" w:color="auto" w:fill="FFFFFF"/>
        </w:rPr>
        <w:t xml:space="preserve">, and </w:t>
      </w:r>
      <w:r w:rsidR="009238C5" w:rsidRPr="009238C5">
        <w:rPr>
          <w:rFonts w:cs="Times New Roman"/>
          <w:color w:val="000000"/>
          <w:position w:val="-12"/>
          <w:szCs w:val="24"/>
          <w:shd w:val="clear" w:color="auto" w:fill="FFFFFF"/>
        </w:rPr>
        <w:object w:dxaOrig="279" w:dyaOrig="360">
          <v:shape id="_x0000_i1055" type="#_x0000_t75" style="width:14.2pt;height:18.55pt" o:ole="">
            <v:imagedata r:id="rId70" o:title=""/>
          </v:shape>
          <o:OLEObject Type="Embed" ProgID="Equation.DSMT4" ShapeID="_x0000_i1055" DrawAspect="Content" ObjectID="_1454703456" r:id="rId71"/>
        </w:object>
      </w:r>
      <w:r>
        <w:rPr>
          <w:rFonts w:cs="Times New Roman"/>
          <w:color w:val="000000"/>
          <w:szCs w:val="24"/>
          <w:shd w:val="clear" w:color="auto" w:fill="FFFFFF"/>
        </w:rPr>
        <w:t xml:space="preserve">is </w:t>
      </w:r>
      <w:r w:rsidRPr="00195966">
        <w:rPr>
          <w:rFonts w:cs="Times New Roman"/>
          <w:color w:val="000000"/>
          <w:szCs w:val="24"/>
          <w:shd w:val="clear" w:color="auto" w:fill="FFFFFF"/>
        </w:rPr>
        <w:t xml:space="preserve">the deposition </w:t>
      </w:r>
      <w:r w:rsidR="0038655B" w:rsidRPr="00195966">
        <w:rPr>
          <w:rFonts w:cs="Times New Roman"/>
          <w:color w:val="000000"/>
          <w:szCs w:val="24"/>
          <w:shd w:val="clear" w:color="auto" w:fill="FFFFFF"/>
        </w:rPr>
        <w:t>velocity</w:t>
      </w:r>
      <w:r w:rsidR="0038655B">
        <w:rPr>
          <w:rFonts w:cs="Times New Roman"/>
          <w:color w:val="000000"/>
          <w:szCs w:val="24"/>
          <w:shd w:val="clear" w:color="auto" w:fill="FFFFFF"/>
        </w:rPr>
        <w:t xml:space="preserve">. The fundamental equation is shown in </w:t>
      </w:r>
      <w:r w:rsidR="00222E77">
        <w:rPr>
          <w:rFonts w:cs="Times New Roman"/>
          <w:color w:val="000000"/>
          <w:szCs w:val="24"/>
          <w:shd w:val="clear" w:color="auto" w:fill="FFFFFF"/>
        </w:rPr>
        <w:fldChar w:fldCharType="begin"/>
      </w:r>
      <w:r w:rsidR="0038655B">
        <w:rPr>
          <w:rFonts w:cs="Times New Roman"/>
          <w:color w:val="000000"/>
          <w:szCs w:val="24"/>
          <w:shd w:val="clear" w:color="auto" w:fill="FFFFFF"/>
        </w:rPr>
        <w:instrText xml:space="preserve"> GOTOBUTTON ZEqnNum901820  \* MERGEFORMAT </w:instrText>
      </w:r>
      <w:r w:rsidR="00222E77">
        <w:rPr>
          <w:rFonts w:cs="Times New Roman"/>
          <w:color w:val="000000"/>
          <w:szCs w:val="24"/>
          <w:shd w:val="clear" w:color="auto" w:fill="FFFFFF"/>
        </w:rPr>
        <w:fldChar w:fldCharType="begin"/>
      </w:r>
      <w:r w:rsidR="0038655B">
        <w:rPr>
          <w:rFonts w:cs="Times New Roman"/>
          <w:color w:val="000000"/>
          <w:szCs w:val="24"/>
          <w:shd w:val="clear" w:color="auto" w:fill="FFFFFF"/>
        </w:rPr>
        <w:instrText xml:space="preserve"> REF ZEqnNum901820 \* Charformat \! \* MERGEFORMAT </w:instrText>
      </w:r>
      <w:r w:rsidR="00222E77">
        <w:rPr>
          <w:rFonts w:cs="Times New Roman"/>
          <w:color w:val="000000"/>
          <w:szCs w:val="24"/>
          <w:shd w:val="clear" w:color="auto" w:fill="FFFFFF"/>
        </w:rPr>
        <w:fldChar w:fldCharType="separate"/>
      </w:r>
      <w:r w:rsidR="0008141F" w:rsidRPr="0008141F">
        <w:rPr>
          <w:rFonts w:cs="Times New Roman"/>
          <w:color w:val="000000"/>
          <w:szCs w:val="24"/>
          <w:shd w:val="clear" w:color="auto" w:fill="FFFFFF"/>
        </w:rPr>
        <w:instrText>(</w:instrText>
      </w:r>
      <w:r w:rsidR="0008141F" w:rsidRPr="00897E90">
        <w:rPr>
          <w:rFonts w:cs="Times New Roman"/>
          <w:color w:val="000000"/>
          <w:szCs w:val="24"/>
          <w:shd w:val="clear" w:color="auto" w:fill="FFFFFF"/>
        </w:rPr>
        <w:instrText>2</w:instrText>
      </w:r>
      <w:r w:rsidR="0008141F" w:rsidRPr="0008141F">
        <w:rPr>
          <w:rFonts w:cs="Times New Roman"/>
          <w:color w:val="000000"/>
          <w:szCs w:val="24"/>
          <w:shd w:val="clear" w:color="auto" w:fill="FFFFFF"/>
        </w:rPr>
        <w:instrText>.</w:instrText>
      </w:r>
      <w:r w:rsidR="0008141F" w:rsidRPr="00897E90">
        <w:rPr>
          <w:rFonts w:cs="Times New Roman"/>
          <w:color w:val="000000"/>
          <w:szCs w:val="24"/>
          <w:shd w:val="clear" w:color="auto" w:fill="FFFFFF"/>
        </w:rPr>
        <w:instrText>12</w:instrText>
      </w:r>
      <w:r w:rsidR="0008141F" w:rsidRPr="0008141F">
        <w:rPr>
          <w:rFonts w:cs="Times New Roman"/>
          <w:color w:val="000000"/>
          <w:szCs w:val="24"/>
          <w:shd w:val="clear" w:color="auto" w:fill="FFFFFF"/>
        </w:rPr>
        <w:instrText>)</w:instrText>
      </w:r>
      <w:r w:rsidR="00222E77">
        <w:rPr>
          <w:rFonts w:cs="Times New Roman"/>
          <w:color w:val="000000"/>
          <w:szCs w:val="24"/>
          <w:shd w:val="clear" w:color="auto" w:fill="FFFFFF"/>
        </w:rPr>
        <w:fldChar w:fldCharType="end"/>
      </w:r>
      <w:r w:rsidR="00222E77">
        <w:rPr>
          <w:rFonts w:cs="Times New Roman"/>
          <w:color w:val="000000"/>
          <w:szCs w:val="24"/>
          <w:shd w:val="clear" w:color="auto" w:fill="FFFFFF"/>
        </w:rPr>
        <w:fldChar w:fldCharType="end"/>
      </w:r>
    </w:p>
    <w:p w:rsidR="00B6552E" w:rsidRDefault="00B6552E" w:rsidP="00B6552E">
      <w:pPr>
        <w:pStyle w:val="MTDisplayEquation"/>
        <w:rPr>
          <w:shd w:val="clear" w:color="auto" w:fill="FFFFFF"/>
        </w:rPr>
      </w:pPr>
      <w:r>
        <w:rPr>
          <w:shd w:val="clear" w:color="auto" w:fill="FFFFFF"/>
        </w:rPr>
        <w:lastRenderedPageBreak/>
        <w:tab/>
      </w:r>
    </w:p>
    <w:p w:rsidR="00222E77" w:rsidRDefault="000A7D4A" w:rsidP="00533CA2">
      <w:pPr>
        <w:pStyle w:val="MTDisplayEquation"/>
        <w:spacing w:beforeLines="96" w:before="230" w:afterLines="120" w:after="288"/>
        <w:ind w:firstLine="720"/>
        <w:rPr>
          <w:shd w:val="clear" w:color="auto" w:fill="FFFFFF"/>
        </w:rPr>
      </w:pPr>
      <w:r>
        <w:rPr>
          <w:shd w:val="clear" w:color="auto" w:fill="FFFFFF"/>
        </w:rPr>
        <w:tab/>
      </w:r>
      <w:r w:rsidR="005C1734" w:rsidRPr="000A7D4A">
        <w:rPr>
          <w:position w:val="-30"/>
          <w:shd w:val="clear" w:color="auto" w:fill="FFFFFF"/>
        </w:rPr>
        <w:object w:dxaOrig="2600" w:dyaOrig="680">
          <v:shape id="_x0000_i1056" type="#_x0000_t75" style="width:129.8pt;height:34.9pt" o:ole="">
            <v:imagedata r:id="rId72" o:title=""/>
          </v:shape>
          <o:OLEObject Type="Embed" ProgID="Equation.DSMT4" ShapeID="_x0000_i1056" DrawAspect="Content" ObjectID="_1454703457" r:id="rId73"/>
        </w:object>
      </w:r>
      <w:r>
        <w:rPr>
          <w:shd w:val="clear" w:color="auto" w:fill="FFFFFF"/>
        </w:rPr>
        <w:t xml:space="preserve"> </w:t>
      </w:r>
      <w:r>
        <w:rPr>
          <w:shd w:val="clear" w:color="auto" w:fill="FFFFFF"/>
        </w:rPr>
        <w:tab/>
      </w:r>
      <w:r w:rsidR="00222E77">
        <w:rPr>
          <w:shd w:val="clear" w:color="auto" w:fill="FFFFFF"/>
        </w:rPr>
        <w:fldChar w:fldCharType="begin"/>
      </w:r>
      <w:r w:rsidR="006C6599">
        <w:rPr>
          <w:shd w:val="clear" w:color="auto" w:fill="FFFFFF"/>
        </w:rPr>
        <w:instrText xml:space="preserve"> MACROBUTTON MTPlaceRef \* MERGEFORMAT </w:instrText>
      </w:r>
      <w:bookmarkStart w:id="24" w:name="ZEqnNum901820"/>
      <w:r w:rsidR="006C6599">
        <w:rPr>
          <w:shd w:val="clear" w:color="auto" w:fill="FFFFFF"/>
        </w:rPr>
        <w:instrText>(</w:instrText>
      </w:r>
      <w:r w:rsidR="007F0142">
        <w:fldChar w:fldCharType="begin"/>
      </w:r>
      <w:r w:rsidR="007F0142">
        <w:instrText xml:space="preserve"> SEQ MTChap \c \* Arabic \* MERGEFORMAT </w:instrText>
      </w:r>
      <w:r w:rsidR="007F0142">
        <w:fldChar w:fldCharType="separate"/>
      </w:r>
      <w:r w:rsidR="00222E77" w:rsidRPr="00B874A0">
        <w:rPr>
          <w:noProof/>
          <w:shd w:val="clear" w:color="auto" w:fill="FFFFFF"/>
        </w:rPr>
        <w:instrText>2</w:instrText>
      </w:r>
      <w:r w:rsidR="007F0142">
        <w:rPr>
          <w:noProof/>
          <w:shd w:val="clear" w:color="auto" w:fill="FFFFFF"/>
        </w:rPr>
        <w:fldChar w:fldCharType="end"/>
      </w:r>
      <w:r w:rsidR="006C6599">
        <w:rPr>
          <w:shd w:val="clear" w:color="auto" w:fill="FFFFFF"/>
        </w:rPr>
        <w:instrText>.</w:instrText>
      </w:r>
      <w:r w:rsidR="007F0142">
        <w:fldChar w:fldCharType="begin"/>
      </w:r>
      <w:r w:rsidR="007F0142">
        <w:instrText xml:space="preserve"> SEQ MTEqn \c \* Arabic \* MERGEFORMAT </w:instrText>
      </w:r>
      <w:r w:rsidR="007F0142">
        <w:fldChar w:fldCharType="separate"/>
      </w:r>
      <w:r w:rsidR="00222E77" w:rsidRPr="00B874A0">
        <w:rPr>
          <w:noProof/>
          <w:shd w:val="clear" w:color="auto" w:fill="FFFFFF"/>
        </w:rPr>
        <w:instrText>12</w:instrText>
      </w:r>
      <w:r w:rsidR="007F0142">
        <w:rPr>
          <w:noProof/>
          <w:shd w:val="clear" w:color="auto" w:fill="FFFFFF"/>
        </w:rPr>
        <w:fldChar w:fldCharType="end"/>
      </w:r>
      <w:r w:rsidR="006C6599">
        <w:rPr>
          <w:shd w:val="clear" w:color="auto" w:fill="FFFFFF"/>
        </w:rPr>
        <w:instrText>)</w:instrText>
      </w:r>
      <w:bookmarkEnd w:id="24"/>
      <w:r w:rsidR="00222E77">
        <w:rPr>
          <w:shd w:val="clear" w:color="auto" w:fill="FFFFFF"/>
        </w:rPr>
        <w:fldChar w:fldCharType="end"/>
      </w:r>
    </w:p>
    <w:p w:rsidR="00222E77" w:rsidRDefault="003364A5">
      <w:pPr>
        <w:spacing w:beforeLines="96" w:before="230" w:afterLines="120" w:after="288" w:line="480" w:lineRule="auto"/>
        <w:ind w:firstLine="720"/>
        <w:rPr>
          <w:rFonts w:cs="Times New Roman"/>
          <w:color w:val="000000"/>
          <w:szCs w:val="24"/>
          <w:shd w:val="clear" w:color="auto" w:fill="FFFFFF"/>
        </w:rPr>
      </w:pPr>
      <w:r>
        <w:rPr>
          <w:rFonts w:cs="Times New Roman"/>
          <w:color w:val="000000"/>
          <w:szCs w:val="24"/>
          <w:shd w:val="clear" w:color="auto" w:fill="FFFFFF"/>
        </w:rPr>
        <w:t>W</w:t>
      </w:r>
      <w:r w:rsidR="007616C1">
        <w:rPr>
          <w:rFonts w:cs="Times New Roman"/>
          <w:color w:val="000000"/>
          <w:szCs w:val="24"/>
          <w:shd w:val="clear" w:color="auto" w:fill="FFFFFF"/>
        </w:rPr>
        <w:t>here</w:t>
      </w:r>
      <w:r w:rsidR="00743AED">
        <w:rPr>
          <w:rFonts w:cs="Times New Roman"/>
          <w:color w:val="000000"/>
          <w:szCs w:val="24"/>
          <w:shd w:val="clear" w:color="auto" w:fill="FFFFFF"/>
        </w:rPr>
        <w:t xml:space="preserve"> </w:t>
      </w:r>
      <w:proofErr w:type="spellStart"/>
      <w:r w:rsidR="00743AED">
        <w:rPr>
          <w:rFonts w:cs="Times New Roman"/>
          <w:color w:val="000000"/>
          <w:szCs w:val="24"/>
          <w:shd w:val="clear" w:color="auto" w:fill="FFFFFF"/>
        </w:rPr>
        <w:t>the</w:t>
      </w:r>
      <w:proofErr w:type="gramStart"/>
      <w:r w:rsidR="00743AED">
        <w:rPr>
          <w:rFonts w:cs="Times New Roman"/>
          <w:color w:val="000000"/>
          <w:szCs w:val="24"/>
          <w:shd w:val="clear" w:color="auto" w:fill="FFFFFF"/>
        </w:rPr>
        <w:t>,calculations</w:t>
      </w:r>
      <w:proofErr w:type="spellEnd"/>
      <w:proofErr w:type="gramEnd"/>
      <w:r w:rsidR="00743AED">
        <w:rPr>
          <w:rFonts w:cs="Times New Roman"/>
          <w:color w:val="000000"/>
          <w:szCs w:val="24"/>
          <w:shd w:val="clear" w:color="auto" w:fill="FFFFFF"/>
        </w:rPr>
        <w:t xml:space="preserve"> of </w:t>
      </w:r>
      <w:r w:rsidR="00743AED" w:rsidRPr="002C1E15">
        <w:rPr>
          <w:rFonts w:cs="Times New Roman"/>
          <w:color w:val="000000"/>
          <w:position w:val="-12"/>
          <w:szCs w:val="24"/>
          <w:shd w:val="clear" w:color="auto" w:fill="FFFFFF"/>
        </w:rPr>
        <w:object w:dxaOrig="220" w:dyaOrig="360">
          <v:shape id="_x0000_i1057" type="#_x0000_t75" style="width:10.9pt;height:18.55pt" o:ole="">
            <v:imagedata r:id="rId64" o:title=""/>
          </v:shape>
          <o:OLEObject Type="Embed" ProgID="Equation.DSMT4" ShapeID="_x0000_i1057" DrawAspect="Content" ObjectID="_1454703458" r:id="rId74"/>
        </w:object>
      </w:r>
      <w:r w:rsidR="00743AED">
        <w:rPr>
          <w:rFonts w:cs="Times New Roman"/>
          <w:color w:val="000000"/>
          <w:szCs w:val="24"/>
          <w:shd w:val="clear" w:color="auto" w:fill="FFFFFF"/>
        </w:rPr>
        <w:t xml:space="preserve">, </w:t>
      </w:r>
      <w:r w:rsidR="00743AED" w:rsidRPr="002C1E15">
        <w:rPr>
          <w:rFonts w:cs="Times New Roman"/>
          <w:color w:val="000000"/>
          <w:position w:val="-12"/>
          <w:szCs w:val="24"/>
          <w:shd w:val="clear" w:color="auto" w:fill="FFFFFF"/>
        </w:rPr>
        <w:object w:dxaOrig="220" w:dyaOrig="360">
          <v:shape id="_x0000_i1058" type="#_x0000_t75" style="width:10.9pt;height:18.55pt" o:ole="">
            <v:imagedata r:id="rId66" o:title=""/>
          </v:shape>
          <o:OLEObject Type="Embed" ProgID="Equation.DSMT4" ShapeID="_x0000_i1058" DrawAspect="Content" ObjectID="_1454703459" r:id="rId75"/>
        </w:object>
      </w:r>
      <w:r w:rsidR="00743AED">
        <w:rPr>
          <w:rFonts w:cs="Times New Roman"/>
          <w:color w:val="000000"/>
          <w:szCs w:val="24"/>
          <w:shd w:val="clear" w:color="auto" w:fill="FFFFFF"/>
        </w:rPr>
        <w:t xml:space="preserve">, </w:t>
      </w:r>
      <w:r w:rsidR="00743AED" w:rsidRPr="00534441">
        <w:rPr>
          <w:rFonts w:cs="Times New Roman"/>
          <w:color w:val="000000"/>
          <w:position w:val="-12"/>
          <w:szCs w:val="24"/>
          <w:shd w:val="clear" w:color="auto" w:fill="FFFFFF"/>
        </w:rPr>
        <w:object w:dxaOrig="240" w:dyaOrig="360">
          <v:shape id="_x0000_i1059" type="#_x0000_t75" style="width:12pt;height:18.55pt" o:ole="">
            <v:imagedata r:id="rId68" o:title=""/>
          </v:shape>
          <o:OLEObject Type="Embed" ProgID="Equation.DSMT4" ShapeID="_x0000_i1059" DrawAspect="Content" ObjectID="_1454703460" r:id="rId76"/>
        </w:object>
      </w:r>
      <w:r>
        <w:rPr>
          <w:rFonts w:cs="Times New Roman"/>
          <w:color w:val="000000"/>
          <w:szCs w:val="24"/>
          <w:shd w:val="clear" w:color="auto" w:fill="FFFFFF"/>
        </w:rPr>
        <w:t xml:space="preserve"> </w:t>
      </w:r>
      <w:r w:rsidR="007616C1" w:rsidRPr="00534441">
        <w:rPr>
          <w:rFonts w:cs="Times New Roman"/>
          <w:color w:val="000000"/>
          <w:position w:val="-12"/>
          <w:szCs w:val="24"/>
          <w:shd w:val="clear" w:color="auto" w:fill="FFFFFF"/>
        </w:rPr>
        <w:object w:dxaOrig="240" w:dyaOrig="360">
          <v:shape id="_x0000_i1060" type="#_x0000_t75" style="width:12pt;height:18.55pt" o:ole="">
            <v:imagedata r:id="rId68" o:title=""/>
          </v:shape>
          <o:OLEObject Type="Embed" ProgID="Equation.DSMT4" ShapeID="_x0000_i1060" DrawAspect="Content" ObjectID="_1454703461" r:id="rId77"/>
        </w:object>
      </w:r>
      <w:r>
        <w:rPr>
          <w:rFonts w:cs="Times New Roman"/>
          <w:color w:val="000000"/>
          <w:szCs w:val="24"/>
          <w:shd w:val="clear" w:color="auto" w:fill="FFFFFF"/>
        </w:rPr>
        <w:t xml:space="preserve"> </w:t>
      </w:r>
      <w:r w:rsidR="00743AED">
        <w:rPr>
          <w:rFonts w:cs="Times New Roman"/>
          <w:color w:val="000000"/>
          <w:szCs w:val="24"/>
          <w:shd w:val="clear" w:color="auto" w:fill="FFFFFF"/>
        </w:rPr>
        <w:t xml:space="preserve">are shown in equation </w:t>
      </w:r>
      <w:r w:rsidR="00222E77">
        <w:rPr>
          <w:rFonts w:cs="Times New Roman"/>
          <w:color w:val="000000"/>
          <w:szCs w:val="24"/>
          <w:shd w:val="clear" w:color="auto" w:fill="FFFFFF"/>
        </w:rPr>
        <w:fldChar w:fldCharType="begin"/>
      </w:r>
      <w:r w:rsidR="007E21B6">
        <w:rPr>
          <w:rFonts w:cs="Times New Roman"/>
          <w:color w:val="000000"/>
          <w:szCs w:val="24"/>
          <w:shd w:val="clear" w:color="auto" w:fill="FFFFFF"/>
        </w:rPr>
        <w:instrText xml:space="preserve"> GOTOBUTTON ZEqnNum513257  \* MERGEFORMAT </w:instrText>
      </w:r>
      <w:r w:rsidR="00222E77">
        <w:rPr>
          <w:rFonts w:cs="Times New Roman"/>
          <w:color w:val="000000"/>
          <w:szCs w:val="24"/>
          <w:shd w:val="clear" w:color="auto" w:fill="FFFFFF"/>
        </w:rPr>
        <w:fldChar w:fldCharType="begin"/>
      </w:r>
      <w:r w:rsidR="007E21B6">
        <w:rPr>
          <w:rFonts w:cs="Times New Roman"/>
          <w:color w:val="000000"/>
          <w:szCs w:val="24"/>
          <w:shd w:val="clear" w:color="auto" w:fill="FFFFFF"/>
        </w:rPr>
        <w:instrText xml:space="preserve"> REF ZEqnNum513257 \* Charformat \! \* MERGEFORMAT </w:instrText>
      </w:r>
      <w:r w:rsidR="00222E77">
        <w:rPr>
          <w:rFonts w:cs="Times New Roman"/>
          <w:color w:val="000000"/>
          <w:szCs w:val="24"/>
          <w:shd w:val="clear" w:color="auto" w:fill="FFFFFF"/>
        </w:rPr>
        <w:fldChar w:fldCharType="separate"/>
      </w:r>
      <w:r w:rsidR="0008141F" w:rsidRPr="00897E90">
        <w:rPr>
          <w:rFonts w:cs="Times New Roman"/>
          <w:color w:val="000000"/>
          <w:szCs w:val="24"/>
          <w:shd w:val="clear" w:color="auto" w:fill="FFFFFF"/>
        </w:rPr>
        <w:instrText>(2.13)</w:instrText>
      </w:r>
      <w:r w:rsidR="00222E77">
        <w:rPr>
          <w:rFonts w:cs="Times New Roman"/>
          <w:color w:val="000000"/>
          <w:szCs w:val="24"/>
          <w:shd w:val="clear" w:color="auto" w:fill="FFFFFF"/>
        </w:rPr>
        <w:fldChar w:fldCharType="end"/>
      </w:r>
      <w:r w:rsidR="00222E77">
        <w:rPr>
          <w:rFonts w:cs="Times New Roman"/>
          <w:color w:val="000000"/>
          <w:szCs w:val="24"/>
          <w:shd w:val="clear" w:color="auto" w:fill="FFFFFF"/>
        </w:rPr>
        <w:fldChar w:fldCharType="end"/>
      </w:r>
      <w:r w:rsidR="007E21B6">
        <w:rPr>
          <w:rFonts w:cs="Times New Roman"/>
          <w:color w:val="000000"/>
          <w:szCs w:val="24"/>
          <w:shd w:val="clear" w:color="auto" w:fill="FFFFFF"/>
        </w:rPr>
        <w:t xml:space="preserve">, </w:t>
      </w:r>
      <w:r w:rsidR="00222E77">
        <w:rPr>
          <w:rFonts w:cs="Times New Roman"/>
          <w:color w:val="000000"/>
          <w:szCs w:val="24"/>
          <w:shd w:val="clear" w:color="auto" w:fill="FFFFFF"/>
        </w:rPr>
        <w:fldChar w:fldCharType="begin"/>
      </w:r>
      <w:r w:rsidR="007E21B6">
        <w:rPr>
          <w:rFonts w:cs="Times New Roman"/>
          <w:color w:val="000000"/>
          <w:szCs w:val="24"/>
          <w:shd w:val="clear" w:color="auto" w:fill="FFFFFF"/>
        </w:rPr>
        <w:instrText xml:space="preserve"> GOTOBUTTON ZEqnNum929609  \* MERGEFORMAT </w:instrText>
      </w:r>
      <w:r w:rsidR="00222E77">
        <w:rPr>
          <w:rFonts w:cs="Times New Roman"/>
          <w:color w:val="000000"/>
          <w:szCs w:val="24"/>
          <w:shd w:val="clear" w:color="auto" w:fill="FFFFFF"/>
        </w:rPr>
        <w:fldChar w:fldCharType="begin"/>
      </w:r>
      <w:r w:rsidR="007E21B6">
        <w:rPr>
          <w:rFonts w:cs="Times New Roman"/>
          <w:color w:val="000000"/>
          <w:szCs w:val="24"/>
          <w:shd w:val="clear" w:color="auto" w:fill="FFFFFF"/>
        </w:rPr>
        <w:instrText xml:space="preserve"> REF ZEqnNum929609 \* Charformat \! \* MERGEFORMAT </w:instrText>
      </w:r>
      <w:r w:rsidR="00222E77">
        <w:rPr>
          <w:rFonts w:cs="Times New Roman"/>
          <w:color w:val="000000"/>
          <w:szCs w:val="24"/>
          <w:shd w:val="clear" w:color="auto" w:fill="FFFFFF"/>
        </w:rPr>
        <w:fldChar w:fldCharType="separate"/>
      </w:r>
      <w:r w:rsidR="0008141F" w:rsidRPr="0008141F">
        <w:rPr>
          <w:rFonts w:cs="Times New Roman" w:hint="eastAsia"/>
          <w:color w:val="000000"/>
          <w:szCs w:val="24"/>
          <w:shd w:val="clear" w:color="auto" w:fill="FFFFFF"/>
        </w:rPr>
        <w:instrText>(</w:instrText>
      </w:r>
      <w:r w:rsidR="0008141F" w:rsidRPr="0008141F">
        <w:rPr>
          <w:rFonts w:cs="Times New Roman"/>
          <w:color w:val="000000"/>
          <w:szCs w:val="24"/>
          <w:shd w:val="clear" w:color="auto" w:fill="FFFFFF"/>
        </w:rPr>
        <w:instrText>2</w:instrText>
      </w:r>
      <w:r w:rsidR="0008141F" w:rsidRPr="0008141F">
        <w:rPr>
          <w:rFonts w:cs="Times New Roman" w:hint="eastAsia"/>
          <w:color w:val="000000"/>
          <w:szCs w:val="24"/>
          <w:shd w:val="clear" w:color="auto" w:fill="FFFFFF"/>
        </w:rPr>
        <w:instrText>.</w:instrText>
      </w:r>
      <w:r w:rsidR="0008141F" w:rsidRPr="0008141F">
        <w:rPr>
          <w:rFonts w:cs="Times New Roman"/>
          <w:color w:val="000000"/>
          <w:szCs w:val="24"/>
          <w:shd w:val="clear" w:color="auto" w:fill="FFFFFF"/>
        </w:rPr>
        <w:instrText>14</w:instrText>
      </w:r>
      <w:r w:rsidR="0008141F" w:rsidRPr="0008141F">
        <w:rPr>
          <w:rFonts w:cs="Times New Roman" w:hint="eastAsia"/>
          <w:color w:val="000000"/>
          <w:szCs w:val="24"/>
          <w:shd w:val="clear" w:color="auto" w:fill="FFFFFF"/>
        </w:rPr>
        <w:instrText>)</w:instrText>
      </w:r>
      <w:r w:rsidR="00222E77">
        <w:rPr>
          <w:rFonts w:cs="Times New Roman"/>
          <w:color w:val="000000"/>
          <w:szCs w:val="24"/>
          <w:shd w:val="clear" w:color="auto" w:fill="FFFFFF"/>
        </w:rPr>
        <w:fldChar w:fldCharType="end"/>
      </w:r>
      <w:r w:rsidR="00222E77">
        <w:rPr>
          <w:rFonts w:cs="Times New Roman"/>
          <w:color w:val="000000"/>
          <w:szCs w:val="24"/>
          <w:shd w:val="clear" w:color="auto" w:fill="FFFFFF"/>
        </w:rPr>
        <w:fldChar w:fldCharType="end"/>
      </w:r>
      <w:r w:rsidR="007E21B6">
        <w:rPr>
          <w:rFonts w:cs="Times New Roman"/>
          <w:color w:val="000000"/>
          <w:szCs w:val="24"/>
          <w:shd w:val="clear" w:color="auto" w:fill="FFFFFF"/>
        </w:rPr>
        <w:t xml:space="preserve">, and </w:t>
      </w:r>
      <w:r w:rsidR="00222E77">
        <w:rPr>
          <w:rFonts w:cs="Times New Roman"/>
          <w:color w:val="000000"/>
          <w:szCs w:val="24"/>
          <w:shd w:val="clear" w:color="auto" w:fill="FFFFFF"/>
        </w:rPr>
        <w:fldChar w:fldCharType="begin"/>
      </w:r>
      <w:r w:rsidR="007E21B6">
        <w:rPr>
          <w:rFonts w:cs="Times New Roman"/>
          <w:color w:val="000000"/>
          <w:szCs w:val="24"/>
          <w:shd w:val="clear" w:color="auto" w:fill="FFFFFF"/>
        </w:rPr>
        <w:instrText xml:space="preserve"> GOTOBUTTON ZEqnNum760151  \* MERGEFORMAT </w:instrText>
      </w:r>
      <w:r w:rsidR="00222E77">
        <w:rPr>
          <w:rFonts w:cs="Times New Roman"/>
          <w:color w:val="000000"/>
          <w:szCs w:val="24"/>
          <w:shd w:val="clear" w:color="auto" w:fill="FFFFFF"/>
        </w:rPr>
        <w:fldChar w:fldCharType="begin"/>
      </w:r>
      <w:r w:rsidR="007E21B6">
        <w:rPr>
          <w:rFonts w:cs="Times New Roman"/>
          <w:color w:val="000000"/>
          <w:szCs w:val="24"/>
          <w:shd w:val="clear" w:color="auto" w:fill="FFFFFF"/>
        </w:rPr>
        <w:instrText xml:space="preserve"> REF ZEqnNum760151 \* Charformat \! \* MERGEFORMAT </w:instrText>
      </w:r>
      <w:r w:rsidR="00222E77">
        <w:rPr>
          <w:rFonts w:cs="Times New Roman"/>
          <w:color w:val="000000"/>
          <w:szCs w:val="24"/>
          <w:shd w:val="clear" w:color="auto" w:fill="FFFFFF"/>
        </w:rPr>
        <w:fldChar w:fldCharType="separate"/>
      </w:r>
      <w:r w:rsidR="0008141F" w:rsidRPr="0008141F">
        <w:rPr>
          <w:rFonts w:cs="Times New Roman" w:hint="eastAsia"/>
          <w:color w:val="000000"/>
          <w:szCs w:val="24"/>
          <w:shd w:val="clear" w:color="auto" w:fill="FFFFFF"/>
        </w:rPr>
        <w:instrText>(</w:instrText>
      </w:r>
      <w:r w:rsidR="0008141F" w:rsidRPr="0008141F">
        <w:rPr>
          <w:rFonts w:cs="Times New Roman"/>
          <w:color w:val="000000"/>
          <w:szCs w:val="24"/>
          <w:shd w:val="clear" w:color="auto" w:fill="FFFFFF"/>
        </w:rPr>
        <w:instrText>2</w:instrText>
      </w:r>
      <w:r w:rsidR="0008141F" w:rsidRPr="0008141F">
        <w:rPr>
          <w:rFonts w:cs="Times New Roman" w:hint="eastAsia"/>
          <w:color w:val="000000"/>
          <w:szCs w:val="24"/>
          <w:shd w:val="clear" w:color="auto" w:fill="FFFFFF"/>
        </w:rPr>
        <w:instrText>.</w:instrText>
      </w:r>
      <w:r w:rsidR="0008141F" w:rsidRPr="0008141F">
        <w:rPr>
          <w:rFonts w:cs="Times New Roman"/>
          <w:color w:val="000000"/>
          <w:szCs w:val="24"/>
          <w:shd w:val="clear" w:color="auto" w:fill="FFFFFF"/>
        </w:rPr>
        <w:instrText>15</w:instrText>
      </w:r>
      <w:r w:rsidR="0008141F" w:rsidRPr="0008141F">
        <w:rPr>
          <w:rFonts w:cs="Times New Roman" w:hint="eastAsia"/>
          <w:color w:val="000000"/>
          <w:szCs w:val="24"/>
          <w:shd w:val="clear" w:color="auto" w:fill="FFFFFF"/>
        </w:rPr>
        <w:instrText>)</w:instrText>
      </w:r>
      <w:r w:rsidR="00222E77">
        <w:rPr>
          <w:rFonts w:cs="Times New Roman"/>
          <w:color w:val="000000"/>
          <w:szCs w:val="24"/>
          <w:shd w:val="clear" w:color="auto" w:fill="FFFFFF"/>
        </w:rPr>
        <w:fldChar w:fldCharType="end"/>
      </w:r>
      <w:r w:rsidR="00222E77">
        <w:rPr>
          <w:rFonts w:cs="Times New Roman"/>
          <w:color w:val="000000"/>
          <w:szCs w:val="24"/>
          <w:shd w:val="clear" w:color="auto" w:fill="FFFFFF"/>
        </w:rPr>
        <w:fldChar w:fldCharType="end"/>
      </w:r>
      <w:r w:rsidR="007E21B6">
        <w:rPr>
          <w:rFonts w:cs="Times New Roman"/>
          <w:color w:val="000000"/>
          <w:szCs w:val="24"/>
          <w:shd w:val="clear" w:color="auto" w:fill="FFFFFF"/>
        </w:rPr>
        <w:t>, respectively.</w:t>
      </w:r>
    </w:p>
    <w:p w:rsidR="00A11BEF" w:rsidRPr="005C067B" w:rsidRDefault="00A11BEF" w:rsidP="00A11BEF">
      <w:pPr>
        <w:pStyle w:val="MTDisplayEquation"/>
        <w:rPr>
          <w:shd w:val="clear" w:color="auto" w:fill="FFFFFF"/>
        </w:rPr>
      </w:pPr>
      <w:r w:rsidRPr="005C067B">
        <w:rPr>
          <w:shd w:val="clear" w:color="auto" w:fill="FFFFFF"/>
        </w:rPr>
        <w:tab/>
      </w:r>
      <w:r w:rsidR="0011041E" w:rsidRPr="008D420F">
        <w:rPr>
          <w:position w:val="-32"/>
          <w:shd w:val="clear" w:color="auto" w:fill="FFFFFF"/>
        </w:rPr>
        <w:object w:dxaOrig="1560" w:dyaOrig="760">
          <v:shape id="_x0000_i1061" type="#_x0000_t75" style="width:76.9pt;height:37.1pt" o:ole="">
            <v:imagedata r:id="rId78" o:title=""/>
          </v:shape>
          <o:OLEObject Type="Embed" ProgID="Equation.DSMT4" ShapeID="_x0000_i1061" DrawAspect="Content" ObjectID="_1454703462" r:id="rId79"/>
        </w:object>
      </w:r>
      <w:r w:rsidR="00897E90" w:rsidRPr="00897E90">
        <w:rPr>
          <w:shd w:val="clear" w:color="auto" w:fill="FFFFFF"/>
        </w:rPr>
        <w:t xml:space="preserve"> </w:t>
      </w:r>
      <w:r w:rsidR="00897E90" w:rsidRPr="00897E90">
        <w:rPr>
          <w:shd w:val="clear" w:color="auto" w:fill="FFFFFF"/>
        </w:rPr>
        <w:tab/>
      </w:r>
      <w:r w:rsidR="00222E77" w:rsidRPr="00897E90">
        <w:rPr>
          <w:shd w:val="clear" w:color="auto" w:fill="FFFFFF"/>
        </w:rPr>
        <w:fldChar w:fldCharType="begin"/>
      </w:r>
      <w:r w:rsidR="00897E90" w:rsidRPr="00897E90">
        <w:rPr>
          <w:shd w:val="clear" w:color="auto" w:fill="FFFFFF"/>
        </w:rPr>
        <w:instrText xml:space="preserve"> MACROBUTTON MTPlaceRef \* MERGEFORMAT </w:instrText>
      </w:r>
      <w:bookmarkStart w:id="25" w:name="ZEqnNum513257"/>
      <w:r w:rsidR="00897E90" w:rsidRPr="00897E90">
        <w:rPr>
          <w:shd w:val="clear" w:color="auto" w:fill="FFFFFF"/>
        </w:rPr>
        <w:instrText>(</w:instrText>
      </w:r>
      <w:r w:rsidR="007F0142">
        <w:fldChar w:fldCharType="begin"/>
      </w:r>
      <w:r w:rsidR="007F0142">
        <w:instrText xml:space="preserve"> SEQ MTChap \c \* Arabic \* MERGEFORMAT </w:instrText>
      </w:r>
      <w:r w:rsidR="007F0142">
        <w:fldChar w:fldCharType="separate"/>
      </w:r>
      <w:r w:rsidR="00222E77" w:rsidRPr="00B874A0">
        <w:rPr>
          <w:noProof/>
          <w:shd w:val="clear" w:color="auto" w:fill="FFFFFF"/>
        </w:rPr>
        <w:instrText>2</w:instrText>
      </w:r>
      <w:r w:rsidR="007F0142">
        <w:rPr>
          <w:noProof/>
          <w:shd w:val="clear" w:color="auto" w:fill="FFFFFF"/>
        </w:rPr>
        <w:fldChar w:fldCharType="end"/>
      </w:r>
      <w:r w:rsidR="00897E90" w:rsidRPr="00897E90">
        <w:rPr>
          <w:shd w:val="clear" w:color="auto" w:fill="FFFFFF"/>
        </w:rPr>
        <w:instrText>.</w:instrText>
      </w:r>
      <w:r w:rsidR="007F0142">
        <w:fldChar w:fldCharType="begin"/>
      </w:r>
      <w:r w:rsidR="007F0142">
        <w:instrText xml:space="preserve"> SEQ MTEqn \c \* Arabic \* MERGEFORMAT </w:instrText>
      </w:r>
      <w:r w:rsidR="007F0142">
        <w:fldChar w:fldCharType="separate"/>
      </w:r>
      <w:r w:rsidR="00222E77" w:rsidRPr="00B874A0">
        <w:rPr>
          <w:noProof/>
          <w:shd w:val="clear" w:color="auto" w:fill="FFFFFF"/>
        </w:rPr>
        <w:instrText>13</w:instrText>
      </w:r>
      <w:r w:rsidR="007F0142">
        <w:rPr>
          <w:noProof/>
          <w:shd w:val="clear" w:color="auto" w:fill="FFFFFF"/>
        </w:rPr>
        <w:fldChar w:fldCharType="end"/>
      </w:r>
      <w:r w:rsidR="00897E90" w:rsidRPr="00897E90">
        <w:rPr>
          <w:shd w:val="clear" w:color="auto" w:fill="FFFFFF"/>
        </w:rPr>
        <w:instrText>)</w:instrText>
      </w:r>
      <w:bookmarkEnd w:id="25"/>
      <w:r w:rsidR="00222E77" w:rsidRPr="00897E90">
        <w:rPr>
          <w:shd w:val="clear" w:color="auto" w:fill="FFFFFF"/>
        </w:rPr>
        <w:fldChar w:fldCharType="end"/>
      </w:r>
    </w:p>
    <w:p w:rsidR="00F278F6" w:rsidRPr="005C067B" w:rsidRDefault="00897E90" w:rsidP="00533CA2">
      <w:pPr>
        <w:pStyle w:val="MTDisplayEquation"/>
        <w:spacing w:beforeLines="96" w:before="230" w:afterLines="120" w:after="288"/>
        <w:ind w:left="0" w:firstLine="720"/>
      </w:pPr>
      <w:r w:rsidRPr="00897E90">
        <w:rPr>
          <w:rFonts w:hint="eastAsia"/>
        </w:rPr>
        <w:tab/>
      </w:r>
      <w:r w:rsidR="005C1734" w:rsidRPr="008D420F">
        <w:rPr>
          <w:position w:val="-68"/>
        </w:rPr>
        <w:object w:dxaOrig="2020" w:dyaOrig="1060">
          <v:shape id="_x0000_i1062" type="#_x0000_t75" style="width:101.45pt;height:51.8pt" o:ole="">
            <v:imagedata r:id="rId80" o:title=""/>
          </v:shape>
          <o:OLEObject Type="Embed" ProgID="Equation.DSMT4" ShapeID="_x0000_i1062" DrawAspect="Content" ObjectID="_1454703463" r:id="rId81"/>
        </w:object>
      </w:r>
      <w:r w:rsidRPr="00897E90">
        <w:rPr>
          <w:rFonts w:hint="eastAsia"/>
        </w:rPr>
        <w:t xml:space="preserve"> </w:t>
      </w:r>
      <w:r w:rsidRPr="00897E90">
        <w:rPr>
          <w:rFonts w:hint="eastAsia"/>
        </w:rPr>
        <w:tab/>
      </w:r>
      <w:r w:rsidR="00222E77" w:rsidRPr="00897E90">
        <w:fldChar w:fldCharType="begin"/>
      </w:r>
      <w:r w:rsidRPr="00897E90">
        <w:rPr>
          <w:rFonts w:hint="eastAsia"/>
        </w:rPr>
        <w:instrText xml:space="preserve"> MACROBUTTON MTPlaceRef \* MERGEFORMAT </w:instrText>
      </w:r>
      <w:bookmarkStart w:id="26" w:name="ZEqnNum929609"/>
      <w:r w:rsidRPr="00897E90">
        <w:rPr>
          <w:rFonts w:hint="eastAsia"/>
        </w:rPr>
        <w:instrText>(</w:instrText>
      </w:r>
      <w:r w:rsidR="007F0142">
        <w:fldChar w:fldCharType="begin"/>
      </w:r>
      <w:r w:rsidR="007F0142">
        <w:instrText xml:space="preserve"> SEQ MTChap \c \* Arabic \* MERGEFORMAT </w:instrText>
      </w:r>
      <w:r w:rsidR="007F0142">
        <w:fldChar w:fldCharType="separate"/>
      </w:r>
      <w:r w:rsidR="0008141F">
        <w:rPr>
          <w:noProof/>
        </w:rPr>
        <w:instrText>2</w:instrText>
      </w:r>
      <w:r w:rsidR="007F0142">
        <w:rPr>
          <w:noProof/>
        </w:rPr>
        <w:fldChar w:fldCharType="end"/>
      </w:r>
      <w:r w:rsidRPr="00897E90">
        <w:rPr>
          <w:rFonts w:hint="eastAsia"/>
        </w:rPr>
        <w:instrText>.</w:instrText>
      </w:r>
      <w:r w:rsidR="007F0142">
        <w:fldChar w:fldCharType="begin"/>
      </w:r>
      <w:r w:rsidR="007F0142">
        <w:instrText xml:space="preserve"> SEQ MTEqn \c \* Arabic \* MERGEFORMAT </w:instrText>
      </w:r>
      <w:r w:rsidR="007F0142">
        <w:fldChar w:fldCharType="separate"/>
      </w:r>
      <w:r w:rsidR="0008141F">
        <w:rPr>
          <w:noProof/>
        </w:rPr>
        <w:instrText>14</w:instrText>
      </w:r>
      <w:r w:rsidR="007F0142">
        <w:rPr>
          <w:noProof/>
        </w:rPr>
        <w:fldChar w:fldCharType="end"/>
      </w:r>
      <w:r w:rsidRPr="00897E90">
        <w:rPr>
          <w:rFonts w:hint="eastAsia"/>
        </w:rPr>
        <w:instrText>)</w:instrText>
      </w:r>
      <w:bookmarkEnd w:id="26"/>
      <w:r w:rsidR="00222E77" w:rsidRPr="00897E90">
        <w:fldChar w:fldCharType="end"/>
      </w:r>
    </w:p>
    <w:p w:rsidR="006B668B" w:rsidRDefault="00897E90" w:rsidP="006B668B">
      <w:pPr>
        <w:pStyle w:val="MTDisplayEquation"/>
      </w:pPr>
      <w:r w:rsidRPr="00897E90">
        <w:rPr>
          <w:rFonts w:hint="eastAsia"/>
        </w:rPr>
        <w:tab/>
      </w:r>
      <w:r w:rsidR="0011041E" w:rsidRPr="008D420F">
        <w:rPr>
          <w:position w:val="-28"/>
        </w:rPr>
        <w:object w:dxaOrig="1460" w:dyaOrig="720">
          <v:shape id="_x0000_i1063" type="#_x0000_t75" style="width:72.55pt;height:37.65pt" o:ole="">
            <v:imagedata r:id="rId82" o:title=""/>
          </v:shape>
          <o:OLEObject Type="Embed" ProgID="Equation.DSMT4" ShapeID="_x0000_i1063" DrawAspect="Content" ObjectID="_1454703464" r:id="rId83"/>
        </w:object>
      </w:r>
      <w:r w:rsidRPr="00897E90">
        <w:rPr>
          <w:rFonts w:hint="eastAsia"/>
        </w:rPr>
        <w:t xml:space="preserve"> </w:t>
      </w:r>
      <w:r w:rsidRPr="00897E90">
        <w:rPr>
          <w:rFonts w:hint="eastAsia"/>
        </w:rPr>
        <w:tab/>
      </w:r>
      <w:r w:rsidR="00222E77" w:rsidRPr="00897E90">
        <w:fldChar w:fldCharType="begin"/>
      </w:r>
      <w:r w:rsidRPr="00897E90">
        <w:rPr>
          <w:rFonts w:hint="eastAsia"/>
        </w:rPr>
        <w:instrText xml:space="preserve"> MACROBUTTON MTPlaceRef \* MERGEFORMAT </w:instrText>
      </w:r>
      <w:bookmarkStart w:id="27" w:name="ZEqnNum760151"/>
      <w:r w:rsidRPr="00897E90">
        <w:rPr>
          <w:rFonts w:hint="eastAsia"/>
        </w:rPr>
        <w:instrText>(</w:instrText>
      </w:r>
      <w:r w:rsidR="007F0142">
        <w:fldChar w:fldCharType="begin"/>
      </w:r>
      <w:r w:rsidR="007F0142">
        <w:instrText xml:space="preserve"> SEQ MTChap \c \* Arabic \* MERGEFORMAT </w:instrText>
      </w:r>
      <w:r w:rsidR="007F0142">
        <w:fldChar w:fldCharType="separate"/>
      </w:r>
      <w:r w:rsidR="0008141F">
        <w:rPr>
          <w:noProof/>
        </w:rPr>
        <w:instrText>2</w:instrText>
      </w:r>
      <w:r w:rsidR="007F0142">
        <w:rPr>
          <w:noProof/>
        </w:rPr>
        <w:fldChar w:fldCharType="end"/>
      </w:r>
      <w:r w:rsidRPr="00897E90">
        <w:rPr>
          <w:rFonts w:hint="eastAsia"/>
        </w:rPr>
        <w:instrText>.</w:instrText>
      </w:r>
      <w:r w:rsidR="007F0142">
        <w:fldChar w:fldCharType="begin"/>
      </w:r>
      <w:r w:rsidR="007F0142">
        <w:instrText xml:space="preserve"> SEQ MT</w:instrText>
      </w:r>
      <w:r w:rsidR="007F0142">
        <w:instrText xml:space="preserve">Eqn \c \* Arabic \* MERGEFORMAT </w:instrText>
      </w:r>
      <w:r w:rsidR="007F0142">
        <w:fldChar w:fldCharType="separate"/>
      </w:r>
      <w:r w:rsidR="0008141F">
        <w:rPr>
          <w:noProof/>
        </w:rPr>
        <w:instrText>15</w:instrText>
      </w:r>
      <w:r w:rsidR="007F0142">
        <w:rPr>
          <w:noProof/>
        </w:rPr>
        <w:fldChar w:fldCharType="end"/>
      </w:r>
      <w:r w:rsidRPr="00897E90">
        <w:rPr>
          <w:rFonts w:hint="eastAsia"/>
        </w:rPr>
        <w:instrText>)</w:instrText>
      </w:r>
      <w:bookmarkEnd w:id="27"/>
      <w:r w:rsidR="00222E77" w:rsidRPr="00897E90">
        <w:fldChar w:fldCharType="end"/>
      </w:r>
    </w:p>
    <w:p w:rsidR="00897E90" w:rsidRDefault="006500CA" w:rsidP="00897E90">
      <w:r>
        <w:t xml:space="preserve">Where </w:t>
      </w:r>
      <w:r w:rsidRPr="005F4BE0">
        <w:rPr>
          <w:rFonts w:cs="Times New Roman"/>
          <w:i/>
          <w:color w:val="000000"/>
          <w:position w:val="-12"/>
          <w:szCs w:val="24"/>
          <w:shd w:val="clear" w:color="auto" w:fill="FFFFFF"/>
        </w:rPr>
        <w:object w:dxaOrig="300" w:dyaOrig="360">
          <v:shape id="_x0000_i1064" type="#_x0000_t75" style="width:14.75pt;height:18.55pt" o:ole="">
            <v:imagedata r:id="rId84" o:title=""/>
          </v:shape>
          <o:OLEObject Type="Embed" ProgID="Equation.DSMT4" ShapeID="_x0000_i1064" DrawAspect="Content" ObjectID="_1454703465" r:id="rId85"/>
        </w:object>
      </w:r>
      <w:r w:rsidRPr="005C1734">
        <w:rPr>
          <w:rFonts w:cs="Times New Roman"/>
          <w:i/>
          <w:color w:val="000000"/>
          <w:szCs w:val="24"/>
          <w:shd w:val="clear" w:color="auto" w:fill="FFFFFF"/>
        </w:rPr>
        <w:t xml:space="preserve"> </w:t>
      </w:r>
      <w:r w:rsidRPr="00195966">
        <w:rPr>
          <w:rFonts w:cs="Times New Roman"/>
          <w:color w:val="000000"/>
          <w:szCs w:val="24"/>
          <w:shd w:val="clear" w:color="auto" w:fill="FFFFFF"/>
        </w:rPr>
        <w:t>is the slip correction factor</w:t>
      </w:r>
      <w:r>
        <w:rPr>
          <w:rFonts w:cs="Times New Roman"/>
          <w:color w:val="000000"/>
          <w:szCs w:val="24"/>
          <w:shd w:val="clear" w:color="auto" w:fill="FFFFFF"/>
        </w:rPr>
        <w:t xml:space="preserve">, shown in </w:t>
      </w:r>
      <w:proofErr w:type="gramStart"/>
      <w:r>
        <w:rPr>
          <w:rFonts w:cs="Times New Roman"/>
          <w:color w:val="000000"/>
          <w:szCs w:val="24"/>
          <w:shd w:val="clear" w:color="auto" w:fill="FFFFFF"/>
        </w:rPr>
        <w:t>equation</w:t>
      </w:r>
      <w:r w:rsidR="00856C58">
        <w:rPr>
          <w:rFonts w:cs="Times New Roman"/>
          <w:color w:val="000000"/>
          <w:szCs w:val="24"/>
          <w:shd w:val="clear" w:color="auto" w:fill="FFFFFF"/>
        </w:rPr>
        <w:t xml:space="preserve"> </w:t>
      </w:r>
      <w:proofErr w:type="gramEnd"/>
      <w:r w:rsidR="00222E77">
        <w:rPr>
          <w:rFonts w:cs="Times New Roman"/>
          <w:color w:val="000000"/>
          <w:szCs w:val="24"/>
          <w:shd w:val="clear" w:color="auto" w:fill="FFFFFF"/>
        </w:rPr>
        <w:fldChar w:fldCharType="begin"/>
      </w:r>
      <w:r>
        <w:rPr>
          <w:rFonts w:cs="Times New Roman"/>
          <w:color w:val="000000"/>
          <w:szCs w:val="24"/>
          <w:shd w:val="clear" w:color="auto" w:fill="FFFFFF"/>
        </w:rPr>
        <w:instrText xml:space="preserve"> GOTOBUTTON ZEqnNum268481  \* MERGEFORMAT </w:instrText>
      </w:r>
      <w:r w:rsidR="00222E77">
        <w:rPr>
          <w:rFonts w:cs="Times New Roman"/>
          <w:color w:val="000000"/>
          <w:szCs w:val="24"/>
          <w:shd w:val="clear" w:color="auto" w:fill="FFFFFF"/>
        </w:rPr>
        <w:fldChar w:fldCharType="begin"/>
      </w:r>
      <w:r>
        <w:rPr>
          <w:rFonts w:cs="Times New Roman"/>
          <w:color w:val="000000"/>
          <w:szCs w:val="24"/>
          <w:shd w:val="clear" w:color="auto" w:fill="FFFFFF"/>
        </w:rPr>
        <w:instrText xml:space="preserve"> REF ZEqnNum268481 \* Charformat \! \* MERGEFORMAT </w:instrText>
      </w:r>
      <w:r w:rsidR="00222E77">
        <w:rPr>
          <w:rFonts w:cs="Times New Roman"/>
          <w:color w:val="000000"/>
          <w:szCs w:val="24"/>
          <w:shd w:val="clear" w:color="auto" w:fill="FFFFFF"/>
        </w:rPr>
        <w:fldChar w:fldCharType="separate"/>
      </w:r>
      <w:r w:rsidR="0008141F" w:rsidRPr="0008141F">
        <w:rPr>
          <w:rFonts w:cs="Times New Roman"/>
          <w:color w:val="000000"/>
          <w:szCs w:val="24"/>
          <w:shd w:val="clear" w:color="auto" w:fill="FFFFFF"/>
        </w:rPr>
        <w:instrText>(2.16)</w:instrText>
      </w:r>
      <w:r w:rsidR="00222E77">
        <w:rPr>
          <w:rFonts w:cs="Times New Roman"/>
          <w:color w:val="000000"/>
          <w:szCs w:val="24"/>
          <w:shd w:val="clear" w:color="auto" w:fill="FFFFFF"/>
        </w:rPr>
        <w:fldChar w:fldCharType="end"/>
      </w:r>
      <w:r w:rsidR="00222E77">
        <w:rPr>
          <w:rFonts w:cs="Times New Roman"/>
          <w:color w:val="000000"/>
          <w:szCs w:val="24"/>
          <w:shd w:val="clear" w:color="auto" w:fill="FFFFFF"/>
        </w:rPr>
        <w:fldChar w:fldCharType="end"/>
      </w:r>
      <w:r>
        <w:rPr>
          <w:rFonts w:cs="Times New Roman"/>
          <w:color w:val="000000"/>
          <w:szCs w:val="24"/>
          <w:shd w:val="clear" w:color="auto" w:fill="FFFFFF"/>
        </w:rPr>
        <w:t>.</w:t>
      </w:r>
    </w:p>
    <w:p w:rsidR="006B668B" w:rsidRPr="006B668B" w:rsidRDefault="006B668B" w:rsidP="006B668B">
      <w:pPr>
        <w:pStyle w:val="MTDisplayEquation"/>
        <w:rPr>
          <w:rFonts w:ascii="Cambria Math" w:hAnsi="Cambria Math"/>
          <w:oMath/>
        </w:rPr>
      </w:pPr>
      <w:r>
        <w:rPr>
          <w:rFonts w:cstheme="minorBidi"/>
        </w:rPr>
        <w:tab/>
      </w:r>
      <w:r w:rsidR="005C1734" w:rsidRPr="006B668B">
        <w:rPr>
          <w:rFonts w:cstheme="minorBidi"/>
          <w:position w:val="-32"/>
        </w:rPr>
        <w:object w:dxaOrig="3080" w:dyaOrig="760">
          <v:shape id="_x0000_i1065" type="#_x0000_t75" style="width:153.25pt;height:37.1pt" o:ole="">
            <v:imagedata r:id="rId86" o:title=""/>
          </v:shape>
          <o:OLEObject Type="Embed" ProgID="Equation.DSMT4" ShapeID="_x0000_i1065" DrawAspect="Content" ObjectID="_1454703466" r:id="rId87"/>
        </w:object>
      </w:r>
      <w:r>
        <w:rPr>
          <w:rFonts w:cstheme="minorBidi"/>
        </w:rPr>
        <w:t xml:space="preserve"> </w:t>
      </w:r>
      <w:r>
        <w:rPr>
          <w:rFonts w:cstheme="minorBidi"/>
        </w:rPr>
        <w:tab/>
      </w:r>
      <w:r w:rsidR="00222E77">
        <w:rPr>
          <w:rFonts w:cstheme="minorBidi"/>
        </w:rPr>
        <w:fldChar w:fldCharType="begin"/>
      </w:r>
      <w:r w:rsidR="006C6599">
        <w:rPr>
          <w:rFonts w:cstheme="minorBidi"/>
        </w:rPr>
        <w:instrText xml:space="preserve"> MACROBUTTON MTPlaceRef \* MERGEFORMAT </w:instrText>
      </w:r>
      <w:bookmarkStart w:id="28" w:name="ZEqnNum268481"/>
      <w:r w:rsidR="006C6599">
        <w:rPr>
          <w:rFonts w:cstheme="minorBidi"/>
        </w:rPr>
        <w:instrText>(</w:instrText>
      </w:r>
      <w:r w:rsidR="007F0142">
        <w:fldChar w:fldCharType="begin"/>
      </w:r>
      <w:r w:rsidR="007F0142">
        <w:instrText xml:space="preserve"> SEQ MTChap \c \* Arabic \* MERGEFORMAT </w:instrText>
      </w:r>
      <w:r w:rsidR="007F0142">
        <w:fldChar w:fldCharType="separate"/>
      </w:r>
      <w:r w:rsidR="00222E77" w:rsidRPr="00B874A0">
        <w:rPr>
          <w:rFonts w:cstheme="minorBidi"/>
          <w:noProof/>
        </w:rPr>
        <w:instrText>2</w:instrText>
      </w:r>
      <w:r w:rsidR="007F0142">
        <w:rPr>
          <w:rFonts w:cstheme="minorBidi"/>
          <w:noProof/>
        </w:rPr>
        <w:fldChar w:fldCharType="end"/>
      </w:r>
      <w:r w:rsidR="006C6599">
        <w:rPr>
          <w:rFonts w:cstheme="minorBidi"/>
        </w:rPr>
        <w:instrText>.</w:instrText>
      </w:r>
      <w:r w:rsidR="007F0142">
        <w:fldChar w:fldCharType="begin"/>
      </w:r>
      <w:r w:rsidR="007F0142">
        <w:instrText xml:space="preserve"> SEQ MTEqn \c \* Arabic \* MERGEFORMAT </w:instrText>
      </w:r>
      <w:r w:rsidR="007F0142">
        <w:fldChar w:fldCharType="separate"/>
      </w:r>
      <w:r w:rsidR="00222E77" w:rsidRPr="00B874A0">
        <w:rPr>
          <w:rFonts w:cstheme="minorBidi"/>
          <w:noProof/>
        </w:rPr>
        <w:instrText>16</w:instrText>
      </w:r>
      <w:r w:rsidR="007F0142">
        <w:rPr>
          <w:rFonts w:cstheme="minorBidi"/>
          <w:noProof/>
        </w:rPr>
        <w:fldChar w:fldCharType="end"/>
      </w:r>
      <w:r w:rsidR="006C6599">
        <w:rPr>
          <w:rFonts w:cstheme="minorBidi"/>
        </w:rPr>
        <w:instrText>)</w:instrText>
      </w:r>
      <w:bookmarkEnd w:id="28"/>
      <w:r w:rsidR="00222E77">
        <w:rPr>
          <w:rFonts w:cstheme="minorBidi"/>
        </w:rPr>
        <w:fldChar w:fldCharType="end"/>
      </w:r>
    </w:p>
    <w:p w:rsidR="00F278F6" w:rsidRDefault="005503D9" w:rsidP="00533CA2">
      <w:pPr>
        <w:spacing w:beforeLines="96" w:before="230" w:afterLines="120" w:after="288" w:line="480" w:lineRule="auto"/>
        <w:ind w:firstLine="720"/>
        <w:rPr>
          <w:rFonts w:cs="Times New Roman"/>
          <w:color w:val="000000"/>
          <w:szCs w:val="24"/>
          <w:shd w:val="clear" w:color="auto" w:fill="FFFFFF"/>
        </w:rPr>
      </w:pPr>
      <w:r w:rsidRPr="00195966">
        <w:rPr>
          <w:rFonts w:cs="Times New Roman"/>
          <w:color w:val="000000"/>
          <w:szCs w:val="24"/>
          <w:shd w:val="clear" w:color="auto" w:fill="FFFFFF"/>
        </w:rPr>
        <w:t xml:space="preserve">Where </w:t>
      </w:r>
      <w:r w:rsidR="009E5661" w:rsidRPr="009E5661">
        <w:rPr>
          <w:rFonts w:cs="Times New Roman"/>
          <w:color w:val="000000"/>
          <w:position w:val="-14"/>
          <w:szCs w:val="24"/>
          <w:shd w:val="clear" w:color="auto" w:fill="FFFFFF"/>
        </w:rPr>
        <w:object w:dxaOrig="320" w:dyaOrig="380">
          <v:shape id="_x0000_i1066" type="#_x0000_t75" style="width:15.8pt;height:20.2pt" o:ole="">
            <v:imagedata r:id="rId88" o:title=""/>
          </v:shape>
          <o:OLEObject Type="Embed" ProgID="Equation.DSMT4" ShapeID="_x0000_i1066" DrawAspect="Content" ObjectID="_1454703467" r:id="rId89"/>
        </w:object>
      </w:r>
      <w:r w:rsidR="00F16E6C" w:rsidRPr="00195966">
        <w:rPr>
          <w:rFonts w:cs="Times New Roman"/>
          <w:color w:val="000000"/>
          <w:szCs w:val="24"/>
          <w:shd w:val="clear" w:color="auto" w:fill="FFFFFF"/>
        </w:rPr>
        <w:t xml:space="preserve"> </w:t>
      </w:r>
      <w:r w:rsidR="007A6297" w:rsidRPr="00195966">
        <w:rPr>
          <w:rFonts w:cs="Times New Roman"/>
          <w:color w:val="000000"/>
          <w:szCs w:val="24"/>
          <w:shd w:val="clear" w:color="auto" w:fill="FFFFFF"/>
        </w:rPr>
        <w:t xml:space="preserve">is the density of the </w:t>
      </w:r>
      <w:r w:rsidR="00A273CD">
        <w:rPr>
          <w:rFonts w:cs="Times New Roman"/>
          <w:color w:val="000000"/>
          <w:szCs w:val="24"/>
          <w:shd w:val="clear" w:color="auto" w:fill="FFFFFF"/>
        </w:rPr>
        <w:t>pollen</w:t>
      </w:r>
      <w:r w:rsidR="00BF4953">
        <w:rPr>
          <w:rFonts w:cs="Times New Roman"/>
          <w:color w:val="000000"/>
          <w:szCs w:val="24"/>
          <w:shd w:val="clear" w:color="auto" w:fill="FFFFFF"/>
        </w:rPr>
        <w:t xml:space="preserve"> grain</w:t>
      </w:r>
      <w:r w:rsidR="00F16E6C" w:rsidRPr="00195966">
        <w:rPr>
          <w:rFonts w:cs="Times New Roman"/>
          <w:color w:val="000000"/>
          <w:szCs w:val="24"/>
          <w:shd w:val="clear" w:color="auto" w:fill="FFFFFF"/>
        </w:rPr>
        <w:t>,</w:t>
      </w:r>
      <w:r w:rsidRPr="00195966">
        <w:rPr>
          <w:rFonts w:cs="Times New Roman"/>
          <w:color w:val="000000"/>
          <w:szCs w:val="24"/>
          <w:shd w:val="clear" w:color="auto" w:fill="FFFFFF"/>
        </w:rPr>
        <w:t xml:space="preserve"> </w:t>
      </w:r>
      <w:r w:rsidR="009E5661" w:rsidRPr="009E5661">
        <w:rPr>
          <w:rFonts w:cs="Times New Roman"/>
          <w:color w:val="000000"/>
          <w:position w:val="-14"/>
          <w:szCs w:val="24"/>
          <w:shd w:val="clear" w:color="auto" w:fill="FFFFFF"/>
        </w:rPr>
        <w:object w:dxaOrig="340" w:dyaOrig="380">
          <v:shape id="_x0000_i1067" type="#_x0000_t75" style="width:17.45pt;height:20.2pt" o:ole="">
            <v:imagedata r:id="rId90" o:title=""/>
          </v:shape>
          <o:OLEObject Type="Embed" ProgID="Equation.DSMT4" ShapeID="_x0000_i1067" DrawAspect="Content" ObjectID="_1454703468" r:id="rId91"/>
        </w:object>
      </w:r>
      <w:r w:rsidRPr="00195966">
        <w:rPr>
          <w:rFonts w:cs="Times New Roman"/>
          <w:color w:val="000000"/>
          <w:szCs w:val="24"/>
          <w:shd w:val="clear" w:color="auto" w:fill="FFFFFF"/>
        </w:rPr>
        <w:t xml:space="preserve"> is the </w:t>
      </w:r>
      <w:r w:rsidR="005C1734">
        <w:rPr>
          <w:rFonts w:cs="Times New Roman"/>
          <w:color w:val="000000"/>
          <w:szCs w:val="24"/>
          <w:shd w:val="clear" w:color="auto" w:fill="FFFFFF"/>
        </w:rPr>
        <w:t xml:space="preserve">aerodynamic </w:t>
      </w:r>
      <w:r w:rsidR="00A273CD">
        <w:rPr>
          <w:rFonts w:cs="Times New Roman"/>
          <w:color w:val="000000"/>
          <w:szCs w:val="24"/>
          <w:shd w:val="clear" w:color="auto" w:fill="FFFFFF"/>
        </w:rPr>
        <w:t>pollen</w:t>
      </w:r>
      <w:r w:rsidR="00A273CD" w:rsidRPr="00195966">
        <w:rPr>
          <w:rFonts w:cs="Times New Roman"/>
          <w:color w:val="000000"/>
          <w:szCs w:val="24"/>
          <w:shd w:val="clear" w:color="auto" w:fill="FFFFFF"/>
        </w:rPr>
        <w:t xml:space="preserve"> </w:t>
      </w:r>
      <w:r w:rsidR="005C1734">
        <w:rPr>
          <w:rFonts w:cs="Times New Roman"/>
          <w:color w:val="000000"/>
          <w:szCs w:val="24"/>
          <w:shd w:val="clear" w:color="auto" w:fill="FFFFFF"/>
        </w:rPr>
        <w:t xml:space="preserve">grain </w:t>
      </w:r>
      <w:r w:rsidR="00F16E6C" w:rsidRPr="00195966">
        <w:rPr>
          <w:rFonts w:cs="Times New Roman"/>
          <w:color w:val="000000"/>
          <w:szCs w:val="24"/>
          <w:shd w:val="clear" w:color="auto" w:fill="FFFFFF"/>
        </w:rPr>
        <w:t xml:space="preserve">diameter, </w:t>
      </w:r>
      <w:r w:rsidR="00F16E6C" w:rsidRPr="005C1734">
        <w:rPr>
          <w:rFonts w:cs="Times New Roman"/>
          <w:i/>
          <w:color w:val="000000"/>
          <w:szCs w:val="24"/>
          <w:shd w:val="clear" w:color="auto" w:fill="FFFFFF"/>
        </w:rPr>
        <w:t>g</w:t>
      </w:r>
      <w:r w:rsidR="00F16E6C" w:rsidRPr="00195966">
        <w:rPr>
          <w:rFonts w:cs="Times New Roman"/>
          <w:color w:val="000000"/>
          <w:szCs w:val="24"/>
          <w:shd w:val="clear" w:color="auto" w:fill="FFFFFF"/>
        </w:rPr>
        <w:t xml:space="preserve"> </w:t>
      </w:r>
      <w:r w:rsidRPr="00195966">
        <w:rPr>
          <w:rFonts w:cs="Times New Roman"/>
          <w:color w:val="000000"/>
          <w:szCs w:val="24"/>
          <w:shd w:val="clear" w:color="auto" w:fill="FFFFFF"/>
        </w:rPr>
        <w:t xml:space="preserve">is the gravitational </w:t>
      </w:r>
      <w:r w:rsidR="00F16E6C" w:rsidRPr="00195966">
        <w:rPr>
          <w:rFonts w:cs="Times New Roman"/>
          <w:color w:val="000000"/>
          <w:szCs w:val="24"/>
          <w:shd w:val="clear" w:color="auto" w:fill="FFFFFF"/>
        </w:rPr>
        <w:t xml:space="preserve">acceleration, μ </w:t>
      </w:r>
      <w:r w:rsidRPr="00195966">
        <w:rPr>
          <w:rFonts w:cs="Times New Roman"/>
          <w:color w:val="000000"/>
          <w:szCs w:val="24"/>
          <w:shd w:val="clear" w:color="auto" w:fill="FFFFFF"/>
        </w:rPr>
        <w:t xml:space="preserve">is the viscosity of air, </w:t>
      </w:r>
      <w:r w:rsidR="0074163A" w:rsidRPr="0074163A">
        <w:rPr>
          <w:rFonts w:cs="Times New Roman"/>
          <w:i/>
          <w:color w:val="000000"/>
          <w:szCs w:val="24"/>
          <w:shd w:val="clear" w:color="auto" w:fill="FFFFFF"/>
        </w:rPr>
        <w:t>u*</w:t>
      </w:r>
      <w:r w:rsidR="0074163A">
        <w:rPr>
          <w:rFonts w:cs="Times New Roman"/>
          <w:color w:val="000000"/>
          <w:szCs w:val="24"/>
          <w:shd w:val="clear" w:color="auto" w:fill="FFFFFF"/>
        </w:rPr>
        <w:t xml:space="preserve"> is the friction velocity,</w:t>
      </w:r>
      <w:r w:rsidR="00BF4953">
        <w:rPr>
          <w:rFonts w:cs="Times New Roman"/>
          <w:color w:val="000000"/>
          <w:szCs w:val="24"/>
          <w:shd w:val="clear" w:color="auto" w:fill="FFFFFF"/>
        </w:rPr>
        <w:t xml:space="preserve"> </w:t>
      </w:r>
      <w:r w:rsidR="0074163A">
        <w:rPr>
          <w:rFonts w:cs="Times New Roman"/>
          <w:i/>
          <w:color w:val="000000"/>
          <w:szCs w:val="24"/>
          <w:shd w:val="clear" w:color="auto" w:fill="FFFFFF"/>
        </w:rPr>
        <w:t>z</w:t>
      </w:r>
      <w:r w:rsidR="0074163A">
        <w:rPr>
          <w:rFonts w:cs="Times New Roman"/>
          <w:color w:val="000000"/>
          <w:szCs w:val="24"/>
          <w:shd w:val="clear" w:color="auto" w:fill="FFFFFF"/>
        </w:rPr>
        <w:t xml:space="preserve"> and </w:t>
      </w:r>
      <w:r w:rsidR="0074163A">
        <w:rPr>
          <w:rFonts w:cs="Times New Roman"/>
          <w:i/>
          <w:color w:val="000000"/>
          <w:szCs w:val="24"/>
          <w:shd w:val="clear" w:color="auto" w:fill="FFFFFF"/>
        </w:rPr>
        <w:t>z</w:t>
      </w:r>
      <w:r w:rsidR="0074163A">
        <w:rPr>
          <w:rFonts w:cs="Times New Roman"/>
          <w:i/>
          <w:color w:val="000000"/>
          <w:szCs w:val="24"/>
          <w:shd w:val="clear" w:color="auto" w:fill="FFFFFF"/>
          <w:vertAlign w:val="subscript"/>
        </w:rPr>
        <w:t xml:space="preserve">0 </w:t>
      </w:r>
      <w:r w:rsidR="0074163A">
        <w:rPr>
          <w:rFonts w:cs="Times New Roman"/>
          <w:color w:val="000000"/>
          <w:szCs w:val="24"/>
          <w:shd w:val="clear" w:color="auto" w:fill="FFFFFF"/>
        </w:rPr>
        <w:t xml:space="preserve">are </w:t>
      </w:r>
      <w:r w:rsidR="0019169C">
        <w:rPr>
          <w:rFonts w:cs="Times New Roman"/>
          <w:color w:val="000000"/>
          <w:szCs w:val="24"/>
          <w:shd w:val="clear" w:color="auto" w:fill="FFFFFF"/>
        </w:rPr>
        <w:t>reference height</w:t>
      </w:r>
      <w:r w:rsidR="005A29D1">
        <w:rPr>
          <w:rFonts w:cs="Times New Roman"/>
          <w:color w:val="000000"/>
          <w:szCs w:val="24"/>
          <w:shd w:val="clear" w:color="auto" w:fill="FFFFFF"/>
        </w:rPr>
        <w:t xml:space="preserve"> (at the top of the constant flux layer)</w:t>
      </w:r>
      <w:r w:rsidR="0019169C">
        <w:rPr>
          <w:rFonts w:cs="Times New Roman"/>
          <w:color w:val="000000"/>
          <w:szCs w:val="24"/>
          <w:shd w:val="clear" w:color="auto" w:fill="FFFFFF"/>
        </w:rPr>
        <w:t xml:space="preserve"> and initial height</w:t>
      </w:r>
      <w:r w:rsidR="0074163A">
        <w:rPr>
          <w:rFonts w:cs="Times New Roman"/>
          <w:i/>
          <w:color w:val="000000"/>
          <w:szCs w:val="24"/>
          <w:shd w:val="clear" w:color="auto" w:fill="FFFFFF"/>
        </w:rPr>
        <w:t xml:space="preserve"> </w:t>
      </w:r>
      <w:r w:rsidR="005A29D1" w:rsidRPr="005A29D1">
        <w:rPr>
          <w:rFonts w:cs="Times New Roman"/>
          <w:color w:val="000000"/>
          <w:szCs w:val="24"/>
          <w:shd w:val="clear" w:color="auto" w:fill="FFFFFF"/>
        </w:rPr>
        <w:t>(</w:t>
      </w:r>
      <w:r w:rsidR="005A29D1">
        <w:rPr>
          <w:rFonts w:cs="Times New Roman"/>
          <w:color w:val="000000"/>
          <w:szCs w:val="24"/>
          <w:shd w:val="clear" w:color="auto" w:fill="FFFFFF"/>
        </w:rPr>
        <w:t>at the bottom of the constant flux layer),</w:t>
      </w:r>
      <w:r w:rsidR="00BF4953">
        <w:rPr>
          <w:rFonts w:cs="Times New Roman"/>
          <w:color w:val="000000"/>
          <w:szCs w:val="24"/>
          <w:shd w:val="clear" w:color="auto" w:fill="FFFFFF"/>
        </w:rPr>
        <w:t xml:space="preserve"> respectively</w:t>
      </w:r>
      <w:proofErr w:type="gramStart"/>
      <w:r w:rsidR="005A29D1">
        <w:rPr>
          <w:rFonts w:cs="Times New Roman"/>
          <w:color w:val="000000"/>
          <w:szCs w:val="24"/>
          <w:shd w:val="clear" w:color="auto" w:fill="FFFFFF"/>
        </w:rPr>
        <w:t>.</w:t>
      </w:r>
      <w:r w:rsidRPr="00195966">
        <w:rPr>
          <w:rFonts w:cs="Times New Roman"/>
          <w:color w:val="000000"/>
          <w:szCs w:val="24"/>
          <w:shd w:val="clear" w:color="auto" w:fill="FFFFFF"/>
        </w:rPr>
        <w:t>.</w:t>
      </w:r>
      <w:proofErr w:type="gramEnd"/>
    </w:p>
    <w:p w:rsidR="00511171" w:rsidRDefault="00511171">
      <w:pPr>
        <w:spacing w:beforeLines="96" w:before="230" w:afterLines="120" w:after="288" w:line="480" w:lineRule="auto"/>
        <w:ind w:firstLine="720"/>
        <w:rPr>
          <w:rFonts w:cs="Times New Roman"/>
          <w:color w:val="000000"/>
          <w:szCs w:val="24"/>
          <w:shd w:val="clear" w:color="auto" w:fill="FFFFFF"/>
        </w:rPr>
      </w:pPr>
      <w:r>
        <w:rPr>
          <w:rFonts w:cs="Times New Roman"/>
          <w:color w:val="000000"/>
          <w:szCs w:val="24"/>
          <w:shd w:val="clear" w:color="auto" w:fill="FFFFFF"/>
        </w:rPr>
        <w:t xml:space="preserve">The calculation of </w:t>
      </w:r>
      <w:r w:rsidRPr="00195966">
        <w:rPr>
          <w:rFonts w:cs="Times New Roman"/>
          <w:color w:val="000000"/>
          <w:szCs w:val="24"/>
          <w:shd w:val="clear" w:color="auto" w:fill="FFFFFF"/>
        </w:rPr>
        <w:t xml:space="preserve">Schmidt number </w:t>
      </w:r>
      <w:proofErr w:type="spellStart"/>
      <w:proofErr w:type="gramStart"/>
      <w:r w:rsidRPr="00CE4331">
        <w:rPr>
          <w:rFonts w:cs="Times New Roman"/>
          <w:i/>
          <w:color w:val="000000"/>
          <w:szCs w:val="24"/>
          <w:shd w:val="clear" w:color="auto" w:fill="FFFFFF"/>
        </w:rPr>
        <w:t>S</w:t>
      </w:r>
      <w:r w:rsidRPr="00CE4331">
        <w:rPr>
          <w:rFonts w:cs="Times New Roman"/>
          <w:i/>
          <w:color w:val="000000"/>
          <w:szCs w:val="24"/>
          <w:shd w:val="clear" w:color="auto" w:fill="FFFFFF"/>
          <w:vertAlign w:val="subscript"/>
        </w:rPr>
        <w:t>c</w:t>
      </w:r>
      <w:proofErr w:type="spellEnd"/>
      <w:r w:rsidRPr="00195966">
        <w:rPr>
          <w:rFonts w:cs="Times New Roman"/>
          <w:color w:val="000000"/>
          <w:szCs w:val="24"/>
          <w:shd w:val="clear" w:color="auto" w:fill="FFFFFF"/>
        </w:rPr>
        <w:t xml:space="preserve"> ,</w:t>
      </w:r>
      <w:proofErr w:type="gramEnd"/>
      <w:r w:rsidRPr="00195966">
        <w:rPr>
          <w:rFonts w:cs="Times New Roman"/>
          <w:color w:val="000000"/>
          <w:szCs w:val="24"/>
          <w:shd w:val="clear" w:color="auto" w:fill="FFFFFF"/>
        </w:rPr>
        <w:t xml:space="preserve"> Stokes number</w:t>
      </w:r>
      <w:r w:rsidRPr="00CE4331">
        <w:rPr>
          <w:rFonts w:cs="Times New Roman"/>
          <w:i/>
          <w:color w:val="000000"/>
          <w:szCs w:val="24"/>
          <w:shd w:val="clear" w:color="auto" w:fill="FFFFFF"/>
        </w:rPr>
        <w:t xml:space="preserve"> S</w:t>
      </w:r>
      <w:r w:rsidRPr="00CE4331">
        <w:rPr>
          <w:rFonts w:cs="Times New Roman"/>
          <w:i/>
          <w:color w:val="000000"/>
          <w:szCs w:val="24"/>
          <w:shd w:val="clear" w:color="auto" w:fill="FFFFFF"/>
          <w:vertAlign w:val="subscript"/>
        </w:rPr>
        <w:t>t</w:t>
      </w:r>
      <w:r w:rsidRPr="00195966">
        <w:rPr>
          <w:rFonts w:cs="Times New Roman"/>
          <w:color w:val="000000"/>
          <w:szCs w:val="24"/>
          <w:shd w:val="clear" w:color="auto" w:fill="FFFFFF"/>
        </w:rPr>
        <w:t xml:space="preserve"> and the molecular diffusivity</w:t>
      </w:r>
      <w:r w:rsidRPr="00CE4331">
        <w:rPr>
          <w:rFonts w:cs="Times New Roman"/>
          <w:i/>
          <w:color w:val="000000"/>
          <w:szCs w:val="24"/>
          <w:shd w:val="clear" w:color="auto" w:fill="FFFFFF"/>
        </w:rPr>
        <w:t xml:space="preserve"> D</w:t>
      </w:r>
      <w:r>
        <w:rPr>
          <w:rFonts w:cs="Times New Roman"/>
          <w:i/>
          <w:color w:val="000000"/>
          <w:szCs w:val="24"/>
          <w:shd w:val="clear" w:color="auto" w:fill="FFFFFF"/>
        </w:rPr>
        <w:t xml:space="preserve"> </w:t>
      </w:r>
      <w:r w:rsidR="00897E90" w:rsidRPr="00897E90">
        <w:rPr>
          <w:rFonts w:cs="Times New Roman"/>
          <w:color w:val="000000"/>
          <w:szCs w:val="24"/>
          <w:shd w:val="clear" w:color="auto" w:fill="FFFFFF"/>
        </w:rPr>
        <w:t>are shown in equation</w:t>
      </w:r>
      <w:r>
        <w:rPr>
          <w:rFonts w:cs="Times New Roman"/>
          <w:color w:val="000000"/>
          <w:szCs w:val="24"/>
          <w:shd w:val="clear" w:color="auto" w:fill="FFFFFF"/>
        </w:rPr>
        <w:t xml:space="preserve"> </w:t>
      </w:r>
      <w:r w:rsidR="00222E77">
        <w:rPr>
          <w:rFonts w:cs="Times New Roman"/>
          <w:color w:val="000000"/>
          <w:szCs w:val="24"/>
          <w:shd w:val="clear" w:color="auto" w:fill="FFFFFF"/>
        </w:rPr>
        <w:fldChar w:fldCharType="begin"/>
      </w:r>
      <w:r>
        <w:rPr>
          <w:rFonts w:cs="Times New Roman"/>
          <w:color w:val="000000"/>
          <w:szCs w:val="24"/>
          <w:shd w:val="clear" w:color="auto" w:fill="FFFFFF"/>
        </w:rPr>
        <w:instrText xml:space="preserve"> GOTOBUTTON ZEqnNum825432  \* MERGEFORMAT </w:instrText>
      </w:r>
      <w:r w:rsidR="00222E77">
        <w:rPr>
          <w:rFonts w:cs="Times New Roman"/>
          <w:color w:val="000000"/>
          <w:szCs w:val="24"/>
          <w:shd w:val="clear" w:color="auto" w:fill="FFFFFF"/>
        </w:rPr>
        <w:fldChar w:fldCharType="begin"/>
      </w:r>
      <w:r>
        <w:rPr>
          <w:rFonts w:cs="Times New Roman"/>
          <w:color w:val="000000"/>
          <w:szCs w:val="24"/>
          <w:shd w:val="clear" w:color="auto" w:fill="FFFFFF"/>
        </w:rPr>
        <w:instrText xml:space="preserve"> REF ZEqnNum825432 \* Charformat \! \* MERGEFORMAT </w:instrText>
      </w:r>
      <w:r w:rsidR="00222E77">
        <w:rPr>
          <w:rFonts w:cs="Times New Roman"/>
          <w:color w:val="000000"/>
          <w:szCs w:val="24"/>
          <w:shd w:val="clear" w:color="auto" w:fill="FFFFFF"/>
        </w:rPr>
        <w:fldChar w:fldCharType="separate"/>
      </w:r>
      <w:r w:rsidR="0008141F" w:rsidRPr="0008141F">
        <w:rPr>
          <w:rFonts w:cs="Times New Roman"/>
          <w:color w:val="000000"/>
          <w:szCs w:val="24"/>
          <w:shd w:val="clear" w:color="auto" w:fill="FFFFFF"/>
        </w:rPr>
        <w:instrText>(2.17)</w:instrText>
      </w:r>
      <w:r w:rsidR="00222E77">
        <w:rPr>
          <w:rFonts w:cs="Times New Roman"/>
          <w:color w:val="000000"/>
          <w:szCs w:val="24"/>
          <w:shd w:val="clear" w:color="auto" w:fill="FFFFFF"/>
        </w:rPr>
        <w:fldChar w:fldCharType="end"/>
      </w:r>
      <w:r w:rsidR="00222E77">
        <w:rPr>
          <w:rFonts w:cs="Times New Roman"/>
          <w:color w:val="000000"/>
          <w:szCs w:val="24"/>
          <w:shd w:val="clear" w:color="auto" w:fill="FFFFFF"/>
        </w:rPr>
        <w:fldChar w:fldCharType="end"/>
      </w:r>
      <w:r>
        <w:rPr>
          <w:rFonts w:cs="Times New Roman"/>
          <w:color w:val="000000"/>
          <w:szCs w:val="24"/>
          <w:shd w:val="clear" w:color="auto" w:fill="FFFFFF"/>
        </w:rPr>
        <w:t xml:space="preserve">, </w:t>
      </w:r>
      <w:r w:rsidR="00222E77">
        <w:rPr>
          <w:rFonts w:cs="Times New Roman"/>
          <w:color w:val="000000"/>
          <w:szCs w:val="24"/>
          <w:shd w:val="clear" w:color="auto" w:fill="FFFFFF"/>
        </w:rPr>
        <w:fldChar w:fldCharType="begin"/>
      </w:r>
      <w:r>
        <w:rPr>
          <w:rFonts w:cs="Times New Roman"/>
          <w:color w:val="000000"/>
          <w:szCs w:val="24"/>
          <w:shd w:val="clear" w:color="auto" w:fill="FFFFFF"/>
        </w:rPr>
        <w:instrText xml:space="preserve"> GOTOBUTTON ZEqnNum974191  \* MERGEFORMAT </w:instrText>
      </w:r>
      <w:r w:rsidR="00222E77">
        <w:rPr>
          <w:rFonts w:cs="Times New Roman"/>
          <w:color w:val="000000"/>
          <w:szCs w:val="24"/>
          <w:shd w:val="clear" w:color="auto" w:fill="FFFFFF"/>
        </w:rPr>
        <w:fldChar w:fldCharType="begin"/>
      </w:r>
      <w:r>
        <w:rPr>
          <w:rFonts w:cs="Times New Roman"/>
          <w:color w:val="000000"/>
          <w:szCs w:val="24"/>
          <w:shd w:val="clear" w:color="auto" w:fill="FFFFFF"/>
        </w:rPr>
        <w:instrText xml:space="preserve"> REF ZEqnNum974191 \* Charformat \! \* MERGEFORMAT </w:instrText>
      </w:r>
      <w:r w:rsidR="00222E77">
        <w:rPr>
          <w:rFonts w:cs="Times New Roman"/>
          <w:color w:val="000000"/>
          <w:szCs w:val="24"/>
          <w:shd w:val="clear" w:color="auto" w:fill="FFFFFF"/>
        </w:rPr>
        <w:fldChar w:fldCharType="separate"/>
      </w:r>
      <w:r w:rsidR="0008141F" w:rsidRPr="0008141F">
        <w:rPr>
          <w:rFonts w:cs="Times New Roman"/>
          <w:color w:val="000000"/>
          <w:szCs w:val="24"/>
          <w:shd w:val="clear" w:color="auto" w:fill="FFFFFF"/>
        </w:rPr>
        <w:instrText>(2.18)</w:instrText>
      </w:r>
      <w:r w:rsidR="00222E77">
        <w:rPr>
          <w:rFonts w:cs="Times New Roman"/>
          <w:color w:val="000000"/>
          <w:szCs w:val="24"/>
          <w:shd w:val="clear" w:color="auto" w:fill="FFFFFF"/>
        </w:rPr>
        <w:fldChar w:fldCharType="end"/>
      </w:r>
      <w:r w:rsidR="00222E77">
        <w:rPr>
          <w:rFonts w:cs="Times New Roman"/>
          <w:color w:val="000000"/>
          <w:szCs w:val="24"/>
          <w:shd w:val="clear" w:color="auto" w:fill="FFFFFF"/>
        </w:rPr>
        <w:fldChar w:fldCharType="end"/>
      </w:r>
      <w:r>
        <w:rPr>
          <w:rFonts w:cs="Times New Roman"/>
          <w:color w:val="000000"/>
          <w:szCs w:val="24"/>
          <w:shd w:val="clear" w:color="auto" w:fill="FFFFFF"/>
        </w:rPr>
        <w:t xml:space="preserve">, </w:t>
      </w:r>
      <w:r w:rsidR="00222E77">
        <w:rPr>
          <w:rFonts w:cs="Times New Roman"/>
          <w:color w:val="000000"/>
          <w:szCs w:val="24"/>
          <w:shd w:val="clear" w:color="auto" w:fill="FFFFFF"/>
        </w:rPr>
        <w:fldChar w:fldCharType="begin"/>
      </w:r>
      <w:r>
        <w:rPr>
          <w:rFonts w:cs="Times New Roman"/>
          <w:color w:val="000000"/>
          <w:szCs w:val="24"/>
          <w:shd w:val="clear" w:color="auto" w:fill="FFFFFF"/>
        </w:rPr>
        <w:instrText xml:space="preserve"> GOTOBUTTON ZEqnNum458728  \* MERGEFORMAT </w:instrText>
      </w:r>
      <w:r w:rsidR="00222E77">
        <w:rPr>
          <w:rFonts w:cs="Times New Roman"/>
          <w:color w:val="000000"/>
          <w:szCs w:val="24"/>
          <w:shd w:val="clear" w:color="auto" w:fill="FFFFFF"/>
        </w:rPr>
        <w:fldChar w:fldCharType="begin"/>
      </w:r>
      <w:r>
        <w:rPr>
          <w:rFonts w:cs="Times New Roman"/>
          <w:color w:val="000000"/>
          <w:szCs w:val="24"/>
          <w:shd w:val="clear" w:color="auto" w:fill="FFFFFF"/>
        </w:rPr>
        <w:instrText xml:space="preserve"> REF ZEqnNum458728 \* Charformat \! \* MERGEFORMAT </w:instrText>
      </w:r>
      <w:r w:rsidR="00222E77">
        <w:rPr>
          <w:rFonts w:cs="Times New Roman"/>
          <w:color w:val="000000"/>
          <w:szCs w:val="24"/>
          <w:shd w:val="clear" w:color="auto" w:fill="FFFFFF"/>
        </w:rPr>
        <w:fldChar w:fldCharType="separate"/>
      </w:r>
      <w:r w:rsidR="0008141F" w:rsidRPr="0008141F">
        <w:rPr>
          <w:rFonts w:cs="Times New Roman"/>
          <w:color w:val="000000"/>
          <w:szCs w:val="24"/>
          <w:shd w:val="clear" w:color="auto" w:fill="FFFFFF"/>
        </w:rPr>
        <w:instrText>(2.19)</w:instrText>
      </w:r>
      <w:r w:rsidR="00222E77">
        <w:rPr>
          <w:rFonts w:cs="Times New Roman"/>
          <w:color w:val="000000"/>
          <w:szCs w:val="24"/>
          <w:shd w:val="clear" w:color="auto" w:fill="FFFFFF"/>
        </w:rPr>
        <w:fldChar w:fldCharType="end"/>
      </w:r>
      <w:r w:rsidR="00222E77">
        <w:rPr>
          <w:rFonts w:cs="Times New Roman"/>
          <w:color w:val="000000"/>
          <w:szCs w:val="24"/>
          <w:shd w:val="clear" w:color="auto" w:fill="FFFFFF"/>
        </w:rPr>
        <w:fldChar w:fldCharType="end"/>
      </w:r>
      <w:r>
        <w:rPr>
          <w:rFonts w:cs="Times New Roman"/>
          <w:color w:val="000000"/>
          <w:szCs w:val="24"/>
          <w:shd w:val="clear" w:color="auto" w:fill="FFFFFF"/>
        </w:rPr>
        <w:t>, respectively.</w:t>
      </w:r>
      <w:r w:rsidR="00D9647E">
        <w:rPr>
          <w:rFonts w:cs="Times New Roman"/>
          <w:color w:val="000000"/>
          <w:szCs w:val="24"/>
          <w:shd w:val="clear" w:color="auto" w:fill="FFFFFF"/>
        </w:rPr>
        <w:t xml:space="preserve"> Equation </w:t>
      </w:r>
      <w:r w:rsidR="00222E77">
        <w:rPr>
          <w:rFonts w:cs="Times New Roman"/>
          <w:color w:val="000000"/>
          <w:szCs w:val="24"/>
          <w:shd w:val="clear" w:color="auto" w:fill="FFFFFF"/>
        </w:rPr>
        <w:fldChar w:fldCharType="begin"/>
      </w:r>
      <w:r w:rsidR="00D9647E">
        <w:rPr>
          <w:rFonts w:cs="Times New Roman"/>
          <w:color w:val="000000"/>
          <w:szCs w:val="24"/>
          <w:shd w:val="clear" w:color="auto" w:fill="FFFFFF"/>
        </w:rPr>
        <w:instrText xml:space="preserve"> GOTOBUTTON ZEqnNum458728  \* MERGEFORMAT </w:instrText>
      </w:r>
      <w:r w:rsidR="00222E77">
        <w:rPr>
          <w:rFonts w:cs="Times New Roman"/>
          <w:color w:val="000000"/>
          <w:szCs w:val="24"/>
          <w:shd w:val="clear" w:color="auto" w:fill="FFFFFF"/>
        </w:rPr>
        <w:fldChar w:fldCharType="begin"/>
      </w:r>
      <w:r w:rsidR="00D9647E">
        <w:rPr>
          <w:rFonts w:cs="Times New Roman"/>
          <w:color w:val="000000"/>
          <w:szCs w:val="24"/>
          <w:shd w:val="clear" w:color="auto" w:fill="FFFFFF"/>
        </w:rPr>
        <w:instrText xml:space="preserve"> REF ZEqnNum458728 \* Charformat \! \* MERGEFORMAT </w:instrText>
      </w:r>
      <w:r w:rsidR="00222E77">
        <w:rPr>
          <w:rFonts w:cs="Times New Roman"/>
          <w:color w:val="000000"/>
          <w:szCs w:val="24"/>
          <w:shd w:val="clear" w:color="auto" w:fill="FFFFFF"/>
        </w:rPr>
        <w:fldChar w:fldCharType="separate"/>
      </w:r>
      <w:r w:rsidR="0008141F" w:rsidRPr="0008141F">
        <w:rPr>
          <w:rFonts w:cs="Times New Roman"/>
          <w:color w:val="000000"/>
          <w:szCs w:val="24"/>
          <w:shd w:val="clear" w:color="auto" w:fill="FFFFFF"/>
        </w:rPr>
        <w:instrText>(2.19)</w:instrText>
      </w:r>
      <w:r w:rsidR="00222E77">
        <w:rPr>
          <w:rFonts w:cs="Times New Roman"/>
          <w:color w:val="000000"/>
          <w:szCs w:val="24"/>
          <w:shd w:val="clear" w:color="auto" w:fill="FFFFFF"/>
        </w:rPr>
        <w:fldChar w:fldCharType="end"/>
      </w:r>
      <w:r w:rsidR="00222E77">
        <w:rPr>
          <w:rFonts w:cs="Times New Roman"/>
          <w:color w:val="000000"/>
          <w:szCs w:val="24"/>
          <w:shd w:val="clear" w:color="auto" w:fill="FFFFFF"/>
        </w:rPr>
        <w:fldChar w:fldCharType="end"/>
      </w:r>
      <w:r w:rsidR="00D9647E">
        <w:rPr>
          <w:rFonts w:cs="Times New Roman"/>
          <w:i/>
          <w:color w:val="000000"/>
          <w:szCs w:val="24"/>
          <w:shd w:val="clear" w:color="auto" w:fill="FFFFFF"/>
        </w:rPr>
        <w:t xml:space="preserve"> </w:t>
      </w:r>
      <w:r w:rsidR="00D9647E">
        <w:rPr>
          <w:rFonts w:cs="Times New Roman"/>
          <w:color w:val="000000"/>
          <w:szCs w:val="24"/>
          <w:shd w:val="clear" w:color="auto" w:fill="FFFFFF"/>
        </w:rPr>
        <w:t>is also called Einstein</w:t>
      </w:r>
      <w:r w:rsidR="00793400">
        <w:rPr>
          <w:rFonts w:cs="Times New Roman"/>
          <w:color w:val="000000"/>
          <w:szCs w:val="24"/>
          <w:shd w:val="clear" w:color="auto" w:fill="FFFFFF"/>
        </w:rPr>
        <w:t>-S</w:t>
      </w:r>
      <w:r w:rsidR="00D9647E">
        <w:rPr>
          <w:rFonts w:cs="Times New Roman"/>
          <w:color w:val="000000"/>
          <w:szCs w:val="24"/>
          <w:shd w:val="clear" w:color="auto" w:fill="FFFFFF"/>
        </w:rPr>
        <w:t>tokes equation.</w:t>
      </w:r>
    </w:p>
    <w:p w:rsidR="00222E77" w:rsidRDefault="00222E77">
      <w:pPr>
        <w:spacing w:beforeLines="96" w:before="230" w:afterLines="120" w:after="288" w:line="480" w:lineRule="auto"/>
        <w:ind w:firstLine="720"/>
        <w:rPr>
          <w:rFonts w:cs="Times New Roman"/>
          <w:color w:val="000000"/>
          <w:szCs w:val="24"/>
          <w:shd w:val="clear" w:color="auto" w:fill="FFFFFF"/>
        </w:rPr>
      </w:pPr>
    </w:p>
    <w:p w:rsidR="00561EA7" w:rsidRPr="00561EA7" w:rsidRDefault="00561EA7" w:rsidP="00561EA7">
      <w:pPr>
        <w:pStyle w:val="MTDisplayEquation"/>
        <w:rPr>
          <w:shd w:val="clear" w:color="auto" w:fill="FFFFFF"/>
        </w:rPr>
      </w:pPr>
      <w:r>
        <w:rPr>
          <w:shd w:val="clear" w:color="auto" w:fill="FFFFFF"/>
        </w:rPr>
        <w:lastRenderedPageBreak/>
        <w:tab/>
      </w:r>
      <w:r w:rsidR="005C1734" w:rsidRPr="00561EA7">
        <w:rPr>
          <w:position w:val="-30"/>
          <w:shd w:val="clear" w:color="auto" w:fill="FFFFFF"/>
        </w:rPr>
        <w:object w:dxaOrig="960" w:dyaOrig="680">
          <v:shape id="_x0000_i1068" type="#_x0000_t75" style="width:46.9pt;height:34.9pt" o:ole="">
            <v:imagedata r:id="rId92" o:title=""/>
          </v:shape>
          <o:OLEObject Type="Embed" ProgID="Equation.DSMT4" ShapeID="_x0000_i1068" DrawAspect="Content" ObjectID="_1454703469" r:id="rId93"/>
        </w:object>
      </w:r>
      <w:r>
        <w:rPr>
          <w:shd w:val="clear" w:color="auto" w:fill="FFFFFF"/>
        </w:rPr>
        <w:t xml:space="preserve"> </w:t>
      </w:r>
      <w:r>
        <w:rPr>
          <w:shd w:val="clear" w:color="auto" w:fill="FFFFFF"/>
        </w:rPr>
        <w:tab/>
      </w:r>
      <w:r w:rsidR="00222E77">
        <w:rPr>
          <w:shd w:val="clear" w:color="auto" w:fill="FFFFFF"/>
        </w:rPr>
        <w:fldChar w:fldCharType="begin"/>
      </w:r>
      <w:r w:rsidR="006C6599">
        <w:rPr>
          <w:shd w:val="clear" w:color="auto" w:fill="FFFFFF"/>
        </w:rPr>
        <w:instrText xml:space="preserve"> MACROBUTTON MTPlaceRef \* MERGEFORMAT </w:instrText>
      </w:r>
      <w:r w:rsidR="00C91263">
        <w:fldChar w:fldCharType="begin"/>
      </w:r>
      <w:r w:rsidR="00C91263">
        <w:instrText xml:space="preserve"> SEQ MTEqn \h \* MERGEFORMAT </w:instrText>
      </w:r>
      <w:r w:rsidR="00C91263">
        <w:fldChar w:fldCharType="end"/>
      </w:r>
      <w:bookmarkStart w:id="29" w:name="ZEqnNum825432"/>
      <w:r w:rsidR="006C6599">
        <w:rPr>
          <w:shd w:val="clear" w:color="auto" w:fill="FFFFFF"/>
        </w:rPr>
        <w:instrText>(</w:instrText>
      </w:r>
      <w:r w:rsidR="007F0142">
        <w:fldChar w:fldCharType="begin"/>
      </w:r>
      <w:r w:rsidR="007F0142">
        <w:instrText xml:space="preserve"> SEQ MTChap \c \* Arabic \* MERGEFORMAT </w:instrText>
      </w:r>
      <w:r w:rsidR="007F0142">
        <w:fldChar w:fldCharType="separate"/>
      </w:r>
      <w:r w:rsidR="00222E77" w:rsidRPr="00B874A0">
        <w:rPr>
          <w:noProof/>
          <w:shd w:val="clear" w:color="auto" w:fill="FFFFFF"/>
        </w:rPr>
        <w:instrText>2</w:instrText>
      </w:r>
      <w:r w:rsidR="007F0142">
        <w:rPr>
          <w:noProof/>
          <w:shd w:val="clear" w:color="auto" w:fill="FFFFFF"/>
        </w:rPr>
        <w:fldChar w:fldCharType="end"/>
      </w:r>
      <w:r w:rsidR="006C6599">
        <w:rPr>
          <w:shd w:val="clear" w:color="auto" w:fill="FFFFFF"/>
        </w:rPr>
        <w:instrText>.</w:instrText>
      </w:r>
      <w:r w:rsidR="007F0142">
        <w:fldChar w:fldCharType="begin"/>
      </w:r>
      <w:r w:rsidR="007F0142">
        <w:instrText xml:space="preserve"> SEQ MTEqn \c \* Arabic \* MERGEFORMAT </w:instrText>
      </w:r>
      <w:r w:rsidR="007F0142">
        <w:fldChar w:fldCharType="separate"/>
      </w:r>
      <w:r w:rsidR="00222E77" w:rsidRPr="00B874A0">
        <w:rPr>
          <w:noProof/>
          <w:shd w:val="clear" w:color="auto" w:fill="FFFFFF"/>
        </w:rPr>
        <w:instrText>17</w:instrText>
      </w:r>
      <w:r w:rsidR="007F0142">
        <w:rPr>
          <w:noProof/>
          <w:shd w:val="clear" w:color="auto" w:fill="FFFFFF"/>
        </w:rPr>
        <w:fldChar w:fldCharType="end"/>
      </w:r>
      <w:r w:rsidR="006C6599">
        <w:rPr>
          <w:shd w:val="clear" w:color="auto" w:fill="FFFFFF"/>
        </w:rPr>
        <w:instrText>)</w:instrText>
      </w:r>
      <w:bookmarkEnd w:id="29"/>
      <w:r w:rsidR="00222E77">
        <w:rPr>
          <w:shd w:val="clear" w:color="auto" w:fill="FFFFFF"/>
        </w:rPr>
        <w:fldChar w:fldCharType="end"/>
      </w:r>
      <w:r>
        <w:t xml:space="preserve"> </w:t>
      </w:r>
    </w:p>
    <w:p w:rsidR="00561EA7" w:rsidRPr="00561EA7" w:rsidRDefault="00561EA7" w:rsidP="00561EA7">
      <w:pPr>
        <w:pStyle w:val="MTDisplayEquation"/>
      </w:pPr>
      <w:r>
        <w:tab/>
      </w:r>
      <w:r w:rsidR="005C1734" w:rsidRPr="00561EA7">
        <w:rPr>
          <w:position w:val="-28"/>
        </w:rPr>
        <w:object w:dxaOrig="1160" w:dyaOrig="700">
          <v:shape id="_x0000_i1069" type="#_x0000_t75" style="width:57.8pt;height:34.9pt" o:ole="">
            <v:imagedata r:id="rId94" o:title=""/>
          </v:shape>
          <o:OLEObject Type="Embed" ProgID="Equation.DSMT4" ShapeID="_x0000_i1069" DrawAspect="Content" ObjectID="_1454703470" r:id="rId95"/>
        </w:object>
      </w:r>
      <w:r>
        <w:t xml:space="preserve"> </w:t>
      </w:r>
      <w:r>
        <w:tab/>
        <w:t xml:space="preserve"> </w:t>
      </w:r>
      <w:r w:rsidR="00222E77">
        <w:fldChar w:fldCharType="begin"/>
      </w:r>
      <w:r w:rsidR="006C6599">
        <w:instrText xml:space="preserve"> MACROBUTTON MTPlaceRef \* MERGEFORMAT </w:instrText>
      </w:r>
      <w:r w:rsidR="00C91263">
        <w:fldChar w:fldCharType="begin"/>
      </w:r>
      <w:r w:rsidR="00C91263">
        <w:instrText xml:space="preserve"> SEQ MTEqn \h \* MERGEFORMAT </w:instrText>
      </w:r>
      <w:r w:rsidR="00C91263">
        <w:fldChar w:fldCharType="end"/>
      </w:r>
      <w:bookmarkStart w:id="30" w:name="ZEqnNum974191"/>
      <w:r w:rsidR="006C6599">
        <w:instrText>(</w:instrText>
      </w:r>
      <w:r w:rsidR="007F0142">
        <w:fldChar w:fldCharType="begin"/>
      </w:r>
      <w:r w:rsidR="007F0142">
        <w:instrText xml:space="preserve"> SEQ MTChap \c \* Arabic \* MERGEFORMAT </w:instrText>
      </w:r>
      <w:r w:rsidR="007F0142">
        <w:fldChar w:fldCharType="separate"/>
      </w:r>
      <w:r w:rsidR="0008141F">
        <w:rPr>
          <w:noProof/>
        </w:rPr>
        <w:instrText>2</w:instrText>
      </w:r>
      <w:r w:rsidR="007F0142">
        <w:rPr>
          <w:noProof/>
        </w:rPr>
        <w:fldChar w:fldCharType="end"/>
      </w:r>
      <w:r w:rsidR="006C6599">
        <w:instrText>.</w:instrText>
      </w:r>
      <w:r w:rsidR="007F0142">
        <w:fldChar w:fldCharType="begin"/>
      </w:r>
      <w:r w:rsidR="007F0142">
        <w:instrText xml:space="preserve"> SEQ MTEqn \c \* Arabic \* MERGEFORMAT </w:instrText>
      </w:r>
      <w:r w:rsidR="007F0142">
        <w:fldChar w:fldCharType="separate"/>
      </w:r>
      <w:r w:rsidR="0008141F">
        <w:rPr>
          <w:noProof/>
        </w:rPr>
        <w:instrText>18</w:instrText>
      </w:r>
      <w:r w:rsidR="007F0142">
        <w:rPr>
          <w:noProof/>
        </w:rPr>
        <w:fldChar w:fldCharType="end"/>
      </w:r>
      <w:r w:rsidR="006C6599">
        <w:instrText>)</w:instrText>
      </w:r>
      <w:bookmarkEnd w:id="30"/>
      <w:r w:rsidR="00222E77">
        <w:fldChar w:fldCharType="end"/>
      </w:r>
    </w:p>
    <w:p w:rsidR="00142E35" w:rsidRDefault="00E351E3">
      <w:pPr>
        <w:pStyle w:val="MTDisplayEquation"/>
        <w:spacing w:beforeLines="96" w:before="230" w:afterLines="120" w:after="288"/>
        <w:ind w:firstLine="720"/>
        <w:rPr>
          <w:shd w:val="clear" w:color="auto" w:fill="FFFFFF"/>
        </w:rPr>
      </w:pPr>
      <w:r>
        <w:rPr>
          <w:shd w:val="clear" w:color="auto" w:fill="FFFFFF"/>
        </w:rPr>
        <w:tab/>
      </w:r>
      <w:r w:rsidRPr="00E351E3">
        <w:rPr>
          <w:position w:val="-32"/>
          <w:shd w:val="clear" w:color="auto" w:fill="FFFFFF"/>
        </w:rPr>
        <w:object w:dxaOrig="1200" w:dyaOrig="700">
          <v:shape id="_x0000_i1070" type="#_x0000_t75" style="width:60pt;height:34.9pt" o:ole="">
            <v:imagedata r:id="rId96" o:title=""/>
          </v:shape>
          <o:OLEObject Type="Embed" ProgID="Equation.DSMT4" ShapeID="_x0000_i1070" DrawAspect="Content" ObjectID="_1454703471" r:id="rId97"/>
        </w:object>
      </w:r>
      <w:r>
        <w:rPr>
          <w:shd w:val="clear" w:color="auto" w:fill="FFFFFF"/>
        </w:rPr>
        <w:t xml:space="preserve"> </w:t>
      </w:r>
      <w:r>
        <w:rPr>
          <w:shd w:val="clear" w:color="auto" w:fill="FFFFFF"/>
        </w:rPr>
        <w:tab/>
      </w:r>
      <w:r w:rsidR="00222E77">
        <w:rPr>
          <w:shd w:val="clear" w:color="auto" w:fill="FFFFFF"/>
        </w:rPr>
        <w:fldChar w:fldCharType="begin"/>
      </w:r>
      <w:r w:rsidR="006C6599">
        <w:rPr>
          <w:shd w:val="clear" w:color="auto" w:fill="FFFFFF"/>
        </w:rPr>
        <w:instrText xml:space="preserve"> MACROBUTTON MTPlaceRef \* MERGEFORMAT </w:instrText>
      </w:r>
      <w:r w:rsidR="00C91263">
        <w:fldChar w:fldCharType="begin"/>
      </w:r>
      <w:r w:rsidR="00C91263">
        <w:instrText xml:space="preserve"> SEQ MTEqn \h \* MERGEFORMAT </w:instrText>
      </w:r>
      <w:r w:rsidR="00C91263">
        <w:fldChar w:fldCharType="end"/>
      </w:r>
      <w:bookmarkStart w:id="31" w:name="ZEqnNum458728"/>
      <w:r w:rsidR="006C6599">
        <w:rPr>
          <w:shd w:val="clear" w:color="auto" w:fill="FFFFFF"/>
        </w:rPr>
        <w:instrText>(</w:instrText>
      </w:r>
      <w:r w:rsidR="007F0142">
        <w:fldChar w:fldCharType="begin"/>
      </w:r>
      <w:r w:rsidR="007F0142">
        <w:instrText xml:space="preserve"> SEQ MTChap \c \* Arabic \* MERGEFORMAT </w:instrText>
      </w:r>
      <w:r w:rsidR="007F0142">
        <w:fldChar w:fldCharType="separate"/>
      </w:r>
      <w:r w:rsidR="00222E77" w:rsidRPr="00B874A0">
        <w:rPr>
          <w:noProof/>
          <w:shd w:val="clear" w:color="auto" w:fill="FFFFFF"/>
        </w:rPr>
        <w:instrText>2</w:instrText>
      </w:r>
      <w:r w:rsidR="007F0142">
        <w:rPr>
          <w:noProof/>
          <w:shd w:val="clear" w:color="auto" w:fill="FFFFFF"/>
        </w:rPr>
        <w:fldChar w:fldCharType="end"/>
      </w:r>
      <w:r w:rsidR="006C6599">
        <w:rPr>
          <w:shd w:val="clear" w:color="auto" w:fill="FFFFFF"/>
        </w:rPr>
        <w:instrText>.</w:instrText>
      </w:r>
      <w:r w:rsidR="007F0142">
        <w:fldChar w:fldCharType="begin"/>
      </w:r>
      <w:r w:rsidR="007F0142">
        <w:instrText xml:space="preserve"> SEQ MTEqn \c \* Arabic \* MERGEFORMAT </w:instrText>
      </w:r>
      <w:r w:rsidR="007F0142">
        <w:fldChar w:fldCharType="separate"/>
      </w:r>
      <w:r w:rsidR="00222E77" w:rsidRPr="00B874A0">
        <w:rPr>
          <w:noProof/>
          <w:shd w:val="clear" w:color="auto" w:fill="FFFFFF"/>
        </w:rPr>
        <w:instrText>19</w:instrText>
      </w:r>
      <w:r w:rsidR="007F0142">
        <w:rPr>
          <w:noProof/>
          <w:shd w:val="clear" w:color="auto" w:fill="FFFFFF"/>
        </w:rPr>
        <w:fldChar w:fldCharType="end"/>
      </w:r>
      <w:r w:rsidR="006C6599">
        <w:rPr>
          <w:shd w:val="clear" w:color="auto" w:fill="FFFFFF"/>
        </w:rPr>
        <w:instrText>)</w:instrText>
      </w:r>
      <w:bookmarkEnd w:id="31"/>
      <w:r w:rsidR="00222E77">
        <w:rPr>
          <w:shd w:val="clear" w:color="auto" w:fill="FFFFFF"/>
        </w:rPr>
        <w:fldChar w:fldCharType="end"/>
      </w:r>
    </w:p>
    <w:p w:rsidR="00222E77" w:rsidRDefault="00F80B2C">
      <w:pPr>
        <w:spacing w:beforeLines="96" w:before="230" w:afterLines="120" w:after="288" w:line="480" w:lineRule="auto"/>
        <w:ind w:firstLine="720"/>
        <w:rPr>
          <w:rFonts w:cs="Times New Roman"/>
          <w:color w:val="000000"/>
          <w:szCs w:val="24"/>
          <w:shd w:val="clear" w:color="auto" w:fill="FFFFFF"/>
        </w:rPr>
      </w:pPr>
      <w:r>
        <w:rPr>
          <w:rFonts w:cs="Times New Roman"/>
          <w:color w:val="000000"/>
          <w:szCs w:val="24"/>
          <w:shd w:val="clear" w:color="auto" w:fill="FFFFFF"/>
        </w:rPr>
        <w:t xml:space="preserve">Equation </w:t>
      </w:r>
      <w:r w:rsidR="00222E77">
        <w:rPr>
          <w:rFonts w:cs="Times New Roman"/>
          <w:color w:val="000000"/>
          <w:szCs w:val="24"/>
          <w:shd w:val="clear" w:color="auto" w:fill="FFFFFF"/>
        </w:rPr>
        <w:fldChar w:fldCharType="begin"/>
      </w:r>
      <w:r>
        <w:rPr>
          <w:rFonts w:cs="Times New Roman"/>
          <w:color w:val="000000"/>
          <w:szCs w:val="24"/>
          <w:shd w:val="clear" w:color="auto" w:fill="FFFFFF"/>
        </w:rPr>
        <w:instrText xml:space="preserve"> GOTOBUTTON ZEqnNum724084  \* MERGEFORMAT </w:instrText>
      </w:r>
      <w:r w:rsidR="00222E77">
        <w:rPr>
          <w:rFonts w:cs="Times New Roman"/>
          <w:color w:val="000000"/>
          <w:szCs w:val="24"/>
          <w:shd w:val="clear" w:color="auto" w:fill="FFFFFF"/>
        </w:rPr>
        <w:fldChar w:fldCharType="begin"/>
      </w:r>
      <w:r>
        <w:rPr>
          <w:rFonts w:cs="Times New Roman"/>
          <w:color w:val="000000"/>
          <w:szCs w:val="24"/>
          <w:shd w:val="clear" w:color="auto" w:fill="FFFFFF"/>
        </w:rPr>
        <w:instrText xml:space="preserve"> REF ZEqnNum724084 \* Charformat \! \* MERGEFORMAT </w:instrText>
      </w:r>
      <w:r w:rsidR="00222E77">
        <w:rPr>
          <w:rFonts w:cs="Times New Roman"/>
          <w:color w:val="000000"/>
          <w:szCs w:val="24"/>
          <w:shd w:val="clear" w:color="auto" w:fill="FFFFFF"/>
        </w:rPr>
        <w:fldChar w:fldCharType="separate"/>
      </w:r>
      <w:r w:rsidR="0008141F" w:rsidRPr="0008141F">
        <w:rPr>
          <w:rFonts w:cs="Times New Roman"/>
          <w:color w:val="000000"/>
          <w:szCs w:val="24"/>
          <w:shd w:val="clear" w:color="auto" w:fill="FFFFFF"/>
        </w:rPr>
        <w:instrText>(2.20)</w:instrText>
      </w:r>
      <w:r w:rsidR="00222E77">
        <w:rPr>
          <w:rFonts w:cs="Times New Roman"/>
          <w:color w:val="000000"/>
          <w:szCs w:val="24"/>
          <w:shd w:val="clear" w:color="auto" w:fill="FFFFFF"/>
        </w:rPr>
        <w:fldChar w:fldCharType="end"/>
      </w:r>
      <w:r w:rsidR="00222E77">
        <w:rPr>
          <w:rFonts w:cs="Times New Roman"/>
          <w:color w:val="000000"/>
          <w:szCs w:val="24"/>
          <w:shd w:val="clear" w:color="auto" w:fill="FFFFFF"/>
        </w:rPr>
        <w:fldChar w:fldCharType="end"/>
      </w:r>
      <w:r>
        <w:rPr>
          <w:rFonts w:cs="Times New Roman"/>
          <w:color w:val="000000"/>
          <w:szCs w:val="24"/>
          <w:shd w:val="clear" w:color="auto" w:fill="FFFFFF"/>
        </w:rPr>
        <w:t xml:space="preserve"> and Equation </w:t>
      </w:r>
      <w:r w:rsidR="00222E77">
        <w:rPr>
          <w:rFonts w:cs="Times New Roman"/>
          <w:color w:val="000000"/>
          <w:szCs w:val="24"/>
          <w:shd w:val="clear" w:color="auto" w:fill="FFFFFF"/>
        </w:rPr>
        <w:fldChar w:fldCharType="begin"/>
      </w:r>
      <w:r>
        <w:rPr>
          <w:rFonts w:cs="Times New Roman"/>
          <w:color w:val="000000"/>
          <w:szCs w:val="24"/>
          <w:shd w:val="clear" w:color="auto" w:fill="FFFFFF"/>
        </w:rPr>
        <w:instrText xml:space="preserve"> GOTOBUTTON ZEqnNum431203  \* MERGEFORMAT </w:instrText>
      </w:r>
      <w:r w:rsidR="00222E77">
        <w:rPr>
          <w:rFonts w:cs="Times New Roman"/>
          <w:color w:val="000000"/>
          <w:szCs w:val="24"/>
          <w:shd w:val="clear" w:color="auto" w:fill="FFFFFF"/>
        </w:rPr>
        <w:fldChar w:fldCharType="begin"/>
      </w:r>
      <w:r>
        <w:rPr>
          <w:rFonts w:cs="Times New Roman"/>
          <w:color w:val="000000"/>
          <w:szCs w:val="24"/>
          <w:shd w:val="clear" w:color="auto" w:fill="FFFFFF"/>
        </w:rPr>
        <w:instrText xml:space="preserve"> REF ZEqnNum431203 \* Charformat \! \* MERGEFORMAT </w:instrText>
      </w:r>
      <w:r w:rsidR="00222E77">
        <w:rPr>
          <w:rFonts w:cs="Times New Roman"/>
          <w:color w:val="000000"/>
          <w:szCs w:val="24"/>
          <w:shd w:val="clear" w:color="auto" w:fill="FFFFFF"/>
        </w:rPr>
        <w:fldChar w:fldCharType="separate"/>
      </w:r>
      <w:r w:rsidR="0008141F" w:rsidRPr="0008141F">
        <w:rPr>
          <w:rFonts w:cs="Times New Roman"/>
          <w:color w:val="000000"/>
          <w:szCs w:val="24"/>
          <w:shd w:val="clear" w:color="auto" w:fill="FFFFFF"/>
        </w:rPr>
        <w:instrText>(2.21)</w:instrText>
      </w:r>
      <w:r w:rsidR="00222E77">
        <w:rPr>
          <w:rFonts w:cs="Times New Roman"/>
          <w:color w:val="000000"/>
          <w:szCs w:val="24"/>
          <w:shd w:val="clear" w:color="auto" w:fill="FFFFFF"/>
        </w:rPr>
        <w:fldChar w:fldCharType="end"/>
      </w:r>
      <w:r w:rsidR="00222E77">
        <w:rPr>
          <w:rFonts w:cs="Times New Roman"/>
          <w:color w:val="000000"/>
          <w:szCs w:val="24"/>
          <w:shd w:val="clear" w:color="auto" w:fill="FFFFFF"/>
        </w:rPr>
        <w:fldChar w:fldCharType="end"/>
      </w:r>
      <w:r>
        <w:rPr>
          <w:rFonts w:cs="Times New Roman"/>
          <w:color w:val="000000"/>
          <w:szCs w:val="24"/>
          <w:shd w:val="clear" w:color="auto" w:fill="FFFFFF"/>
        </w:rPr>
        <w:t xml:space="preserve"> show </w:t>
      </w:r>
      <w:r w:rsidR="00894BCA" w:rsidRPr="00195966">
        <w:rPr>
          <w:rFonts w:cs="Times New Roman"/>
          <w:color w:val="000000"/>
          <w:szCs w:val="24"/>
          <w:shd w:val="clear" w:color="auto" w:fill="FFFFFF"/>
        </w:rPr>
        <w:t>the direct deposition to the skin</w:t>
      </w:r>
      <w:r>
        <w:rPr>
          <w:rFonts w:cs="Times New Roman"/>
          <w:color w:val="000000"/>
          <w:szCs w:val="24"/>
          <w:shd w:val="clear" w:color="auto" w:fill="FFFFFF"/>
        </w:rPr>
        <w:t xml:space="preserve"> in indoor and outdoor environments, respectively.</w:t>
      </w:r>
      <w:r w:rsidR="00894BCA" w:rsidRPr="00195966">
        <w:rPr>
          <w:rFonts w:cs="Times New Roman"/>
          <w:color w:val="000000"/>
          <w:szCs w:val="24"/>
          <w:shd w:val="clear" w:color="auto" w:fill="FFFFFF"/>
        </w:rPr>
        <w:t xml:space="preserve"> </w:t>
      </w:r>
    </w:p>
    <w:p w:rsidR="00222E77" w:rsidRDefault="00BF4953">
      <w:pPr>
        <w:spacing w:beforeLines="96" w:before="230" w:afterLines="120" w:after="288" w:line="480" w:lineRule="auto"/>
        <w:ind w:firstLine="720"/>
        <w:rPr>
          <w:rFonts w:cs="Times New Roman"/>
          <w:color w:val="000000"/>
          <w:szCs w:val="24"/>
          <w:shd w:val="clear" w:color="auto" w:fill="FFFFFF"/>
        </w:rPr>
      </w:pPr>
      <w:r>
        <w:rPr>
          <w:rFonts w:cs="Times New Roman"/>
          <w:color w:val="000000"/>
          <w:szCs w:val="24"/>
          <w:shd w:val="clear" w:color="auto" w:fill="FFFFFF"/>
        </w:rPr>
        <w:t>(</w:t>
      </w:r>
      <w:r w:rsidR="003D6BD0" w:rsidRPr="00195966">
        <w:rPr>
          <w:rFonts w:cs="Times New Roman"/>
          <w:color w:val="000000"/>
          <w:szCs w:val="24"/>
          <w:shd w:val="clear" w:color="auto" w:fill="FFFFFF"/>
        </w:rPr>
        <w:t>1</w:t>
      </w:r>
      <w:r>
        <w:rPr>
          <w:rFonts w:cs="Times New Roman"/>
          <w:color w:val="000000"/>
          <w:szCs w:val="24"/>
          <w:shd w:val="clear" w:color="auto" w:fill="FFFFFF"/>
        </w:rPr>
        <w:t>)</w:t>
      </w:r>
      <w:r w:rsidR="003D6BD0" w:rsidRPr="00195966">
        <w:rPr>
          <w:rFonts w:cs="Times New Roman"/>
          <w:color w:val="000000"/>
          <w:szCs w:val="24"/>
          <w:shd w:val="clear" w:color="auto" w:fill="FFFFFF"/>
        </w:rPr>
        <w:t xml:space="preserve"> </w:t>
      </w:r>
      <w:proofErr w:type="gramStart"/>
      <w:r w:rsidR="00713BBF">
        <w:rPr>
          <w:rFonts w:cs="Times New Roman"/>
          <w:color w:val="000000"/>
          <w:szCs w:val="24"/>
          <w:shd w:val="clear" w:color="auto" w:fill="FFFFFF"/>
        </w:rPr>
        <w:t>outdoor</w:t>
      </w:r>
      <w:proofErr w:type="gramEnd"/>
      <w:r w:rsidR="00894BCA" w:rsidRPr="00195966">
        <w:rPr>
          <w:rFonts w:cs="Times New Roman"/>
          <w:color w:val="000000"/>
          <w:szCs w:val="24"/>
          <w:shd w:val="clear" w:color="auto" w:fill="FFFFFF"/>
        </w:rPr>
        <w:t xml:space="preserve"> </w:t>
      </w:r>
    </w:p>
    <w:p w:rsidR="00561EA7" w:rsidRDefault="00561EA7" w:rsidP="00561EA7">
      <w:pPr>
        <w:pStyle w:val="MTDisplayEquation"/>
        <w:rPr>
          <w:shd w:val="clear" w:color="auto" w:fill="FFFFFF"/>
        </w:rPr>
      </w:pPr>
      <w:r>
        <w:rPr>
          <w:shd w:val="clear" w:color="auto" w:fill="FFFFFF"/>
        </w:rPr>
        <w:tab/>
      </w:r>
      <w:r w:rsidR="006474CF" w:rsidRPr="00DA5E76">
        <w:rPr>
          <w:position w:val="-12"/>
          <w:shd w:val="clear" w:color="auto" w:fill="FFFFFF"/>
        </w:rPr>
        <w:object w:dxaOrig="2400" w:dyaOrig="360">
          <v:shape id="_x0000_i1071" type="#_x0000_t75" style="width:121.1pt;height:18.55pt" o:ole="">
            <v:imagedata r:id="rId98" o:title=""/>
          </v:shape>
          <o:OLEObject Type="Embed" ProgID="Equation.DSMT4" ShapeID="_x0000_i1071" DrawAspect="Content" ObjectID="_1454703472" r:id="rId99"/>
        </w:object>
      </w:r>
      <w:r>
        <w:rPr>
          <w:shd w:val="clear" w:color="auto" w:fill="FFFFFF"/>
        </w:rPr>
        <w:t xml:space="preserve"> </w:t>
      </w:r>
      <w:r>
        <w:rPr>
          <w:shd w:val="clear" w:color="auto" w:fill="FFFFFF"/>
        </w:rPr>
        <w:tab/>
      </w:r>
      <w:r w:rsidR="00222E77">
        <w:rPr>
          <w:shd w:val="clear" w:color="auto" w:fill="FFFFFF"/>
        </w:rPr>
        <w:fldChar w:fldCharType="begin"/>
      </w:r>
      <w:r w:rsidR="006C6599">
        <w:rPr>
          <w:shd w:val="clear" w:color="auto" w:fill="FFFFFF"/>
        </w:rPr>
        <w:instrText xml:space="preserve"> MACROBUTTON MTPlaceRef \* MERGEFORMAT </w:instrText>
      </w:r>
      <w:r w:rsidR="00C91263">
        <w:fldChar w:fldCharType="begin"/>
      </w:r>
      <w:r w:rsidR="00C91263">
        <w:instrText xml:space="preserve"> SEQ MTEqn \h \* MERGEFORMAT </w:instrText>
      </w:r>
      <w:r w:rsidR="00C91263">
        <w:fldChar w:fldCharType="end"/>
      </w:r>
      <w:bookmarkStart w:id="32" w:name="ZEqnNum724084"/>
      <w:r w:rsidR="006C6599">
        <w:rPr>
          <w:shd w:val="clear" w:color="auto" w:fill="FFFFFF"/>
        </w:rPr>
        <w:instrText>(</w:instrText>
      </w:r>
      <w:r w:rsidR="007F0142">
        <w:fldChar w:fldCharType="begin"/>
      </w:r>
      <w:r w:rsidR="007F0142">
        <w:instrText xml:space="preserve"> SEQ MTChap \c \* Arabic \* MERGEFORMAT </w:instrText>
      </w:r>
      <w:r w:rsidR="007F0142">
        <w:fldChar w:fldCharType="separate"/>
      </w:r>
      <w:r w:rsidR="00222E77" w:rsidRPr="00B874A0">
        <w:rPr>
          <w:noProof/>
          <w:shd w:val="clear" w:color="auto" w:fill="FFFFFF"/>
        </w:rPr>
        <w:instrText>2</w:instrText>
      </w:r>
      <w:r w:rsidR="007F0142">
        <w:rPr>
          <w:noProof/>
          <w:shd w:val="clear" w:color="auto" w:fill="FFFFFF"/>
        </w:rPr>
        <w:fldChar w:fldCharType="end"/>
      </w:r>
      <w:r w:rsidR="006C6599">
        <w:rPr>
          <w:shd w:val="clear" w:color="auto" w:fill="FFFFFF"/>
        </w:rPr>
        <w:instrText>.</w:instrText>
      </w:r>
      <w:r w:rsidR="007F0142">
        <w:fldChar w:fldCharType="begin"/>
      </w:r>
      <w:r w:rsidR="007F0142">
        <w:instrText xml:space="preserve"> SEQ MTEqn \c \* Arabic \* MERGEFORMAT </w:instrText>
      </w:r>
      <w:r w:rsidR="007F0142">
        <w:fldChar w:fldCharType="separate"/>
      </w:r>
      <w:r w:rsidR="00222E77" w:rsidRPr="00B874A0">
        <w:rPr>
          <w:noProof/>
          <w:shd w:val="clear" w:color="auto" w:fill="FFFFFF"/>
        </w:rPr>
        <w:instrText>20</w:instrText>
      </w:r>
      <w:r w:rsidR="007F0142">
        <w:rPr>
          <w:noProof/>
          <w:shd w:val="clear" w:color="auto" w:fill="FFFFFF"/>
        </w:rPr>
        <w:fldChar w:fldCharType="end"/>
      </w:r>
      <w:r w:rsidR="006C6599">
        <w:rPr>
          <w:shd w:val="clear" w:color="auto" w:fill="FFFFFF"/>
        </w:rPr>
        <w:instrText>)</w:instrText>
      </w:r>
      <w:bookmarkEnd w:id="32"/>
      <w:r w:rsidR="00222E77">
        <w:rPr>
          <w:shd w:val="clear" w:color="auto" w:fill="FFFFFF"/>
        </w:rPr>
        <w:fldChar w:fldCharType="end"/>
      </w:r>
    </w:p>
    <w:p w:rsidR="003A2050" w:rsidRDefault="00BF4953">
      <w:pPr>
        <w:spacing w:beforeLines="96" w:before="230" w:afterLines="120" w:after="288" w:line="480" w:lineRule="auto"/>
        <w:ind w:firstLine="720"/>
        <w:rPr>
          <w:rFonts w:cs="Times New Roman"/>
          <w:color w:val="000000"/>
          <w:szCs w:val="24"/>
          <w:shd w:val="clear" w:color="auto" w:fill="FFFFFF"/>
        </w:rPr>
      </w:pPr>
      <w:r>
        <w:rPr>
          <w:rFonts w:cs="Times New Roman"/>
          <w:color w:val="000000"/>
          <w:szCs w:val="24"/>
          <w:shd w:val="clear" w:color="auto" w:fill="FFFFFF"/>
        </w:rPr>
        <w:t>(</w:t>
      </w:r>
      <w:r w:rsidR="00F96A59">
        <w:rPr>
          <w:rFonts w:cs="Times New Roman"/>
          <w:color w:val="000000"/>
          <w:szCs w:val="24"/>
          <w:shd w:val="clear" w:color="auto" w:fill="FFFFFF"/>
        </w:rPr>
        <w:t>2</w:t>
      </w:r>
      <w:r>
        <w:rPr>
          <w:rFonts w:cs="Times New Roman"/>
          <w:color w:val="000000"/>
          <w:szCs w:val="24"/>
          <w:shd w:val="clear" w:color="auto" w:fill="FFFFFF"/>
        </w:rPr>
        <w:t>)</w:t>
      </w:r>
      <w:r w:rsidR="00F96A59">
        <w:rPr>
          <w:rFonts w:cs="Times New Roman"/>
          <w:color w:val="000000"/>
          <w:szCs w:val="24"/>
          <w:shd w:val="clear" w:color="auto" w:fill="FFFFFF"/>
        </w:rPr>
        <w:t xml:space="preserve"> </w:t>
      </w:r>
      <w:proofErr w:type="gramStart"/>
      <w:r w:rsidR="00713BBF">
        <w:rPr>
          <w:rFonts w:cs="Times New Roman"/>
          <w:color w:val="000000"/>
          <w:szCs w:val="24"/>
          <w:shd w:val="clear" w:color="auto" w:fill="FFFFFF"/>
        </w:rPr>
        <w:t>indoor</w:t>
      </w:r>
      <w:proofErr w:type="gramEnd"/>
      <w:r w:rsidR="00F96A59">
        <w:rPr>
          <w:rFonts w:cs="Times New Roman"/>
          <w:color w:val="000000"/>
          <w:szCs w:val="24"/>
          <w:shd w:val="clear" w:color="auto" w:fill="FFFFFF"/>
        </w:rPr>
        <w:t xml:space="preserve"> </w:t>
      </w:r>
    </w:p>
    <w:p w:rsidR="00561EA7" w:rsidRDefault="00561EA7" w:rsidP="00561EA7">
      <w:pPr>
        <w:pStyle w:val="MTDisplayEquation"/>
        <w:rPr>
          <w:shd w:val="clear" w:color="auto" w:fill="FFFFFF"/>
        </w:rPr>
      </w:pPr>
      <w:r>
        <w:rPr>
          <w:shd w:val="clear" w:color="auto" w:fill="FFFFFF"/>
        </w:rPr>
        <w:tab/>
      </w:r>
      <w:r w:rsidR="006474CF" w:rsidRPr="00561EA7">
        <w:rPr>
          <w:position w:val="-30"/>
          <w:shd w:val="clear" w:color="auto" w:fill="FFFFFF"/>
        </w:rPr>
        <w:object w:dxaOrig="2760" w:dyaOrig="680">
          <v:shape id="_x0000_i1072" type="#_x0000_t75" style="width:139.1pt;height:34.9pt" o:ole="">
            <v:imagedata r:id="rId100" o:title=""/>
          </v:shape>
          <o:OLEObject Type="Embed" ProgID="Equation.DSMT4" ShapeID="_x0000_i1072" DrawAspect="Content" ObjectID="_1454703473" r:id="rId101"/>
        </w:object>
      </w:r>
      <w:r>
        <w:rPr>
          <w:shd w:val="clear" w:color="auto" w:fill="FFFFFF"/>
        </w:rPr>
        <w:t xml:space="preserve"> </w:t>
      </w:r>
      <w:r>
        <w:rPr>
          <w:shd w:val="clear" w:color="auto" w:fill="FFFFFF"/>
        </w:rPr>
        <w:tab/>
      </w:r>
      <w:r w:rsidR="00222E77">
        <w:rPr>
          <w:shd w:val="clear" w:color="auto" w:fill="FFFFFF"/>
        </w:rPr>
        <w:fldChar w:fldCharType="begin"/>
      </w:r>
      <w:r w:rsidR="006C6599">
        <w:rPr>
          <w:shd w:val="clear" w:color="auto" w:fill="FFFFFF"/>
        </w:rPr>
        <w:instrText xml:space="preserve"> MACROBUTTON MTPlaceRef \* MERGEFORMAT </w:instrText>
      </w:r>
      <w:r w:rsidR="00C91263">
        <w:fldChar w:fldCharType="begin"/>
      </w:r>
      <w:r w:rsidR="00C91263">
        <w:instrText xml:space="preserve"> SEQ MTEqn \h \* MERGEFORMAT </w:instrText>
      </w:r>
      <w:r w:rsidR="00C91263">
        <w:fldChar w:fldCharType="end"/>
      </w:r>
      <w:bookmarkStart w:id="33" w:name="ZEqnNum431203"/>
      <w:r w:rsidR="006C6599">
        <w:rPr>
          <w:shd w:val="clear" w:color="auto" w:fill="FFFFFF"/>
        </w:rPr>
        <w:instrText>(</w:instrText>
      </w:r>
      <w:r w:rsidR="007F0142">
        <w:fldChar w:fldCharType="begin"/>
      </w:r>
      <w:r w:rsidR="007F0142">
        <w:instrText xml:space="preserve"> SEQ MTChap \c \* Arabic \* MERGEFORMAT </w:instrText>
      </w:r>
      <w:r w:rsidR="007F0142">
        <w:fldChar w:fldCharType="separate"/>
      </w:r>
      <w:r w:rsidR="00222E77" w:rsidRPr="00B874A0">
        <w:rPr>
          <w:noProof/>
          <w:shd w:val="clear" w:color="auto" w:fill="FFFFFF"/>
        </w:rPr>
        <w:instrText>2</w:instrText>
      </w:r>
      <w:r w:rsidR="007F0142">
        <w:rPr>
          <w:noProof/>
          <w:shd w:val="clear" w:color="auto" w:fill="FFFFFF"/>
        </w:rPr>
        <w:fldChar w:fldCharType="end"/>
      </w:r>
      <w:r w:rsidR="006C6599">
        <w:rPr>
          <w:shd w:val="clear" w:color="auto" w:fill="FFFFFF"/>
        </w:rPr>
        <w:instrText>.</w:instrText>
      </w:r>
      <w:r w:rsidR="007F0142">
        <w:fldChar w:fldCharType="begin"/>
      </w:r>
      <w:r w:rsidR="007F0142">
        <w:instrText xml:space="preserve"> SEQ MTEqn \c \* Arabic \* MERGEFORMAT </w:instrText>
      </w:r>
      <w:r w:rsidR="007F0142">
        <w:fldChar w:fldCharType="separate"/>
      </w:r>
      <w:r w:rsidR="00222E77" w:rsidRPr="00B874A0">
        <w:rPr>
          <w:noProof/>
          <w:shd w:val="clear" w:color="auto" w:fill="FFFFFF"/>
        </w:rPr>
        <w:instrText>21</w:instrText>
      </w:r>
      <w:r w:rsidR="007F0142">
        <w:rPr>
          <w:noProof/>
          <w:shd w:val="clear" w:color="auto" w:fill="FFFFFF"/>
        </w:rPr>
        <w:fldChar w:fldCharType="end"/>
      </w:r>
      <w:r w:rsidR="006C6599">
        <w:rPr>
          <w:shd w:val="clear" w:color="auto" w:fill="FFFFFF"/>
        </w:rPr>
        <w:instrText>)</w:instrText>
      </w:r>
      <w:bookmarkEnd w:id="33"/>
      <w:r w:rsidR="00222E77">
        <w:rPr>
          <w:shd w:val="clear" w:color="auto" w:fill="FFFFFF"/>
        </w:rPr>
        <w:fldChar w:fldCharType="end"/>
      </w:r>
    </w:p>
    <w:p w:rsidR="00222E77" w:rsidRDefault="00D85CE5">
      <w:pPr>
        <w:spacing w:beforeLines="96" w:before="230" w:afterLines="120" w:after="288" w:line="480" w:lineRule="auto"/>
        <w:ind w:firstLine="720"/>
        <w:rPr>
          <w:rFonts w:cs="Times New Roman"/>
          <w:color w:val="000000"/>
          <w:szCs w:val="24"/>
          <w:shd w:val="clear" w:color="auto" w:fill="FFFFFF"/>
        </w:rPr>
      </w:pPr>
      <w:r w:rsidRPr="00195966">
        <w:rPr>
          <w:rFonts w:cs="Times New Roman"/>
          <w:color w:val="000000"/>
          <w:szCs w:val="24"/>
          <w:shd w:val="clear" w:color="auto" w:fill="FFFFFF"/>
        </w:rPr>
        <w:t>Where</w:t>
      </w:r>
    </w:p>
    <w:p w:rsidR="00222E77" w:rsidRDefault="00E91895">
      <w:pPr>
        <w:pStyle w:val="ab"/>
        <w:numPr>
          <w:ilvl w:val="0"/>
          <w:numId w:val="9"/>
        </w:numPr>
        <w:spacing w:beforeLines="96" w:before="230" w:afterLines="120" w:after="288" w:line="480" w:lineRule="auto"/>
        <w:ind w:left="1710" w:hanging="443"/>
        <w:rPr>
          <w:rFonts w:cs="Times New Roman"/>
          <w:color w:val="000000"/>
          <w:szCs w:val="24"/>
          <w:shd w:val="clear" w:color="auto" w:fill="FFFFFF"/>
        </w:rPr>
      </w:pPr>
      <w:bookmarkStart w:id="34" w:name="OLE_LINK11"/>
      <w:bookmarkStart w:id="35" w:name="OLE_LINK12"/>
      <w:proofErr w:type="spellStart"/>
      <w:r w:rsidRPr="00E91895">
        <w:rPr>
          <w:rFonts w:cs="Times New Roman"/>
          <w:i/>
          <w:color w:val="000000"/>
          <w:szCs w:val="24"/>
          <w:shd w:val="clear" w:color="auto" w:fill="FFFFFF"/>
        </w:rPr>
        <w:t>M</w:t>
      </w:r>
      <w:r w:rsidRPr="00E91895">
        <w:rPr>
          <w:rFonts w:cs="Times New Roman"/>
          <w:i/>
          <w:color w:val="000000"/>
          <w:szCs w:val="24"/>
          <w:shd w:val="clear" w:color="auto" w:fill="FFFFFF"/>
          <w:vertAlign w:val="subscript"/>
        </w:rPr>
        <w:t>indoor</w:t>
      </w:r>
      <w:proofErr w:type="spellEnd"/>
      <w:r w:rsidRPr="00E91895">
        <w:rPr>
          <w:rFonts w:cs="Times New Roman"/>
          <w:color w:val="000000"/>
          <w:szCs w:val="24"/>
          <w:shd w:val="clear" w:color="auto" w:fill="FFFFFF"/>
        </w:rPr>
        <w:t xml:space="preserve"> and </w:t>
      </w:r>
      <w:proofErr w:type="spellStart"/>
      <w:r w:rsidRPr="00E91895">
        <w:rPr>
          <w:rFonts w:cs="Times New Roman"/>
          <w:i/>
          <w:color w:val="000000"/>
          <w:szCs w:val="24"/>
          <w:shd w:val="clear" w:color="auto" w:fill="FFFFFF"/>
        </w:rPr>
        <w:t>M</w:t>
      </w:r>
      <w:r w:rsidRPr="00E91895">
        <w:rPr>
          <w:rFonts w:cs="Times New Roman"/>
          <w:i/>
          <w:color w:val="000000"/>
          <w:szCs w:val="24"/>
          <w:shd w:val="clear" w:color="auto" w:fill="FFFFFF"/>
          <w:vertAlign w:val="subscript"/>
        </w:rPr>
        <w:t>outdoor</w:t>
      </w:r>
      <w:proofErr w:type="spellEnd"/>
      <w:r w:rsidRPr="00E91895">
        <w:rPr>
          <w:rFonts w:cs="Times New Roman"/>
          <w:color w:val="000000"/>
          <w:szCs w:val="24"/>
          <w:shd w:val="clear" w:color="auto" w:fill="FFFFFF"/>
        </w:rPr>
        <w:t xml:space="preserve"> </w:t>
      </w:r>
      <w:proofErr w:type="gramStart"/>
      <w:r w:rsidRPr="00E91895">
        <w:rPr>
          <w:rFonts w:cs="Times New Roman"/>
          <w:color w:val="000000"/>
          <w:szCs w:val="24"/>
          <w:shd w:val="clear" w:color="auto" w:fill="FFFFFF"/>
        </w:rPr>
        <w:t xml:space="preserve">are </w:t>
      </w:r>
      <w:r w:rsidR="005404A7">
        <w:rPr>
          <w:rFonts w:cs="Times New Roman"/>
          <w:color w:val="000000"/>
          <w:szCs w:val="24"/>
          <w:shd w:val="clear" w:color="auto" w:fill="FFFFFF"/>
        </w:rPr>
        <w:t xml:space="preserve"> daily</w:t>
      </w:r>
      <w:proofErr w:type="gramEnd"/>
      <w:r w:rsidR="005404A7">
        <w:rPr>
          <w:rFonts w:cs="Times New Roman"/>
          <w:color w:val="000000"/>
          <w:szCs w:val="24"/>
          <w:shd w:val="clear" w:color="auto" w:fill="FFFFFF"/>
        </w:rPr>
        <w:t xml:space="preserve"> depositions of allergenic </w:t>
      </w:r>
      <w:r w:rsidR="00DA5E76">
        <w:rPr>
          <w:rFonts w:cs="Times New Roman"/>
          <w:color w:val="000000"/>
          <w:szCs w:val="24"/>
          <w:shd w:val="clear" w:color="auto" w:fill="FFFFFF"/>
        </w:rPr>
        <w:t xml:space="preserve">airborne </w:t>
      </w:r>
      <w:r w:rsidR="005404A7">
        <w:rPr>
          <w:rFonts w:cs="Times New Roman"/>
          <w:color w:val="000000"/>
          <w:szCs w:val="24"/>
          <w:shd w:val="clear" w:color="auto" w:fill="FFFFFF"/>
        </w:rPr>
        <w:t>pollen on the exposed skin surfac</w:t>
      </w:r>
      <w:r w:rsidR="00554F24">
        <w:rPr>
          <w:rFonts w:cs="Times New Roman"/>
          <w:color w:val="000000"/>
          <w:szCs w:val="24"/>
          <w:shd w:val="clear" w:color="auto" w:fill="FFFFFF"/>
        </w:rPr>
        <w:t>e</w:t>
      </w:r>
      <w:r w:rsidR="005404A7">
        <w:rPr>
          <w:rFonts w:cs="Times New Roman"/>
          <w:color w:val="000000"/>
          <w:szCs w:val="24"/>
          <w:shd w:val="clear" w:color="auto" w:fill="FFFFFF"/>
        </w:rPr>
        <w:t xml:space="preserve"> in indoor and outdoor environments, respectively.</w:t>
      </w:r>
    </w:p>
    <w:p w:rsidR="00222E77" w:rsidRDefault="00E91895">
      <w:pPr>
        <w:pStyle w:val="ab"/>
        <w:numPr>
          <w:ilvl w:val="0"/>
          <w:numId w:val="9"/>
        </w:numPr>
        <w:spacing w:beforeLines="96" w:before="230" w:afterLines="120" w:after="288" w:line="480" w:lineRule="auto"/>
        <w:ind w:left="1710" w:hanging="443"/>
        <w:rPr>
          <w:rFonts w:cs="Times New Roman"/>
          <w:color w:val="000000"/>
          <w:szCs w:val="24"/>
          <w:shd w:val="clear" w:color="auto" w:fill="FFFFFF"/>
        </w:rPr>
      </w:pPr>
      <w:proofErr w:type="gramStart"/>
      <w:r w:rsidRPr="00E91895">
        <w:rPr>
          <w:rFonts w:cs="Times New Roman"/>
          <w:i/>
          <w:color w:val="000000"/>
          <w:szCs w:val="24"/>
          <w:shd w:val="clear" w:color="auto" w:fill="FFFFFF"/>
        </w:rPr>
        <w:t>S</w:t>
      </w:r>
      <w:r w:rsidR="00897E90" w:rsidRPr="00897E90">
        <w:rPr>
          <w:rFonts w:cs="Times New Roman"/>
          <w:i/>
          <w:color w:val="000000"/>
          <w:szCs w:val="24"/>
          <w:shd w:val="clear" w:color="auto" w:fill="FFFFFF"/>
          <w:vertAlign w:val="subscript"/>
        </w:rPr>
        <w:t>a</w:t>
      </w:r>
      <w:proofErr w:type="gramEnd"/>
      <w:r w:rsidRPr="00E91895">
        <w:rPr>
          <w:rFonts w:cs="Times New Roman"/>
          <w:color w:val="000000"/>
          <w:szCs w:val="24"/>
          <w:shd w:val="clear" w:color="auto" w:fill="FFFFFF"/>
        </w:rPr>
        <w:t xml:space="preserve"> is the skin area (m</w:t>
      </w:r>
      <w:r w:rsidRPr="00E91895">
        <w:rPr>
          <w:rFonts w:cs="Times New Roman"/>
          <w:color w:val="000000"/>
          <w:szCs w:val="24"/>
          <w:shd w:val="clear" w:color="auto" w:fill="FFFFFF"/>
          <w:vertAlign w:val="superscript"/>
        </w:rPr>
        <w:t>2</w:t>
      </w:r>
      <w:r w:rsidRPr="00E91895">
        <w:rPr>
          <w:rFonts w:cs="Times New Roman"/>
          <w:color w:val="000000"/>
          <w:szCs w:val="24"/>
          <w:shd w:val="clear" w:color="auto" w:fill="FFFFFF"/>
        </w:rPr>
        <w:t>)</w:t>
      </w:r>
      <w:r w:rsidR="00DA5E76">
        <w:rPr>
          <w:rFonts w:cs="Times New Roman"/>
          <w:color w:val="000000"/>
          <w:szCs w:val="24"/>
          <w:shd w:val="clear" w:color="auto" w:fill="FFFFFF"/>
        </w:rPr>
        <w:t>.</w:t>
      </w:r>
    </w:p>
    <w:p w:rsidR="00222E77" w:rsidRDefault="006474CF">
      <w:pPr>
        <w:pStyle w:val="ab"/>
        <w:numPr>
          <w:ilvl w:val="0"/>
          <w:numId w:val="11"/>
        </w:numPr>
        <w:spacing w:beforeLines="96" w:before="230" w:afterLines="120" w:after="288" w:line="480" w:lineRule="auto"/>
        <w:ind w:left="1710" w:hanging="570"/>
        <w:rPr>
          <w:rFonts w:cs="Times New Roman"/>
          <w:color w:val="000000"/>
          <w:szCs w:val="24"/>
          <w:shd w:val="clear" w:color="auto" w:fill="FFFFFF"/>
        </w:rPr>
      </w:pPr>
      <w:proofErr w:type="spellStart"/>
      <w:r w:rsidRPr="00CE4331">
        <w:rPr>
          <w:rFonts w:cs="Times New Roman"/>
          <w:i/>
          <w:color w:val="000000"/>
          <w:szCs w:val="24"/>
          <w:shd w:val="clear" w:color="auto" w:fill="FFFFFF"/>
        </w:rPr>
        <w:t>R</w:t>
      </w:r>
      <w:r w:rsidRPr="00CE4331">
        <w:rPr>
          <w:rFonts w:cs="Times New Roman"/>
          <w:i/>
          <w:color w:val="000000"/>
          <w:szCs w:val="24"/>
          <w:shd w:val="clear" w:color="auto" w:fill="FFFFFF"/>
          <w:vertAlign w:val="subscript"/>
        </w:rPr>
        <w:t>t</w:t>
      </w:r>
      <w:proofErr w:type="spellEnd"/>
      <w:r>
        <w:rPr>
          <w:rFonts w:cs="Times New Roman"/>
          <w:color w:val="000000"/>
          <w:szCs w:val="24"/>
          <w:shd w:val="clear" w:color="auto" w:fill="FFFFFF"/>
        </w:rPr>
        <w:t xml:space="preserve"> the ratio</w:t>
      </w:r>
      <w:r w:rsidRPr="002B4AD8">
        <w:rPr>
          <w:rFonts w:cs="Times New Roman"/>
          <w:color w:val="000000"/>
          <w:szCs w:val="24"/>
          <w:shd w:val="clear" w:color="auto" w:fill="FFFFFF"/>
        </w:rPr>
        <w:t xml:space="preserve"> of the skin which are expose</w:t>
      </w:r>
      <w:r>
        <w:rPr>
          <w:rFonts w:cs="Times New Roman"/>
          <w:color w:val="000000"/>
          <w:szCs w:val="24"/>
          <w:shd w:val="clear" w:color="auto" w:fill="FFFFFF"/>
        </w:rPr>
        <w:t>d</w:t>
      </w:r>
      <w:r w:rsidRPr="002B4AD8">
        <w:rPr>
          <w:rFonts w:cs="Times New Roman"/>
          <w:color w:val="000000"/>
          <w:szCs w:val="24"/>
          <w:shd w:val="clear" w:color="auto" w:fill="FFFFFF"/>
        </w:rPr>
        <w:t xml:space="preserve"> to pollens</w:t>
      </w:r>
      <w:r>
        <w:rPr>
          <w:rFonts w:cs="Times New Roman"/>
          <w:color w:val="000000"/>
          <w:szCs w:val="24"/>
          <w:shd w:val="clear" w:color="auto" w:fill="FFFFFF"/>
        </w:rPr>
        <w:t xml:space="preserve"> </w:t>
      </w:r>
      <w:r w:rsidRPr="002B4AD8">
        <w:rPr>
          <w:rFonts w:cs="Times New Roman"/>
          <w:color w:val="000000"/>
          <w:szCs w:val="24"/>
          <w:shd w:val="clear" w:color="auto" w:fill="FFFFFF"/>
        </w:rPr>
        <w:t>(head, arm, hand, leg)</w:t>
      </w:r>
      <w:r>
        <w:rPr>
          <w:rFonts w:cs="Times New Roman"/>
          <w:color w:val="000000"/>
          <w:szCs w:val="24"/>
          <w:shd w:val="clear" w:color="auto" w:fill="FFFFFF"/>
        </w:rPr>
        <w:t xml:space="preserve"> (dimensionless)</w:t>
      </w:r>
    </w:p>
    <w:p w:rsidR="00222E77" w:rsidRDefault="00E91895">
      <w:pPr>
        <w:pStyle w:val="ab"/>
        <w:numPr>
          <w:ilvl w:val="0"/>
          <w:numId w:val="9"/>
        </w:numPr>
        <w:spacing w:beforeLines="96" w:before="230" w:afterLines="120" w:after="288" w:line="480" w:lineRule="auto"/>
        <w:ind w:left="1710" w:hanging="443"/>
        <w:rPr>
          <w:rFonts w:cs="Times New Roman"/>
          <w:color w:val="000000"/>
          <w:szCs w:val="24"/>
          <w:shd w:val="clear" w:color="auto" w:fill="FFFFFF"/>
        </w:rPr>
      </w:pPr>
      <w:r w:rsidRPr="00E91895">
        <w:rPr>
          <w:rFonts w:cs="Times New Roman"/>
          <w:color w:val="000000"/>
          <w:szCs w:val="24"/>
          <w:shd w:val="clear" w:color="auto" w:fill="FFFFFF"/>
        </w:rPr>
        <w:t xml:space="preserve">The parameters </w:t>
      </w:r>
      <w:proofErr w:type="spellStart"/>
      <w:proofErr w:type="gramStart"/>
      <w:r w:rsidRPr="00E91895">
        <w:rPr>
          <w:rFonts w:cs="Times New Roman"/>
          <w:i/>
          <w:color w:val="000000"/>
          <w:szCs w:val="24"/>
          <w:shd w:val="clear" w:color="auto" w:fill="FFFFFF"/>
        </w:rPr>
        <w:t>v</w:t>
      </w:r>
      <w:r w:rsidRPr="00E91895">
        <w:rPr>
          <w:rFonts w:cs="Times New Roman"/>
          <w:i/>
          <w:color w:val="000000"/>
          <w:szCs w:val="24"/>
          <w:shd w:val="clear" w:color="auto" w:fill="FFFFFF"/>
          <w:vertAlign w:val="subscript"/>
        </w:rPr>
        <w:t>d</w:t>
      </w:r>
      <w:proofErr w:type="spellEnd"/>
      <w:proofErr w:type="gramEnd"/>
      <w:r w:rsidRPr="00E91895">
        <w:rPr>
          <w:rFonts w:cs="Times New Roman"/>
          <w:color w:val="000000"/>
          <w:szCs w:val="24"/>
          <w:shd w:val="clear" w:color="auto" w:fill="FFFFFF"/>
        </w:rPr>
        <w:t xml:space="preserve"> (m s</w:t>
      </w:r>
      <w:r w:rsidRPr="00E91895">
        <w:rPr>
          <w:rFonts w:cs="Times New Roman"/>
          <w:color w:val="000000"/>
          <w:szCs w:val="24"/>
          <w:shd w:val="clear" w:color="auto" w:fill="FFFFFF"/>
          <w:vertAlign w:val="superscript"/>
        </w:rPr>
        <w:t>-1</w:t>
      </w:r>
      <w:r w:rsidRPr="00E91895">
        <w:rPr>
          <w:rFonts w:cs="Times New Roman"/>
          <w:color w:val="000000"/>
          <w:szCs w:val="24"/>
          <w:shd w:val="clear" w:color="auto" w:fill="FFFFFF"/>
        </w:rPr>
        <w:t xml:space="preserve">) and </w:t>
      </w:r>
      <m:oMath>
        <m:sSub>
          <m:sSubPr>
            <m:ctrlPr>
              <w:rPr>
                <w:rFonts w:ascii="Cambria Math" w:hAnsi="Cambria Math" w:cs="Times New Roman"/>
                <w:i/>
                <w:color w:val="000000"/>
                <w:szCs w:val="24"/>
                <w:shd w:val="clear" w:color="auto" w:fill="FFFFFF"/>
              </w:rPr>
            </m:ctrlPr>
          </m:sSubPr>
          <m:e>
            <m:r>
              <w:rPr>
                <w:rFonts w:ascii="Cambria Math" w:hAnsi="Cambria Math" w:cs="Times New Roman"/>
                <w:color w:val="000000"/>
                <w:szCs w:val="24"/>
                <w:shd w:val="clear" w:color="auto" w:fill="FFFFFF"/>
              </w:rPr>
              <m:t>λ</m:t>
            </m:r>
          </m:e>
          <m:sub>
            <m:r>
              <w:rPr>
                <w:rFonts w:ascii="Cambria Math" w:hAnsi="Cambria Math" w:cs="Times New Roman"/>
                <w:color w:val="000000"/>
                <w:szCs w:val="24"/>
                <w:shd w:val="clear" w:color="auto" w:fill="FFFFFF"/>
              </w:rPr>
              <m:t>v</m:t>
            </m:r>
          </m:sub>
        </m:sSub>
      </m:oMath>
      <w:r w:rsidRPr="00E91895">
        <w:rPr>
          <w:rFonts w:cs="Times New Roman"/>
          <w:color w:val="000000"/>
          <w:szCs w:val="24"/>
          <w:shd w:val="clear" w:color="auto" w:fill="FFFFFF"/>
        </w:rPr>
        <w:t xml:space="preserve"> (dimensionless) are indoor deposition velocity and </w:t>
      </w:r>
      <w:r w:rsidR="00974106">
        <w:rPr>
          <w:color w:val="000000"/>
          <w:shd w:val="clear" w:color="auto" w:fill="FFFFFF"/>
        </w:rPr>
        <w:t xml:space="preserve">indoor </w:t>
      </w:r>
      <w:r w:rsidR="00974106" w:rsidRPr="00195966">
        <w:rPr>
          <w:color w:val="000000"/>
          <w:shd w:val="clear" w:color="auto" w:fill="FFFFFF"/>
        </w:rPr>
        <w:t>ventilation</w:t>
      </w:r>
      <w:r w:rsidR="00974106">
        <w:rPr>
          <w:color w:val="000000"/>
          <w:shd w:val="clear" w:color="auto" w:fill="FFFFFF"/>
        </w:rPr>
        <w:t xml:space="preserve"> rate</w:t>
      </w:r>
      <w:r w:rsidRPr="00E91895">
        <w:rPr>
          <w:rFonts w:cs="Times New Roman"/>
          <w:color w:val="000000"/>
          <w:szCs w:val="24"/>
          <w:shd w:val="clear" w:color="auto" w:fill="FFFFFF"/>
        </w:rPr>
        <w:t>, respectively.</w:t>
      </w:r>
    </w:p>
    <w:bookmarkEnd w:id="34"/>
    <w:bookmarkEnd w:id="35"/>
    <w:p w:rsidR="00222E77" w:rsidRDefault="002169D9">
      <w:pPr>
        <w:spacing w:beforeLines="96" w:before="230" w:afterLines="120" w:after="288" w:line="480" w:lineRule="auto"/>
        <w:ind w:firstLine="720"/>
        <w:rPr>
          <w:rFonts w:cs="Times New Roman"/>
          <w:color w:val="000000"/>
          <w:szCs w:val="24"/>
          <w:shd w:val="clear" w:color="auto" w:fill="FFFFFF"/>
        </w:rPr>
      </w:pPr>
      <w:r>
        <w:rPr>
          <w:rFonts w:cs="Times New Roman"/>
          <w:color w:val="000000"/>
          <w:szCs w:val="24"/>
          <w:shd w:val="clear" w:color="auto" w:fill="FFFFFF"/>
        </w:rPr>
        <w:lastRenderedPageBreak/>
        <w:t xml:space="preserve">After the pollen </w:t>
      </w:r>
      <w:r w:rsidR="002B4AD8">
        <w:rPr>
          <w:rFonts w:cs="Times New Roman"/>
          <w:color w:val="000000"/>
          <w:szCs w:val="24"/>
          <w:shd w:val="clear" w:color="auto" w:fill="FFFFFF"/>
        </w:rPr>
        <w:t>deposit</w:t>
      </w:r>
      <w:r w:rsidR="00DF1153">
        <w:rPr>
          <w:rFonts w:cs="Times New Roman"/>
          <w:color w:val="000000"/>
          <w:szCs w:val="24"/>
          <w:shd w:val="clear" w:color="auto" w:fill="FFFFFF"/>
        </w:rPr>
        <w:t>s</w:t>
      </w:r>
      <w:r>
        <w:rPr>
          <w:rFonts w:cs="Times New Roman"/>
          <w:color w:val="000000"/>
          <w:szCs w:val="24"/>
          <w:shd w:val="clear" w:color="auto" w:fill="FFFFFF"/>
        </w:rPr>
        <w:t xml:space="preserve"> </w:t>
      </w:r>
      <w:r w:rsidR="002B4AD8">
        <w:rPr>
          <w:rFonts w:cs="Times New Roman"/>
          <w:color w:val="000000"/>
          <w:szCs w:val="24"/>
          <w:shd w:val="clear" w:color="auto" w:fill="FFFFFF"/>
        </w:rPr>
        <w:t xml:space="preserve">on </w:t>
      </w:r>
      <w:r>
        <w:rPr>
          <w:rFonts w:cs="Times New Roman"/>
          <w:color w:val="000000"/>
          <w:szCs w:val="24"/>
          <w:shd w:val="clear" w:color="auto" w:fill="FFFFFF"/>
        </w:rPr>
        <w:t xml:space="preserve">the skin, some pollen may </w:t>
      </w:r>
      <w:r w:rsidR="00A273CD">
        <w:rPr>
          <w:rFonts w:cs="Times New Roman"/>
          <w:color w:val="000000"/>
          <w:szCs w:val="24"/>
          <w:shd w:val="clear" w:color="auto" w:fill="FFFFFF"/>
        </w:rPr>
        <w:t xml:space="preserve">adhere </w:t>
      </w:r>
      <w:r>
        <w:rPr>
          <w:rFonts w:cs="Times New Roman"/>
          <w:color w:val="000000"/>
          <w:szCs w:val="24"/>
          <w:shd w:val="clear" w:color="auto" w:fill="FFFFFF"/>
        </w:rPr>
        <w:t xml:space="preserve">to </w:t>
      </w:r>
      <w:r w:rsidR="002F0C52">
        <w:rPr>
          <w:rFonts w:cs="Times New Roman"/>
          <w:color w:val="000000"/>
          <w:szCs w:val="24"/>
          <w:shd w:val="clear" w:color="auto" w:fill="FFFFFF"/>
        </w:rPr>
        <w:t>skin</w:t>
      </w:r>
      <w:r>
        <w:rPr>
          <w:rFonts w:cs="Times New Roman"/>
          <w:color w:val="000000"/>
          <w:szCs w:val="24"/>
          <w:shd w:val="clear" w:color="auto" w:fill="FFFFFF"/>
        </w:rPr>
        <w:t xml:space="preserve">, and cause </w:t>
      </w:r>
      <w:r w:rsidR="0096061F">
        <w:rPr>
          <w:rFonts w:cs="Times New Roman"/>
          <w:color w:val="000000"/>
          <w:szCs w:val="24"/>
          <w:shd w:val="clear" w:color="auto" w:fill="FFFFFF"/>
        </w:rPr>
        <w:t xml:space="preserve">an </w:t>
      </w:r>
      <w:r>
        <w:rPr>
          <w:rFonts w:cs="Times New Roman"/>
          <w:color w:val="000000"/>
          <w:szCs w:val="24"/>
          <w:shd w:val="clear" w:color="auto" w:fill="FFFFFF"/>
        </w:rPr>
        <w:t xml:space="preserve">allergic reaction such as </w:t>
      </w:r>
      <w:r w:rsidR="0096061F">
        <w:rPr>
          <w:rFonts w:cs="Times New Roman"/>
          <w:color w:val="000000"/>
          <w:szCs w:val="24"/>
          <w:shd w:val="clear" w:color="auto" w:fill="FFFFFF"/>
        </w:rPr>
        <w:t xml:space="preserve">irritation and </w:t>
      </w:r>
      <w:r>
        <w:rPr>
          <w:rFonts w:cs="Times New Roman"/>
          <w:color w:val="000000"/>
          <w:szCs w:val="24"/>
          <w:shd w:val="clear" w:color="auto" w:fill="FFFFFF"/>
        </w:rPr>
        <w:t>redness of the skin.</w:t>
      </w:r>
      <w:r w:rsidR="004B389E" w:rsidRPr="004B389E">
        <w:rPr>
          <w:rFonts w:cs="Times New Roman"/>
          <w:color w:val="000000"/>
          <w:szCs w:val="24"/>
          <w:shd w:val="clear" w:color="auto" w:fill="FFFFFF"/>
        </w:rPr>
        <w:t xml:space="preserve"> </w:t>
      </w:r>
      <w:r w:rsidR="004B389E">
        <w:rPr>
          <w:rFonts w:cs="Times New Roman"/>
          <w:color w:val="000000"/>
          <w:szCs w:val="24"/>
          <w:shd w:val="clear" w:color="auto" w:fill="FFFFFF"/>
        </w:rPr>
        <w:t>We use a parameter called efficiency of adherence to skin (</w:t>
      </w:r>
      <w:proofErr w:type="spellStart"/>
      <w:r w:rsidR="004B389E" w:rsidRPr="00CE4331">
        <w:rPr>
          <w:rFonts w:cs="Times New Roman"/>
          <w:i/>
          <w:color w:val="000000"/>
          <w:szCs w:val="24"/>
          <w:shd w:val="clear" w:color="auto" w:fill="FFFFFF"/>
        </w:rPr>
        <w:t>L</w:t>
      </w:r>
      <w:r w:rsidR="004B389E" w:rsidRPr="00CE4331">
        <w:rPr>
          <w:rFonts w:cs="Times New Roman"/>
          <w:i/>
          <w:color w:val="000000"/>
          <w:szCs w:val="24"/>
          <w:shd w:val="clear" w:color="auto" w:fill="FFFFFF"/>
          <w:vertAlign w:val="subscript"/>
        </w:rPr>
        <w:t>r</w:t>
      </w:r>
      <w:proofErr w:type="spellEnd"/>
      <w:r w:rsidR="00897E90" w:rsidRPr="00897E90">
        <w:rPr>
          <w:rFonts w:cs="Times New Roman"/>
          <w:color w:val="000000"/>
          <w:szCs w:val="24"/>
          <w:shd w:val="clear" w:color="auto" w:fill="FFFFFF"/>
        </w:rPr>
        <w:t>)</w:t>
      </w:r>
      <w:r w:rsidR="004B389E" w:rsidRPr="00FC1F49">
        <w:rPr>
          <w:rFonts w:cs="Times New Roman"/>
          <w:color w:val="000000"/>
          <w:szCs w:val="24"/>
          <w:shd w:val="clear" w:color="auto" w:fill="FFFFFF"/>
        </w:rPr>
        <w:t xml:space="preserve"> </w:t>
      </w:r>
      <w:r w:rsidR="004B389E">
        <w:rPr>
          <w:rFonts w:cs="Times New Roman"/>
          <w:color w:val="000000"/>
          <w:szCs w:val="24"/>
          <w:shd w:val="clear" w:color="auto" w:fill="FFFFFF"/>
        </w:rPr>
        <w:t>to illustrate this effect.</w:t>
      </w:r>
      <w:r>
        <w:rPr>
          <w:rFonts w:cs="Times New Roman"/>
          <w:color w:val="000000"/>
          <w:szCs w:val="24"/>
          <w:shd w:val="clear" w:color="auto" w:fill="FFFFFF"/>
        </w:rPr>
        <w:t xml:space="preserve"> </w:t>
      </w:r>
      <w:r w:rsidR="002F0C52">
        <w:rPr>
          <w:rFonts w:cs="Times New Roman"/>
          <w:color w:val="000000"/>
          <w:szCs w:val="24"/>
          <w:shd w:val="clear" w:color="auto" w:fill="FFFFFF"/>
        </w:rPr>
        <w:t xml:space="preserve">In addition, the airborne </w:t>
      </w:r>
      <w:r w:rsidR="004B389E">
        <w:rPr>
          <w:rFonts w:cs="Times New Roman"/>
          <w:color w:val="000000"/>
          <w:szCs w:val="24"/>
          <w:shd w:val="clear" w:color="auto" w:fill="FFFFFF"/>
        </w:rPr>
        <w:t>pollen could be removed</w:t>
      </w:r>
      <w:r w:rsidR="002F0C52">
        <w:rPr>
          <w:rFonts w:cs="Times New Roman"/>
          <w:color w:val="000000"/>
          <w:szCs w:val="24"/>
          <w:shd w:val="clear" w:color="auto" w:fill="FFFFFF"/>
        </w:rPr>
        <w:t xml:space="preserve"> by many activities including wind blowing, water washing or hand/object touching.</w:t>
      </w:r>
      <w:r w:rsidR="004B389E">
        <w:rPr>
          <w:rFonts w:cs="Times New Roman"/>
          <w:color w:val="000000"/>
          <w:szCs w:val="24"/>
          <w:shd w:val="clear" w:color="auto" w:fill="FFFFFF"/>
        </w:rPr>
        <w:t>,</w:t>
      </w:r>
      <w:r w:rsidR="004B389E" w:rsidRPr="004B389E">
        <w:rPr>
          <w:rFonts w:cs="Times New Roman"/>
          <w:color w:val="000000"/>
          <w:szCs w:val="24"/>
          <w:shd w:val="clear" w:color="auto" w:fill="FFFFFF"/>
        </w:rPr>
        <w:t xml:space="preserve"> </w:t>
      </w:r>
      <w:r w:rsidR="004B389E">
        <w:rPr>
          <w:rFonts w:cs="Times New Roman"/>
          <w:color w:val="000000"/>
          <w:szCs w:val="24"/>
          <w:shd w:val="clear" w:color="auto" w:fill="FFFFFF"/>
        </w:rPr>
        <w:t>We use a parameter called removal coefficient of the pollens on the skin (</w:t>
      </w:r>
      <w:proofErr w:type="spellStart"/>
      <w:r w:rsidR="004B389E" w:rsidRPr="00CE4331">
        <w:rPr>
          <w:rFonts w:cs="Times New Roman"/>
          <w:i/>
          <w:color w:val="000000"/>
          <w:szCs w:val="24"/>
          <w:shd w:val="clear" w:color="auto" w:fill="FFFFFF"/>
        </w:rPr>
        <w:t>R</w:t>
      </w:r>
      <w:r w:rsidR="004B389E" w:rsidRPr="00CE4331">
        <w:rPr>
          <w:rFonts w:cs="Times New Roman"/>
          <w:i/>
          <w:color w:val="000000"/>
          <w:szCs w:val="24"/>
          <w:shd w:val="clear" w:color="auto" w:fill="FFFFFF"/>
          <w:vertAlign w:val="subscript"/>
        </w:rPr>
        <w:t>m</w:t>
      </w:r>
      <w:proofErr w:type="spellEnd"/>
      <w:r w:rsidR="00897E90" w:rsidRPr="00897E90">
        <w:rPr>
          <w:rFonts w:cs="Times New Roman"/>
          <w:color w:val="000000"/>
          <w:szCs w:val="24"/>
          <w:shd w:val="clear" w:color="auto" w:fill="FFFFFF"/>
        </w:rPr>
        <w:t>)</w:t>
      </w:r>
      <w:r w:rsidR="004B389E" w:rsidRPr="00FC1F49">
        <w:rPr>
          <w:rFonts w:cs="Times New Roman"/>
          <w:color w:val="000000"/>
          <w:szCs w:val="24"/>
          <w:shd w:val="clear" w:color="auto" w:fill="FFFFFF"/>
        </w:rPr>
        <w:t xml:space="preserve"> </w:t>
      </w:r>
      <w:r w:rsidR="004B389E">
        <w:rPr>
          <w:rFonts w:cs="Times New Roman"/>
          <w:color w:val="000000"/>
          <w:szCs w:val="24"/>
          <w:shd w:val="clear" w:color="auto" w:fill="FFFFFF"/>
        </w:rPr>
        <w:t xml:space="preserve">to illustrate this </w:t>
      </w:r>
      <w:proofErr w:type="spellStart"/>
      <w:r w:rsidR="004B389E">
        <w:rPr>
          <w:rFonts w:cs="Times New Roman"/>
          <w:color w:val="000000"/>
          <w:szCs w:val="24"/>
          <w:shd w:val="clear" w:color="auto" w:fill="FFFFFF"/>
        </w:rPr>
        <w:t>effect</w:t>
      </w:r>
      <w:r w:rsidR="003A5622">
        <w:rPr>
          <w:rFonts w:cs="Times New Roman"/>
          <w:color w:val="000000"/>
          <w:szCs w:val="24"/>
          <w:shd w:val="clear" w:color="auto" w:fill="FFFFFF"/>
        </w:rPr>
        <w:t>.The</w:t>
      </w:r>
      <w:proofErr w:type="spellEnd"/>
      <w:r w:rsidR="003A5622">
        <w:rPr>
          <w:rFonts w:cs="Times New Roman"/>
          <w:color w:val="000000"/>
          <w:szCs w:val="24"/>
          <w:shd w:val="clear" w:color="auto" w:fill="FFFFFF"/>
        </w:rPr>
        <w:t xml:space="preserve"> equation is shown in </w:t>
      </w:r>
      <w:r w:rsidR="00222E77">
        <w:rPr>
          <w:rFonts w:cs="Times New Roman"/>
          <w:color w:val="000000"/>
          <w:szCs w:val="24"/>
          <w:shd w:val="clear" w:color="auto" w:fill="FFFFFF"/>
        </w:rPr>
        <w:fldChar w:fldCharType="begin"/>
      </w:r>
      <w:r w:rsidR="003A5622">
        <w:rPr>
          <w:rFonts w:cs="Times New Roman"/>
          <w:color w:val="000000"/>
          <w:szCs w:val="24"/>
          <w:shd w:val="clear" w:color="auto" w:fill="FFFFFF"/>
        </w:rPr>
        <w:instrText xml:space="preserve"> GOTOBUTTON ZEqnNum144030  \* MERGEFORMAT </w:instrText>
      </w:r>
      <w:r w:rsidR="00222E77">
        <w:rPr>
          <w:rFonts w:cs="Times New Roman"/>
          <w:color w:val="000000"/>
          <w:szCs w:val="24"/>
          <w:shd w:val="clear" w:color="auto" w:fill="FFFFFF"/>
        </w:rPr>
        <w:fldChar w:fldCharType="begin"/>
      </w:r>
      <w:r w:rsidR="003A5622">
        <w:rPr>
          <w:rFonts w:cs="Times New Roman"/>
          <w:color w:val="000000"/>
          <w:szCs w:val="24"/>
          <w:shd w:val="clear" w:color="auto" w:fill="FFFFFF"/>
        </w:rPr>
        <w:instrText xml:space="preserve"> REF ZEqnNum144030 \* Charformat \! \* MERGEFORMAT </w:instrText>
      </w:r>
      <w:r w:rsidR="00222E77">
        <w:rPr>
          <w:rFonts w:cs="Times New Roman"/>
          <w:color w:val="000000"/>
          <w:szCs w:val="24"/>
          <w:shd w:val="clear" w:color="auto" w:fill="FFFFFF"/>
        </w:rPr>
        <w:fldChar w:fldCharType="separate"/>
      </w:r>
      <w:r w:rsidR="0008141F" w:rsidRPr="0008141F">
        <w:rPr>
          <w:rFonts w:cs="Times New Roman"/>
          <w:color w:val="000000"/>
          <w:szCs w:val="24"/>
          <w:shd w:val="clear" w:color="auto" w:fill="FFFFFF"/>
        </w:rPr>
        <w:instrText>(2.22)</w:instrText>
      </w:r>
      <w:r w:rsidR="00222E77">
        <w:rPr>
          <w:rFonts w:cs="Times New Roman"/>
          <w:color w:val="000000"/>
          <w:szCs w:val="24"/>
          <w:shd w:val="clear" w:color="auto" w:fill="FFFFFF"/>
        </w:rPr>
        <w:fldChar w:fldCharType="end"/>
      </w:r>
      <w:r w:rsidR="00222E77">
        <w:rPr>
          <w:rFonts w:cs="Times New Roman"/>
          <w:color w:val="000000"/>
          <w:szCs w:val="24"/>
          <w:shd w:val="clear" w:color="auto" w:fill="FFFFFF"/>
        </w:rPr>
        <w:fldChar w:fldCharType="end"/>
      </w:r>
      <w:r w:rsidR="003A5622">
        <w:rPr>
          <w:rFonts w:cs="Times New Roman"/>
          <w:color w:val="000000"/>
          <w:szCs w:val="24"/>
          <w:shd w:val="clear" w:color="auto" w:fill="FFFFFF"/>
        </w:rPr>
        <w:t>.</w:t>
      </w:r>
    </w:p>
    <w:p w:rsidR="00222E77" w:rsidRDefault="002169D9">
      <w:pPr>
        <w:pStyle w:val="MTDisplayEquation"/>
        <w:spacing w:beforeLines="96" w:before="230" w:afterLines="120" w:after="288"/>
        <w:ind w:firstLine="720"/>
        <w:rPr>
          <w:shd w:val="clear" w:color="auto" w:fill="FFFFFF"/>
        </w:rPr>
      </w:pPr>
      <w:r>
        <w:rPr>
          <w:shd w:val="clear" w:color="auto" w:fill="FFFFFF"/>
        </w:rPr>
        <w:tab/>
      </w:r>
      <w:r w:rsidR="00554F24" w:rsidRPr="000E6B8A">
        <w:rPr>
          <w:position w:val="-10"/>
          <w:shd w:val="clear" w:color="auto" w:fill="FFFFFF"/>
        </w:rPr>
        <w:object w:dxaOrig="2320" w:dyaOrig="320">
          <v:shape id="_x0000_i1073" type="#_x0000_t75" style="width:116.75pt;height:14.75pt" o:ole="">
            <v:imagedata r:id="rId102" o:title=""/>
          </v:shape>
          <o:OLEObject Type="Embed" ProgID="Equation.DSMT4" ShapeID="_x0000_i1073" DrawAspect="Content" ObjectID="_1454703474" r:id="rId103"/>
        </w:object>
      </w:r>
      <w:r>
        <w:rPr>
          <w:shd w:val="clear" w:color="auto" w:fill="FFFFFF"/>
        </w:rPr>
        <w:t xml:space="preserve"> </w:t>
      </w:r>
      <w:r>
        <w:rPr>
          <w:shd w:val="clear" w:color="auto" w:fill="FFFFFF"/>
        </w:rPr>
        <w:tab/>
      </w:r>
      <w:r w:rsidR="00222E77">
        <w:rPr>
          <w:shd w:val="clear" w:color="auto" w:fill="FFFFFF"/>
        </w:rPr>
        <w:fldChar w:fldCharType="begin"/>
      </w:r>
      <w:r w:rsidR="006C6599">
        <w:rPr>
          <w:shd w:val="clear" w:color="auto" w:fill="FFFFFF"/>
        </w:rPr>
        <w:instrText xml:space="preserve"> MACROBUTTON MTPlaceRef \* MERGEFORMAT </w:instrText>
      </w:r>
      <w:r w:rsidR="00C91263">
        <w:fldChar w:fldCharType="begin"/>
      </w:r>
      <w:r w:rsidR="00C91263">
        <w:instrText xml:space="preserve"> SEQ MTEqn \h \* MERGEFORMAT </w:instrText>
      </w:r>
      <w:r w:rsidR="00C91263">
        <w:fldChar w:fldCharType="end"/>
      </w:r>
      <w:bookmarkStart w:id="36" w:name="ZEqnNum144030"/>
      <w:r w:rsidR="006C6599">
        <w:rPr>
          <w:shd w:val="clear" w:color="auto" w:fill="FFFFFF"/>
        </w:rPr>
        <w:instrText>(</w:instrText>
      </w:r>
      <w:r w:rsidR="007F0142">
        <w:fldChar w:fldCharType="begin"/>
      </w:r>
      <w:r w:rsidR="007F0142">
        <w:instrText xml:space="preserve"> SEQ MTChap \c \* Arabic \* MERGEFORMAT </w:instrText>
      </w:r>
      <w:r w:rsidR="007F0142">
        <w:fldChar w:fldCharType="separate"/>
      </w:r>
      <w:r w:rsidR="00222E77" w:rsidRPr="00B874A0">
        <w:rPr>
          <w:noProof/>
          <w:shd w:val="clear" w:color="auto" w:fill="FFFFFF"/>
        </w:rPr>
        <w:instrText>2</w:instrText>
      </w:r>
      <w:r w:rsidR="007F0142">
        <w:rPr>
          <w:noProof/>
          <w:shd w:val="clear" w:color="auto" w:fill="FFFFFF"/>
        </w:rPr>
        <w:fldChar w:fldCharType="end"/>
      </w:r>
      <w:r w:rsidR="006C6599">
        <w:rPr>
          <w:shd w:val="clear" w:color="auto" w:fill="FFFFFF"/>
        </w:rPr>
        <w:instrText>.</w:instrText>
      </w:r>
      <w:r w:rsidR="007F0142">
        <w:fldChar w:fldCharType="begin"/>
      </w:r>
      <w:r w:rsidR="007F0142">
        <w:instrText xml:space="preserve"> SEQ MTEqn \c \* Arabic \* MERGEFORMAT </w:instrText>
      </w:r>
      <w:r w:rsidR="007F0142">
        <w:fldChar w:fldCharType="separate"/>
      </w:r>
      <w:r w:rsidR="00222E77" w:rsidRPr="00B874A0">
        <w:rPr>
          <w:noProof/>
          <w:shd w:val="clear" w:color="auto" w:fill="FFFFFF"/>
        </w:rPr>
        <w:instrText>22</w:instrText>
      </w:r>
      <w:r w:rsidR="007F0142">
        <w:rPr>
          <w:noProof/>
          <w:shd w:val="clear" w:color="auto" w:fill="FFFFFF"/>
        </w:rPr>
        <w:fldChar w:fldCharType="end"/>
      </w:r>
      <w:r w:rsidR="006C6599">
        <w:rPr>
          <w:shd w:val="clear" w:color="auto" w:fill="FFFFFF"/>
        </w:rPr>
        <w:instrText>)</w:instrText>
      </w:r>
      <w:bookmarkEnd w:id="36"/>
      <w:r w:rsidR="00222E77">
        <w:rPr>
          <w:shd w:val="clear" w:color="auto" w:fill="FFFFFF"/>
        </w:rPr>
        <w:fldChar w:fldCharType="end"/>
      </w:r>
    </w:p>
    <w:p w:rsidR="00222E77" w:rsidRDefault="00E91895">
      <w:pPr>
        <w:spacing w:beforeLines="96" w:before="230" w:afterLines="120" w:after="288" w:line="480" w:lineRule="auto"/>
        <w:ind w:firstLine="720"/>
        <w:rPr>
          <w:rFonts w:cs="Times New Roman"/>
          <w:szCs w:val="24"/>
        </w:rPr>
      </w:pPr>
      <w:r w:rsidRPr="00E91895">
        <w:rPr>
          <w:rFonts w:cs="Times New Roman"/>
          <w:szCs w:val="24"/>
        </w:rPr>
        <w:t>Where</w:t>
      </w:r>
    </w:p>
    <w:p w:rsidR="00222E77" w:rsidRDefault="00CE4331">
      <w:pPr>
        <w:pStyle w:val="ab"/>
        <w:numPr>
          <w:ilvl w:val="0"/>
          <w:numId w:val="11"/>
        </w:numPr>
        <w:spacing w:beforeLines="96" w:before="230" w:afterLines="120" w:after="288" w:line="480" w:lineRule="auto"/>
        <w:ind w:left="1710" w:hanging="570"/>
        <w:rPr>
          <w:rFonts w:cs="Times New Roman"/>
          <w:color w:val="000000"/>
          <w:szCs w:val="24"/>
          <w:shd w:val="clear" w:color="auto" w:fill="FFFFFF"/>
        </w:rPr>
      </w:pPr>
      <w:proofErr w:type="spellStart"/>
      <w:r w:rsidRPr="00CE4331">
        <w:rPr>
          <w:rFonts w:cs="Times New Roman"/>
          <w:i/>
          <w:color w:val="000000"/>
          <w:szCs w:val="24"/>
          <w:shd w:val="clear" w:color="auto" w:fill="FFFFFF"/>
        </w:rPr>
        <w:t>E</w:t>
      </w:r>
      <w:r w:rsidRPr="00CE4331">
        <w:rPr>
          <w:rFonts w:cs="Times New Roman"/>
          <w:i/>
          <w:color w:val="000000"/>
          <w:szCs w:val="24"/>
          <w:shd w:val="clear" w:color="auto" w:fill="FFFFFF"/>
          <w:vertAlign w:val="subscript"/>
        </w:rPr>
        <w:t>derm</w:t>
      </w:r>
      <w:proofErr w:type="spellEnd"/>
      <w:r w:rsidR="005B4CCF">
        <w:rPr>
          <w:rFonts w:cs="Times New Roman"/>
          <w:color w:val="000000"/>
          <w:szCs w:val="24"/>
          <w:shd w:val="clear" w:color="auto" w:fill="FFFFFF"/>
        </w:rPr>
        <w:t xml:space="preserve"> is the </w:t>
      </w:r>
      <w:r w:rsidR="002B4AD8" w:rsidRPr="002B4AD8">
        <w:rPr>
          <w:rFonts w:cs="Times New Roman"/>
          <w:color w:val="000000"/>
          <w:szCs w:val="24"/>
          <w:shd w:val="clear" w:color="auto" w:fill="FFFFFF"/>
        </w:rPr>
        <w:t>dermal exposure</w:t>
      </w:r>
    </w:p>
    <w:p w:rsidR="00222E77" w:rsidRDefault="00CE4331">
      <w:pPr>
        <w:pStyle w:val="ab"/>
        <w:numPr>
          <w:ilvl w:val="0"/>
          <w:numId w:val="11"/>
        </w:numPr>
        <w:spacing w:beforeLines="96" w:before="230" w:afterLines="120" w:after="288" w:line="480" w:lineRule="auto"/>
        <w:ind w:left="1710" w:hanging="570"/>
        <w:rPr>
          <w:rFonts w:cs="Times New Roman"/>
          <w:color w:val="000000"/>
          <w:szCs w:val="24"/>
          <w:shd w:val="clear" w:color="auto" w:fill="FFFFFF"/>
        </w:rPr>
      </w:pPr>
      <w:r w:rsidRPr="00CE4331">
        <w:rPr>
          <w:rFonts w:cs="Times New Roman"/>
          <w:i/>
          <w:color w:val="000000"/>
          <w:szCs w:val="24"/>
          <w:shd w:val="clear" w:color="auto" w:fill="FFFFFF"/>
        </w:rPr>
        <w:t>M</w:t>
      </w:r>
      <w:r w:rsidR="002B4AD8" w:rsidRPr="002B4AD8">
        <w:rPr>
          <w:rFonts w:cs="Times New Roman"/>
          <w:color w:val="000000"/>
          <w:szCs w:val="24"/>
          <w:shd w:val="clear" w:color="auto" w:fill="FFFFFF"/>
        </w:rPr>
        <w:t xml:space="preserve"> the </w:t>
      </w:r>
      <w:r w:rsidR="00FC1F49">
        <w:rPr>
          <w:rFonts w:cs="Times New Roman"/>
          <w:color w:val="000000"/>
          <w:szCs w:val="24"/>
          <w:shd w:val="clear" w:color="auto" w:fill="FFFFFF"/>
        </w:rPr>
        <w:t xml:space="preserve">total </w:t>
      </w:r>
      <w:r w:rsidR="002B4AD8" w:rsidRPr="002B4AD8">
        <w:rPr>
          <w:rFonts w:cs="Times New Roman"/>
          <w:color w:val="000000"/>
          <w:szCs w:val="24"/>
          <w:shd w:val="clear" w:color="auto" w:fill="FFFFFF"/>
        </w:rPr>
        <w:t>mass of the pollen on the skin surface</w:t>
      </w:r>
      <w:r w:rsidR="00FC1F49">
        <w:rPr>
          <w:rFonts w:cs="Times New Roman"/>
          <w:color w:val="000000"/>
          <w:szCs w:val="24"/>
          <w:shd w:val="clear" w:color="auto" w:fill="FFFFFF"/>
        </w:rPr>
        <w:t>(</w:t>
      </w:r>
      <w:proofErr w:type="spellStart"/>
      <w:r w:rsidR="00FC1F49" w:rsidRPr="00BD4C57">
        <w:rPr>
          <w:rFonts w:cs="Times New Roman"/>
          <w:i/>
          <w:color w:val="000000"/>
          <w:szCs w:val="24"/>
          <w:shd w:val="clear" w:color="auto" w:fill="FFFFFF"/>
        </w:rPr>
        <w:t>M</w:t>
      </w:r>
      <w:r w:rsidR="00FC1F49" w:rsidRPr="00BD4C57">
        <w:rPr>
          <w:rFonts w:cs="Times New Roman"/>
          <w:i/>
          <w:color w:val="000000"/>
          <w:szCs w:val="24"/>
          <w:shd w:val="clear" w:color="auto" w:fill="FFFFFF"/>
          <w:vertAlign w:val="subscript"/>
        </w:rPr>
        <w:t>indoor</w:t>
      </w:r>
      <w:r w:rsidR="00FC1F49" w:rsidRPr="00BD4C57">
        <w:rPr>
          <w:rFonts w:cs="Times New Roman"/>
          <w:i/>
          <w:color w:val="000000"/>
          <w:szCs w:val="24"/>
          <w:shd w:val="clear" w:color="auto" w:fill="FFFFFF"/>
        </w:rPr>
        <w:t>+M</w:t>
      </w:r>
      <w:r w:rsidR="00FC1F49" w:rsidRPr="00BD4C57">
        <w:rPr>
          <w:rFonts w:cs="Times New Roman"/>
          <w:i/>
          <w:color w:val="000000"/>
          <w:szCs w:val="24"/>
          <w:shd w:val="clear" w:color="auto" w:fill="FFFFFF"/>
          <w:vertAlign w:val="subscript"/>
        </w:rPr>
        <w:t>outdoor</w:t>
      </w:r>
      <w:proofErr w:type="spellEnd"/>
      <w:r w:rsidR="00FC1F49">
        <w:rPr>
          <w:rFonts w:cs="Times New Roman"/>
          <w:color w:val="000000"/>
          <w:szCs w:val="24"/>
          <w:shd w:val="clear" w:color="auto" w:fill="FFFFFF"/>
        </w:rPr>
        <w:t xml:space="preserve">) </w:t>
      </w:r>
      <w:r w:rsidR="00E85049">
        <w:rPr>
          <w:rFonts w:cs="Times New Roman"/>
          <w:color w:val="000000"/>
          <w:szCs w:val="24"/>
          <w:shd w:val="clear" w:color="auto" w:fill="FFFFFF"/>
        </w:rPr>
        <w:t xml:space="preserve"> (pollen </w:t>
      </w:r>
      <w:r w:rsidR="00236D3D">
        <w:rPr>
          <w:rFonts w:cs="Times New Roman"/>
          <w:color w:val="000000"/>
          <w:szCs w:val="24"/>
          <w:shd w:val="clear" w:color="auto" w:fill="FFFFFF"/>
        </w:rPr>
        <w:t>grains</w:t>
      </w:r>
      <w:r w:rsidR="00E85049">
        <w:rPr>
          <w:rFonts w:cs="Times New Roman"/>
          <w:color w:val="000000"/>
          <w:szCs w:val="24"/>
          <w:shd w:val="clear" w:color="auto" w:fill="FFFFFF"/>
        </w:rPr>
        <w:t>/m</w:t>
      </w:r>
      <w:r w:rsidR="00E85049">
        <w:rPr>
          <w:rFonts w:cs="Times New Roman"/>
          <w:color w:val="000000"/>
          <w:szCs w:val="24"/>
          <w:shd w:val="clear" w:color="auto" w:fill="FFFFFF"/>
          <w:vertAlign w:val="superscript"/>
        </w:rPr>
        <w:t>2</w:t>
      </w:r>
      <w:r w:rsidR="00E85049">
        <w:rPr>
          <w:rFonts w:cs="Times New Roman"/>
          <w:color w:val="000000"/>
          <w:szCs w:val="24"/>
          <w:shd w:val="clear" w:color="auto" w:fill="FFFFFF"/>
        </w:rPr>
        <w:t>)</w:t>
      </w:r>
    </w:p>
    <w:p w:rsidR="00222E77" w:rsidRDefault="004B389E">
      <w:pPr>
        <w:pStyle w:val="ab"/>
        <w:numPr>
          <w:ilvl w:val="0"/>
          <w:numId w:val="11"/>
        </w:numPr>
        <w:spacing w:beforeLines="96" w:before="230" w:afterLines="120" w:after="288" w:line="480" w:lineRule="auto"/>
        <w:ind w:left="1710" w:hanging="570"/>
        <w:rPr>
          <w:rFonts w:cs="Times New Roman"/>
          <w:color w:val="000000"/>
          <w:szCs w:val="24"/>
          <w:shd w:val="clear" w:color="auto" w:fill="FFFFFF"/>
        </w:rPr>
      </w:pPr>
      <w:proofErr w:type="spellStart"/>
      <w:r w:rsidRPr="00CE4331">
        <w:rPr>
          <w:rFonts w:cs="Times New Roman"/>
          <w:i/>
          <w:color w:val="000000"/>
          <w:szCs w:val="24"/>
          <w:shd w:val="clear" w:color="auto" w:fill="FFFFFF"/>
        </w:rPr>
        <w:t>R</w:t>
      </w:r>
      <w:r w:rsidRPr="00CE4331">
        <w:rPr>
          <w:rFonts w:cs="Times New Roman"/>
          <w:i/>
          <w:color w:val="000000"/>
          <w:szCs w:val="24"/>
          <w:shd w:val="clear" w:color="auto" w:fill="FFFFFF"/>
          <w:vertAlign w:val="subscript"/>
        </w:rPr>
        <w:t>m</w:t>
      </w:r>
      <w:proofErr w:type="spellEnd"/>
      <w:r w:rsidR="00B500EB">
        <w:rPr>
          <w:rFonts w:cs="Times New Roman"/>
          <w:color w:val="000000"/>
          <w:szCs w:val="24"/>
          <w:shd w:val="clear" w:color="auto" w:fill="FFFFFF"/>
        </w:rPr>
        <w:t xml:space="preserve"> </w:t>
      </w:r>
      <w:r w:rsidR="00D25074">
        <w:rPr>
          <w:rFonts w:cs="Times New Roman"/>
          <w:color w:val="000000"/>
          <w:szCs w:val="24"/>
          <w:shd w:val="clear" w:color="auto" w:fill="FFFFFF"/>
        </w:rPr>
        <w:t xml:space="preserve">is </w:t>
      </w:r>
      <w:r w:rsidR="002B4AD8">
        <w:rPr>
          <w:rFonts w:cs="Times New Roman"/>
          <w:color w:val="000000"/>
          <w:szCs w:val="24"/>
          <w:shd w:val="clear" w:color="auto" w:fill="FFFFFF"/>
        </w:rPr>
        <w:t>the removal coefficient of the pollens on the skin</w:t>
      </w:r>
      <w:r w:rsidR="00E85049">
        <w:rPr>
          <w:rFonts w:cs="Times New Roman"/>
          <w:color w:val="000000"/>
          <w:szCs w:val="24"/>
          <w:shd w:val="clear" w:color="auto" w:fill="FFFFFF"/>
        </w:rPr>
        <w:t xml:space="preserve"> (dimensionless)</w:t>
      </w:r>
    </w:p>
    <w:p w:rsidR="00222E77" w:rsidRDefault="00CE4331">
      <w:pPr>
        <w:pStyle w:val="ab"/>
        <w:numPr>
          <w:ilvl w:val="0"/>
          <w:numId w:val="11"/>
        </w:numPr>
        <w:spacing w:beforeLines="96" w:before="230" w:afterLines="120" w:after="288" w:line="480" w:lineRule="auto"/>
        <w:ind w:left="1710" w:hanging="570"/>
        <w:rPr>
          <w:rFonts w:cs="Times New Roman"/>
          <w:color w:val="000000"/>
          <w:szCs w:val="24"/>
          <w:shd w:val="clear" w:color="auto" w:fill="FFFFFF"/>
        </w:rPr>
      </w:pPr>
      <w:proofErr w:type="spellStart"/>
      <w:r w:rsidRPr="00CE4331">
        <w:rPr>
          <w:rFonts w:cs="Times New Roman"/>
          <w:i/>
          <w:color w:val="000000"/>
          <w:szCs w:val="24"/>
          <w:shd w:val="clear" w:color="auto" w:fill="FFFFFF"/>
        </w:rPr>
        <w:t>L</w:t>
      </w:r>
      <w:r w:rsidRPr="00CE4331">
        <w:rPr>
          <w:rFonts w:cs="Times New Roman"/>
          <w:i/>
          <w:color w:val="000000"/>
          <w:szCs w:val="24"/>
          <w:shd w:val="clear" w:color="auto" w:fill="FFFFFF"/>
          <w:vertAlign w:val="subscript"/>
        </w:rPr>
        <w:t>r</w:t>
      </w:r>
      <w:proofErr w:type="spellEnd"/>
      <w:r w:rsidR="002B4AD8">
        <w:rPr>
          <w:rFonts w:cs="Times New Roman"/>
          <w:color w:val="000000"/>
          <w:szCs w:val="24"/>
          <w:shd w:val="clear" w:color="auto" w:fill="FFFFFF"/>
        </w:rPr>
        <w:t xml:space="preserve"> </w:t>
      </w:r>
      <w:r w:rsidR="00D25074">
        <w:rPr>
          <w:rFonts w:cs="Times New Roman"/>
          <w:color w:val="000000"/>
          <w:szCs w:val="24"/>
          <w:shd w:val="clear" w:color="auto" w:fill="FFFFFF"/>
        </w:rPr>
        <w:t xml:space="preserve">is </w:t>
      </w:r>
      <w:r w:rsidR="00AD2200">
        <w:rPr>
          <w:rFonts w:cs="Times New Roman"/>
          <w:color w:val="000000"/>
          <w:szCs w:val="24"/>
          <w:shd w:val="clear" w:color="auto" w:fill="FFFFFF"/>
        </w:rPr>
        <w:t>the efficiency of adherence to skin</w:t>
      </w:r>
      <w:r w:rsidR="00E85049">
        <w:rPr>
          <w:rFonts w:cs="Times New Roman"/>
          <w:color w:val="000000"/>
          <w:szCs w:val="24"/>
          <w:shd w:val="clear" w:color="auto" w:fill="FFFFFF"/>
        </w:rPr>
        <w:t xml:space="preserve"> (dimensionless)</w:t>
      </w:r>
      <w:r w:rsidR="00D25074">
        <w:rPr>
          <w:rFonts w:cs="Times New Roman"/>
          <w:color w:val="000000"/>
          <w:szCs w:val="24"/>
          <w:shd w:val="clear" w:color="auto" w:fill="FFFFFF"/>
        </w:rPr>
        <w:t>.</w:t>
      </w:r>
    </w:p>
    <w:p w:rsidR="00222E77" w:rsidRDefault="00C329B8">
      <w:pPr>
        <w:pStyle w:val="3"/>
        <w:spacing w:beforeLines="96" w:before="230" w:afterLines="120" w:after="288"/>
        <w:ind w:firstLine="720"/>
      </w:pPr>
      <w:r>
        <w:t>Unintentional Ingestion</w:t>
      </w:r>
    </w:p>
    <w:p w:rsidR="00222E77" w:rsidRDefault="00DA1F97">
      <w:pPr>
        <w:pStyle w:val="ab"/>
        <w:spacing w:beforeLines="96" w:before="230" w:afterLines="120" w:after="288" w:line="480" w:lineRule="auto"/>
        <w:ind w:left="0" w:firstLine="720"/>
        <w:mirrorIndents/>
        <w:rPr>
          <w:rFonts w:cs="Times New Roman"/>
          <w:color w:val="000000"/>
          <w:szCs w:val="24"/>
          <w:shd w:val="clear" w:color="auto" w:fill="FFFFFF"/>
        </w:rPr>
      </w:pPr>
      <w:r>
        <w:rPr>
          <w:rFonts w:cs="Times New Roman"/>
          <w:color w:val="000000"/>
          <w:szCs w:val="24"/>
          <w:shd w:val="clear" w:color="auto" w:fill="FFFFFF"/>
        </w:rPr>
        <w:t xml:space="preserve">Another possible route is </w:t>
      </w:r>
      <w:r w:rsidR="00A273CD">
        <w:rPr>
          <w:rFonts w:cs="Times New Roman"/>
          <w:color w:val="000000"/>
          <w:szCs w:val="24"/>
          <w:shd w:val="clear" w:color="auto" w:fill="FFFFFF"/>
        </w:rPr>
        <w:t xml:space="preserve">unintentional </w:t>
      </w:r>
      <w:r>
        <w:rPr>
          <w:rFonts w:cs="Times New Roman"/>
          <w:color w:val="000000"/>
          <w:szCs w:val="24"/>
          <w:shd w:val="clear" w:color="auto" w:fill="FFFFFF"/>
        </w:rPr>
        <w:t>ingestion</w:t>
      </w:r>
      <w:r w:rsidR="00F80C78">
        <w:rPr>
          <w:rFonts w:cs="Times New Roman"/>
          <w:color w:val="000000"/>
          <w:szCs w:val="24"/>
          <w:shd w:val="clear" w:color="auto" w:fill="FFFFFF"/>
        </w:rPr>
        <w:t xml:space="preserve"> </w:t>
      </w:r>
      <w:r w:rsidR="00222E77">
        <w:rPr>
          <w:rFonts w:cs="Times New Roman"/>
          <w:color w:val="000000"/>
          <w:szCs w:val="24"/>
          <w:shd w:val="clear" w:color="auto" w:fill="FFFFFF"/>
        </w:rPr>
        <w:fldChar w:fldCharType="begin"/>
      </w:r>
      <w:r w:rsidR="002D6A9C">
        <w:rPr>
          <w:rFonts w:cs="Times New Roman"/>
          <w:color w:val="000000"/>
          <w:szCs w:val="24"/>
          <w:shd w:val="clear" w:color="auto" w:fill="FFFFFF"/>
        </w:rPr>
        <w:instrText xml:space="preserve"> ADDIN EN.CITE &lt;EndNote&gt;&lt;Cite&gt;&lt;Author&gt;Chivato&lt;/Author&gt;&lt;Year&gt;1996&lt;/Year&gt;&lt;RecNum&gt;62&lt;/RecNum&gt;&lt;DisplayText&gt;(Chivato et al., 1996; Cohen et al., 1979)&lt;/DisplayText&gt;&lt;record&gt;&lt;rec-number&gt;62&lt;/rec-number&gt;&lt;foreign-keys&gt;&lt;key app="EN" db-id="tdz2dxda7d9zpsere5vps09wvftsz5xrwvx9" timestamp="1391025749"&gt;62&lt;/key&gt;&lt;/foreign-keys&gt;&lt;ref-type name="Journal Article"&gt;17&lt;/ref-type&gt;&lt;contributors&gt;&lt;authors&gt;&lt;author&gt;Chivato, T&lt;/author&gt;&lt;author&gt;Juan, F&lt;/author&gt;&lt;author&gt;Montoro, A&lt;/author&gt;&lt;author&gt;Laguna, R&lt;/author&gt;&lt;/authors&gt;&lt;/contributors&gt;&lt;titles&gt;&lt;title&gt;Anaphylaxis induced by ingestion of a pollen compound&lt;/title&gt;&lt;secondary-title&gt;Journal of investigational allergology &amp;amp; clinical immunology: official organ of the International Association of Asthmology (INTERASMA) and Sociedad Latinoamericana de Alergia e Inmunología&lt;/secondary-title&gt;&lt;/titles&gt;&lt;periodical&gt;&lt;full-title&gt;Journal of investigational allergology &amp;amp; clinical immunology: official organ of the International Association of Asthmology (INTERASMA) and Sociedad Latinoamericana de Alergia e Inmunología&lt;/full-title&gt;&lt;/periodical&gt;&lt;pages&gt;208&lt;/pages&gt;&lt;volume&gt;6&lt;/volume&gt;&lt;number&gt;3&lt;/number&gt;&lt;dates&gt;&lt;year&gt;1996&lt;/year&gt;&lt;/dates&gt;&lt;isbn&gt;1018-9068&lt;/isbn&gt;&lt;urls&gt;&lt;/urls&gt;&lt;/record&gt;&lt;/Cite&gt;&lt;Cite&gt;&lt;Author&gt;Cohen&lt;/Author&gt;&lt;Year&gt;1979&lt;/Year&gt;&lt;RecNum&gt;7&lt;/RecNum&gt;&lt;record&gt;&lt;rec-number&gt;7&lt;/rec-number&gt;&lt;foreign-keys&gt;&lt;key app="EN" db-id="tdz2dxda7d9zpsere5vps09wvftsz5xrwvx9" timestamp="1387474794"&gt;7&lt;/key&gt;&lt;/foreign-keys&gt;&lt;ref-type name="Journal Article"&gt;17&lt;/ref-type&gt;&lt;contributors&gt;&lt;authors&gt;&lt;author&gt;Cohen, Steven H&lt;/author&gt;&lt;author&gt;Yunginger, John W&lt;/author&gt;&lt;author&gt;Rosenberg, Neil&lt;/author&gt;&lt;author&gt;Fink, Jordan N&lt;/author&gt;&lt;/authors&gt;&lt;/contributors&gt;&lt;titles&gt;&lt;title&gt;Acute allergic reaction after composite pollen ingestion&lt;/title&gt;&lt;secondary-title&gt;Journal of Allergy and Clinical Immunology&lt;/secondary-title&gt;&lt;/titles&gt;&lt;periodical&gt;&lt;full-title&gt;Journal of Allergy and Clinical Immunology&lt;/full-title&gt;&lt;/periodical&gt;&lt;pages&gt;270-274&lt;/pages&gt;&lt;volume&gt;64&lt;/volume&gt;&lt;number&gt;4&lt;/number&gt;&lt;dates&gt;&lt;year&gt;1979&lt;/year&gt;&lt;/dates&gt;&lt;isbn&gt;0091-6749&lt;/isbn&gt;&lt;urls&gt;&lt;/urls&gt;&lt;/record&gt;&lt;/Cite&gt;&lt;/EndNote&gt;</w:instrText>
      </w:r>
      <w:r w:rsidR="00222E77">
        <w:rPr>
          <w:rFonts w:cs="Times New Roman"/>
          <w:color w:val="000000"/>
          <w:szCs w:val="24"/>
          <w:shd w:val="clear" w:color="auto" w:fill="FFFFFF"/>
        </w:rPr>
        <w:fldChar w:fldCharType="separate"/>
      </w:r>
      <w:r w:rsidR="00E576AA">
        <w:rPr>
          <w:rFonts w:cs="Times New Roman"/>
          <w:noProof/>
          <w:color w:val="000000"/>
          <w:szCs w:val="24"/>
          <w:shd w:val="clear" w:color="auto" w:fill="FFFFFF"/>
        </w:rPr>
        <w:t>(</w:t>
      </w:r>
      <w:hyperlink w:anchor="_ENREF_5" w:tooltip="Chivato, 1996 #62" w:history="1">
        <w:r w:rsidR="00637C89">
          <w:rPr>
            <w:rFonts w:cs="Times New Roman"/>
            <w:noProof/>
            <w:color w:val="000000"/>
            <w:szCs w:val="24"/>
            <w:shd w:val="clear" w:color="auto" w:fill="FFFFFF"/>
          </w:rPr>
          <w:t>Chivato et al., 1996</w:t>
        </w:r>
      </w:hyperlink>
      <w:r w:rsidR="00E576AA">
        <w:rPr>
          <w:rFonts w:cs="Times New Roman"/>
          <w:noProof/>
          <w:color w:val="000000"/>
          <w:szCs w:val="24"/>
          <w:shd w:val="clear" w:color="auto" w:fill="FFFFFF"/>
        </w:rPr>
        <w:t xml:space="preserve">; </w:t>
      </w:r>
      <w:hyperlink w:anchor="_ENREF_8" w:tooltip="Cohen, 1979 #7" w:history="1">
        <w:r w:rsidR="00637C89">
          <w:rPr>
            <w:rFonts w:cs="Times New Roman"/>
            <w:noProof/>
            <w:color w:val="000000"/>
            <w:szCs w:val="24"/>
            <w:shd w:val="clear" w:color="auto" w:fill="FFFFFF"/>
          </w:rPr>
          <w:t>Cohen et al., 1979</w:t>
        </w:r>
      </w:hyperlink>
      <w:r w:rsidR="00E576AA">
        <w:rPr>
          <w:rFonts w:cs="Times New Roman"/>
          <w:noProof/>
          <w:color w:val="000000"/>
          <w:szCs w:val="24"/>
          <w:shd w:val="clear" w:color="auto" w:fill="FFFFFF"/>
        </w:rPr>
        <w:t>)</w:t>
      </w:r>
      <w:r w:rsidR="00222E77">
        <w:rPr>
          <w:rFonts w:cs="Times New Roman"/>
          <w:color w:val="000000"/>
          <w:szCs w:val="24"/>
          <w:shd w:val="clear" w:color="auto" w:fill="FFFFFF"/>
        </w:rPr>
        <w:fldChar w:fldCharType="end"/>
      </w:r>
      <w:r>
        <w:rPr>
          <w:rFonts w:cs="Times New Roman"/>
          <w:color w:val="000000"/>
          <w:szCs w:val="24"/>
          <w:shd w:val="clear" w:color="auto" w:fill="FFFFFF"/>
        </w:rPr>
        <w:t>.</w:t>
      </w:r>
      <w:r w:rsidR="00A273CD">
        <w:rPr>
          <w:rFonts w:cs="Times New Roman"/>
          <w:color w:val="000000"/>
          <w:szCs w:val="24"/>
          <w:shd w:val="clear" w:color="auto" w:fill="FFFFFF"/>
        </w:rPr>
        <w:t xml:space="preserve"> </w:t>
      </w:r>
      <w:r w:rsidR="00236D3D">
        <w:rPr>
          <w:rFonts w:cs="Times New Roman"/>
          <w:color w:val="000000"/>
          <w:szCs w:val="24"/>
          <w:shd w:val="clear" w:color="auto" w:fill="FFFFFF"/>
        </w:rPr>
        <w:t>Some individuals</w:t>
      </w:r>
      <w:r>
        <w:rPr>
          <w:rFonts w:cs="Times New Roman"/>
          <w:color w:val="000000"/>
          <w:szCs w:val="24"/>
          <w:shd w:val="clear" w:color="auto" w:fill="FFFFFF"/>
        </w:rPr>
        <w:t>,</w:t>
      </w:r>
      <w:r w:rsidR="00A273CD">
        <w:rPr>
          <w:rFonts w:cs="Times New Roman"/>
          <w:color w:val="000000"/>
          <w:szCs w:val="24"/>
          <w:shd w:val="clear" w:color="auto" w:fill="FFFFFF"/>
        </w:rPr>
        <w:t xml:space="preserve"> </w:t>
      </w:r>
      <w:r>
        <w:rPr>
          <w:rFonts w:cs="Times New Roman"/>
          <w:color w:val="000000"/>
          <w:szCs w:val="24"/>
          <w:shd w:val="clear" w:color="auto" w:fill="FFFFFF"/>
        </w:rPr>
        <w:t xml:space="preserve">especially children, </w:t>
      </w:r>
      <w:r w:rsidR="001611EA">
        <w:rPr>
          <w:rFonts w:cs="Times New Roman"/>
          <w:color w:val="000000"/>
          <w:szCs w:val="24"/>
          <w:shd w:val="clear" w:color="auto" w:fill="FFFFFF"/>
        </w:rPr>
        <w:t xml:space="preserve">may </w:t>
      </w:r>
      <w:r>
        <w:rPr>
          <w:rFonts w:cs="Times New Roman"/>
          <w:color w:val="000000"/>
          <w:szCs w:val="24"/>
          <w:shd w:val="clear" w:color="auto" w:fill="FFFFFF"/>
        </w:rPr>
        <w:t xml:space="preserve">use hands loaded with </w:t>
      </w:r>
      <w:r w:rsidR="00A94765">
        <w:rPr>
          <w:rFonts w:cs="Times New Roman"/>
          <w:color w:val="000000"/>
          <w:szCs w:val="24"/>
          <w:shd w:val="clear" w:color="auto" w:fill="FFFFFF"/>
        </w:rPr>
        <w:t xml:space="preserve">pollen </w:t>
      </w:r>
      <w:r>
        <w:rPr>
          <w:rFonts w:cs="Times New Roman"/>
          <w:color w:val="000000"/>
          <w:szCs w:val="24"/>
          <w:shd w:val="clear" w:color="auto" w:fill="FFFFFF"/>
        </w:rPr>
        <w:t xml:space="preserve">to touch the mouth, </w:t>
      </w:r>
      <w:r w:rsidR="00236D3D">
        <w:rPr>
          <w:rFonts w:cs="Times New Roman"/>
          <w:color w:val="000000"/>
          <w:szCs w:val="24"/>
          <w:shd w:val="clear" w:color="auto" w:fill="FFFFFF"/>
        </w:rPr>
        <w:t>and this may</w:t>
      </w:r>
      <w:r>
        <w:rPr>
          <w:rFonts w:cs="Times New Roman"/>
          <w:color w:val="000000"/>
          <w:szCs w:val="24"/>
          <w:shd w:val="clear" w:color="auto" w:fill="FFFFFF"/>
        </w:rPr>
        <w:t xml:space="preserve"> cause unintentional ingestion of pollen</w:t>
      </w:r>
      <w:r w:rsidR="00DF1153">
        <w:rPr>
          <w:rFonts w:cs="Times New Roman"/>
          <w:color w:val="000000"/>
          <w:szCs w:val="24"/>
          <w:shd w:val="clear" w:color="auto" w:fill="FFFFFF"/>
        </w:rPr>
        <w:t xml:space="preserve"> grains</w:t>
      </w:r>
      <w:r>
        <w:rPr>
          <w:rFonts w:cs="Times New Roman"/>
          <w:color w:val="000000"/>
          <w:szCs w:val="24"/>
          <w:shd w:val="clear" w:color="auto" w:fill="FFFFFF"/>
        </w:rPr>
        <w:t xml:space="preserve">. This effect may </w:t>
      </w:r>
      <w:r w:rsidR="00236D3D">
        <w:rPr>
          <w:rFonts w:cs="Times New Roman"/>
          <w:color w:val="000000"/>
          <w:szCs w:val="24"/>
          <w:shd w:val="clear" w:color="auto" w:fill="FFFFFF"/>
        </w:rPr>
        <w:t xml:space="preserve">in general </w:t>
      </w:r>
      <w:r>
        <w:rPr>
          <w:rFonts w:cs="Times New Roman"/>
          <w:color w:val="000000"/>
          <w:szCs w:val="24"/>
          <w:shd w:val="clear" w:color="auto" w:fill="FFFFFF"/>
        </w:rPr>
        <w:t>be neglected when we consider exposure</w:t>
      </w:r>
      <w:r w:rsidR="00236D3D">
        <w:rPr>
          <w:rFonts w:cs="Times New Roman"/>
          <w:color w:val="000000"/>
          <w:szCs w:val="24"/>
          <w:shd w:val="clear" w:color="auto" w:fill="FFFFFF"/>
        </w:rPr>
        <w:t>s</w:t>
      </w:r>
      <w:r>
        <w:rPr>
          <w:rFonts w:cs="Times New Roman"/>
          <w:color w:val="000000"/>
          <w:szCs w:val="24"/>
          <w:shd w:val="clear" w:color="auto" w:fill="FFFFFF"/>
        </w:rPr>
        <w:t xml:space="preserve"> </w:t>
      </w:r>
      <w:r w:rsidR="00236D3D">
        <w:rPr>
          <w:rFonts w:cs="Times New Roman"/>
          <w:color w:val="000000"/>
          <w:szCs w:val="24"/>
          <w:shd w:val="clear" w:color="auto" w:fill="FFFFFF"/>
        </w:rPr>
        <w:t>of</w:t>
      </w:r>
      <w:r>
        <w:rPr>
          <w:rFonts w:cs="Times New Roman"/>
          <w:color w:val="000000"/>
          <w:szCs w:val="24"/>
          <w:shd w:val="clear" w:color="auto" w:fill="FFFFFF"/>
        </w:rPr>
        <w:t xml:space="preserve"> </w:t>
      </w:r>
      <w:proofErr w:type="spellStart"/>
      <w:r>
        <w:rPr>
          <w:rFonts w:cs="Times New Roman"/>
          <w:color w:val="000000"/>
          <w:szCs w:val="24"/>
          <w:shd w:val="clear" w:color="auto" w:fill="FFFFFF"/>
        </w:rPr>
        <w:t>adults</w:t>
      </w:r>
      <w:proofErr w:type="gramStart"/>
      <w:r>
        <w:rPr>
          <w:rFonts w:cs="Times New Roman"/>
          <w:color w:val="000000"/>
          <w:szCs w:val="24"/>
          <w:shd w:val="clear" w:color="auto" w:fill="FFFFFF"/>
        </w:rPr>
        <w:t>.</w:t>
      </w:r>
      <w:r w:rsidR="00FC1F49">
        <w:rPr>
          <w:rFonts w:cs="Times New Roman"/>
          <w:color w:val="000000"/>
          <w:szCs w:val="24"/>
          <w:shd w:val="clear" w:color="auto" w:fill="FFFFFF"/>
        </w:rPr>
        <w:t>.</w:t>
      </w:r>
      <w:proofErr w:type="gramEnd"/>
      <w:r w:rsidR="00FC1F49">
        <w:rPr>
          <w:rFonts w:cs="Times New Roman"/>
          <w:color w:val="000000"/>
          <w:szCs w:val="24"/>
          <w:shd w:val="clear" w:color="auto" w:fill="FFFFFF"/>
        </w:rPr>
        <w:t>The</w:t>
      </w:r>
      <w:proofErr w:type="spellEnd"/>
      <w:r w:rsidR="00FC1F49">
        <w:rPr>
          <w:rFonts w:cs="Times New Roman"/>
          <w:color w:val="000000"/>
          <w:szCs w:val="24"/>
          <w:shd w:val="clear" w:color="auto" w:fill="FFFFFF"/>
        </w:rPr>
        <w:t xml:space="preserve"> equation </w:t>
      </w:r>
      <w:r w:rsidR="00222E77">
        <w:rPr>
          <w:rFonts w:cs="Times New Roman"/>
          <w:color w:val="000000"/>
          <w:szCs w:val="24"/>
          <w:shd w:val="clear" w:color="auto" w:fill="FFFFFF"/>
        </w:rPr>
        <w:fldChar w:fldCharType="begin"/>
      </w:r>
      <w:r w:rsidR="00FC1F49">
        <w:rPr>
          <w:rFonts w:cs="Times New Roman"/>
          <w:color w:val="000000"/>
          <w:szCs w:val="24"/>
          <w:shd w:val="clear" w:color="auto" w:fill="FFFFFF"/>
        </w:rPr>
        <w:instrText xml:space="preserve"> GOTOBUTTON ZEqnNum501496  \* MERGEFORMAT </w:instrText>
      </w:r>
      <w:r w:rsidR="00222E77">
        <w:rPr>
          <w:rFonts w:cs="Times New Roman"/>
          <w:color w:val="000000"/>
          <w:szCs w:val="24"/>
          <w:shd w:val="clear" w:color="auto" w:fill="FFFFFF"/>
        </w:rPr>
        <w:fldChar w:fldCharType="begin"/>
      </w:r>
      <w:r w:rsidR="00FC1F49">
        <w:rPr>
          <w:rFonts w:cs="Times New Roman"/>
          <w:color w:val="000000"/>
          <w:szCs w:val="24"/>
          <w:shd w:val="clear" w:color="auto" w:fill="FFFFFF"/>
        </w:rPr>
        <w:instrText xml:space="preserve"> REF ZEqnNum501496 \* Charformat \! \* MERGEFORMAT </w:instrText>
      </w:r>
      <w:r w:rsidR="00222E77">
        <w:rPr>
          <w:rFonts w:cs="Times New Roman"/>
          <w:color w:val="000000"/>
          <w:szCs w:val="24"/>
          <w:shd w:val="clear" w:color="auto" w:fill="FFFFFF"/>
        </w:rPr>
        <w:fldChar w:fldCharType="separate"/>
      </w:r>
      <w:r w:rsidR="00222E77" w:rsidRPr="00B874A0">
        <w:rPr>
          <w:rFonts w:cs="Times New Roman"/>
          <w:color w:val="000000"/>
          <w:szCs w:val="24"/>
          <w:shd w:val="clear" w:color="auto" w:fill="FFFFFF"/>
        </w:rPr>
        <w:instrText>(2.23)</w:instrText>
      </w:r>
      <w:r w:rsidR="00222E77">
        <w:rPr>
          <w:rFonts w:cs="Times New Roman"/>
          <w:color w:val="000000"/>
          <w:szCs w:val="24"/>
          <w:shd w:val="clear" w:color="auto" w:fill="FFFFFF"/>
        </w:rPr>
        <w:fldChar w:fldCharType="end"/>
      </w:r>
      <w:r w:rsidR="00222E77">
        <w:rPr>
          <w:rFonts w:cs="Times New Roman"/>
          <w:color w:val="000000"/>
          <w:szCs w:val="24"/>
          <w:shd w:val="clear" w:color="auto" w:fill="FFFFFF"/>
        </w:rPr>
        <w:fldChar w:fldCharType="end"/>
      </w:r>
      <w:r w:rsidR="00FC1F49">
        <w:rPr>
          <w:rFonts w:cs="Times New Roman"/>
          <w:color w:val="000000"/>
          <w:szCs w:val="24"/>
          <w:shd w:val="clear" w:color="auto" w:fill="FFFFFF"/>
        </w:rPr>
        <w:t xml:space="preserve"> shows this relationship.</w:t>
      </w:r>
    </w:p>
    <w:p w:rsidR="00222E77" w:rsidRDefault="00222E77">
      <w:pPr>
        <w:pStyle w:val="ab"/>
        <w:spacing w:beforeLines="96" w:before="230" w:afterLines="120" w:after="288" w:line="480" w:lineRule="auto"/>
        <w:ind w:left="0" w:firstLine="720"/>
        <w:mirrorIndents/>
        <w:rPr>
          <w:rFonts w:cs="Times New Roman"/>
          <w:color w:val="000000"/>
          <w:szCs w:val="24"/>
          <w:shd w:val="clear" w:color="auto" w:fill="FFFFFF"/>
        </w:rPr>
      </w:pPr>
    </w:p>
    <w:p w:rsidR="00222E77" w:rsidRDefault="00DA1F97">
      <w:pPr>
        <w:pStyle w:val="MTDisplayEquation"/>
        <w:spacing w:beforeLines="96" w:before="230" w:afterLines="120" w:after="288"/>
        <w:ind w:firstLine="720"/>
        <w:rPr>
          <w:shd w:val="clear" w:color="auto" w:fill="FFFFFF"/>
        </w:rPr>
      </w:pPr>
      <w:r>
        <w:rPr>
          <w:shd w:val="clear" w:color="auto" w:fill="FFFFFF"/>
        </w:rPr>
        <w:lastRenderedPageBreak/>
        <w:tab/>
      </w:r>
      <w:r w:rsidR="00FC1F49" w:rsidRPr="00FC1F49">
        <w:rPr>
          <w:position w:val="-24"/>
          <w:shd w:val="clear" w:color="auto" w:fill="FFFFFF"/>
        </w:rPr>
        <w:object w:dxaOrig="3700" w:dyaOrig="620">
          <v:shape id="_x0000_i1074" type="#_x0000_t75" style="width:183.8pt;height:30pt" o:ole="">
            <v:imagedata r:id="rId104" o:title=""/>
          </v:shape>
          <o:OLEObject Type="Embed" ProgID="Equation.DSMT4" ShapeID="_x0000_i1074" DrawAspect="Content" ObjectID="_1454703475" r:id="rId105"/>
        </w:object>
      </w:r>
      <w:r w:rsidR="00F80C78">
        <w:rPr>
          <w:shd w:val="clear" w:color="auto" w:fill="FFFFFF"/>
        </w:rPr>
        <w:tab/>
      </w:r>
      <w:r w:rsidR="00222E77">
        <w:rPr>
          <w:shd w:val="clear" w:color="auto" w:fill="FFFFFF"/>
        </w:rPr>
        <w:fldChar w:fldCharType="begin"/>
      </w:r>
      <w:r w:rsidR="006C6599">
        <w:rPr>
          <w:shd w:val="clear" w:color="auto" w:fill="FFFFFF"/>
        </w:rPr>
        <w:instrText xml:space="preserve"> MACROBUTTON MTPlaceRef \* MERGEFORMAT </w:instrText>
      </w:r>
      <w:r w:rsidR="00C91263">
        <w:fldChar w:fldCharType="begin"/>
      </w:r>
      <w:r w:rsidR="00C91263">
        <w:instrText xml:space="preserve"> SEQ MTEqn \h \* MERGEFORMAT </w:instrText>
      </w:r>
      <w:r w:rsidR="00C91263">
        <w:fldChar w:fldCharType="end"/>
      </w:r>
      <w:bookmarkStart w:id="37" w:name="ZEqnNum501496"/>
      <w:r w:rsidR="006C6599">
        <w:rPr>
          <w:shd w:val="clear" w:color="auto" w:fill="FFFFFF"/>
        </w:rPr>
        <w:instrText>(</w:instrText>
      </w:r>
      <w:r w:rsidR="007F0142">
        <w:fldChar w:fldCharType="begin"/>
      </w:r>
      <w:r w:rsidR="007F0142">
        <w:instrText xml:space="preserve"> SEQ MTChap \c \* Arabic \* MERGEFORMAT </w:instrText>
      </w:r>
      <w:r w:rsidR="007F0142">
        <w:fldChar w:fldCharType="separate"/>
      </w:r>
      <w:r w:rsidR="00222E77" w:rsidRPr="00B874A0">
        <w:rPr>
          <w:noProof/>
          <w:shd w:val="clear" w:color="auto" w:fill="FFFFFF"/>
        </w:rPr>
        <w:instrText>2</w:instrText>
      </w:r>
      <w:r w:rsidR="007F0142">
        <w:rPr>
          <w:noProof/>
          <w:shd w:val="clear" w:color="auto" w:fill="FFFFFF"/>
        </w:rPr>
        <w:fldChar w:fldCharType="end"/>
      </w:r>
      <w:r w:rsidR="006C6599">
        <w:rPr>
          <w:shd w:val="clear" w:color="auto" w:fill="FFFFFF"/>
        </w:rPr>
        <w:instrText>.</w:instrText>
      </w:r>
      <w:r w:rsidR="007F0142">
        <w:fldChar w:fldCharType="begin"/>
      </w:r>
      <w:r w:rsidR="007F0142">
        <w:instrText xml:space="preserve"> SEQ MTEqn \c \* Arabic \* MERGEFORMAT </w:instrText>
      </w:r>
      <w:r w:rsidR="007F0142">
        <w:fldChar w:fldCharType="separate"/>
      </w:r>
      <w:r w:rsidR="00222E77" w:rsidRPr="00B874A0">
        <w:rPr>
          <w:noProof/>
          <w:shd w:val="clear" w:color="auto" w:fill="FFFFFF"/>
        </w:rPr>
        <w:instrText>23</w:instrText>
      </w:r>
      <w:r w:rsidR="007F0142">
        <w:rPr>
          <w:noProof/>
          <w:shd w:val="clear" w:color="auto" w:fill="FFFFFF"/>
        </w:rPr>
        <w:fldChar w:fldCharType="end"/>
      </w:r>
      <w:r w:rsidR="006C6599">
        <w:rPr>
          <w:shd w:val="clear" w:color="auto" w:fill="FFFFFF"/>
        </w:rPr>
        <w:instrText>)</w:instrText>
      </w:r>
      <w:bookmarkEnd w:id="37"/>
      <w:r w:rsidR="00222E77">
        <w:rPr>
          <w:shd w:val="clear" w:color="auto" w:fill="FFFFFF"/>
        </w:rPr>
        <w:fldChar w:fldCharType="end"/>
      </w:r>
    </w:p>
    <w:p w:rsidR="00222E77" w:rsidRDefault="00DA1F97">
      <w:pPr>
        <w:spacing w:beforeLines="96" w:before="230" w:afterLines="120" w:after="288" w:line="480" w:lineRule="auto"/>
        <w:ind w:firstLine="720"/>
      </w:pPr>
      <w:r w:rsidRPr="00B1789F">
        <w:rPr>
          <w:rFonts w:hint="eastAsia"/>
        </w:rPr>
        <w:t>Where</w:t>
      </w:r>
      <w:r>
        <w:t xml:space="preserve"> </w:t>
      </w:r>
    </w:p>
    <w:p w:rsidR="00222E77" w:rsidRDefault="00CE4331">
      <w:pPr>
        <w:pStyle w:val="ab"/>
        <w:numPr>
          <w:ilvl w:val="0"/>
          <w:numId w:val="12"/>
        </w:numPr>
        <w:spacing w:beforeLines="96" w:before="230" w:afterLines="120" w:after="288" w:line="480" w:lineRule="auto"/>
        <w:ind w:left="1710" w:hanging="570"/>
      </w:pPr>
      <w:proofErr w:type="spellStart"/>
      <w:r w:rsidRPr="00CE4331">
        <w:rPr>
          <w:rFonts w:cs="Times New Roman"/>
          <w:i/>
          <w:color w:val="000000"/>
          <w:szCs w:val="24"/>
          <w:shd w:val="clear" w:color="auto" w:fill="FFFFFF"/>
        </w:rPr>
        <w:t>E</w:t>
      </w:r>
      <w:r w:rsidRPr="00CE4331">
        <w:rPr>
          <w:rFonts w:cs="Times New Roman"/>
          <w:i/>
          <w:color w:val="000000"/>
          <w:szCs w:val="24"/>
          <w:shd w:val="clear" w:color="auto" w:fill="FFFFFF"/>
          <w:vertAlign w:val="subscript"/>
        </w:rPr>
        <w:t>ingest</w:t>
      </w:r>
      <w:proofErr w:type="spellEnd"/>
      <w:r w:rsidR="00DA1F97" w:rsidRPr="002B4AD8">
        <w:rPr>
          <w:rFonts w:cs="Times New Roman"/>
          <w:color w:val="000000"/>
          <w:szCs w:val="24"/>
          <w:shd w:val="clear" w:color="auto" w:fill="FFFFFF"/>
        </w:rPr>
        <w:t xml:space="preserve"> is the </w:t>
      </w:r>
      <w:r w:rsidR="00DA1F97">
        <w:rPr>
          <w:rFonts w:cs="Times New Roman"/>
          <w:color w:val="000000"/>
          <w:szCs w:val="24"/>
          <w:shd w:val="clear" w:color="auto" w:fill="FFFFFF"/>
        </w:rPr>
        <w:t>ingestion</w:t>
      </w:r>
      <w:r w:rsidR="00DA1F97" w:rsidRPr="002B4AD8">
        <w:rPr>
          <w:rFonts w:cs="Times New Roman"/>
          <w:color w:val="000000"/>
          <w:szCs w:val="24"/>
          <w:shd w:val="clear" w:color="auto" w:fill="FFFFFF"/>
        </w:rPr>
        <w:t xml:space="preserve"> exposure</w:t>
      </w:r>
      <w:r w:rsidR="00DA1F97">
        <w:rPr>
          <w:rFonts w:cs="Times New Roman"/>
          <w:color w:val="000000"/>
          <w:szCs w:val="24"/>
          <w:shd w:val="clear" w:color="auto" w:fill="FFFFFF"/>
        </w:rPr>
        <w:t>,</w:t>
      </w:r>
      <w:r w:rsidR="00DA1F97" w:rsidRPr="00DA1F97">
        <w:rPr>
          <w:rFonts w:cs="Times New Roman"/>
          <w:color w:val="000000"/>
          <w:szCs w:val="24"/>
          <w:shd w:val="clear" w:color="auto" w:fill="FFFFFF"/>
        </w:rPr>
        <w:t xml:space="preserve"> </w:t>
      </w:r>
      <w:r w:rsidR="00DA1F97">
        <w:rPr>
          <w:rFonts w:cs="Times New Roman"/>
          <w:color w:val="000000"/>
          <w:szCs w:val="24"/>
          <w:shd w:val="clear" w:color="auto" w:fill="FFFFFF"/>
        </w:rPr>
        <w:t>t</w:t>
      </w:r>
      <w:r w:rsidR="00DA1F97" w:rsidRPr="002B4AD8">
        <w:rPr>
          <w:rFonts w:cs="Times New Roman"/>
          <w:color w:val="000000"/>
          <w:szCs w:val="24"/>
          <w:shd w:val="clear" w:color="auto" w:fill="FFFFFF"/>
        </w:rPr>
        <w:t xml:space="preserve">he mass of the pollen </w:t>
      </w:r>
      <w:r w:rsidR="00DA1F97">
        <w:rPr>
          <w:rFonts w:cs="Times New Roman"/>
          <w:color w:val="000000"/>
          <w:szCs w:val="24"/>
          <w:shd w:val="clear" w:color="auto" w:fill="FFFFFF"/>
        </w:rPr>
        <w:t>intake through ingestion</w:t>
      </w:r>
      <w:r w:rsidR="00782F8F">
        <w:rPr>
          <w:rFonts w:cs="Times New Roman"/>
          <w:color w:val="000000"/>
          <w:szCs w:val="24"/>
          <w:shd w:val="clear" w:color="auto" w:fill="FFFFFF"/>
        </w:rPr>
        <w:t xml:space="preserve"> </w:t>
      </w:r>
    </w:p>
    <w:p w:rsidR="00222E77" w:rsidRDefault="00CE4331">
      <w:pPr>
        <w:pStyle w:val="ab"/>
        <w:numPr>
          <w:ilvl w:val="0"/>
          <w:numId w:val="12"/>
        </w:numPr>
        <w:spacing w:beforeLines="96" w:before="230" w:afterLines="120" w:after="288" w:line="480" w:lineRule="auto"/>
        <w:ind w:left="1710" w:hanging="570"/>
      </w:pPr>
      <w:r w:rsidRPr="00CE4331">
        <w:rPr>
          <w:rFonts w:cs="Times New Roman"/>
          <w:i/>
          <w:color w:val="000000"/>
          <w:szCs w:val="24"/>
          <w:shd w:val="clear" w:color="auto" w:fill="FFFFFF"/>
        </w:rPr>
        <w:t>M</w:t>
      </w:r>
      <w:r w:rsidR="0060220B">
        <w:rPr>
          <w:rFonts w:cs="Times New Roman"/>
          <w:color w:val="000000"/>
          <w:szCs w:val="24"/>
          <w:shd w:val="clear" w:color="auto" w:fill="FFFFFF"/>
        </w:rPr>
        <w:t xml:space="preserve"> </w:t>
      </w:r>
      <w:r w:rsidR="00DA1F97">
        <w:rPr>
          <w:rFonts w:cs="Times New Roman"/>
          <w:color w:val="000000"/>
          <w:szCs w:val="24"/>
          <w:shd w:val="clear" w:color="auto" w:fill="FFFFFF"/>
        </w:rPr>
        <w:t>t</w:t>
      </w:r>
      <w:r w:rsidR="00DA1F97" w:rsidRPr="002B4AD8">
        <w:rPr>
          <w:rFonts w:cs="Times New Roman"/>
          <w:color w:val="000000"/>
          <w:szCs w:val="24"/>
          <w:shd w:val="clear" w:color="auto" w:fill="FFFFFF"/>
        </w:rPr>
        <w:t xml:space="preserve">he </w:t>
      </w:r>
      <w:r w:rsidR="00FC1F49">
        <w:rPr>
          <w:rFonts w:cs="Times New Roman"/>
          <w:color w:val="000000"/>
          <w:szCs w:val="24"/>
          <w:shd w:val="clear" w:color="auto" w:fill="FFFFFF"/>
        </w:rPr>
        <w:t xml:space="preserve">total </w:t>
      </w:r>
      <w:r w:rsidR="00DA1F97" w:rsidRPr="002B4AD8">
        <w:rPr>
          <w:rFonts w:cs="Times New Roman"/>
          <w:color w:val="000000"/>
          <w:szCs w:val="24"/>
          <w:shd w:val="clear" w:color="auto" w:fill="FFFFFF"/>
        </w:rPr>
        <w:t>mass of the pollen on the skin surface</w:t>
      </w:r>
      <w:r w:rsidR="00FC1F49">
        <w:rPr>
          <w:rFonts w:cs="Times New Roman"/>
          <w:color w:val="000000"/>
          <w:szCs w:val="24"/>
          <w:shd w:val="clear" w:color="auto" w:fill="FFFFFF"/>
        </w:rPr>
        <w:t>(</w:t>
      </w:r>
      <w:proofErr w:type="spellStart"/>
      <w:r w:rsidR="00897E90" w:rsidRPr="00897E90">
        <w:rPr>
          <w:rFonts w:cs="Times New Roman"/>
          <w:i/>
          <w:color w:val="000000"/>
          <w:szCs w:val="24"/>
          <w:shd w:val="clear" w:color="auto" w:fill="FFFFFF"/>
        </w:rPr>
        <w:t>M</w:t>
      </w:r>
      <w:r w:rsidR="00897E90" w:rsidRPr="00897E90">
        <w:rPr>
          <w:rFonts w:cs="Times New Roman"/>
          <w:i/>
          <w:color w:val="000000"/>
          <w:szCs w:val="24"/>
          <w:shd w:val="clear" w:color="auto" w:fill="FFFFFF"/>
          <w:vertAlign w:val="subscript"/>
        </w:rPr>
        <w:t>indoor</w:t>
      </w:r>
      <w:r w:rsidR="00897E90" w:rsidRPr="00897E90">
        <w:rPr>
          <w:rFonts w:cs="Times New Roman"/>
          <w:i/>
          <w:color w:val="000000"/>
          <w:szCs w:val="24"/>
          <w:shd w:val="clear" w:color="auto" w:fill="FFFFFF"/>
        </w:rPr>
        <w:t>+M</w:t>
      </w:r>
      <w:r w:rsidR="00897E90" w:rsidRPr="00897E90">
        <w:rPr>
          <w:rFonts w:cs="Times New Roman"/>
          <w:i/>
          <w:color w:val="000000"/>
          <w:szCs w:val="24"/>
          <w:shd w:val="clear" w:color="auto" w:fill="FFFFFF"/>
          <w:vertAlign w:val="subscript"/>
        </w:rPr>
        <w:t>outdoor</w:t>
      </w:r>
      <w:proofErr w:type="spellEnd"/>
      <w:r w:rsidR="00FC1F49">
        <w:rPr>
          <w:rFonts w:cs="Times New Roman"/>
          <w:color w:val="000000"/>
          <w:szCs w:val="24"/>
          <w:shd w:val="clear" w:color="auto" w:fill="FFFFFF"/>
        </w:rPr>
        <w:t>)</w:t>
      </w:r>
      <w:r w:rsidR="00E85049">
        <w:rPr>
          <w:rFonts w:cs="Times New Roman"/>
          <w:color w:val="000000"/>
          <w:szCs w:val="24"/>
          <w:shd w:val="clear" w:color="auto" w:fill="FFFFFF"/>
        </w:rPr>
        <w:t xml:space="preserve"> (pollen</w:t>
      </w:r>
      <w:r w:rsidR="00973EFF">
        <w:rPr>
          <w:rFonts w:cs="Times New Roman"/>
          <w:color w:val="000000"/>
          <w:szCs w:val="24"/>
          <w:shd w:val="clear" w:color="auto" w:fill="FFFFFF"/>
        </w:rPr>
        <w:t xml:space="preserve"> grains</w:t>
      </w:r>
      <w:r w:rsidR="00E85049">
        <w:rPr>
          <w:rFonts w:cs="Times New Roman"/>
          <w:color w:val="000000"/>
          <w:szCs w:val="24"/>
          <w:shd w:val="clear" w:color="auto" w:fill="FFFFFF"/>
        </w:rPr>
        <w:t>/m</w:t>
      </w:r>
      <w:r w:rsidR="00E85049">
        <w:rPr>
          <w:rFonts w:cs="Times New Roman"/>
          <w:color w:val="000000"/>
          <w:szCs w:val="24"/>
          <w:shd w:val="clear" w:color="auto" w:fill="FFFFFF"/>
          <w:vertAlign w:val="superscript"/>
        </w:rPr>
        <w:t>2</w:t>
      </w:r>
      <w:r w:rsidR="00E85049">
        <w:rPr>
          <w:rFonts w:cs="Times New Roman"/>
          <w:color w:val="000000"/>
          <w:szCs w:val="24"/>
          <w:shd w:val="clear" w:color="auto" w:fill="FFFFFF"/>
        </w:rPr>
        <w:t>)</w:t>
      </w:r>
    </w:p>
    <w:p w:rsidR="00222E77" w:rsidRDefault="00CE4331">
      <w:pPr>
        <w:pStyle w:val="ab"/>
        <w:numPr>
          <w:ilvl w:val="0"/>
          <w:numId w:val="12"/>
        </w:numPr>
        <w:spacing w:beforeLines="96" w:before="230" w:afterLines="120" w:after="288" w:line="480" w:lineRule="auto"/>
        <w:ind w:left="1710" w:hanging="570"/>
      </w:pPr>
      <w:r w:rsidRPr="00CE4331">
        <w:rPr>
          <w:rFonts w:cs="Times New Roman"/>
          <w:i/>
          <w:color w:val="000000"/>
          <w:szCs w:val="24"/>
          <w:shd w:val="clear" w:color="auto" w:fill="FFFFFF"/>
        </w:rPr>
        <w:t>S</w:t>
      </w:r>
      <w:r w:rsidRPr="00CE4331">
        <w:rPr>
          <w:rFonts w:cs="Times New Roman"/>
          <w:i/>
          <w:color w:val="000000"/>
          <w:szCs w:val="24"/>
          <w:shd w:val="clear" w:color="auto" w:fill="FFFFFF"/>
          <w:vertAlign w:val="subscript"/>
        </w:rPr>
        <w:t>a</w:t>
      </w:r>
      <w:r w:rsidRPr="00CE4331">
        <w:rPr>
          <w:rFonts w:cs="Times New Roman"/>
          <w:i/>
          <w:color w:val="000000"/>
          <w:szCs w:val="24"/>
          <w:shd w:val="clear" w:color="auto" w:fill="FFFFFF"/>
        </w:rPr>
        <w:t xml:space="preserve"> </w:t>
      </w:r>
      <w:r w:rsidR="008152B4">
        <w:rPr>
          <w:rFonts w:cs="Times New Roman"/>
          <w:color w:val="000000"/>
          <w:szCs w:val="24"/>
          <w:shd w:val="clear" w:color="auto" w:fill="FFFFFF"/>
        </w:rPr>
        <w:t xml:space="preserve">is </w:t>
      </w:r>
      <w:r w:rsidR="00DA1F97" w:rsidRPr="002B4AD8">
        <w:rPr>
          <w:rFonts w:cs="Times New Roman"/>
          <w:color w:val="000000"/>
          <w:szCs w:val="24"/>
          <w:shd w:val="clear" w:color="auto" w:fill="FFFFFF"/>
        </w:rPr>
        <w:t>the total surface of human skin</w:t>
      </w:r>
      <w:r w:rsidR="005B4CCF">
        <w:rPr>
          <w:rFonts w:cs="Times New Roman"/>
          <w:color w:val="000000"/>
          <w:szCs w:val="24"/>
          <w:shd w:val="clear" w:color="auto" w:fill="FFFFFF"/>
        </w:rPr>
        <w:t xml:space="preserve"> (m</w:t>
      </w:r>
      <w:r w:rsidR="005B4CCF">
        <w:rPr>
          <w:rFonts w:cs="Times New Roman"/>
          <w:color w:val="000000"/>
          <w:szCs w:val="24"/>
          <w:shd w:val="clear" w:color="auto" w:fill="FFFFFF"/>
          <w:vertAlign w:val="superscript"/>
        </w:rPr>
        <w:t>2</w:t>
      </w:r>
      <w:r w:rsidR="005B4CCF">
        <w:rPr>
          <w:rFonts w:cs="Times New Roman"/>
          <w:color w:val="000000"/>
          <w:szCs w:val="24"/>
          <w:shd w:val="clear" w:color="auto" w:fill="FFFFFF"/>
        </w:rPr>
        <w:t>)</w:t>
      </w:r>
    </w:p>
    <w:p w:rsidR="00222E77" w:rsidRDefault="00CE4331">
      <w:pPr>
        <w:pStyle w:val="ab"/>
        <w:numPr>
          <w:ilvl w:val="0"/>
          <w:numId w:val="12"/>
        </w:numPr>
        <w:spacing w:beforeLines="96" w:before="230" w:afterLines="120" w:after="288" w:line="480" w:lineRule="auto"/>
        <w:ind w:left="1710" w:hanging="570"/>
      </w:pPr>
      <w:r w:rsidRPr="00CE4331">
        <w:rPr>
          <w:rFonts w:cs="Times New Roman"/>
          <w:i/>
          <w:color w:val="000000"/>
          <w:szCs w:val="24"/>
          <w:shd w:val="clear" w:color="auto" w:fill="FFFFFF"/>
        </w:rPr>
        <w:t>R</w:t>
      </w:r>
      <w:r w:rsidRPr="00CE4331">
        <w:rPr>
          <w:rFonts w:cs="Times New Roman"/>
          <w:i/>
          <w:color w:val="000000"/>
          <w:szCs w:val="24"/>
          <w:shd w:val="clear" w:color="auto" w:fill="FFFFFF"/>
          <w:vertAlign w:val="subscript"/>
        </w:rPr>
        <w:t xml:space="preserve">h </w:t>
      </w:r>
      <w:r w:rsidR="00735267">
        <w:rPr>
          <w:rFonts w:cs="Times New Roman"/>
          <w:color w:val="000000"/>
          <w:szCs w:val="24"/>
          <w:shd w:val="clear" w:color="auto" w:fill="FFFFFF"/>
        </w:rPr>
        <w:t>the ratio of the hands in the total skin area</w:t>
      </w:r>
      <w:r w:rsidR="00E85049">
        <w:rPr>
          <w:rFonts w:cs="Times New Roman"/>
          <w:color w:val="000000"/>
          <w:szCs w:val="24"/>
          <w:shd w:val="clear" w:color="auto" w:fill="FFFFFF"/>
        </w:rPr>
        <w:t xml:space="preserve"> (dimensionless)</w:t>
      </w:r>
    </w:p>
    <w:p w:rsidR="00222E77" w:rsidRDefault="00CE4331">
      <w:pPr>
        <w:pStyle w:val="ab"/>
        <w:numPr>
          <w:ilvl w:val="0"/>
          <w:numId w:val="12"/>
        </w:numPr>
        <w:spacing w:beforeLines="96" w:before="230" w:afterLines="120" w:after="288" w:line="480" w:lineRule="auto"/>
        <w:ind w:left="1710" w:hanging="570"/>
      </w:pPr>
      <w:proofErr w:type="spellStart"/>
      <w:r w:rsidRPr="00CE4331">
        <w:rPr>
          <w:rFonts w:cs="Times New Roman"/>
          <w:i/>
          <w:color w:val="000000"/>
          <w:szCs w:val="24"/>
          <w:shd w:val="clear" w:color="auto" w:fill="FFFFFF"/>
        </w:rPr>
        <w:t>Fr</w:t>
      </w:r>
      <w:proofErr w:type="spellEnd"/>
      <w:r w:rsidRPr="00CE4331">
        <w:rPr>
          <w:rFonts w:cs="Times New Roman"/>
          <w:i/>
          <w:color w:val="000000"/>
          <w:szCs w:val="24"/>
          <w:shd w:val="clear" w:color="auto" w:fill="FFFFFF"/>
        </w:rPr>
        <w:t xml:space="preserve"> </w:t>
      </w:r>
      <w:r w:rsidR="00E91895" w:rsidRPr="00E91895">
        <w:rPr>
          <w:rFonts w:cs="Times New Roman"/>
          <w:color w:val="000000"/>
          <w:szCs w:val="24"/>
          <w:shd w:val="clear" w:color="auto" w:fill="FFFFFF"/>
        </w:rPr>
        <w:t xml:space="preserve">is </w:t>
      </w:r>
      <w:r w:rsidR="00A94765">
        <w:rPr>
          <w:rFonts w:cs="Times New Roman"/>
          <w:color w:val="000000"/>
          <w:szCs w:val="24"/>
          <w:shd w:val="clear" w:color="auto" w:fill="FFFFFF"/>
        </w:rPr>
        <w:t>hand-to-mouth contact</w:t>
      </w:r>
      <w:r w:rsidR="001C0B6E">
        <w:rPr>
          <w:rFonts w:cs="Times New Roman"/>
          <w:color w:val="000000"/>
          <w:szCs w:val="24"/>
          <w:shd w:val="clear" w:color="auto" w:fill="FFFFFF"/>
        </w:rPr>
        <w:t xml:space="preserve"> frequency</w:t>
      </w:r>
      <w:r w:rsidR="00973EFF">
        <w:rPr>
          <w:rFonts w:cs="Times New Roman"/>
          <w:color w:val="000000"/>
          <w:szCs w:val="24"/>
          <w:shd w:val="clear" w:color="auto" w:fill="FFFFFF"/>
        </w:rPr>
        <w:t xml:space="preserve"> </w:t>
      </w:r>
      <w:r w:rsidR="00782F8F">
        <w:rPr>
          <w:rFonts w:cs="Times New Roman"/>
          <w:color w:val="000000"/>
          <w:szCs w:val="24"/>
          <w:shd w:val="clear" w:color="auto" w:fill="FFFFFF"/>
        </w:rPr>
        <w:t>(times/hour)</w:t>
      </w:r>
    </w:p>
    <w:p w:rsidR="00222E77" w:rsidRDefault="002169D9">
      <w:pPr>
        <w:pStyle w:val="3"/>
        <w:spacing w:beforeLines="96" w:before="230" w:afterLines="120" w:after="288"/>
        <w:ind w:firstLine="720"/>
      </w:pPr>
      <w:r w:rsidRPr="002B4AD8">
        <w:t xml:space="preserve"> </w:t>
      </w:r>
      <w:r w:rsidR="004F7B54">
        <w:t>Exposure Calculation Method</w:t>
      </w:r>
    </w:p>
    <w:p w:rsidR="00222E77" w:rsidRDefault="007616C1">
      <w:pPr>
        <w:spacing w:beforeLines="96" w:before="230" w:afterLines="120" w:after="288" w:line="480" w:lineRule="auto"/>
        <w:ind w:firstLine="720"/>
        <w:rPr>
          <w:rFonts w:cs="Times New Roman"/>
          <w:color w:val="000000"/>
          <w:szCs w:val="24"/>
          <w:shd w:val="clear" w:color="auto" w:fill="FFFFFF"/>
        </w:rPr>
      </w:pPr>
      <w:r>
        <w:rPr>
          <w:rFonts w:cs="Times New Roman"/>
          <w:color w:val="000000"/>
          <w:szCs w:val="24"/>
          <w:shd w:val="clear" w:color="auto" w:fill="FFFFFF"/>
        </w:rPr>
        <w:t xml:space="preserve">A </w:t>
      </w:r>
      <w:r w:rsidRPr="004F7B54">
        <w:rPr>
          <w:rFonts w:cs="Times New Roman"/>
          <w:color w:val="000000"/>
          <w:szCs w:val="24"/>
          <w:shd w:val="clear" w:color="auto" w:fill="FFFFFF"/>
        </w:rPr>
        <w:t>Monte</w:t>
      </w:r>
      <w:r>
        <w:rPr>
          <w:rFonts w:cs="Times New Roman"/>
          <w:color w:val="000000"/>
          <w:szCs w:val="24"/>
          <w:shd w:val="clear" w:color="auto" w:fill="FFFFFF"/>
        </w:rPr>
        <w:t xml:space="preserve"> </w:t>
      </w:r>
      <w:r w:rsidRPr="004F7B54">
        <w:rPr>
          <w:rFonts w:cs="Times New Roman"/>
          <w:color w:val="000000"/>
          <w:szCs w:val="24"/>
          <w:shd w:val="clear" w:color="auto" w:fill="FFFFFF"/>
        </w:rPr>
        <w:t xml:space="preserve">Carlo </w:t>
      </w:r>
      <w:r>
        <w:rPr>
          <w:rFonts w:cs="Times New Roman"/>
          <w:color w:val="000000"/>
          <w:szCs w:val="24"/>
          <w:shd w:val="clear" w:color="auto" w:fill="FFFFFF"/>
        </w:rPr>
        <w:t xml:space="preserve">simulation </w:t>
      </w:r>
      <w:r w:rsidRPr="004F7B54">
        <w:rPr>
          <w:rFonts w:cs="Times New Roman"/>
          <w:color w:val="000000"/>
          <w:szCs w:val="24"/>
          <w:shd w:val="clear" w:color="auto" w:fill="FFFFFF"/>
        </w:rPr>
        <w:t xml:space="preserve">method </w:t>
      </w:r>
      <w:r>
        <w:rPr>
          <w:rFonts w:cs="Times New Roman"/>
          <w:color w:val="000000"/>
          <w:szCs w:val="24"/>
          <w:shd w:val="clear" w:color="auto" w:fill="FFFFFF"/>
        </w:rPr>
        <w:t>was</w:t>
      </w:r>
      <w:r w:rsidRPr="004F7B54">
        <w:rPr>
          <w:rFonts w:cs="Times New Roman"/>
          <w:color w:val="000000"/>
          <w:szCs w:val="24"/>
          <w:shd w:val="clear" w:color="auto" w:fill="FFFFFF"/>
        </w:rPr>
        <w:t xml:space="preserve"> used to generate the exposure </w:t>
      </w:r>
      <w:r>
        <w:rPr>
          <w:rFonts w:cs="Times New Roman"/>
          <w:color w:val="000000"/>
          <w:szCs w:val="24"/>
          <w:shd w:val="clear" w:color="auto" w:fill="FFFFFF"/>
        </w:rPr>
        <w:t>estimates</w:t>
      </w:r>
      <w:r w:rsidRPr="004F7B54">
        <w:rPr>
          <w:rFonts w:cs="Times New Roman"/>
          <w:color w:val="000000"/>
          <w:szCs w:val="24"/>
          <w:shd w:val="clear" w:color="auto" w:fill="FFFFFF"/>
        </w:rPr>
        <w:t xml:space="preserve">. The activity data of </w:t>
      </w:r>
      <w:r>
        <w:rPr>
          <w:rFonts w:cs="Times New Roman"/>
          <w:color w:val="000000"/>
          <w:szCs w:val="24"/>
          <w:shd w:val="clear" w:color="auto" w:fill="FFFFFF"/>
        </w:rPr>
        <w:t>100,000</w:t>
      </w:r>
      <w:r w:rsidRPr="004F7B54">
        <w:rPr>
          <w:rFonts w:cs="Times New Roman"/>
          <w:color w:val="000000"/>
          <w:szCs w:val="24"/>
          <w:shd w:val="clear" w:color="auto" w:fill="FFFFFF"/>
        </w:rPr>
        <w:t xml:space="preserve"> </w:t>
      </w:r>
      <w:r>
        <w:rPr>
          <w:rFonts w:cs="Times New Roman"/>
          <w:color w:val="000000"/>
          <w:szCs w:val="24"/>
          <w:shd w:val="clear" w:color="auto" w:fill="FFFFFF"/>
        </w:rPr>
        <w:t>“virtual individuals”</w:t>
      </w:r>
      <w:r w:rsidRPr="004F7B54">
        <w:rPr>
          <w:rFonts w:cs="Times New Roman"/>
          <w:color w:val="000000"/>
          <w:szCs w:val="24"/>
          <w:shd w:val="clear" w:color="auto" w:fill="FFFFFF"/>
        </w:rPr>
        <w:t xml:space="preserve"> </w:t>
      </w:r>
      <w:r>
        <w:rPr>
          <w:rFonts w:cs="Times New Roman"/>
          <w:color w:val="000000"/>
          <w:szCs w:val="24"/>
          <w:shd w:val="clear" w:color="auto" w:fill="FFFFFF"/>
        </w:rPr>
        <w:t>were compiled based on corresponding exposure factor distributions and demographic data for</w:t>
      </w:r>
      <w:r w:rsidRPr="004F7B54">
        <w:rPr>
          <w:rFonts w:cs="Times New Roman"/>
          <w:color w:val="000000"/>
          <w:szCs w:val="24"/>
          <w:shd w:val="clear" w:color="auto" w:fill="FFFFFF"/>
        </w:rPr>
        <w:t xml:space="preserve"> each </w:t>
      </w:r>
      <w:r>
        <w:rPr>
          <w:rFonts w:cs="Times New Roman"/>
          <w:color w:val="000000"/>
          <w:szCs w:val="24"/>
          <w:shd w:val="clear" w:color="auto" w:fill="FFFFFF"/>
        </w:rPr>
        <w:t xml:space="preserve">climate </w:t>
      </w:r>
      <w:r w:rsidRPr="004F7B54">
        <w:rPr>
          <w:rFonts w:cs="Times New Roman"/>
          <w:color w:val="000000"/>
          <w:szCs w:val="24"/>
          <w:shd w:val="clear" w:color="auto" w:fill="FFFFFF"/>
        </w:rPr>
        <w:t>region</w:t>
      </w:r>
      <w:r w:rsidR="00B730DB">
        <w:rPr>
          <w:rFonts w:cs="Times New Roman"/>
          <w:color w:val="000000"/>
          <w:szCs w:val="24"/>
          <w:shd w:val="clear" w:color="auto" w:fill="FFFFFF"/>
        </w:rPr>
        <w:t xml:space="preserve"> </w:t>
      </w:r>
      <w:r w:rsidR="00F17E85">
        <w:rPr>
          <w:rFonts w:cs="Times New Roman"/>
          <w:color w:val="000000"/>
          <w:szCs w:val="24"/>
          <w:shd w:val="clear" w:color="auto" w:fill="FFFFFF"/>
        </w:rPr>
        <w:t>(</w:t>
      </w:r>
      <w:r w:rsidR="00222E77">
        <w:rPr>
          <w:rFonts w:cs="Times New Roman"/>
          <w:color w:val="000000"/>
          <w:szCs w:val="24"/>
          <w:shd w:val="clear" w:color="auto" w:fill="FFFFFF"/>
        </w:rPr>
        <w:fldChar w:fldCharType="begin"/>
      </w:r>
      <w:r w:rsidR="00960E08">
        <w:rPr>
          <w:rFonts w:cs="Times New Roman"/>
          <w:color w:val="000000"/>
          <w:szCs w:val="24"/>
          <w:shd w:val="clear" w:color="auto" w:fill="FFFFFF"/>
        </w:rPr>
        <w:instrText xml:space="preserve"> REF _Ref378775978 \h </w:instrText>
      </w:r>
      <w:r w:rsidR="00222E77">
        <w:rPr>
          <w:rFonts w:cs="Times New Roman"/>
          <w:color w:val="000000"/>
          <w:szCs w:val="24"/>
          <w:shd w:val="clear" w:color="auto" w:fill="FFFFFF"/>
        </w:rPr>
      </w:r>
      <w:r w:rsidR="00222E77">
        <w:rPr>
          <w:rFonts w:cs="Times New Roman"/>
          <w:color w:val="000000"/>
          <w:szCs w:val="24"/>
          <w:shd w:val="clear" w:color="auto" w:fill="FFFFFF"/>
        </w:rPr>
        <w:fldChar w:fldCharType="separate"/>
      </w:r>
      <w:r w:rsidR="0008141F" w:rsidRPr="00CB3CE1">
        <w:rPr>
          <w:rFonts w:cs="Times New Roman"/>
          <w:color w:val="000000"/>
          <w:szCs w:val="24"/>
        </w:rPr>
        <w:t xml:space="preserve">Figure </w:t>
      </w:r>
      <w:r w:rsidR="0008141F">
        <w:rPr>
          <w:rFonts w:cs="Times New Roman"/>
          <w:noProof/>
          <w:color w:val="000000"/>
          <w:szCs w:val="24"/>
        </w:rPr>
        <w:t>8</w:t>
      </w:r>
      <w:r w:rsidR="00222E77">
        <w:rPr>
          <w:rFonts w:cs="Times New Roman"/>
          <w:color w:val="000000"/>
          <w:szCs w:val="24"/>
          <w:shd w:val="clear" w:color="auto" w:fill="FFFFFF"/>
        </w:rPr>
        <w:fldChar w:fldCharType="end"/>
      </w:r>
      <w:r w:rsidR="00F17E85">
        <w:rPr>
          <w:rFonts w:cs="Times New Roman"/>
          <w:color w:val="000000"/>
          <w:szCs w:val="24"/>
          <w:shd w:val="clear" w:color="auto" w:fill="FFFFFF"/>
        </w:rPr>
        <w:t>)</w:t>
      </w:r>
      <w:r w:rsidRPr="004F7B54">
        <w:rPr>
          <w:rFonts w:cs="Times New Roman"/>
          <w:color w:val="000000"/>
          <w:szCs w:val="24"/>
          <w:shd w:val="clear" w:color="auto" w:fill="FFFFFF"/>
        </w:rPr>
        <w:t xml:space="preserve">. </w:t>
      </w:r>
      <w:r>
        <w:rPr>
          <w:rFonts w:cs="Times New Roman"/>
          <w:color w:val="000000"/>
          <w:szCs w:val="24"/>
          <w:shd w:val="clear" w:color="auto" w:fill="FFFFFF"/>
        </w:rPr>
        <w:t>For example, the estimates for a “virtual” 75 year old man were generated by calculating the exposure factors for ages 71-80, male group. Then the observed data for airborne pollen counts were combined with the activity data using a Monte Carlo method, b</w:t>
      </w:r>
      <w:r w:rsidRPr="004F7B54">
        <w:rPr>
          <w:rFonts w:cs="Times New Roman"/>
          <w:color w:val="000000"/>
          <w:szCs w:val="24"/>
          <w:shd w:val="clear" w:color="auto" w:fill="FFFFFF"/>
        </w:rPr>
        <w:t xml:space="preserve">y randomly </w:t>
      </w:r>
      <w:r>
        <w:rPr>
          <w:rFonts w:cs="Times New Roman"/>
          <w:color w:val="000000"/>
          <w:szCs w:val="24"/>
          <w:shd w:val="clear" w:color="auto" w:fill="FFFFFF"/>
        </w:rPr>
        <w:t>selecting</w:t>
      </w:r>
      <w:r w:rsidRPr="004F7B54">
        <w:rPr>
          <w:rFonts w:cs="Times New Roman"/>
          <w:color w:val="000000"/>
          <w:szCs w:val="24"/>
          <w:shd w:val="clear" w:color="auto" w:fill="FFFFFF"/>
        </w:rPr>
        <w:t xml:space="preserve"> </w:t>
      </w:r>
      <w:r>
        <w:rPr>
          <w:rFonts w:cs="Times New Roman"/>
          <w:color w:val="000000"/>
          <w:szCs w:val="24"/>
          <w:shd w:val="clear" w:color="auto" w:fill="FFFFFF"/>
        </w:rPr>
        <w:t>values</w:t>
      </w:r>
      <w:r w:rsidRPr="004F7B54">
        <w:rPr>
          <w:rFonts w:cs="Times New Roman"/>
          <w:color w:val="000000"/>
          <w:szCs w:val="24"/>
          <w:shd w:val="clear" w:color="auto" w:fill="FFFFFF"/>
        </w:rPr>
        <w:t xml:space="preserve"> </w:t>
      </w:r>
      <w:r>
        <w:rPr>
          <w:rFonts w:cs="Times New Roman"/>
          <w:color w:val="000000"/>
          <w:szCs w:val="24"/>
          <w:shd w:val="clear" w:color="auto" w:fill="FFFFFF"/>
        </w:rPr>
        <w:t>from each dataset. 100,000 exposure values were generated for each climate region.</w:t>
      </w:r>
      <w:r w:rsidR="00B730DB">
        <w:rPr>
          <w:rFonts w:cs="Times New Roman"/>
          <w:color w:val="000000"/>
          <w:szCs w:val="24"/>
          <w:shd w:val="clear" w:color="auto" w:fill="FFFFFF"/>
        </w:rPr>
        <w:t xml:space="preserve"> </w:t>
      </w:r>
      <w:r w:rsidR="00D73BC7">
        <w:rPr>
          <w:rFonts w:cs="Times New Roman"/>
          <w:color w:val="000000"/>
          <w:szCs w:val="24"/>
          <w:shd w:val="clear" w:color="auto" w:fill="FFFFFF"/>
        </w:rPr>
        <w:t xml:space="preserve">The </w:t>
      </w:r>
      <w:r w:rsidR="00B730DB">
        <w:rPr>
          <w:rFonts w:cs="Times New Roman"/>
          <w:color w:val="000000"/>
          <w:szCs w:val="24"/>
          <w:shd w:val="clear" w:color="auto" w:fill="FFFFFF"/>
        </w:rPr>
        <w:t>process is schematically illustrated</w:t>
      </w:r>
      <w:r w:rsidR="00D73BC7">
        <w:rPr>
          <w:rFonts w:cs="Times New Roman"/>
          <w:color w:val="000000"/>
          <w:szCs w:val="24"/>
          <w:shd w:val="clear" w:color="auto" w:fill="FFFFFF"/>
        </w:rPr>
        <w:t xml:space="preserve"> in </w:t>
      </w:r>
      <w:r w:rsidR="00222E77">
        <w:rPr>
          <w:rFonts w:cs="Times New Roman"/>
          <w:color w:val="000000"/>
          <w:szCs w:val="24"/>
          <w:shd w:val="clear" w:color="auto" w:fill="FFFFFF"/>
        </w:rPr>
        <w:fldChar w:fldCharType="begin"/>
      </w:r>
      <w:r w:rsidR="00D73BC7">
        <w:rPr>
          <w:rFonts w:cs="Times New Roman"/>
          <w:color w:val="000000"/>
          <w:szCs w:val="24"/>
          <w:shd w:val="clear" w:color="auto" w:fill="FFFFFF"/>
        </w:rPr>
        <w:instrText xml:space="preserve"> REF _Ref378775978 \h </w:instrText>
      </w:r>
      <w:r w:rsidR="00222E77">
        <w:rPr>
          <w:rFonts w:cs="Times New Roman"/>
          <w:color w:val="000000"/>
          <w:szCs w:val="24"/>
          <w:shd w:val="clear" w:color="auto" w:fill="FFFFFF"/>
        </w:rPr>
      </w:r>
      <w:r w:rsidR="00222E77">
        <w:rPr>
          <w:rFonts w:cs="Times New Roman"/>
          <w:color w:val="000000"/>
          <w:szCs w:val="24"/>
          <w:shd w:val="clear" w:color="auto" w:fill="FFFFFF"/>
        </w:rPr>
        <w:fldChar w:fldCharType="separate"/>
      </w:r>
      <w:r w:rsidR="0008141F" w:rsidRPr="00CB3CE1">
        <w:rPr>
          <w:rFonts w:cs="Times New Roman"/>
          <w:color w:val="000000"/>
          <w:szCs w:val="24"/>
        </w:rPr>
        <w:t xml:space="preserve">Figure </w:t>
      </w:r>
      <w:r w:rsidR="0008141F">
        <w:rPr>
          <w:rFonts w:cs="Times New Roman"/>
          <w:noProof/>
          <w:color w:val="000000"/>
          <w:szCs w:val="24"/>
        </w:rPr>
        <w:t>8</w:t>
      </w:r>
      <w:r w:rsidR="00222E77">
        <w:rPr>
          <w:rFonts w:cs="Times New Roman"/>
          <w:color w:val="000000"/>
          <w:szCs w:val="24"/>
          <w:shd w:val="clear" w:color="auto" w:fill="FFFFFF"/>
        </w:rPr>
        <w:fldChar w:fldCharType="end"/>
      </w:r>
      <w:r w:rsidR="00960E08">
        <w:rPr>
          <w:rFonts w:cs="Times New Roman"/>
          <w:color w:val="000000"/>
          <w:szCs w:val="24"/>
          <w:shd w:val="clear" w:color="auto" w:fill="FFFFFF"/>
        </w:rPr>
        <w:t>.</w:t>
      </w:r>
    </w:p>
    <w:p w:rsidR="00222E77" w:rsidRDefault="00344908">
      <w:pPr>
        <w:pStyle w:val="2"/>
        <w:spacing w:beforeLines="96" w:before="230" w:afterLines="120" w:after="288"/>
        <w:ind w:firstLine="720"/>
        <w:rPr>
          <w:rFonts w:cs="Times New Roman"/>
        </w:rPr>
      </w:pPr>
      <w:r w:rsidRPr="007E0204">
        <w:rPr>
          <w:rFonts w:cs="Times New Roman"/>
        </w:rPr>
        <w:t>Sensitivity</w:t>
      </w:r>
      <w:r w:rsidR="00776B84">
        <w:rPr>
          <w:rFonts w:cs="Times New Roman"/>
        </w:rPr>
        <w:t>/Uncertainty</w:t>
      </w:r>
      <w:r w:rsidRPr="007E0204">
        <w:rPr>
          <w:rFonts w:cs="Times New Roman"/>
        </w:rPr>
        <w:t xml:space="preserve"> Analysis</w:t>
      </w:r>
      <w:r w:rsidR="001F6833" w:rsidRPr="007E0204">
        <w:rPr>
          <w:rFonts w:cs="Times New Roman"/>
        </w:rPr>
        <w:t xml:space="preserve"> </w:t>
      </w:r>
    </w:p>
    <w:p w:rsidR="00222E77" w:rsidRDefault="00B60918" w:rsidP="00533CA2">
      <w:pPr>
        <w:spacing w:beforeLines="96" w:before="230" w:afterLines="120" w:after="288" w:line="480" w:lineRule="auto"/>
        <w:ind w:firstLine="720"/>
        <w:rPr>
          <w:rFonts w:cs="Times New Roman"/>
          <w:color w:val="000000"/>
          <w:szCs w:val="24"/>
          <w:shd w:val="clear" w:color="auto" w:fill="FFFFFF"/>
        </w:rPr>
      </w:pPr>
      <w:r w:rsidRPr="00195966">
        <w:rPr>
          <w:rFonts w:cs="Times New Roman"/>
          <w:color w:val="000000"/>
          <w:szCs w:val="24"/>
          <w:shd w:val="clear" w:color="auto" w:fill="FFFFFF"/>
        </w:rPr>
        <w:t>Sensitivity analysis</w:t>
      </w:r>
      <w:r>
        <w:rPr>
          <w:rFonts w:cs="Times New Roman"/>
          <w:color w:val="000000"/>
          <w:szCs w:val="24"/>
          <w:shd w:val="clear" w:color="auto" w:fill="FFFFFF"/>
        </w:rPr>
        <w:t xml:space="preserve"> of a system involves the quantitative assessment of the effects of changes in its inputs to changes in its outputs. Uncertainty</w:t>
      </w:r>
      <w:r w:rsidRPr="00195966">
        <w:rPr>
          <w:rFonts w:cs="Times New Roman"/>
          <w:color w:val="000000"/>
          <w:szCs w:val="24"/>
          <w:shd w:val="clear" w:color="auto" w:fill="FFFFFF"/>
        </w:rPr>
        <w:t xml:space="preserve"> analysis </w:t>
      </w:r>
      <w:r>
        <w:rPr>
          <w:rFonts w:cs="Times New Roman"/>
          <w:color w:val="000000"/>
          <w:szCs w:val="24"/>
          <w:shd w:val="clear" w:color="auto" w:fill="FFFFFF"/>
        </w:rPr>
        <w:t xml:space="preserve">involves </w:t>
      </w:r>
      <w:r>
        <w:rPr>
          <w:rFonts w:cs="Times New Roman"/>
          <w:color w:val="000000"/>
          <w:szCs w:val="24"/>
          <w:shd w:val="clear" w:color="auto" w:fill="FFFFFF"/>
        </w:rPr>
        <w:lastRenderedPageBreak/>
        <w:t>attributing the</w:t>
      </w:r>
      <w:r w:rsidRPr="00195966">
        <w:rPr>
          <w:rFonts w:cs="Times New Roman"/>
          <w:color w:val="000000"/>
          <w:szCs w:val="24"/>
          <w:shd w:val="clear" w:color="auto" w:fill="FFFFFF"/>
        </w:rPr>
        <w:t xml:space="preserve"> uncertainty in the output of a system to sources </w:t>
      </w:r>
      <w:r>
        <w:rPr>
          <w:rFonts w:cs="Times New Roman"/>
          <w:color w:val="000000"/>
          <w:szCs w:val="24"/>
          <w:shd w:val="clear" w:color="auto" w:fill="FFFFFF"/>
        </w:rPr>
        <w:t>of uncertainty in its inputs</w:t>
      </w:r>
      <w:r w:rsidRPr="00960E08">
        <w:rPr>
          <w:rFonts w:cs="Times New Roman"/>
          <w:color w:val="000000"/>
          <w:szCs w:val="24"/>
          <w:shd w:val="clear" w:color="auto" w:fill="FFFFFF"/>
        </w:rPr>
        <w:t xml:space="preserve"> (</w:t>
      </w:r>
      <w:r w:rsidR="009A45A0">
        <w:fldChar w:fldCharType="begin"/>
      </w:r>
      <w:r w:rsidR="009A45A0">
        <w:instrText xml:space="preserve"> REF _Ref375235884 \h  \* MERGEFORMAT </w:instrText>
      </w:r>
      <w:r w:rsidR="009A45A0">
        <w:fldChar w:fldCharType="separate"/>
      </w:r>
      <w:r w:rsidR="0008141F" w:rsidRPr="0008141F">
        <w:rPr>
          <w:rFonts w:cs="Times New Roman"/>
          <w:szCs w:val="24"/>
        </w:rPr>
        <w:t xml:space="preserve">Figure </w:t>
      </w:r>
      <w:r w:rsidR="00222E77" w:rsidRPr="00B874A0">
        <w:rPr>
          <w:rFonts w:cs="Times New Roman"/>
          <w:szCs w:val="24"/>
        </w:rPr>
        <w:t>9</w:t>
      </w:r>
      <w:r w:rsidR="009A45A0">
        <w:fldChar w:fldCharType="end"/>
      </w:r>
      <w:r w:rsidRPr="00960E08">
        <w:rPr>
          <w:rFonts w:cs="Times New Roman"/>
          <w:color w:val="000000"/>
          <w:szCs w:val="24"/>
          <w:shd w:val="clear" w:color="auto" w:fill="FFFFFF"/>
        </w:rPr>
        <w:t>).</w:t>
      </w:r>
    </w:p>
    <w:p w:rsidR="00222E77" w:rsidRDefault="00B60918">
      <w:pPr>
        <w:spacing w:beforeLines="96" w:before="230" w:afterLines="120" w:after="288" w:line="480" w:lineRule="auto"/>
        <w:ind w:firstLine="720"/>
        <w:rPr>
          <w:rFonts w:cs="Times New Roman"/>
          <w:color w:val="000000"/>
          <w:szCs w:val="24"/>
          <w:shd w:val="clear" w:color="auto" w:fill="FFFFFF"/>
        </w:rPr>
      </w:pPr>
      <w:r>
        <w:rPr>
          <w:rFonts w:cs="Times New Roman"/>
          <w:color w:val="000000"/>
          <w:szCs w:val="24"/>
          <w:shd w:val="clear" w:color="auto" w:fill="FFFFFF"/>
        </w:rPr>
        <w:t>The m</w:t>
      </w:r>
      <w:r w:rsidRPr="00A528C2">
        <w:rPr>
          <w:rFonts w:cs="Times New Roman"/>
          <w:color w:val="000000"/>
          <w:szCs w:val="24"/>
          <w:shd w:val="clear" w:color="auto" w:fill="FFFFFF"/>
        </w:rPr>
        <w:t xml:space="preserve">ean daily mass intake </w:t>
      </w:r>
      <w:r>
        <w:rPr>
          <w:rFonts w:cs="Times New Roman"/>
          <w:color w:val="000000"/>
          <w:szCs w:val="24"/>
          <w:shd w:val="clear" w:color="auto" w:fill="FFFFFF"/>
        </w:rPr>
        <w:t>of</w:t>
      </w:r>
      <w:r w:rsidRPr="00A528C2">
        <w:rPr>
          <w:rFonts w:cs="Times New Roman"/>
          <w:color w:val="000000"/>
          <w:szCs w:val="24"/>
          <w:shd w:val="clear" w:color="auto" w:fill="FFFFFF"/>
        </w:rPr>
        <w:t xml:space="preserve"> pollen</w:t>
      </w:r>
      <w:r>
        <w:rPr>
          <w:rFonts w:cs="Times New Roman"/>
          <w:color w:val="000000"/>
          <w:szCs w:val="24"/>
          <w:shd w:val="clear" w:color="auto" w:fill="FFFFFF"/>
        </w:rPr>
        <w:t xml:space="preserve"> grain</w:t>
      </w:r>
      <w:r w:rsidRPr="00A528C2">
        <w:rPr>
          <w:rFonts w:cs="Times New Roman"/>
          <w:color w:val="000000"/>
          <w:szCs w:val="24"/>
          <w:shd w:val="clear" w:color="auto" w:fill="FFFFFF"/>
        </w:rPr>
        <w:t xml:space="preserve">s was </w:t>
      </w:r>
      <w:r>
        <w:rPr>
          <w:rFonts w:cs="Times New Roman"/>
          <w:color w:val="000000"/>
          <w:szCs w:val="24"/>
          <w:shd w:val="clear" w:color="auto" w:fill="FFFFFF"/>
        </w:rPr>
        <w:t xml:space="preserve">selected </w:t>
      </w:r>
      <w:r w:rsidRPr="00A528C2">
        <w:rPr>
          <w:rFonts w:cs="Times New Roman"/>
          <w:color w:val="000000"/>
          <w:szCs w:val="24"/>
          <w:shd w:val="clear" w:color="auto" w:fill="FFFFFF"/>
        </w:rPr>
        <w:t xml:space="preserve">as a metric for testing the system’s </w:t>
      </w:r>
      <w:r>
        <w:rPr>
          <w:rFonts w:cs="Times New Roman"/>
          <w:color w:val="000000"/>
          <w:szCs w:val="24"/>
          <w:shd w:val="clear" w:color="auto" w:fill="FFFFFF"/>
        </w:rPr>
        <w:t>sensitivity</w:t>
      </w:r>
      <w:r w:rsidRPr="00A528C2">
        <w:rPr>
          <w:rFonts w:cs="Times New Roman"/>
          <w:color w:val="000000"/>
          <w:szCs w:val="24"/>
          <w:shd w:val="clear" w:color="auto" w:fill="FFFFFF"/>
        </w:rPr>
        <w:t xml:space="preserve"> to multiple inputs and parameters. Global sensitivity analysis was performed based on Morris’ </w:t>
      </w:r>
      <w:r w:rsidR="000962A8" w:rsidRPr="00A528C2">
        <w:rPr>
          <w:rFonts w:cs="Times New Roman"/>
          <w:color w:val="000000"/>
          <w:szCs w:val="24"/>
          <w:shd w:val="clear" w:color="auto" w:fill="FFFFFF"/>
        </w:rPr>
        <w:t>Design</w:t>
      </w:r>
      <w:r w:rsidR="007B657A">
        <w:rPr>
          <w:rFonts w:cs="Times New Roman"/>
          <w:color w:val="000000"/>
          <w:szCs w:val="24"/>
          <w:shd w:val="clear" w:color="auto" w:fill="FFFFFF"/>
        </w:rPr>
        <w:t xml:space="preserve"> </w:t>
      </w:r>
      <w:r w:rsidR="00222E77">
        <w:rPr>
          <w:rFonts w:cs="Times New Roman"/>
          <w:color w:val="000000"/>
          <w:szCs w:val="24"/>
          <w:shd w:val="clear" w:color="auto" w:fill="FFFFFF"/>
        </w:rPr>
        <w:fldChar w:fldCharType="begin"/>
      </w:r>
      <w:r w:rsidR="002D6A9C">
        <w:rPr>
          <w:rFonts w:cs="Times New Roman"/>
          <w:color w:val="000000"/>
          <w:szCs w:val="24"/>
          <w:shd w:val="clear" w:color="auto" w:fill="FFFFFF"/>
        </w:rPr>
        <w:instrText xml:space="preserve"> ADDIN EN.CITE &lt;EndNote&gt;&lt;Cite&gt;&lt;Author&gt;Saltelli&lt;/Author&gt;&lt;Year&gt;2000&lt;/Year&gt;&lt;RecNum&gt;63&lt;/RecNum&gt;&lt;DisplayText&gt;(Saltelli et al., 2000a; Saltelli et al., 2000b)&lt;/DisplayText&gt;&lt;record&gt;&lt;rec-number&gt;63&lt;/rec-number&gt;&lt;foreign-keys&gt;&lt;key app="EN" db-id="tdz2dxda7d9zpsere5vps09wvftsz5xrwvx9" timestamp="1391102102"&gt;63&lt;/key&gt;&lt;/foreign-keys&gt;&lt;ref-type name="Book"&gt;6&lt;/ref-type&gt;&lt;contributors&gt;&lt;authors&gt;&lt;author&gt;Saltelli, Andrea&lt;/author&gt;&lt;author&gt;Chan, Karen&lt;/author&gt;&lt;author&gt;Scott, E Marian&lt;/author&gt;&lt;/authors&gt;&lt;/contributors&gt;&lt;titles&gt;&lt;title&gt;Sensitivity analysis&lt;/title&gt;&lt;/titles&gt;&lt;volume&gt;134&lt;/volume&gt;&lt;dates&gt;&lt;year&gt;2000&lt;/year&gt;&lt;/dates&gt;&lt;publisher&gt;Wiley New York&lt;/publisher&gt;&lt;urls&gt;&lt;/urls&gt;&lt;/record&gt;&lt;/Cite&gt;&lt;Cite&gt;&lt;Author&gt;Saltelli&lt;/Author&gt;&lt;Year&gt;2000&lt;/Year&gt;&lt;RecNum&gt;64&lt;/RecNum&gt;&lt;record&gt;&lt;rec-number&gt;64&lt;/rec-number&gt;&lt;foreign-keys&gt;&lt;key app="EN" db-id="tdz2dxda7d9zpsere5vps09wvftsz5xrwvx9" timestamp="1391102821"&gt;64&lt;/key&gt;&lt;/foreign-keys&gt;&lt;ref-type name="Journal Article"&gt;17&lt;/ref-type&gt;&lt;contributors&gt;&lt;authors&gt;&lt;author&gt;Saltelli, Andrea&lt;/author&gt;&lt;author&gt;Tarantola, Stefano&lt;/author&gt;&lt;author&gt;Campolongo, Francesca&lt;/author&gt;&lt;/authors&gt;&lt;/contributors&gt;&lt;titles&gt;&lt;title&gt;Sensitivity analysis as an ingredient of modeling&lt;/title&gt;&lt;secondary-title&gt;Statistical Science&lt;/secondary-title&gt;&lt;/titles&gt;&lt;periodical&gt;&lt;full-title&gt;Statistical Science&lt;/full-title&gt;&lt;/periodical&gt;&lt;pages&gt;377-395&lt;/pages&gt;&lt;volume&gt;15(4)&lt;/volume&gt;&lt;dates&gt;&lt;year&gt;2000&lt;/year&gt;&lt;/dates&gt;&lt;isbn&gt;0883-4237&lt;/isbn&gt;&lt;urls&gt;&lt;/urls&gt;&lt;/record&gt;&lt;/Cite&gt;&lt;/EndNote&gt;</w:instrText>
      </w:r>
      <w:r w:rsidR="00222E77">
        <w:rPr>
          <w:rFonts w:cs="Times New Roman"/>
          <w:color w:val="000000"/>
          <w:szCs w:val="24"/>
          <w:shd w:val="clear" w:color="auto" w:fill="FFFFFF"/>
        </w:rPr>
        <w:fldChar w:fldCharType="separate"/>
      </w:r>
      <w:r w:rsidR="007B657A">
        <w:rPr>
          <w:rFonts w:cs="Times New Roman"/>
          <w:noProof/>
          <w:color w:val="000000"/>
          <w:szCs w:val="24"/>
          <w:shd w:val="clear" w:color="auto" w:fill="FFFFFF"/>
        </w:rPr>
        <w:t>(</w:t>
      </w:r>
      <w:hyperlink w:anchor="_ENREF_20" w:tooltip="Saltelli, 2000 #63" w:history="1">
        <w:r w:rsidR="00637C89">
          <w:rPr>
            <w:rFonts w:cs="Times New Roman"/>
            <w:noProof/>
            <w:color w:val="000000"/>
            <w:szCs w:val="24"/>
            <w:shd w:val="clear" w:color="auto" w:fill="FFFFFF"/>
          </w:rPr>
          <w:t>Saltelli et al., 2000a</w:t>
        </w:r>
      </w:hyperlink>
      <w:r w:rsidR="007B657A">
        <w:rPr>
          <w:rFonts w:cs="Times New Roman"/>
          <w:noProof/>
          <w:color w:val="000000"/>
          <w:szCs w:val="24"/>
          <w:shd w:val="clear" w:color="auto" w:fill="FFFFFF"/>
        </w:rPr>
        <w:t xml:space="preserve">; </w:t>
      </w:r>
      <w:hyperlink w:anchor="_ENREF_21" w:tooltip="Saltelli, 2000 #64" w:history="1">
        <w:r w:rsidR="00637C89">
          <w:rPr>
            <w:rFonts w:cs="Times New Roman"/>
            <w:noProof/>
            <w:color w:val="000000"/>
            <w:szCs w:val="24"/>
            <w:shd w:val="clear" w:color="auto" w:fill="FFFFFF"/>
          </w:rPr>
          <w:t>Saltelli et al., 2000b</w:t>
        </w:r>
      </w:hyperlink>
      <w:r w:rsidR="007B657A">
        <w:rPr>
          <w:rFonts w:cs="Times New Roman"/>
          <w:noProof/>
          <w:color w:val="000000"/>
          <w:szCs w:val="24"/>
          <w:shd w:val="clear" w:color="auto" w:fill="FFFFFF"/>
        </w:rPr>
        <w:t>)</w:t>
      </w:r>
      <w:r w:rsidR="00222E77">
        <w:rPr>
          <w:rFonts w:cs="Times New Roman"/>
          <w:color w:val="000000"/>
          <w:szCs w:val="24"/>
          <w:shd w:val="clear" w:color="auto" w:fill="FFFFFF"/>
        </w:rPr>
        <w:fldChar w:fldCharType="end"/>
      </w:r>
      <w:r w:rsidR="000962A8">
        <w:rPr>
          <w:rFonts w:cs="Times New Roman"/>
          <w:color w:val="000000"/>
          <w:szCs w:val="24"/>
          <w:shd w:val="clear" w:color="auto" w:fill="FFFFFF"/>
        </w:rPr>
        <w:t>. Morris’</w:t>
      </w:r>
      <w:r w:rsidR="000962A8" w:rsidRPr="00A528C2">
        <w:rPr>
          <w:rFonts w:cs="Times New Roman"/>
          <w:color w:val="000000"/>
          <w:szCs w:val="24"/>
          <w:shd w:val="clear" w:color="auto" w:fill="FFFFFF"/>
        </w:rPr>
        <w:t xml:space="preserve"> design</w:t>
      </w:r>
      <w:r w:rsidRPr="00A528C2">
        <w:rPr>
          <w:rFonts w:cs="Times New Roman"/>
          <w:color w:val="000000"/>
          <w:szCs w:val="24"/>
          <w:shd w:val="clear" w:color="auto" w:fill="FFFFFF"/>
        </w:rPr>
        <w:t xml:space="preserve"> </w:t>
      </w:r>
      <w:r>
        <w:rPr>
          <w:rFonts w:cs="Times New Roman"/>
          <w:color w:val="000000"/>
          <w:szCs w:val="24"/>
          <w:shd w:val="clear" w:color="auto" w:fill="FFFFFF"/>
        </w:rPr>
        <w:t>characterized the</w:t>
      </w:r>
      <w:r w:rsidRPr="00A528C2">
        <w:rPr>
          <w:rFonts w:cs="Times New Roman"/>
          <w:color w:val="000000"/>
          <w:szCs w:val="24"/>
          <w:shd w:val="clear" w:color="auto" w:fill="FFFFFF"/>
        </w:rPr>
        <w:t xml:space="preserve"> effect of a parameter </w:t>
      </w:r>
      <w:r>
        <w:rPr>
          <w:rFonts w:cs="Times New Roman"/>
          <w:color w:val="000000"/>
          <w:szCs w:val="24"/>
          <w:shd w:val="clear" w:color="auto" w:fill="FFFFFF"/>
        </w:rPr>
        <w:t xml:space="preserve">or input </w:t>
      </w:r>
      <w:r w:rsidRPr="00A528C2">
        <w:rPr>
          <w:rFonts w:cs="Times New Roman"/>
          <w:color w:val="000000"/>
          <w:szCs w:val="24"/>
          <w:shd w:val="clear" w:color="auto" w:fill="FFFFFF"/>
        </w:rPr>
        <w:t xml:space="preserve">by computing </w:t>
      </w:r>
      <w:r>
        <w:rPr>
          <w:rFonts w:cs="Times New Roman"/>
          <w:color w:val="000000"/>
          <w:szCs w:val="24"/>
          <w:shd w:val="clear" w:color="auto" w:fill="FFFFFF"/>
        </w:rPr>
        <w:t>multiple estimates</w:t>
      </w:r>
      <w:r w:rsidRPr="00A528C2">
        <w:rPr>
          <w:rFonts w:cs="Times New Roman"/>
          <w:color w:val="000000"/>
          <w:szCs w:val="24"/>
          <w:shd w:val="clear" w:color="auto" w:fill="FFFFFF"/>
        </w:rPr>
        <w:t xml:space="preserve"> of local sensitivities at </w:t>
      </w:r>
      <w:r w:rsidRPr="00A57DFB">
        <w:rPr>
          <w:rFonts w:cs="Times New Roman"/>
          <w:color w:val="000000"/>
          <w:szCs w:val="24"/>
          <w:shd w:val="clear" w:color="auto" w:fill="FFFFFF"/>
        </w:rPr>
        <w:t>random</w:t>
      </w:r>
      <w:r w:rsidR="00CE4331" w:rsidRPr="00CE4331">
        <w:rPr>
          <w:rFonts w:cs="Times New Roman"/>
          <w:color w:val="000000"/>
          <w:szCs w:val="24"/>
          <w:shd w:val="clear" w:color="auto" w:fill="FFFFFF"/>
        </w:rPr>
        <w:t xml:space="preserve"> points of the parameter space. </w:t>
      </w:r>
      <w:r w:rsidR="00B730DB">
        <w:rPr>
          <w:rFonts w:cs="Times New Roman"/>
          <w:color w:val="000000"/>
          <w:szCs w:val="24"/>
          <w:shd w:val="clear" w:color="auto" w:fill="FFFFFF"/>
        </w:rPr>
        <w:t xml:space="preserve">As per </w:t>
      </w:r>
      <w:hyperlink w:anchor="_ENREF_30" w:tooltip="Zhang, 2013 #69" w:history="1">
        <w:r w:rsidR="00637C89">
          <w:rPr>
            <w:rFonts w:cs="Times New Roman"/>
            <w:color w:val="000000"/>
            <w:szCs w:val="24"/>
            <w:shd w:val="clear" w:color="auto" w:fill="FFFFFF"/>
          </w:rPr>
          <w:fldChar w:fldCharType="begin"/>
        </w:r>
        <w:r w:rsidR="00637C89">
          <w:rPr>
            <w:rFonts w:cs="Times New Roman"/>
            <w:color w:val="000000"/>
            <w:szCs w:val="24"/>
            <w:shd w:val="clear" w:color="auto" w:fill="FFFFFF"/>
          </w:rPr>
          <w:instrText xml:space="preserve"> ADDIN EN.CITE &lt;EndNote&gt;&lt;Cite AuthorYear="1"&gt;&lt;Author&gt;Zhang&lt;/Author&gt;&lt;Year&gt;2013&lt;/Year&gt;&lt;RecNum&gt;69&lt;/RecNum&gt;&lt;DisplayText&gt;Zhang et al. (2013b)&lt;/DisplayText&gt;&lt;record&gt;&lt;rec-number&gt;69&lt;/rec-number&gt;&lt;foreign-keys&gt;&lt;key app="EN" db-id="tdz2dxda7d9zpsere5vps09wvftsz5xrwvx9" timestamp="1391107398"&gt;69&lt;/key&gt;&lt;/foreign-keys&gt;&lt;ref-type name="Journal Article"&gt;17&lt;/ref-type&gt;&lt;contributors&gt;&lt;authors&gt;&lt;author&gt;Zhang, Yong&lt;/author&gt;&lt;author&gt;Isukapalli, Sastry&lt;/author&gt;&lt;author&gt;Georgopoulos, Panos&lt;/author&gt;&lt;author&gt;Weisel, Clifford&lt;/author&gt;&lt;/authors&gt;&lt;/contributors&gt;&lt;titles&gt;&lt;title&gt;Modeling Flight Attendants’ Exposures to Pesticide in Disinsected Aircraft Cabins&lt;/title&gt;&lt;secondary-title&gt;Environmental Science &amp;amp; Technology&lt;/secondary-title&gt;&lt;/titles&gt;&lt;periodical&gt;&lt;full-title&gt;Environmental Science &amp;amp; Technology&lt;/full-title&gt;&lt;/periodical&gt;&lt;pages&gt;14275-14281&lt;/pages&gt;&lt;volume&gt;47&lt;/volume&gt;&lt;number&gt;24&lt;/number&gt;&lt;dates&gt;&lt;year&gt;2013&lt;/year&gt;&lt;/dates&gt;&lt;publisher&gt;American Chemical Society&lt;/publisher&gt;&lt;isbn&gt;0013-936X&lt;/isbn&gt;&lt;urls&gt;&lt;related-urls&gt;&lt;url&gt;http://pubs.acs.org/doi/abs/10.1021/es403613h&lt;/url&gt;&lt;/related-urls&gt;&lt;/urls&gt;&lt;electronic-resource-num&gt;10.1021/es403613h&lt;/electronic-resource-num&gt;&lt;access-date&gt;2013/12/17&lt;/access-date&gt;&lt;/record&gt;&lt;/Cite&gt;&lt;/EndNote&gt;</w:instrText>
        </w:r>
        <w:r w:rsidR="00637C89">
          <w:rPr>
            <w:rFonts w:cs="Times New Roman"/>
            <w:color w:val="000000"/>
            <w:szCs w:val="24"/>
            <w:shd w:val="clear" w:color="auto" w:fill="FFFFFF"/>
          </w:rPr>
          <w:fldChar w:fldCharType="separate"/>
        </w:r>
        <w:r w:rsidR="00637C89">
          <w:rPr>
            <w:rFonts w:cs="Times New Roman"/>
            <w:noProof/>
            <w:color w:val="000000"/>
            <w:szCs w:val="24"/>
            <w:shd w:val="clear" w:color="auto" w:fill="FFFFFF"/>
          </w:rPr>
          <w:t>Zhang et al. (2013b)</w:t>
        </w:r>
        <w:r w:rsidR="00637C89">
          <w:rPr>
            <w:rFonts w:cs="Times New Roman"/>
            <w:color w:val="000000"/>
            <w:szCs w:val="24"/>
            <w:shd w:val="clear" w:color="auto" w:fill="FFFFFF"/>
          </w:rPr>
          <w:fldChar w:fldCharType="end"/>
        </w:r>
      </w:hyperlink>
      <w:r w:rsidR="00B730DB">
        <w:rPr>
          <w:rFonts w:cs="Times New Roman"/>
          <w:color w:val="000000"/>
          <w:szCs w:val="24"/>
          <w:shd w:val="clear" w:color="auto" w:fill="FFFFFF"/>
        </w:rPr>
        <w:t xml:space="preserve">, </w:t>
      </w:r>
      <w:r w:rsidR="000962A8">
        <w:rPr>
          <w:rFonts w:cs="Times New Roman"/>
          <w:color w:val="000000"/>
          <w:szCs w:val="24"/>
          <w:shd w:val="clear" w:color="auto" w:fill="FFFFFF"/>
        </w:rPr>
        <w:t>“</w:t>
      </w:r>
      <w:r w:rsidR="00CE4331" w:rsidRPr="00CE4331">
        <w:rPr>
          <w:rFonts w:cs="Times New Roman"/>
          <w:color w:val="000000"/>
          <w:szCs w:val="24"/>
          <w:shd w:val="clear" w:color="auto" w:fill="FFFFFF"/>
        </w:rPr>
        <w:t>The mean of these randomized local sensitivities indicates the overall influence of a given parameter on the output metric, while the corresponding standard deviation indicates the effects of interactions and nonlinearity</w:t>
      </w:r>
      <w:r w:rsidR="00B730DB">
        <w:rPr>
          <w:rFonts w:cs="Times New Roman"/>
          <w:color w:val="000000"/>
          <w:szCs w:val="24"/>
          <w:shd w:val="clear" w:color="auto" w:fill="FFFFFF"/>
        </w:rPr>
        <w:t>.</w:t>
      </w:r>
      <w:r w:rsidR="000962A8">
        <w:rPr>
          <w:rFonts w:cs="Times New Roman"/>
          <w:color w:val="000000"/>
          <w:szCs w:val="24"/>
          <w:shd w:val="clear" w:color="auto" w:fill="FFFFFF"/>
        </w:rPr>
        <w:t>”</w:t>
      </w:r>
    </w:p>
    <w:p w:rsidR="00222E77" w:rsidRDefault="00CE4331">
      <w:pPr>
        <w:spacing w:beforeLines="96" w:before="230" w:afterLines="120" w:after="288" w:line="480" w:lineRule="auto"/>
        <w:ind w:firstLine="720"/>
        <w:rPr>
          <w:rFonts w:cs="Times New Roman"/>
          <w:color w:val="000000"/>
          <w:szCs w:val="24"/>
          <w:shd w:val="clear" w:color="auto" w:fill="FFFFFF"/>
        </w:rPr>
      </w:pPr>
      <w:r w:rsidRPr="00CE4331">
        <w:rPr>
          <w:rFonts w:eastAsia="宋体" w:cs="Times New Roman"/>
          <w:color w:val="000000"/>
          <w:kern w:val="0"/>
          <w:szCs w:val="24"/>
        </w:rPr>
        <w:t>In the present study, each of the 18 parameters involved in formulating the pollen exposure model (</w:t>
      </w:r>
      <w:r w:rsidR="009A45A0">
        <w:fldChar w:fldCharType="begin"/>
      </w:r>
      <w:r w:rsidR="009A45A0">
        <w:instrText xml:space="preserve"> REF _Ref378771651 \h  \* MERGEFORMAT </w:instrText>
      </w:r>
      <w:r w:rsidR="009A45A0">
        <w:fldChar w:fldCharType="separate"/>
      </w:r>
      <w:r w:rsidR="00222E77" w:rsidRPr="00B874A0">
        <w:rPr>
          <w:rFonts w:eastAsia="宋体" w:cs="Times New Roman"/>
          <w:color w:val="000000"/>
          <w:kern w:val="0"/>
          <w:szCs w:val="24"/>
        </w:rPr>
        <w:t>Table 2</w:t>
      </w:r>
      <w:r w:rsidR="009A45A0">
        <w:fldChar w:fldCharType="end"/>
      </w:r>
      <w:r w:rsidR="00B60918" w:rsidRPr="00A57DFB">
        <w:rPr>
          <w:rFonts w:eastAsia="宋体" w:cs="Times New Roman"/>
          <w:color w:val="000000"/>
          <w:kern w:val="0"/>
          <w:szCs w:val="24"/>
        </w:rPr>
        <w:t>) was sampled 3</w:t>
      </w:r>
      <w:r w:rsidRPr="00CE4331">
        <w:rPr>
          <w:rFonts w:eastAsia="宋体" w:cs="Times New Roman"/>
          <w:color w:val="000000"/>
          <w:kern w:val="0"/>
          <w:szCs w:val="24"/>
        </w:rPr>
        <w:t xml:space="preserve">,600 times according to the Morris method (from 200 trajectories, each with 18 steps) in the parameter space. Each of the parameters in the simulation was perturbed from 50% to 150% from its “base” value while keeping other parameters unchanged. For values in distributions, </w:t>
      </w:r>
      <w:r w:rsidR="00681DE0">
        <w:rPr>
          <w:rFonts w:eastAsia="宋体" w:cs="Times New Roman"/>
          <w:color w:val="000000"/>
          <w:kern w:val="0"/>
          <w:szCs w:val="24"/>
        </w:rPr>
        <w:t xml:space="preserve">if </w:t>
      </w:r>
      <w:r w:rsidRPr="00CE4331">
        <w:rPr>
          <w:rFonts w:eastAsia="宋体" w:cs="Times New Roman"/>
          <w:color w:val="000000"/>
          <w:kern w:val="0"/>
          <w:szCs w:val="24"/>
        </w:rPr>
        <w:t xml:space="preserve">the new value after the </w:t>
      </w:r>
      <w:proofErr w:type="gramStart"/>
      <w:r w:rsidRPr="00CE4331">
        <w:rPr>
          <w:rFonts w:eastAsia="宋体" w:cs="Times New Roman"/>
          <w:color w:val="000000"/>
          <w:kern w:val="0"/>
          <w:szCs w:val="24"/>
        </w:rPr>
        <w:t xml:space="preserve">perturbation  </w:t>
      </w:r>
      <w:r w:rsidR="00681DE0">
        <w:rPr>
          <w:rFonts w:eastAsia="宋体" w:cs="Times New Roman"/>
          <w:color w:val="000000"/>
          <w:kern w:val="0"/>
          <w:szCs w:val="24"/>
        </w:rPr>
        <w:t>fell</w:t>
      </w:r>
      <w:proofErr w:type="gramEnd"/>
      <w:r w:rsidR="00681DE0">
        <w:rPr>
          <w:rFonts w:eastAsia="宋体" w:cs="Times New Roman"/>
          <w:color w:val="000000"/>
          <w:kern w:val="0"/>
          <w:szCs w:val="24"/>
        </w:rPr>
        <w:t xml:space="preserve"> out </w:t>
      </w:r>
      <w:r w:rsidRPr="00CE4331">
        <w:rPr>
          <w:rFonts w:eastAsia="宋体" w:cs="Times New Roman"/>
          <w:color w:val="000000"/>
          <w:kern w:val="0"/>
          <w:szCs w:val="24"/>
        </w:rPr>
        <w:t xml:space="preserve">the corresponding </w:t>
      </w:r>
      <w:r w:rsidR="00681DE0">
        <w:rPr>
          <w:rFonts w:eastAsia="宋体" w:cs="Times New Roman"/>
          <w:color w:val="000000"/>
          <w:kern w:val="0"/>
          <w:szCs w:val="24"/>
        </w:rPr>
        <w:t>range</w:t>
      </w:r>
      <w:r w:rsidR="00681DE0" w:rsidRPr="00CE4331">
        <w:rPr>
          <w:rFonts w:eastAsia="宋体" w:cs="Times New Roman"/>
          <w:color w:val="000000"/>
          <w:kern w:val="0"/>
          <w:szCs w:val="24"/>
        </w:rPr>
        <w:t xml:space="preserve"> </w:t>
      </w:r>
      <w:r w:rsidRPr="00CE4331">
        <w:rPr>
          <w:rFonts w:eastAsia="宋体" w:cs="Times New Roman"/>
          <w:color w:val="000000"/>
          <w:kern w:val="0"/>
          <w:szCs w:val="24"/>
        </w:rPr>
        <w:t>of the distribution</w:t>
      </w:r>
      <w:r w:rsidR="00681DE0">
        <w:rPr>
          <w:rFonts w:eastAsia="宋体" w:cs="Times New Roman"/>
          <w:color w:val="000000"/>
          <w:kern w:val="0"/>
          <w:szCs w:val="24"/>
        </w:rPr>
        <w:t>, it was folded back into the range by taking the maximum or minimum value in the range</w:t>
      </w:r>
      <w:r w:rsidRPr="00CE4331">
        <w:rPr>
          <w:rFonts w:eastAsia="宋体" w:cs="Times New Roman"/>
          <w:color w:val="000000"/>
          <w:kern w:val="0"/>
          <w:szCs w:val="24"/>
        </w:rPr>
        <w:t xml:space="preserve">. </w:t>
      </w:r>
    </w:p>
    <w:p w:rsidR="00222E77" w:rsidRDefault="00CE4331">
      <w:pPr>
        <w:spacing w:beforeLines="96" w:before="230" w:afterLines="120" w:after="288" w:line="480" w:lineRule="auto"/>
        <w:ind w:firstLine="720"/>
        <w:rPr>
          <w:rFonts w:eastAsia="宋体" w:cs="Times New Roman"/>
          <w:color w:val="000000"/>
          <w:kern w:val="0"/>
          <w:szCs w:val="24"/>
        </w:rPr>
      </w:pPr>
      <w:r w:rsidRPr="00CE4331">
        <w:rPr>
          <w:rFonts w:eastAsia="宋体" w:cs="Times New Roman"/>
          <w:color w:val="000000"/>
          <w:kern w:val="0"/>
          <w:szCs w:val="24"/>
        </w:rPr>
        <w:t>The mean daily intake for sensitivity analyses was generated using 100</w:t>
      </w:r>
      <w:r w:rsidR="00B730DB">
        <w:rPr>
          <w:rFonts w:eastAsia="宋体" w:cs="Times New Roman"/>
          <w:color w:val="000000"/>
          <w:kern w:val="0"/>
          <w:szCs w:val="24"/>
        </w:rPr>
        <w:t>,</w:t>
      </w:r>
      <w:r w:rsidR="00E576AA">
        <w:rPr>
          <w:rFonts w:eastAsia="宋体" w:cs="Times New Roman"/>
          <w:color w:val="000000"/>
          <w:kern w:val="0"/>
          <w:szCs w:val="24"/>
        </w:rPr>
        <w:t>0</w:t>
      </w:r>
      <w:r w:rsidRPr="00CE4331">
        <w:rPr>
          <w:rFonts w:eastAsia="宋体" w:cs="Times New Roman"/>
          <w:color w:val="000000"/>
          <w:kern w:val="0"/>
          <w:szCs w:val="24"/>
        </w:rPr>
        <w:t xml:space="preserve">00 “virtual individuals” in each climate regions during the flowering season. Equation </w:t>
      </w:r>
      <w:r w:rsidR="00B730DB">
        <w:rPr>
          <w:rFonts w:eastAsia="宋体" w:cs="Times New Roman"/>
          <w:color w:val="000000"/>
          <w:kern w:val="0"/>
          <w:szCs w:val="24"/>
        </w:rPr>
        <w:t>25</w:t>
      </w:r>
      <w:r w:rsidR="00B60918" w:rsidRPr="00A57DFB">
        <w:rPr>
          <w:rFonts w:eastAsia="宋体" w:cs="Times New Roman"/>
          <w:color w:val="000000"/>
          <w:kern w:val="0"/>
          <w:szCs w:val="24"/>
        </w:rPr>
        <w:t xml:space="preserve"> </w:t>
      </w:r>
      <w:r w:rsidRPr="00CE4331">
        <w:rPr>
          <w:rFonts w:eastAsia="宋体" w:cs="Times New Roman"/>
          <w:color w:val="000000"/>
          <w:kern w:val="0"/>
          <w:szCs w:val="24"/>
        </w:rPr>
        <w:t>was used to calculate Normalized Sensitivity Coefficients (</w:t>
      </w:r>
      <w:r w:rsidRPr="00841532">
        <w:rPr>
          <w:rFonts w:eastAsia="宋体" w:cs="Times New Roman"/>
          <w:color w:val="000000"/>
          <w:kern w:val="0"/>
          <w:szCs w:val="24"/>
        </w:rPr>
        <w:t>NSCs</w:t>
      </w:r>
      <w:r w:rsidRPr="00CE4331">
        <w:rPr>
          <w:rFonts w:eastAsia="宋体" w:cs="Times New Roman"/>
          <w:color w:val="000000"/>
          <w:kern w:val="0"/>
          <w:szCs w:val="24"/>
        </w:rPr>
        <w:t>) at a local point (</w:t>
      </w:r>
      <w:r w:rsidR="009A45A0">
        <w:fldChar w:fldCharType="begin"/>
      </w:r>
      <w:r w:rsidR="009A45A0">
        <w:instrText xml:space="preserve"> REF _Ref375235884 \h  \* MERGEFORMAT </w:instrText>
      </w:r>
      <w:r w:rsidR="009A45A0">
        <w:fldChar w:fldCharType="separate"/>
      </w:r>
      <w:r w:rsidR="00222E77" w:rsidRPr="00B874A0">
        <w:rPr>
          <w:rFonts w:eastAsia="宋体" w:cs="Times New Roman"/>
          <w:color w:val="000000"/>
          <w:kern w:val="0"/>
          <w:szCs w:val="24"/>
        </w:rPr>
        <w:t>Figure 9</w:t>
      </w:r>
      <w:r w:rsidR="009A45A0">
        <w:fldChar w:fldCharType="end"/>
      </w:r>
      <w:r w:rsidR="00B60918" w:rsidRPr="00A57DFB">
        <w:rPr>
          <w:rFonts w:eastAsia="宋体" w:cs="Times New Roman"/>
          <w:color w:val="000000"/>
          <w:kern w:val="0"/>
          <w:szCs w:val="24"/>
        </w:rPr>
        <w:t>)</w:t>
      </w:r>
      <w:r w:rsidRPr="00CE4331">
        <w:rPr>
          <w:rFonts w:eastAsia="宋体" w:cs="Times New Roman"/>
          <w:color w:val="000000"/>
          <w:kern w:val="0"/>
          <w:szCs w:val="24"/>
        </w:rPr>
        <w:t>.</w:t>
      </w:r>
    </w:p>
    <w:p w:rsidR="00EA2E7D" w:rsidRDefault="00EA2E7D" w:rsidP="00EA2E7D">
      <w:pPr>
        <w:pStyle w:val="MTDisplayEquation"/>
        <w:rPr>
          <w:shd w:val="clear" w:color="auto" w:fill="FFFFFF"/>
        </w:rPr>
      </w:pPr>
      <w:r>
        <w:rPr>
          <w:shd w:val="clear" w:color="auto" w:fill="FFFFFF"/>
        </w:rPr>
        <w:lastRenderedPageBreak/>
        <w:tab/>
      </w:r>
      <w:r w:rsidR="009E76F8" w:rsidRPr="00EA2E7D">
        <w:rPr>
          <w:position w:val="-58"/>
          <w:shd w:val="clear" w:color="auto" w:fill="FFFFFF"/>
        </w:rPr>
        <w:object w:dxaOrig="1359" w:dyaOrig="1340">
          <v:shape id="_x0000_i1075" type="#_x0000_t75" style="width:69.25pt;height:67.1pt" o:ole="">
            <v:imagedata r:id="rId106" o:title=""/>
          </v:shape>
          <o:OLEObject Type="Embed" ProgID="Equation.DSMT4" ShapeID="_x0000_i1075" DrawAspect="Content" ObjectID="_1454703476" r:id="rId107"/>
        </w:object>
      </w:r>
      <w:r>
        <w:rPr>
          <w:shd w:val="clear" w:color="auto" w:fill="FFFFFF"/>
        </w:rPr>
        <w:t xml:space="preserve"> </w:t>
      </w:r>
      <w:r>
        <w:rPr>
          <w:shd w:val="clear" w:color="auto" w:fill="FFFFFF"/>
        </w:rPr>
        <w:tab/>
      </w:r>
      <w:r w:rsidR="00222E77">
        <w:rPr>
          <w:shd w:val="clear" w:color="auto" w:fill="FFFFFF"/>
        </w:rPr>
        <w:fldChar w:fldCharType="begin"/>
      </w:r>
      <w:r w:rsidR="006C6599">
        <w:rPr>
          <w:shd w:val="clear" w:color="auto" w:fill="FFFFFF"/>
        </w:rPr>
        <w:instrText xml:space="preserve"> MACROBUTTON MTPlaceRef \* MERGEFORMAT </w:instrText>
      </w:r>
      <w:bookmarkStart w:id="38" w:name="ZEqnNum251882"/>
      <w:r w:rsidR="006C6599">
        <w:rPr>
          <w:shd w:val="clear" w:color="auto" w:fill="FFFFFF"/>
        </w:rPr>
        <w:instrText>(</w:instrText>
      </w:r>
      <w:r w:rsidR="007F0142">
        <w:fldChar w:fldCharType="begin"/>
      </w:r>
      <w:r w:rsidR="007F0142">
        <w:instrText xml:space="preserve"> SEQ MTChap \c \* Arabic \* MERGEFORMAT </w:instrText>
      </w:r>
      <w:r w:rsidR="007F0142">
        <w:fldChar w:fldCharType="separate"/>
      </w:r>
      <w:r w:rsidR="00222E77" w:rsidRPr="00B874A0">
        <w:rPr>
          <w:noProof/>
          <w:shd w:val="clear" w:color="auto" w:fill="FFFFFF"/>
        </w:rPr>
        <w:instrText>2</w:instrText>
      </w:r>
      <w:r w:rsidR="007F0142">
        <w:rPr>
          <w:noProof/>
          <w:shd w:val="clear" w:color="auto" w:fill="FFFFFF"/>
        </w:rPr>
        <w:fldChar w:fldCharType="end"/>
      </w:r>
      <w:r w:rsidR="006C6599">
        <w:rPr>
          <w:shd w:val="clear" w:color="auto" w:fill="FFFFFF"/>
        </w:rPr>
        <w:instrText>.</w:instrText>
      </w:r>
      <w:r w:rsidR="007F0142">
        <w:fldChar w:fldCharType="begin"/>
      </w:r>
      <w:r w:rsidR="007F0142">
        <w:instrText xml:space="preserve"> SEQ MTEqn \c \* Arabic \* MERGEFORMAT </w:instrText>
      </w:r>
      <w:r w:rsidR="007F0142">
        <w:fldChar w:fldCharType="separate"/>
      </w:r>
      <w:r w:rsidR="00222E77" w:rsidRPr="00B874A0">
        <w:rPr>
          <w:noProof/>
          <w:shd w:val="clear" w:color="auto" w:fill="FFFFFF"/>
        </w:rPr>
        <w:instrText>24</w:instrText>
      </w:r>
      <w:r w:rsidR="007F0142">
        <w:rPr>
          <w:noProof/>
          <w:shd w:val="clear" w:color="auto" w:fill="FFFFFF"/>
        </w:rPr>
        <w:fldChar w:fldCharType="end"/>
      </w:r>
      <w:r w:rsidR="006C6599">
        <w:rPr>
          <w:shd w:val="clear" w:color="auto" w:fill="FFFFFF"/>
        </w:rPr>
        <w:instrText>)</w:instrText>
      </w:r>
      <w:bookmarkEnd w:id="38"/>
      <w:r w:rsidR="00222E77">
        <w:rPr>
          <w:shd w:val="clear" w:color="auto" w:fill="FFFFFF"/>
        </w:rPr>
        <w:fldChar w:fldCharType="end"/>
      </w:r>
    </w:p>
    <w:p w:rsidR="00F278F6" w:rsidRDefault="003C7D36" w:rsidP="00533CA2">
      <w:pPr>
        <w:widowControl/>
        <w:shd w:val="clear" w:color="auto" w:fill="FFFFFF"/>
        <w:spacing w:beforeLines="96" w:before="230" w:afterLines="120" w:after="288" w:line="480" w:lineRule="auto"/>
        <w:ind w:firstLine="720"/>
        <w:jc w:val="left"/>
        <w:rPr>
          <w:rFonts w:eastAsia="宋体" w:cs="Times New Roman"/>
          <w:color w:val="000000"/>
          <w:kern w:val="0"/>
          <w:szCs w:val="24"/>
        </w:rPr>
      </w:pPr>
      <w:r w:rsidRPr="00A528C2">
        <w:rPr>
          <w:rFonts w:cs="Times New Roman"/>
          <w:color w:val="000000"/>
          <w:szCs w:val="24"/>
          <w:shd w:val="clear" w:color="auto" w:fill="FFFFFF"/>
        </w:rPr>
        <w:t xml:space="preserve">In this </w:t>
      </w:r>
      <w:r w:rsidR="00E14FCF" w:rsidRPr="00A528C2">
        <w:rPr>
          <w:rFonts w:cs="Times New Roman"/>
          <w:color w:val="000000"/>
          <w:szCs w:val="24"/>
          <w:shd w:val="clear" w:color="auto" w:fill="FFFFFF"/>
        </w:rPr>
        <w:t>equation, the</w:t>
      </w:r>
      <w:r w:rsidRPr="00A528C2">
        <w:rPr>
          <w:rFonts w:cs="Times New Roman"/>
          <w:color w:val="000000"/>
          <w:szCs w:val="24"/>
          <w:shd w:val="clear" w:color="auto" w:fill="FFFFFF"/>
        </w:rPr>
        <w:t xml:space="preserve"> </w:t>
      </w:r>
      <w:proofErr w:type="spellStart"/>
      <w:r w:rsidR="00CE4331" w:rsidRPr="00CE4331">
        <w:rPr>
          <w:rFonts w:cs="Times New Roman"/>
          <w:i/>
          <w:color w:val="000000"/>
          <w:szCs w:val="24"/>
          <w:shd w:val="clear" w:color="auto" w:fill="FFFFFF"/>
        </w:rPr>
        <w:t>NSC</w:t>
      </w:r>
      <w:r w:rsidR="00CE4331" w:rsidRPr="00CE4331">
        <w:rPr>
          <w:rFonts w:cs="Times New Roman"/>
          <w:i/>
          <w:color w:val="000000"/>
          <w:szCs w:val="24"/>
          <w:shd w:val="clear" w:color="auto" w:fill="FFFFFF"/>
          <w:vertAlign w:val="subscript"/>
        </w:rPr>
        <w:t>i</w:t>
      </w:r>
      <w:proofErr w:type="gramStart"/>
      <w:r w:rsidR="00CE4331" w:rsidRPr="00CE4331">
        <w:rPr>
          <w:rFonts w:cs="Times New Roman"/>
          <w:i/>
          <w:color w:val="000000"/>
          <w:szCs w:val="24"/>
          <w:shd w:val="clear" w:color="auto" w:fill="FFFFFF"/>
          <w:vertAlign w:val="subscript"/>
        </w:rPr>
        <w:t>,j</w:t>
      </w:r>
      <w:proofErr w:type="spellEnd"/>
      <w:proofErr w:type="gramEnd"/>
      <w:r w:rsidRPr="00A528C2">
        <w:rPr>
          <w:rFonts w:cs="Times New Roman"/>
          <w:color w:val="000000"/>
          <w:szCs w:val="24"/>
          <w:shd w:val="clear" w:color="auto" w:fill="FFFFFF"/>
        </w:rPr>
        <w:t xml:space="preserve"> is the </w:t>
      </w:r>
      <w:r w:rsidR="00CE4331" w:rsidRPr="00841532">
        <w:rPr>
          <w:rFonts w:cs="Times New Roman"/>
          <w:i/>
          <w:color w:val="000000"/>
          <w:szCs w:val="24"/>
          <w:shd w:val="clear" w:color="auto" w:fill="FFFFFF"/>
        </w:rPr>
        <w:t>NSC</w:t>
      </w:r>
      <w:r w:rsidR="00A528C2" w:rsidRPr="00D164D8">
        <w:rPr>
          <w:rFonts w:cs="Times New Roman"/>
          <w:color w:val="000000"/>
          <w:szCs w:val="24"/>
          <w:shd w:val="clear" w:color="auto" w:fill="FFFFFF"/>
        </w:rPr>
        <w:t xml:space="preserve"> </w:t>
      </w:r>
      <w:r w:rsidR="00A528C2" w:rsidRPr="00A528C2">
        <w:rPr>
          <w:rFonts w:cs="Times New Roman"/>
          <w:color w:val="000000"/>
          <w:szCs w:val="24"/>
          <w:shd w:val="clear" w:color="auto" w:fill="FFFFFF"/>
        </w:rPr>
        <w:t>for exposure route</w:t>
      </w:r>
      <w:r w:rsidR="00CE4331" w:rsidRPr="00CE4331">
        <w:rPr>
          <w:rFonts w:cs="Times New Roman"/>
          <w:i/>
          <w:color w:val="000000"/>
          <w:szCs w:val="24"/>
          <w:shd w:val="clear" w:color="auto" w:fill="FFFFFF"/>
        </w:rPr>
        <w:t xml:space="preserve"> i</w:t>
      </w:r>
      <w:r w:rsidR="00A528C2">
        <w:rPr>
          <w:rFonts w:cs="Times New Roman"/>
          <w:color w:val="000000"/>
          <w:szCs w:val="24"/>
          <w:shd w:val="clear" w:color="auto" w:fill="FFFFFF"/>
        </w:rPr>
        <w:t xml:space="preserve"> </w:t>
      </w:r>
      <w:r w:rsidRPr="00A528C2">
        <w:rPr>
          <w:rFonts w:cs="Times New Roman"/>
          <w:color w:val="000000"/>
          <w:szCs w:val="24"/>
          <w:shd w:val="clear" w:color="auto" w:fill="FFFFFF"/>
        </w:rPr>
        <w:t>(</w:t>
      </w:r>
      <w:r w:rsidR="00E14FCF" w:rsidRPr="00A528C2">
        <w:rPr>
          <w:rFonts w:cs="Times New Roman"/>
          <w:color w:val="000000"/>
          <w:szCs w:val="24"/>
          <w:shd w:val="clear" w:color="auto" w:fill="FFFFFF"/>
        </w:rPr>
        <w:t>inhalation,</w:t>
      </w:r>
      <w:r w:rsidR="00E14FCF">
        <w:rPr>
          <w:rFonts w:cs="Times New Roman"/>
          <w:color w:val="000000"/>
          <w:szCs w:val="24"/>
          <w:shd w:val="clear" w:color="auto" w:fill="FFFFFF"/>
        </w:rPr>
        <w:t xml:space="preserve"> ingestion,</w:t>
      </w:r>
      <w:r w:rsidR="00E14FCF" w:rsidRPr="00A528C2">
        <w:rPr>
          <w:rFonts w:cs="Times New Roman"/>
          <w:color w:val="000000"/>
          <w:szCs w:val="24"/>
          <w:shd w:val="clear" w:color="auto" w:fill="FFFFFF"/>
        </w:rPr>
        <w:t xml:space="preserve"> dermal</w:t>
      </w:r>
      <w:r w:rsidRPr="00A528C2">
        <w:rPr>
          <w:rFonts w:cs="Times New Roman"/>
          <w:color w:val="000000"/>
          <w:szCs w:val="24"/>
          <w:shd w:val="clear" w:color="auto" w:fill="FFFFFF"/>
        </w:rPr>
        <w:t xml:space="preserve">) in different climate </w:t>
      </w:r>
      <w:r w:rsidR="00E10779" w:rsidRPr="00A528C2">
        <w:rPr>
          <w:rFonts w:cs="Times New Roman"/>
          <w:color w:val="000000"/>
          <w:szCs w:val="24"/>
          <w:shd w:val="clear" w:color="auto" w:fill="FFFFFF"/>
        </w:rPr>
        <w:t>regions</w:t>
      </w:r>
      <w:r w:rsidRPr="00A528C2">
        <w:rPr>
          <w:rFonts w:cs="Times New Roman"/>
          <w:color w:val="000000"/>
          <w:szCs w:val="24"/>
          <w:shd w:val="clear" w:color="auto" w:fill="FFFFFF"/>
        </w:rPr>
        <w:t xml:space="preserve"> </w:t>
      </w:r>
      <w:r w:rsidR="00CE4331" w:rsidRPr="00CE4331">
        <w:rPr>
          <w:rFonts w:cs="Times New Roman"/>
          <w:i/>
          <w:color w:val="000000"/>
          <w:szCs w:val="24"/>
          <w:shd w:val="clear" w:color="auto" w:fill="FFFFFF"/>
        </w:rPr>
        <w:t>j</w:t>
      </w:r>
      <w:r w:rsidRPr="00A528C2">
        <w:rPr>
          <w:rFonts w:cs="Times New Roman"/>
          <w:color w:val="000000"/>
          <w:szCs w:val="24"/>
          <w:shd w:val="clear" w:color="auto" w:fill="FFFFFF"/>
        </w:rPr>
        <w:t xml:space="preserve">. </w:t>
      </w:r>
      <w:r w:rsidR="00E17434">
        <w:rPr>
          <w:rFonts w:cs="Times New Roman"/>
          <w:color w:val="000000"/>
          <w:szCs w:val="24"/>
          <w:shd w:val="clear" w:color="auto" w:fill="FFFFFF"/>
        </w:rPr>
        <w:t>T</w:t>
      </w:r>
      <w:r w:rsidR="00E17434" w:rsidRPr="00A528C2">
        <w:rPr>
          <w:rFonts w:cs="Times New Roman"/>
          <w:color w:val="000000"/>
          <w:szCs w:val="24"/>
          <w:shd w:val="clear" w:color="auto" w:fill="FFFFFF"/>
        </w:rPr>
        <w:t xml:space="preserve">he </w:t>
      </w:r>
      <w:r w:rsidR="00E91895" w:rsidRPr="00E91895">
        <w:rPr>
          <w:rFonts w:cs="Times New Roman"/>
          <w:i/>
          <w:color w:val="000000"/>
          <w:szCs w:val="24"/>
          <w:shd w:val="clear" w:color="auto" w:fill="FFFFFF"/>
        </w:rPr>
        <w:t>p</w:t>
      </w:r>
      <w:r w:rsidRPr="00A528C2">
        <w:rPr>
          <w:rFonts w:cs="Times New Roman"/>
          <w:color w:val="000000"/>
          <w:szCs w:val="24"/>
          <w:shd w:val="clear" w:color="auto" w:fill="FFFFFF"/>
        </w:rPr>
        <w:t xml:space="preserve"> is the input parameter value</w:t>
      </w:r>
      <w:r w:rsidR="00584C87" w:rsidRPr="00A528C2">
        <w:rPr>
          <w:rFonts w:cs="Times New Roman"/>
          <w:color w:val="000000"/>
          <w:szCs w:val="24"/>
          <w:shd w:val="clear" w:color="auto" w:fill="FFFFFF"/>
        </w:rPr>
        <w:t>, and</w:t>
      </w:r>
      <w:r w:rsidRPr="00A528C2">
        <w:rPr>
          <w:rFonts w:cs="Times New Roman"/>
          <w:color w:val="000000"/>
          <w:szCs w:val="24"/>
          <w:shd w:val="clear" w:color="auto" w:fill="FFFFFF"/>
        </w:rPr>
        <w:t xml:space="preserve"> </w:t>
      </w:r>
      <w:r w:rsidR="00E91895" w:rsidRPr="00E91895">
        <w:rPr>
          <w:rFonts w:cs="Times New Roman"/>
          <w:i/>
          <w:color w:val="000000"/>
          <w:szCs w:val="24"/>
          <w:shd w:val="clear" w:color="auto" w:fill="FFFFFF"/>
        </w:rPr>
        <w:t>r</w:t>
      </w:r>
      <w:r w:rsidRPr="00A528C2">
        <w:rPr>
          <w:rFonts w:cs="Times New Roman"/>
          <w:color w:val="000000"/>
          <w:szCs w:val="24"/>
          <w:shd w:val="clear" w:color="auto" w:fill="FFFFFF"/>
        </w:rPr>
        <w:t xml:space="preserve"> is the corresponding daily mean output of the exposure </w:t>
      </w:r>
      <w:r w:rsidR="00E14FCF" w:rsidRPr="00A528C2">
        <w:rPr>
          <w:rFonts w:cs="Times New Roman"/>
          <w:color w:val="000000"/>
          <w:szCs w:val="24"/>
          <w:shd w:val="clear" w:color="auto" w:fill="FFFFFF"/>
        </w:rPr>
        <w:t xml:space="preserve">effect. </w:t>
      </w:r>
      <w:proofErr w:type="gramStart"/>
      <w:r w:rsidR="00E14FCF" w:rsidRPr="00A528C2">
        <w:rPr>
          <w:rFonts w:cs="Times New Roman"/>
          <w:color w:val="000000"/>
          <w:szCs w:val="24"/>
          <w:shd w:val="clear" w:color="auto" w:fill="FFFFFF"/>
        </w:rPr>
        <w:t>The</w:t>
      </w:r>
      <w:r w:rsidRPr="00A528C2">
        <w:rPr>
          <w:rFonts w:cs="Times New Roman"/>
          <w:color w:val="000000"/>
          <w:szCs w:val="24"/>
          <w:shd w:val="clear" w:color="auto" w:fill="FFFFFF"/>
        </w:rPr>
        <w:t xml:space="preserve"> </w:t>
      </w:r>
      <w:r w:rsidR="00A02621" w:rsidRPr="00F17FA7">
        <w:rPr>
          <w:rFonts w:cs="Times New Roman"/>
          <w:i/>
          <w:color w:val="000000"/>
          <w:position w:val="-4"/>
          <w:szCs w:val="24"/>
          <w:shd w:val="clear" w:color="auto" w:fill="FFFFFF"/>
        </w:rPr>
        <w:object w:dxaOrig="320" w:dyaOrig="260">
          <v:shape id="_x0000_i1076" type="#_x0000_t75" style="width:15.8pt;height:13.1pt" o:ole="">
            <v:imagedata r:id="rId108" o:title=""/>
          </v:shape>
          <o:OLEObject Type="Embed" ProgID="Equation.DSMT4" ShapeID="_x0000_i1076" DrawAspect="Content" ObjectID="_1454703477" r:id="rId109"/>
        </w:object>
      </w:r>
      <w:r w:rsidR="00081329" w:rsidRPr="00A528C2">
        <w:rPr>
          <w:rFonts w:cs="Times New Roman"/>
          <w:color w:val="000000"/>
          <w:szCs w:val="24"/>
          <w:shd w:val="clear" w:color="auto" w:fill="FFFFFF"/>
        </w:rPr>
        <w:t xml:space="preserve"> and</w:t>
      </w:r>
      <w:proofErr w:type="gramEnd"/>
      <w:r w:rsidR="00081329" w:rsidRPr="00A528C2">
        <w:rPr>
          <w:rFonts w:cs="Times New Roman"/>
          <w:color w:val="000000"/>
          <w:szCs w:val="24"/>
          <w:shd w:val="clear" w:color="auto" w:fill="FFFFFF"/>
        </w:rPr>
        <w:t xml:space="preserve"> </w:t>
      </w:r>
      <w:r w:rsidR="00A02621" w:rsidRPr="008C5183">
        <w:rPr>
          <w:rFonts w:cs="Times New Roman"/>
          <w:i/>
          <w:color w:val="000000"/>
          <w:position w:val="-10"/>
          <w:szCs w:val="24"/>
          <w:shd w:val="clear" w:color="auto" w:fill="FFFFFF"/>
        </w:rPr>
        <w:object w:dxaOrig="360" w:dyaOrig="320">
          <v:shape id="_x0000_i1077" type="#_x0000_t75" style="width:18.55pt;height:15.8pt" o:ole="">
            <v:imagedata r:id="rId110" o:title=""/>
          </v:shape>
          <o:OLEObject Type="Embed" ProgID="Equation.DSMT4" ShapeID="_x0000_i1077" DrawAspect="Content" ObjectID="_1454703478" r:id="rId111"/>
        </w:object>
      </w:r>
      <w:r w:rsidR="00081329" w:rsidRPr="00A528C2">
        <w:rPr>
          <w:rFonts w:cs="Times New Roman"/>
          <w:color w:val="000000"/>
          <w:szCs w:val="24"/>
          <w:shd w:val="clear" w:color="auto" w:fill="FFFFFF"/>
        </w:rPr>
        <w:t xml:space="preserve"> </w:t>
      </w:r>
      <w:r w:rsidR="004719A2">
        <w:rPr>
          <w:rFonts w:cs="Times New Roman"/>
          <w:color w:val="000000"/>
          <w:szCs w:val="24"/>
          <w:shd w:val="clear" w:color="auto" w:fill="FFFFFF"/>
        </w:rPr>
        <w:t>are</w:t>
      </w:r>
      <w:r w:rsidR="004719A2" w:rsidRPr="00A528C2">
        <w:rPr>
          <w:rFonts w:cs="Times New Roman"/>
          <w:color w:val="000000"/>
          <w:szCs w:val="24"/>
          <w:shd w:val="clear" w:color="auto" w:fill="FFFFFF"/>
        </w:rPr>
        <w:t xml:space="preserve"> </w:t>
      </w:r>
      <w:r w:rsidR="00081329" w:rsidRPr="00A528C2">
        <w:rPr>
          <w:rFonts w:cs="Times New Roman"/>
          <w:color w:val="000000"/>
          <w:szCs w:val="24"/>
          <w:shd w:val="clear" w:color="auto" w:fill="FFFFFF"/>
        </w:rPr>
        <w:t>the corresponding perturbation of the parameter values and perturbation of the output,</w:t>
      </w:r>
      <w:r w:rsidR="00E14FCF">
        <w:rPr>
          <w:rFonts w:cs="Times New Roman"/>
          <w:color w:val="000000"/>
          <w:szCs w:val="24"/>
          <w:shd w:val="clear" w:color="auto" w:fill="FFFFFF"/>
        </w:rPr>
        <w:t xml:space="preserve"> </w:t>
      </w:r>
      <w:r w:rsidR="00081329" w:rsidRPr="00A528C2">
        <w:rPr>
          <w:rFonts w:cs="Times New Roman"/>
          <w:color w:val="000000"/>
          <w:szCs w:val="24"/>
          <w:shd w:val="clear" w:color="auto" w:fill="FFFFFF"/>
        </w:rPr>
        <w:t>respectively.</w:t>
      </w:r>
      <w:r w:rsidR="00E14FCF">
        <w:rPr>
          <w:rFonts w:cs="Times New Roman"/>
          <w:color w:val="000000"/>
          <w:szCs w:val="24"/>
          <w:shd w:val="clear" w:color="auto" w:fill="FFFFFF"/>
        </w:rPr>
        <w:t xml:space="preserve"> </w:t>
      </w:r>
      <w:r w:rsidR="00DE10B1" w:rsidRPr="00A528C2">
        <w:rPr>
          <w:rFonts w:cs="Times New Roman"/>
          <w:color w:val="000000"/>
          <w:szCs w:val="24"/>
          <w:shd w:val="clear" w:color="auto" w:fill="FFFFFF"/>
        </w:rPr>
        <w:t xml:space="preserve">The global </w:t>
      </w:r>
      <w:r w:rsidR="00CE4331" w:rsidRPr="00CE4331">
        <w:rPr>
          <w:rFonts w:cs="Times New Roman"/>
          <w:i/>
          <w:color w:val="000000"/>
          <w:szCs w:val="24"/>
          <w:shd w:val="clear" w:color="auto" w:fill="FFFFFF"/>
        </w:rPr>
        <w:t xml:space="preserve">NSC </w:t>
      </w:r>
      <w:r w:rsidR="00DE10B1" w:rsidRPr="00A528C2">
        <w:rPr>
          <w:rFonts w:cs="Times New Roman"/>
          <w:color w:val="000000"/>
          <w:szCs w:val="24"/>
          <w:shd w:val="clear" w:color="auto" w:fill="FFFFFF"/>
        </w:rPr>
        <w:t xml:space="preserve">of </w:t>
      </w:r>
      <w:r w:rsidR="00E17434">
        <w:rPr>
          <w:rFonts w:cs="Times New Roman"/>
          <w:color w:val="000000"/>
          <w:szCs w:val="24"/>
          <w:shd w:val="clear" w:color="auto" w:fill="FFFFFF"/>
        </w:rPr>
        <w:t xml:space="preserve">a </w:t>
      </w:r>
      <w:r w:rsidR="00DE10B1" w:rsidRPr="00A528C2">
        <w:rPr>
          <w:rFonts w:cs="Times New Roman"/>
          <w:color w:val="000000"/>
          <w:szCs w:val="24"/>
          <w:shd w:val="clear" w:color="auto" w:fill="FFFFFF"/>
        </w:rPr>
        <w:t xml:space="preserve">certain parameter, </w:t>
      </w:r>
      <w:r w:rsidR="00CE4331" w:rsidRPr="00CE4331">
        <w:rPr>
          <w:rFonts w:cs="Times New Roman"/>
          <w:i/>
          <w:color w:val="000000"/>
          <w:szCs w:val="24"/>
          <w:shd w:val="clear" w:color="auto" w:fill="FFFFFF"/>
        </w:rPr>
        <w:t>NSC</w:t>
      </w:r>
      <w:r w:rsidR="00CE4331" w:rsidRPr="00CE4331">
        <w:rPr>
          <w:rFonts w:cs="Times New Roman"/>
          <w:i/>
          <w:color w:val="000000"/>
          <w:szCs w:val="24"/>
          <w:shd w:val="clear" w:color="auto" w:fill="FFFFFF"/>
          <w:vertAlign w:val="subscript"/>
        </w:rPr>
        <w:t>g</w:t>
      </w:r>
      <w:r w:rsidR="00D164D8">
        <w:rPr>
          <w:rFonts w:cs="Times New Roman"/>
          <w:color w:val="000000"/>
          <w:szCs w:val="24"/>
          <w:shd w:val="clear" w:color="auto" w:fill="FFFFFF"/>
        </w:rPr>
        <w:t>, is</w:t>
      </w:r>
      <w:r w:rsidR="00DE10B1" w:rsidRPr="00A528C2">
        <w:rPr>
          <w:rFonts w:cs="Times New Roman"/>
          <w:color w:val="000000"/>
          <w:szCs w:val="24"/>
          <w:shd w:val="clear" w:color="auto" w:fill="FFFFFF"/>
        </w:rPr>
        <w:t xml:space="preserve"> defined as the mean of the corresponding local sensitivities. </w:t>
      </w:r>
      <w:r w:rsidR="00CB0E75">
        <w:rPr>
          <w:rFonts w:cs="Times New Roman"/>
          <w:color w:val="000000"/>
          <w:szCs w:val="24"/>
          <w:shd w:val="clear" w:color="auto" w:fill="FFFFFF"/>
        </w:rPr>
        <w:t>T</w:t>
      </w:r>
      <w:r w:rsidR="00411BF4" w:rsidRPr="00A528C2">
        <w:rPr>
          <w:rFonts w:cs="Times New Roman"/>
          <w:color w:val="000000"/>
          <w:szCs w:val="24"/>
          <w:shd w:val="clear" w:color="auto" w:fill="FFFFFF"/>
        </w:rPr>
        <w:t xml:space="preserve">he </w:t>
      </w:r>
      <w:r w:rsidR="00FE6CE5">
        <w:rPr>
          <w:rFonts w:cs="Times New Roman"/>
          <w:color w:val="000000"/>
          <w:szCs w:val="24"/>
          <w:shd w:val="clear" w:color="auto" w:fill="FFFFFF"/>
        </w:rPr>
        <w:t xml:space="preserve">overall </w:t>
      </w:r>
      <w:r w:rsidR="00D164D8">
        <w:rPr>
          <w:rFonts w:cs="Times New Roman"/>
          <w:color w:val="000000"/>
          <w:szCs w:val="24"/>
          <w:shd w:val="clear" w:color="auto" w:fill="FFFFFF"/>
        </w:rPr>
        <w:t>absolute</w:t>
      </w:r>
      <w:r w:rsidR="00D164D8" w:rsidRPr="00A528C2">
        <w:rPr>
          <w:rFonts w:cs="Times New Roman"/>
          <w:color w:val="000000"/>
          <w:szCs w:val="24"/>
          <w:shd w:val="clear" w:color="auto" w:fill="FFFFFF"/>
        </w:rPr>
        <w:t xml:space="preserve"> </w:t>
      </w:r>
      <w:r w:rsidR="00411BF4" w:rsidRPr="00A528C2">
        <w:rPr>
          <w:rFonts w:cs="Times New Roman"/>
          <w:color w:val="000000"/>
          <w:szCs w:val="24"/>
          <w:shd w:val="clear" w:color="auto" w:fill="FFFFFF"/>
        </w:rPr>
        <w:t>mean</w:t>
      </w:r>
      <w:r w:rsidR="00D164D8">
        <w:rPr>
          <w:rFonts w:cs="Times New Roman"/>
          <w:color w:val="000000"/>
          <w:szCs w:val="24"/>
          <w:shd w:val="clear" w:color="auto" w:fill="FFFFFF"/>
        </w:rPr>
        <w:t xml:space="preserve"> </w:t>
      </w:r>
      <w:r w:rsidR="00597FE8" w:rsidRPr="00C32D3A">
        <w:rPr>
          <w:rFonts w:cs="Times New Roman"/>
          <w:color w:val="000000"/>
          <w:position w:val="-14"/>
          <w:szCs w:val="24"/>
          <w:shd w:val="clear" w:color="auto" w:fill="FFFFFF"/>
        </w:rPr>
        <w:object w:dxaOrig="800" w:dyaOrig="420">
          <v:shape id="_x0000_i1078" type="#_x0000_t75" style="width:40.9pt;height:21.8pt" o:ole="">
            <v:imagedata r:id="rId112" o:title=""/>
          </v:shape>
          <o:OLEObject Type="Embed" ProgID="Equation.DSMT4" ShapeID="_x0000_i1078" DrawAspect="Content" ObjectID="_1454703479" r:id="rId113"/>
        </w:object>
      </w:r>
      <w:r w:rsidR="00D164D8">
        <w:rPr>
          <w:rFonts w:cs="Times New Roman"/>
          <w:color w:val="000000"/>
          <w:szCs w:val="24"/>
          <w:shd w:val="clear" w:color="auto" w:fill="FFFFFF"/>
        </w:rPr>
        <w:t xml:space="preserve"> </w:t>
      </w:r>
      <w:r w:rsidR="00411BF4" w:rsidRPr="00A528C2">
        <w:rPr>
          <w:rFonts w:cs="Times New Roman"/>
          <w:color w:val="000000"/>
          <w:szCs w:val="24"/>
          <w:shd w:val="clear" w:color="auto" w:fill="FFFFFF"/>
        </w:rPr>
        <w:t xml:space="preserve">for each route </w:t>
      </w:r>
      <w:r w:rsidR="00D164D8">
        <w:rPr>
          <w:rFonts w:cs="Times New Roman"/>
          <w:color w:val="000000"/>
          <w:szCs w:val="24"/>
          <w:shd w:val="clear" w:color="auto" w:fill="FFFFFF"/>
        </w:rPr>
        <w:t>is</w:t>
      </w:r>
      <w:r w:rsidR="00CB0E75">
        <w:rPr>
          <w:rFonts w:cs="Times New Roman"/>
          <w:color w:val="000000"/>
          <w:szCs w:val="24"/>
          <w:shd w:val="clear" w:color="auto" w:fill="FFFFFF"/>
        </w:rPr>
        <w:t xml:space="preserve"> obtained </w:t>
      </w:r>
      <w:r w:rsidR="00411BF4" w:rsidRPr="00A528C2">
        <w:rPr>
          <w:rFonts w:cs="Times New Roman"/>
          <w:color w:val="000000"/>
          <w:szCs w:val="24"/>
          <w:shd w:val="clear" w:color="auto" w:fill="FFFFFF"/>
        </w:rPr>
        <w:t xml:space="preserve">by </w:t>
      </w:r>
      <w:r w:rsidR="00E14FCF" w:rsidRPr="00A528C2">
        <w:rPr>
          <w:rFonts w:cs="Times New Roman"/>
          <w:color w:val="000000"/>
          <w:szCs w:val="24"/>
          <w:shd w:val="clear" w:color="auto" w:fill="FFFFFF"/>
        </w:rPr>
        <w:t>averaging</w:t>
      </w:r>
      <w:r w:rsidR="00411BF4" w:rsidRPr="00A528C2">
        <w:rPr>
          <w:rFonts w:cs="Times New Roman"/>
          <w:color w:val="000000"/>
          <w:szCs w:val="24"/>
          <w:shd w:val="clear" w:color="auto" w:fill="FFFFFF"/>
        </w:rPr>
        <w:t xml:space="preserve"> the </w:t>
      </w:r>
      <w:r w:rsidR="00597FE8">
        <w:rPr>
          <w:rFonts w:cs="Times New Roman"/>
          <w:color w:val="000000"/>
          <w:szCs w:val="24"/>
          <w:shd w:val="clear" w:color="auto" w:fill="FFFFFF"/>
        </w:rPr>
        <w:t xml:space="preserve">absolute </w:t>
      </w:r>
      <w:r w:rsidR="00897E90" w:rsidRPr="00897E90">
        <w:rPr>
          <w:rFonts w:cs="Times New Roman"/>
          <w:i/>
          <w:color w:val="000000"/>
          <w:szCs w:val="24"/>
          <w:shd w:val="clear" w:color="auto" w:fill="FFFFFF"/>
        </w:rPr>
        <w:t>NSCg</w:t>
      </w:r>
      <w:r w:rsidR="00411BF4" w:rsidRPr="00A528C2">
        <w:rPr>
          <w:rFonts w:cs="Times New Roman"/>
          <w:color w:val="000000"/>
          <w:szCs w:val="24"/>
          <w:shd w:val="clear" w:color="auto" w:fill="FFFFFF"/>
        </w:rPr>
        <w:t xml:space="preserve"> values </w:t>
      </w:r>
      <w:r w:rsidR="003B6612">
        <w:rPr>
          <w:rFonts w:cs="Times New Roman"/>
          <w:color w:val="000000"/>
          <w:szCs w:val="24"/>
          <w:shd w:val="clear" w:color="auto" w:fill="FFFFFF"/>
        </w:rPr>
        <w:t>for the corresponding route</w:t>
      </w:r>
      <w:r w:rsidR="00E17434">
        <w:rPr>
          <w:rFonts w:cs="Times New Roman"/>
          <w:color w:val="000000"/>
          <w:szCs w:val="24"/>
          <w:shd w:val="clear" w:color="auto" w:fill="FFFFFF"/>
        </w:rPr>
        <w:t xml:space="preserve"> and region</w:t>
      </w:r>
      <w:r w:rsidR="00E14FCF" w:rsidRPr="00A528C2">
        <w:rPr>
          <w:rFonts w:cs="Times New Roman"/>
          <w:color w:val="000000"/>
          <w:szCs w:val="24"/>
          <w:shd w:val="clear" w:color="auto" w:fill="FFFFFF"/>
        </w:rPr>
        <w:t xml:space="preserve">. </w:t>
      </w:r>
      <w:r w:rsidR="004813E1">
        <w:rPr>
          <w:rFonts w:cs="Times New Roman"/>
          <w:color w:val="000000"/>
          <w:szCs w:val="24"/>
          <w:shd w:val="clear" w:color="auto" w:fill="FFFFFF"/>
        </w:rPr>
        <w:t>Similarly</w:t>
      </w:r>
      <w:r w:rsidR="00CB0E75">
        <w:rPr>
          <w:rFonts w:cs="Times New Roman"/>
          <w:color w:val="000000"/>
          <w:szCs w:val="24"/>
          <w:shd w:val="clear" w:color="auto" w:fill="FFFFFF"/>
        </w:rPr>
        <w:t xml:space="preserve">, </w:t>
      </w:r>
      <w:r w:rsidR="00CB0E75" w:rsidRPr="00A528C2">
        <w:rPr>
          <w:rFonts w:cs="Times New Roman"/>
          <w:color w:val="000000"/>
          <w:szCs w:val="24"/>
          <w:shd w:val="clear" w:color="auto" w:fill="FFFFFF"/>
        </w:rPr>
        <w:t>the</w:t>
      </w:r>
      <w:r w:rsidR="00DE10B1" w:rsidRPr="00A528C2">
        <w:rPr>
          <w:rFonts w:cs="Times New Roman"/>
          <w:color w:val="000000"/>
          <w:szCs w:val="24"/>
          <w:shd w:val="clear" w:color="auto" w:fill="FFFFFF"/>
        </w:rPr>
        <w:t xml:space="preserve"> </w:t>
      </w:r>
      <w:r w:rsidR="00FE6CE5">
        <w:rPr>
          <w:rFonts w:cs="Times New Roman"/>
          <w:color w:val="000000"/>
          <w:szCs w:val="24"/>
          <w:shd w:val="clear" w:color="auto" w:fill="FFFFFF"/>
        </w:rPr>
        <w:t xml:space="preserve">overall </w:t>
      </w:r>
      <w:r w:rsidR="00D164D8">
        <w:rPr>
          <w:rFonts w:cs="Times New Roman"/>
          <w:color w:val="000000"/>
          <w:szCs w:val="24"/>
          <w:shd w:val="clear" w:color="auto" w:fill="FFFFFF"/>
        </w:rPr>
        <w:t xml:space="preserve">absolute </w:t>
      </w:r>
      <w:r w:rsidR="00E17434">
        <w:rPr>
          <w:rFonts w:cs="Times New Roman"/>
          <w:color w:val="000000"/>
          <w:szCs w:val="24"/>
          <w:shd w:val="clear" w:color="auto" w:fill="FFFFFF"/>
        </w:rPr>
        <w:t xml:space="preserve">mean </w:t>
      </w:r>
      <w:r w:rsidR="00DE10B1" w:rsidRPr="00A528C2">
        <w:rPr>
          <w:rFonts w:cs="Times New Roman"/>
          <w:color w:val="000000"/>
          <w:szCs w:val="24"/>
          <w:shd w:val="clear" w:color="auto" w:fill="FFFFFF"/>
        </w:rPr>
        <w:t xml:space="preserve">standard </w:t>
      </w:r>
      <w:r w:rsidR="00CB0E75">
        <w:rPr>
          <w:rFonts w:cs="Times New Roman"/>
          <w:color w:val="000000"/>
          <w:szCs w:val="24"/>
          <w:shd w:val="clear" w:color="auto" w:fill="FFFFFF"/>
        </w:rPr>
        <w:t>deviations</w:t>
      </w:r>
      <w:r w:rsidR="00D164D8">
        <w:rPr>
          <w:rFonts w:cs="Times New Roman"/>
          <w:color w:val="000000"/>
          <w:szCs w:val="24"/>
          <w:shd w:val="clear" w:color="auto" w:fill="FFFFFF"/>
        </w:rPr>
        <w:t xml:space="preserve"> </w:t>
      </w:r>
      <w:r w:rsidR="00D164D8" w:rsidRPr="00530FD2">
        <w:rPr>
          <w:rFonts w:cs="Times New Roman"/>
          <w:color w:val="000000"/>
          <w:position w:val="-14"/>
          <w:szCs w:val="24"/>
          <w:shd w:val="clear" w:color="auto" w:fill="FFFFFF"/>
        </w:rPr>
        <w:object w:dxaOrig="620" w:dyaOrig="420">
          <v:shape id="_x0000_i1079" type="#_x0000_t75" style="width:31.1pt;height:21.8pt" o:ole="">
            <v:imagedata r:id="rId114" o:title=""/>
          </v:shape>
          <o:OLEObject Type="Embed" ProgID="Equation.DSMT4" ShapeID="_x0000_i1079" DrawAspect="Content" ObjectID="_1454703480" r:id="rId115"/>
        </w:object>
      </w:r>
      <w:r w:rsidR="00CB0E75">
        <w:rPr>
          <w:rFonts w:cs="Times New Roman"/>
          <w:color w:val="000000"/>
          <w:szCs w:val="24"/>
          <w:shd w:val="clear" w:color="auto" w:fill="FFFFFF"/>
        </w:rPr>
        <w:t xml:space="preserve"> </w:t>
      </w:r>
      <w:r w:rsidR="007B08A6" w:rsidRPr="00A528C2">
        <w:rPr>
          <w:rFonts w:cs="Times New Roman"/>
          <w:color w:val="000000"/>
          <w:szCs w:val="24"/>
          <w:shd w:val="clear" w:color="auto" w:fill="FFFFFF"/>
        </w:rPr>
        <w:t>are average</w:t>
      </w:r>
      <w:r w:rsidR="00D164D8">
        <w:rPr>
          <w:rFonts w:cs="Times New Roman"/>
          <w:color w:val="000000"/>
          <w:szCs w:val="24"/>
          <w:shd w:val="clear" w:color="auto" w:fill="FFFFFF"/>
        </w:rPr>
        <w:t>s</w:t>
      </w:r>
      <w:r w:rsidR="007B08A6" w:rsidRPr="00A528C2">
        <w:rPr>
          <w:rFonts w:cs="Times New Roman"/>
          <w:color w:val="000000"/>
          <w:szCs w:val="24"/>
          <w:shd w:val="clear" w:color="auto" w:fill="FFFFFF"/>
        </w:rPr>
        <w:t xml:space="preserve"> over each exposure </w:t>
      </w:r>
      <w:r w:rsidR="00CB0E75">
        <w:rPr>
          <w:rFonts w:cs="Times New Roman"/>
          <w:color w:val="000000"/>
          <w:szCs w:val="24"/>
          <w:shd w:val="clear" w:color="auto" w:fill="FFFFFF"/>
        </w:rPr>
        <w:t>route</w:t>
      </w:r>
      <w:r w:rsidR="007B08A6" w:rsidRPr="007E0204">
        <w:rPr>
          <w:rFonts w:eastAsia="宋体" w:cs="Times New Roman"/>
          <w:color w:val="000000"/>
          <w:kern w:val="0"/>
          <w:szCs w:val="24"/>
        </w:rPr>
        <w:t>.</w:t>
      </w:r>
      <w:r w:rsidR="00E14FCF">
        <w:rPr>
          <w:rFonts w:eastAsia="宋体" w:cs="Times New Roman"/>
          <w:color w:val="000000"/>
          <w:kern w:val="0"/>
          <w:szCs w:val="24"/>
        </w:rPr>
        <w:t xml:space="preserve"> </w:t>
      </w:r>
    </w:p>
    <w:p w:rsidR="00323344" w:rsidRPr="00E83E28" w:rsidRDefault="000D7FE0" w:rsidP="00275B52">
      <w:pPr>
        <w:widowControl/>
        <w:spacing w:before="96" w:after="120" w:line="480" w:lineRule="auto"/>
        <w:ind w:firstLine="720"/>
        <w:jc w:val="left"/>
        <w:rPr>
          <w:rFonts w:cs="Times New Roman"/>
          <w:color w:val="000000"/>
          <w:szCs w:val="24"/>
          <w:shd w:val="clear" w:color="auto" w:fill="FFFFFF"/>
        </w:rPr>
      </w:pPr>
      <w:r>
        <w:rPr>
          <w:rFonts w:cs="Times New Roman"/>
          <w:color w:val="000000"/>
          <w:szCs w:val="24"/>
          <w:shd w:val="clear" w:color="auto" w:fill="FFFFFF"/>
        </w:rPr>
        <w:br w:type="page"/>
      </w:r>
    </w:p>
    <w:p w:rsidR="007455B6" w:rsidRDefault="007455B6" w:rsidP="00713C12">
      <w:pPr>
        <w:pStyle w:val="1"/>
      </w:pPr>
      <w:r w:rsidRPr="007455B6">
        <w:rPr>
          <w:rFonts w:hint="eastAsia"/>
        </w:rPr>
        <w:lastRenderedPageBreak/>
        <w:t>Result</w:t>
      </w:r>
      <w:r w:rsidR="00790640">
        <w:t>s</w:t>
      </w:r>
      <w:r w:rsidRPr="007455B6">
        <w:rPr>
          <w:rFonts w:hint="eastAsia"/>
        </w:rPr>
        <w:t xml:space="preserve"> and Discussion</w:t>
      </w:r>
    </w:p>
    <w:p w:rsidR="001F6FA0" w:rsidRPr="004C7C64" w:rsidRDefault="001F6FA0" w:rsidP="001F6FA0">
      <w:pPr>
        <w:pStyle w:val="2"/>
        <w:ind w:firstLine="630"/>
      </w:pPr>
      <w:r w:rsidRPr="004C7C64">
        <w:t xml:space="preserve">Pollen </w:t>
      </w:r>
      <w:r>
        <w:t xml:space="preserve">Season </w:t>
      </w:r>
      <w:r w:rsidR="009568FF">
        <w:t>and Concentration</w:t>
      </w:r>
      <w:r w:rsidR="00790640">
        <w:t>s</w:t>
      </w:r>
    </w:p>
    <w:p w:rsidR="00E728EB" w:rsidRPr="00643F5C" w:rsidRDefault="001F6FA0" w:rsidP="00533CA2">
      <w:pPr>
        <w:pStyle w:val="a7"/>
        <w:spacing w:beforeLines="96" w:before="230" w:afterLines="120" w:after="288" w:line="480" w:lineRule="auto"/>
        <w:ind w:firstLine="720"/>
        <w:rPr>
          <w:rFonts w:eastAsiaTheme="minorEastAsia" w:cs="Times New Roman"/>
          <w:color w:val="000000"/>
          <w:szCs w:val="24"/>
          <w:shd w:val="clear" w:color="auto" w:fill="FFFFFF"/>
        </w:rPr>
      </w:pPr>
      <w:r w:rsidRPr="00091766">
        <w:rPr>
          <w:rFonts w:eastAsiaTheme="minorEastAsia" w:cs="Times New Roman"/>
          <w:color w:val="000000"/>
          <w:szCs w:val="24"/>
          <w:shd w:val="clear" w:color="auto" w:fill="FFFFFF"/>
        </w:rPr>
        <w:t xml:space="preserve">For </w:t>
      </w:r>
      <w:r w:rsidR="00FF5BB8">
        <w:rPr>
          <w:rFonts w:eastAsiaTheme="minorEastAsia" w:cs="Times New Roman"/>
          <w:color w:val="000000"/>
          <w:szCs w:val="24"/>
          <w:shd w:val="clear" w:color="auto" w:fill="FFFFFF"/>
        </w:rPr>
        <w:t xml:space="preserve">Newark and Cherry </w:t>
      </w:r>
      <w:proofErr w:type="gramStart"/>
      <w:r w:rsidR="00FF5BB8">
        <w:rPr>
          <w:rFonts w:eastAsiaTheme="minorEastAsia" w:cs="Times New Roman"/>
          <w:color w:val="000000"/>
          <w:szCs w:val="24"/>
          <w:shd w:val="clear" w:color="auto" w:fill="FFFFFF"/>
        </w:rPr>
        <w:t xml:space="preserve">Hill </w:t>
      </w:r>
      <w:r w:rsidR="00B560DD">
        <w:rPr>
          <w:rFonts w:eastAsiaTheme="minorEastAsia" w:cs="Times New Roman" w:hint="eastAsia"/>
          <w:color w:val="000000"/>
          <w:szCs w:val="24"/>
          <w:shd w:val="clear" w:color="auto" w:fill="FFFFFF"/>
        </w:rPr>
        <w:t xml:space="preserve"> </w:t>
      </w:r>
      <w:r w:rsidR="00B560DD">
        <w:rPr>
          <w:rFonts w:eastAsiaTheme="minorEastAsia" w:cs="Times New Roman"/>
          <w:color w:val="000000"/>
          <w:szCs w:val="24"/>
          <w:shd w:val="clear" w:color="auto" w:fill="FFFFFF"/>
        </w:rPr>
        <w:t>considered</w:t>
      </w:r>
      <w:proofErr w:type="gramEnd"/>
      <w:r w:rsidR="00B560DD">
        <w:rPr>
          <w:rFonts w:eastAsiaTheme="minorEastAsia" w:cs="Times New Roman"/>
          <w:color w:val="000000"/>
          <w:szCs w:val="24"/>
          <w:shd w:val="clear" w:color="auto" w:fill="FFFFFF"/>
        </w:rPr>
        <w:t xml:space="preserve"> in the present study</w:t>
      </w:r>
      <w:r w:rsidRPr="00091766">
        <w:rPr>
          <w:rFonts w:eastAsiaTheme="minorEastAsia" w:cs="Times New Roman"/>
          <w:color w:val="000000"/>
          <w:szCs w:val="24"/>
          <w:shd w:val="clear" w:color="auto" w:fill="FFFFFF"/>
        </w:rPr>
        <w:t>, comparison of mean pollen indices between the periods of 1994–2000 and 2001–</w:t>
      </w:r>
      <w:r w:rsidR="00867E92" w:rsidRPr="00091766">
        <w:rPr>
          <w:rFonts w:eastAsiaTheme="minorEastAsia" w:cs="Times New Roman"/>
          <w:color w:val="000000"/>
          <w:szCs w:val="24"/>
          <w:shd w:val="clear" w:color="auto" w:fill="FFFFFF"/>
        </w:rPr>
        <w:t>201</w:t>
      </w:r>
      <w:r w:rsidR="00867E92">
        <w:rPr>
          <w:rFonts w:eastAsiaTheme="minorEastAsia" w:cs="Times New Roman"/>
          <w:color w:val="000000"/>
          <w:szCs w:val="24"/>
          <w:shd w:val="clear" w:color="auto" w:fill="FFFFFF"/>
        </w:rPr>
        <w:t>0</w:t>
      </w:r>
      <w:r w:rsidR="00867E92" w:rsidRPr="00091766">
        <w:rPr>
          <w:rFonts w:eastAsiaTheme="minorEastAsia" w:cs="Times New Roman"/>
          <w:color w:val="000000"/>
          <w:szCs w:val="24"/>
          <w:shd w:val="clear" w:color="auto" w:fill="FFFFFF"/>
        </w:rPr>
        <w:t xml:space="preserve"> </w:t>
      </w:r>
      <w:r w:rsidRPr="00091766">
        <w:rPr>
          <w:rFonts w:eastAsiaTheme="minorEastAsia" w:cs="Times New Roman"/>
          <w:color w:val="000000"/>
          <w:szCs w:val="24"/>
          <w:shd w:val="clear" w:color="auto" w:fill="FFFFFF"/>
        </w:rPr>
        <w:t xml:space="preserve">showed that </w:t>
      </w:r>
      <w:r w:rsidR="00B560DD">
        <w:rPr>
          <w:rFonts w:eastAsiaTheme="minorEastAsia" w:cs="Times New Roman"/>
          <w:color w:val="000000"/>
          <w:szCs w:val="24"/>
          <w:shd w:val="clear" w:color="auto" w:fill="FFFFFF"/>
        </w:rPr>
        <w:t>the</w:t>
      </w:r>
      <w:r w:rsidR="00B560DD" w:rsidRPr="00091766">
        <w:rPr>
          <w:rFonts w:eastAsiaTheme="minorEastAsia" w:cs="Times New Roman"/>
          <w:color w:val="000000"/>
          <w:szCs w:val="24"/>
          <w:shd w:val="clear" w:color="auto" w:fill="FFFFFF"/>
        </w:rPr>
        <w:t xml:space="preserve"> </w:t>
      </w:r>
      <w:r w:rsidRPr="00091766">
        <w:rPr>
          <w:rFonts w:eastAsiaTheme="minorEastAsia" w:cs="Times New Roman"/>
          <w:color w:val="000000"/>
          <w:szCs w:val="24"/>
          <w:shd w:val="clear" w:color="auto" w:fill="FFFFFF"/>
        </w:rPr>
        <w:t xml:space="preserve">five </w:t>
      </w:r>
      <w:r w:rsidR="00B560DD">
        <w:rPr>
          <w:rFonts w:eastAsiaTheme="minorEastAsia" w:cs="Times New Roman"/>
          <w:color w:val="000000"/>
          <w:szCs w:val="24"/>
          <w:shd w:val="clear" w:color="auto" w:fill="FFFFFF"/>
        </w:rPr>
        <w:t>selected</w:t>
      </w:r>
      <w:r w:rsidR="00B560DD" w:rsidRPr="00091766">
        <w:rPr>
          <w:rFonts w:eastAsiaTheme="minorEastAsia" w:cs="Times New Roman"/>
          <w:color w:val="000000"/>
          <w:szCs w:val="24"/>
          <w:shd w:val="clear" w:color="auto" w:fill="FFFFFF"/>
        </w:rPr>
        <w:t xml:space="preserve"> </w:t>
      </w:r>
      <w:r w:rsidRPr="00091766">
        <w:rPr>
          <w:rFonts w:eastAsiaTheme="minorEastAsia" w:cs="Times New Roman"/>
          <w:color w:val="000000"/>
          <w:szCs w:val="24"/>
          <w:shd w:val="clear" w:color="auto" w:fill="FFFFFF"/>
        </w:rPr>
        <w:t xml:space="preserve">species </w:t>
      </w:r>
      <w:r w:rsidR="00790640">
        <w:rPr>
          <w:rFonts w:eastAsiaTheme="minorEastAsia" w:cs="Times New Roman"/>
          <w:color w:val="000000"/>
          <w:szCs w:val="24"/>
          <w:shd w:val="clear" w:color="auto" w:fill="FFFFFF"/>
        </w:rPr>
        <w:t>(</w:t>
      </w:r>
      <w:r w:rsidR="00B560DD" w:rsidRPr="00091766">
        <w:rPr>
          <w:rFonts w:eastAsiaTheme="minorEastAsia" w:cs="Times New Roman"/>
          <w:color w:val="000000"/>
          <w:szCs w:val="24"/>
          <w:shd w:val="clear" w:color="auto" w:fill="FFFFFF"/>
        </w:rPr>
        <w:t>Ambrosia, Artemisia, Betula, Gramineae and Quercus</w:t>
      </w:r>
      <w:r w:rsidR="00790640">
        <w:rPr>
          <w:rFonts w:eastAsiaTheme="minorEastAsia" w:cs="Times New Roman"/>
          <w:color w:val="000000"/>
          <w:szCs w:val="24"/>
          <w:shd w:val="clear" w:color="auto" w:fill="FFFFFF"/>
        </w:rPr>
        <w:t>)</w:t>
      </w:r>
      <w:r w:rsidR="00B560DD" w:rsidRPr="00091766">
        <w:rPr>
          <w:rFonts w:eastAsiaTheme="minorEastAsia" w:cs="Times New Roman"/>
          <w:color w:val="000000"/>
          <w:szCs w:val="24"/>
          <w:shd w:val="clear" w:color="auto" w:fill="FFFFFF"/>
        </w:rPr>
        <w:t xml:space="preserve"> </w:t>
      </w:r>
      <w:r w:rsidRPr="00091766">
        <w:rPr>
          <w:rFonts w:eastAsiaTheme="minorEastAsia" w:cs="Times New Roman"/>
          <w:color w:val="000000"/>
          <w:szCs w:val="24"/>
          <w:shd w:val="clear" w:color="auto" w:fill="FFFFFF"/>
        </w:rPr>
        <w:t xml:space="preserve">were observed to </w:t>
      </w:r>
      <w:r w:rsidR="00B560DD">
        <w:rPr>
          <w:rFonts w:eastAsiaTheme="minorEastAsia" w:cs="Times New Roman"/>
          <w:color w:val="000000"/>
          <w:szCs w:val="24"/>
          <w:shd w:val="clear" w:color="auto" w:fill="FFFFFF"/>
        </w:rPr>
        <w:t xml:space="preserve">start </w:t>
      </w:r>
      <w:r w:rsidRPr="00091766">
        <w:rPr>
          <w:rFonts w:eastAsiaTheme="minorEastAsia" w:cs="Times New Roman"/>
          <w:color w:val="000000"/>
          <w:szCs w:val="24"/>
          <w:shd w:val="clear" w:color="auto" w:fill="FFFFFF"/>
        </w:rPr>
        <w:t>flower</w:t>
      </w:r>
      <w:r w:rsidR="00B560DD">
        <w:rPr>
          <w:rFonts w:eastAsiaTheme="minorEastAsia" w:cs="Times New Roman"/>
          <w:color w:val="000000"/>
          <w:szCs w:val="24"/>
          <w:shd w:val="clear" w:color="auto" w:fill="FFFFFF"/>
        </w:rPr>
        <w:t>ing</w:t>
      </w:r>
      <w:r w:rsidRPr="00091766">
        <w:rPr>
          <w:rFonts w:eastAsiaTheme="minorEastAsia" w:cs="Times New Roman"/>
          <w:color w:val="000000"/>
          <w:szCs w:val="24"/>
          <w:shd w:val="clear" w:color="auto" w:fill="FFFFFF"/>
        </w:rPr>
        <w:t xml:space="preserve"> </w:t>
      </w:r>
      <w:r w:rsidR="00355F09">
        <w:rPr>
          <w:rFonts w:eastAsiaTheme="minorEastAsia" w:cs="Times New Roman"/>
          <w:color w:val="000000"/>
          <w:szCs w:val="24"/>
          <w:shd w:val="clear" w:color="auto" w:fill="FFFFFF"/>
        </w:rPr>
        <w:t>7-12 days</w:t>
      </w:r>
      <w:r w:rsidRPr="00091766">
        <w:rPr>
          <w:rFonts w:eastAsiaTheme="minorEastAsia" w:cs="Times New Roman"/>
          <w:color w:val="000000"/>
          <w:szCs w:val="24"/>
          <w:shd w:val="clear" w:color="auto" w:fill="FFFFFF"/>
        </w:rPr>
        <w:t xml:space="preserve"> </w:t>
      </w:r>
      <w:r w:rsidR="00D8351E">
        <w:rPr>
          <w:rFonts w:eastAsiaTheme="minorEastAsia" w:cs="Times New Roman"/>
          <w:color w:val="000000"/>
          <w:szCs w:val="24"/>
          <w:shd w:val="clear" w:color="auto" w:fill="FFFFFF"/>
        </w:rPr>
        <w:t xml:space="preserve">in average </w:t>
      </w:r>
      <w:r w:rsidRPr="00091766">
        <w:rPr>
          <w:rFonts w:eastAsiaTheme="minorEastAsia" w:cs="Times New Roman"/>
          <w:color w:val="000000"/>
          <w:szCs w:val="24"/>
          <w:shd w:val="clear" w:color="auto" w:fill="FFFFFF"/>
        </w:rPr>
        <w:t>earlier</w:t>
      </w:r>
      <w:r w:rsidR="00B560DD">
        <w:rPr>
          <w:rFonts w:eastAsiaTheme="minorEastAsia" w:cs="Times New Roman"/>
          <w:color w:val="000000"/>
          <w:szCs w:val="24"/>
          <w:shd w:val="clear" w:color="auto" w:fill="FFFFFF"/>
        </w:rPr>
        <w:t xml:space="preserve"> </w:t>
      </w:r>
      <w:r w:rsidR="00867E92">
        <w:rPr>
          <w:rFonts w:eastAsiaTheme="minorEastAsia" w:cs="Times New Roman"/>
          <w:color w:val="000000"/>
          <w:szCs w:val="24"/>
          <w:shd w:val="clear" w:color="auto" w:fill="FFFFFF"/>
        </w:rPr>
        <w:t>during the period of 2000-2010</w:t>
      </w:r>
      <w:r w:rsidR="00355F09">
        <w:rPr>
          <w:rFonts w:eastAsiaTheme="minorEastAsia" w:cs="Times New Roman"/>
          <w:color w:val="000000"/>
          <w:szCs w:val="24"/>
          <w:shd w:val="clear" w:color="auto" w:fill="FFFFFF"/>
        </w:rPr>
        <w:t xml:space="preserve"> than in </w:t>
      </w:r>
      <w:r w:rsidR="00867E92">
        <w:rPr>
          <w:rFonts w:eastAsiaTheme="minorEastAsia" w:cs="Times New Roman"/>
          <w:color w:val="000000"/>
          <w:szCs w:val="24"/>
          <w:shd w:val="clear" w:color="auto" w:fill="FFFFFF"/>
        </w:rPr>
        <w:t>the period of 1994-2000</w:t>
      </w:r>
      <w:r w:rsidR="00355F09">
        <w:rPr>
          <w:rFonts w:eastAsiaTheme="minorEastAsia" w:cs="Times New Roman"/>
          <w:color w:val="000000"/>
          <w:szCs w:val="24"/>
          <w:shd w:val="clear" w:color="auto" w:fill="FFFFFF"/>
        </w:rPr>
        <w:t>.</w:t>
      </w:r>
      <w:r w:rsidR="00790640" w:rsidRPr="00091766">
        <w:rPr>
          <w:rFonts w:eastAsiaTheme="minorEastAsia" w:cs="Times New Roman"/>
          <w:color w:val="000000"/>
          <w:szCs w:val="24"/>
          <w:shd w:val="clear" w:color="auto" w:fill="FFFFFF"/>
        </w:rPr>
        <w:t xml:space="preserve"> </w:t>
      </w:r>
      <w:r w:rsidR="00E728EB">
        <w:rPr>
          <w:rFonts w:eastAsiaTheme="minorEastAsia" w:cs="Times New Roman"/>
          <w:color w:val="000000"/>
          <w:szCs w:val="24"/>
          <w:shd w:val="clear" w:color="auto" w:fill="FFFFFF"/>
        </w:rPr>
        <w:t xml:space="preserve">Although for different monitor stations, the pollen periods for the same species are usually different among years, the lengths of are roughly the </w:t>
      </w:r>
      <w:proofErr w:type="gramStart"/>
      <w:r w:rsidR="00E728EB">
        <w:rPr>
          <w:rFonts w:eastAsiaTheme="minorEastAsia" w:cs="Times New Roman"/>
          <w:color w:val="000000"/>
          <w:szCs w:val="24"/>
          <w:shd w:val="clear" w:color="auto" w:fill="FFFFFF"/>
        </w:rPr>
        <w:t>same.</w:t>
      </w:r>
      <w:proofErr w:type="gramEnd"/>
    </w:p>
    <w:p w:rsidR="00222E77" w:rsidRDefault="001F6FA0">
      <w:pPr>
        <w:pStyle w:val="a7"/>
        <w:spacing w:beforeLines="96" w:before="230" w:afterLines="120" w:after="288" w:line="480" w:lineRule="auto"/>
        <w:ind w:firstLine="720"/>
        <w:rPr>
          <w:rFonts w:eastAsiaTheme="minorEastAsia" w:cs="Times New Roman"/>
          <w:color w:val="000000"/>
          <w:szCs w:val="24"/>
          <w:shd w:val="clear" w:color="auto" w:fill="FFFFFF"/>
        </w:rPr>
      </w:pPr>
      <w:r w:rsidRPr="00091766">
        <w:rPr>
          <w:rFonts w:eastAsiaTheme="minorEastAsia" w:cs="Times New Roman"/>
          <w:color w:val="000000"/>
          <w:szCs w:val="24"/>
          <w:shd w:val="clear" w:color="auto" w:fill="FFFFFF"/>
        </w:rPr>
        <w:t xml:space="preserve">The observed pollen season </w:t>
      </w:r>
      <w:r w:rsidR="00355F09">
        <w:rPr>
          <w:rFonts w:eastAsiaTheme="minorEastAsia" w:cs="Times New Roman"/>
          <w:color w:val="000000"/>
          <w:szCs w:val="24"/>
          <w:shd w:val="clear" w:color="auto" w:fill="FFFFFF"/>
        </w:rPr>
        <w:t>start dates</w:t>
      </w:r>
      <w:r w:rsidRPr="00091766">
        <w:rPr>
          <w:rFonts w:eastAsiaTheme="minorEastAsia" w:cs="Times New Roman"/>
          <w:color w:val="000000"/>
          <w:szCs w:val="24"/>
          <w:shd w:val="clear" w:color="auto" w:fill="FFFFFF"/>
        </w:rPr>
        <w:t xml:space="preserve"> varied</w:t>
      </w:r>
      <w:r w:rsidR="00E94DBE">
        <w:rPr>
          <w:rFonts w:eastAsiaTheme="minorEastAsia" w:cs="Times New Roman"/>
          <w:color w:val="000000"/>
          <w:szCs w:val="24"/>
          <w:shd w:val="clear" w:color="auto" w:fill="FFFFFF"/>
        </w:rPr>
        <w:t xml:space="preserve"> </w:t>
      </w:r>
      <w:r w:rsidR="00790640">
        <w:rPr>
          <w:rFonts w:eastAsiaTheme="minorEastAsia" w:cs="Times New Roman"/>
          <w:color w:val="000000"/>
          <w:szCs w:val="24"/>
          <w:shd w:val="clear" w:color="auto" w:fill="FFFFFF"/>
        </w:rPr>
        <w:t xml:space="preserve">for the five species </w:t>
      </w:r>
      <w:r w:rsidRPr="00091766">
        <w:rPr>
          <w:rFonts w:eastAsiaTheme="minorEastAsia" w:cs="Times New Roman"/>
          <w:color w:val="000000"/>
          <w:szCs w:val="24"/>
          <w:shd w:val="clear" w:color="auto" w:fill="FFFFFF"/>
        </w:rPr>
        <w:t xml:space="preserve">in the United </w:t>
      </w:r>
      <w:r w:rsidR="00D8351E" w:rsidRPr="00091766">
        <w:rPr>
          <w:rFonts w:eastAsiaTheme="minorEastAsia" w:cs="Times New Roman"/>
          <w:color w:val="000000"/>
          <w:szCs w:val="24"/>
          <w:shd w:val="clear" w:color="auto" w:fill="FFFFFF"/>
        </w:rPr>
        <w:t>States.</w:t>
      </w:r>
      <w:r w:rsidR="00D8351E">
        <w:rPr>
          <w:rFonts w:eastAsiaTheme="minorEastAsia" w:cs="Times New Roman"/>
          <w:color w:val="000000"/>
          <w:szCs w:val="24"/>
          <w:shd w:val="clear" w:color="auto" w:fill="FFFFFF"/>
        </w:rPr>
        <w:t xml:space="preserve"> The</w:t>
      </w:r>
      <w:r w:rsidR="00193660">
        <w:rPr>
          <w:rFonts w:eastAsiaTheme="minorEastAsia" w:cs="Times New Roman"/>
          <w:color w:val="000000"/>
          <w:szCs w:val="24"/>
          <w:shd w:val="clear" w:color="auto" w:fill="FFFFFF"/>
        </w:rPr>
        <w:t xml:space="preserve"> following results are derived from the Newark and Cherry Hill stations</w:t>
      </w:r>
      <w:r w:rsidR="00D8351E">
        <w:rPr>
          <w:rFonts w:eastAsiaTheme="minorEastAsia" w:cs="Times New Roman"/>
          <w:color w:val="000000"/>
          <w:szCs w:val="24"/>
          <w:shd w:val="clear" w:color="auto" w:fill="FFFFFF"/>
        </w:rPr>
        <w:t xml:space="preserve"> as examples</w:t>
      </w:r>
      <w:r w:rsidR="00193660">
        <w:rPr>
          <w:rFonts w:eastAsiaTheme="minorEastAsia" w:cs="Times New Roman"/>
          <w:color w:val="000000"/>
          <w:szCs w:val="24"/>
          <w:shd w:val="clear" w:color="auto" w:fill="FFFFFF"/>
        </w:rPr>
        <w:t>.</w:t>
      </w:r>
      <w:r w:rsidRPr="00091766">
        <w:rPr>
          <w:rFonts w:eastAsiaTheme="minorEastAsia" w:cs="Times New Roman"/>
          <w:color w:val="000000"/>
          <w:szCs w:val="24"/>
          <w:shd w:val="clear" w:color="auto" w:fill="FFFFFF"/>
        </w:rPr>
        <w:t xml:space="preserve"> </w:t>
      </w:r>
      <w:r w:rsidR="00E94DBE">
        <w:rPr>
          <w:rFonts w:eastAsiaTheme="minorEastAsia" w:cs="Times New Roman"/>
          <w:color w:val="000000"/>
          <w:szCs w:val="24"/>
          <w:shd w:val="clear" w:color="auto" w:fill="FFFFFF"/>
        </w:rPr>
        <w:t>The</w:t>
      </w:r>
      <w:r w:rsidR="00E94DBE" w:rsidRPr="00091766">
        <w:rPr>
          <w:rFonts w:eastAsiaTheme="minorEastAsia" w:cs="Times New Roman"/>
          <w:color w:val="000000"/>
          <w:szCs w:val="24"/>
          <w:shd w:val="clear" w:color="auto" w:fill="FFFFFF"/>
        </w:rPr>
        <w:t xml:space="preserve"> </w:t>
      </w:r>
      <w:r w:rsidRPr="00091766">
        <w:rPr>
          <w:rFonts w:eastAsiaTheme="minorEastAsia" w:cs="Times New Roman"/>
          <w:color w:val="000000"/>
          <w:szCs w:val="24"/>
          <w:shd w:val="clear" w:color="auto" w:fill="FFFFFF"/>
        </w:rPr>
        <w:t>start date was found to be 25th July for Ambrosia</w:t>
      </w:r>
      <w:r w:rsidR="004A07F5">
        <w:rPr>
          <w:rFonts w:eastAsiaTheme="minorEastAsia" w:cs="Times New Roman"/>
          <w:color w:val="000000"/>
          <w:szCs w:val="24"/>
          <w:shd w:val="clear" w:color="auto" w:fill="FFFFFF"/>
        </w:rPr>
        <w:t>,</w:t>
      </w:r>
      <w:r w:rsidR="00B730DB">
        <w:rPr>
          <w:rFonts w:eastAsiaTheme="minorEastAsia" w:cs="Times New Roman"/>
          <w:color w:val="000000"/>
          <w:szCs w:val="24"/>
          <w:shd w:val="clear" w:color="auto" w:fill="FFFFFF"/>
        </w:rPr>
        <w:t xml:space="preserve"> for </w:t>
      </w:r>
      <w:r w:rsidR="004A07F5">
        <w:rPr>
          <w:rFonts w:eastAsiaTheme="minorEastAsia" w:cs="Times New Roman"/>
          <w:color w:val="000000"/>
          <w:szCs w:val="24"/>
          <w:shd w:val="clear" w:color="auto" w:fill="FFFFFF"/>
        </w:rPr>
        <w:t xml:space="preserve">which pollen season is July to October, averaging 138 days </w:t>
      </w:r>
      <w:r w:rsidR="00B730DB">
        <w:rPr>
          <w:rFonts w:eastAsiaTheme="minorEastAsia" w:cs="Times New Roman"/>
          <w:color w:val="000000"/>
          <w:szCs w:val="24"/>
          <w:shd w:val="clear" w:color="auto" w:fill="FFFFFF"/>
        </w:rPr>
        <w:t>(</w:t>
      </w:r>
      <w:r w:rsidR="009A45A0">
        <w:fldChar w:fldCharType="begin"/>
      </w:r>
      <w:r w:rsidR="009A45A0">
        <w:instrText xml:space="preserve"> REF _Ref374526417 \h  \* MERGEFORMAT </w:instrText>
      </w:r>
      <w:r w:rsidR="009A45A0">
        <w:fldChar w:fldCharType="separate"/>
      </w:r>
      <w:r w:rsidR="00222E77" w:rsidRPr="00B874A0">
        <w:rPr>
          <w:rFonts w:cs="Times New Roman"/>
          <w:color w:val="000000"/>
          <w:szCs w:val="24"/>
          <w:shd w:val="clear" w:color="auto" w:fill="FFFFFF"/>
        </w:rPr>
        <w:t>Figure 10</w:t>
      </w:r>
      <w:r w:rsidR="009A45A0">
        <w:fldChar w:fldCharType="end"/>
      </w:r>
      <w:r w:rsidR="00B730DB">
        <w:rPr>
          <w:rFonts w:eastAsiaTheme="minorEastAsia" w:cs="Times New Roman"/>
          <w:color w:val="000000"/>
          <w:szCs w:val="24"/>
          <w:shd w:val="clear" w:color="auto" w:fill="FFFFFF"/>
        </w:rPr>
        <w:t>)</w:t>
      </w:r>
      <w:r w:rsidR="00790640">
        <w:rPr>
          <w:rFonts w:eastAsiaTheme="minorEastAsia" w:cs="Times New Roman"/>
          <w:color w:val="000000"/>
          <w:szCs w:val="24"/>
          <w:shd w:val="clear" w:color="auto" w:fill="FFFFFF"/>
        </w:rPr>
        <w:t>;</w:t>
      </w:r>
      <w:r w:rsidR="00790640" w:rsidRPr="00091766">
        <w:rPr>
          <w:rFonts w:eastAsiaTheme="minorEastAsia" w:cs="Times New Roman"/>
          <w:color w:val="000000"/>
          <w:szCs w:val="24"/>
          <w:shd w:val="clear" w:color="auto" w:fill="FFFFFF"/>
        </w:rPr>
        <w:t xml:space="preserve"> </w:t>
      </w:r>
      <w:r w:rsidR="00625262" w:rsidRPr="00091766">
        <w:rPr>
          <w:rFonts w:eastAsiaTheme="minorEastAsia" w:cs="Times New Roman"/>
          <w:color w:val="000000"/>
          <w:szCs w:val="24"/>
          <w:shd w:val="clear" w:color="auto" w:fill="FFFFFF"/>
        </w:rPr>
        <w:t xml:space="preserve">11th </w:t>
      </w:r>
      <w:r w:rsidR="004A07F5">
        <w:rPr>
          <w:rFonts w:eastAsiaTheme="minorEastAsia" w:cs="Times New Roman"/>
          <w:color w:val="000000"/>
          <w:szCs w:val="24"/>
          <w:shd w:val="clear" w:color="auto" w:fill="FFFFFF"/>
        </w:rPr>
        <w:t>August</w:t>
      </w:r>
      <w:r w:rsidR="00625262" w:rsidRPr="00091766">
        <w:rPr>
          <w:rFonts w:eastAsiaTheme="minorEastAsia" w:cs="Times New Roman"/>
          <w:color w:val="000000"/>
          <w:szCs w:val="24"/>
          <w:shd w:val="clear" w:color="auto" w:fill="FFFFFF"/>
        </w:rPr>
        <w:t xml:space="preserve"> </w:t>
      </w:r>
      <w:r w:rsidRPr="00091766">
        <w:rPr>
          <w:rFonts w:eastAsiaTheme="minorEastAsia" w:cs="Times New Roman"/>
          <w:color w:val="000000"/>
          <w:szCs w:val="24"/>
          <w:shd w:val="clear" w:color="auto" w:fill="FFFFFF"/>
        </w:rPr>
        <w:t>for Artemisia</w:t>
      </w:r>
      <w:r w:rsidR="00317BDE" w:rsidRPr="00091766">
        <w:rPr>
          <w:rFonts w:eastAsiaTheme="minorEastAsia" w:cs="Times New Roman"/>
          <w:color w:val="000000"/>
          <w:szCs w:val="24"/>
          <w:shd w:val="clear" w:color="auto" w:fill="FFFFFF"/>
        </w:rPr>
        <w:t xml:space="preserve"> </w:t>
      </w:r>
      <w:r w:rsidR="004A07F5">
        <w:rPr>
          <w:rFonts w:eastAsiaTheme="minorEastAsia" w:cs="Times New Roman"/>
          <w:color w:val="000000"/>
          <w:szCs w:val="24"/>
          <w:shd w:val="clear" w:color="auto" w:fill="FFFFFF"/>
        </w:rPr>
        <w:t xml:space="preserve">, </w:t>
      </w:r>
      <w:r w:rsidR="00DA2412">
        <w:rPr>
          <w:rFonts w:eastAsiaTheme="minorEastAsia" w:cs="Times New Roman"/>
          <w:color w:val="000000"/>
          <w:szCs w:val="24"/>
          <w:shd w:val="clear" w:color="auto" w:fill="FFFFFF"/>
        </w:rPr>
        <w:t xml:space="preserve">for </w:t>
      </w:r>
      <w:r w:rsidR="00B730DB">
        <w:rPr>
          <w:rFonts w:eastAsiaTheme="minorEastAsia" w:cs="Times New Roman"/>
          <w:color w:val="000000"/>
          <w:szCs w:val="24"/>
          <w:shd w:val="clear" w:color="auto" w:fill="FFFFFF"/>
        </w:rPr>
        <w:t xml:space="preserve">which </w:t>
      </w:r>
      <w:r w:rsidR="004A07F5">
        <w:rPr>
          <w:rFonts w:eastAsiaTheme="minorEastAsia" w:cs="Times New Roman"/>
          <w:color w:val="000000"/>
          <w:szCs w:val="24"/>
          <w:shd w:val="clear" w:color="auto" w:fill="FFFFFF"/>
        </w:rPr>
        <w:t xml:space="preserve">pollen season is August to October, averaging </w:t>
      </w:r>
      <w:r w:rsidR="0011428F">
        <w:rPr>
          <w:rFonts w:eastAsiaTheme="minorEastAsia" w:cs="Times New Roman"/>
          <w:color w:val="000000"/>
          <w:szCs w:val="24"/>
          <w:shd w:val="clear" w:color="auto" w:fill="FFFFFF"/>
        </w:rPr>
        <w:t>95</w:t>
      </w:r>
      <w:r w:rsidR="004A07F5">
        <w:rPr>
          <w:rFonts w:eastAsiaTheme="minorEastAsia" w:cs="Times New Roman"/>
          <w:color w:val="000000"/>
          <w:szCs w:val="24"/>
          <w:shd w:val="clear" w:color="auto" w:fill="FFFFFF"/>
        </w:rPr>
        <w:t xml:space="preserve"> days </w:t>
      </w:r>
      <w:r w:rsidR="004336E0">
        <w:rPr>
          <w:rFonts w:eastAsiaTheme="minorEastAsia" w:cs="Times New Roman"/>
          <w:color w:val="000000"/>
          <w:szCs w:val="24"/>
          <w:shd w:val="clear" w:color="auto" w:fill="FFFFFF"/>
        </w:rPr>
        <w:t>(</w:t>
      </w:r>
      <w:r w:rsidR="009A45A0">
        <w:fldChar w:fldCharType="begin"/>
      </w:r>
      <w:r w:rsidR="009A45A0">
        <w:instrText xml:space="preserve"> REF _Ref374526485 \h  \* MERGEFORMAT </w:instrText>
      </w:r>
      <w:r w:rsidR="009A45A0">
        <w:fldChar w:fldCharType="separate"/>
      </w:r>
      <w:r w:rsidR="00222E77" w:rsidRPr="00B874A0">
        <w:rPr>
          <w:rFonts w:cs="Times New Roman"/>
          <w:color w:val="000000"/>
          <w:szCs w:val="24"/>
          <w:shd w:val="clear" w:color="auto" w:fill="FFFFFF"/>
        </w:rPr>
        <w:t>Figure 11</w:t>
      </w:r>
      <w:r w:rsidR="009A45A0">
        <w:fldChar w:fldCharType="end"/>
      </w:r>
      <w:r w:rsidR="004336E0">
        <w:rPr>
          <w:rFonts w:eastAsiaTheme="minorEastAsia" w:cs="Times New Roman"/>
          <w:color w:val="000000"/>
          <w:szCs w:val="24"/>
          <w:shd w:val="clear" w:color="auto" w:fill="FFFFFF"/>
        </w:rPr>
        <w:t>)</w:t>
      </w:r>
      <w:r w:rsidR="00790640">
        <w:rPr>
          <w:rFonts w:eastAsiaTheme="minorEastAsia" w:cs="Times New Roman"/>
          <w:color w:val="000000"/>
          <w:szCs w:val="24"/>
          <w:shd w:val="clear" w:color="auto" w:fill="FFFFFF"/>
        </w:rPr>
        <w:t>;</w:t>
      </w:r>
      <w:r w:rsidR="00790640" w:rsidRPr="00091766">
        <w:rPr>
          <w:rFonts w:eastAsiaTheme="minorEastAsia" w:cs="Times New Roman"/>
          <w:color w:val="000000"/>
          <w:szCs w:val="24"/>
          <w:shd w:val="clear" w:color="auto" w:fill="FFFFFF"/>
        </w:rPr>
        <w:t xml:space="preserve"> </w:t>
      </w:r>
      <w:r w:rsidR="00625262" w:rsidRPr="00091766">
        <w:rPr>
          <w:rFonts w:eastAsiaTheme="minorEastAsia" w:cs="Times New Roman"/>
          <w:color w:val="000000"/>
          <w:szCs w:val="24"/>
          <w:shd w:val="clear" w:color="auto" w:fill="FFFFFF"/>
        </w:rPr>
        <w:t xml:space="preserve">29th March </w:t>
      </w:r>
      <w:r w:rsidRPr="00091766">
        <w:rPr>
          <w:rFonts w:eastAsiaTheme="minorEastAsia" w:cs="Times New Roman"/>
          <w:color w:val="000000"/>
          <w:szCs w:val="24"/>
          <w:shd w:val="clear" w:color="auto" w:fill="FFFFFF"/>
        </w:rPr>
        <w:t>for Betula</w:t>
      </w:r>
      <w:r w:rsidR="004336E0">
        <w:rPr>
          <w:rFonts w:eastAsiaTheme="minorEastAsia" w:cs="Times New Roman"/>
          <w:color w:val="000000"/>
          <w:szCs w:val="24"/>
          <w:shd w:val="clear" w:color="auto" w:fill="FFFFFF"/>
        </w:rPr>
        <w:t xml:space="preserve">, for </w:t>
      </w:r>
      <w:r w:rsidR="004A07F5">
        <w:rPr>
          <w:rFonts w:eastAsiaTheme="minorEastAsia" w:cs="Times New Roman"/>
          <w:color w:val="000000"/>
          <w:szCs w:val="24"/>
          <w:shd w:val="clear" w:color="auto" w:fill="FFFFFF"/>
        </w:rPr>
        <w:t xml:space="preserve">which pollen season is </w:t>
      </w:r>
      <w:r w:rsidR="0011428F">
        <w:rPr>
          <w:rFonts w:eastAsiaTheme="minorEastAsia" w:cs="Times New Roman"/>
          <w:color w:val="000000"/>
          <w:szCs w:val="24"/>
          <w:shd w:val="clear" w:color="auto" w:fill="FFFFFF"/>
        </w:rPr>
        <w:t>March</w:t>
      </w:r>
      <w:r w:rsidR="004A07F5">
        <w:rPr>
          <w:rFonts w:eastAsiaTheme="minorEastAsia" w:cs="Times New Roman"/>
          <w:color w:val="000000"/>
          <w:szCs w:val="24"/>
          <w:shd w:val="clear" w:color="auto" w:fill="FFFFFF"/>
        </w:rPr>
        <w:t xml:space="preserve"> to </w:t>
      </w:r>
      <w:r w:rsidR="0011428F">
        <w:rPr>
          <w:rFonts w:eastAsiaTheme="minorEastAsia" w:cs="Times New Roman"/>
          <w:color w:val="000000"/>
          <w:szCs w:val="24"/>
          <w:shd w:val="clear" w:color="auto" w:fill="FFFFFF"/>
        </w:rPr>
        <w:t>June</w:t>
      </w:r>
      <w:r w:rsidR="004A07F5">
        <w:rPr>
          <w:rFonts w:eastAsiaTheme="minorEastAsia" w:cs="Times New Roman"/>
          <w:color w:val="000000"/>
          <w:szCs w:val="24"/>
          <w:shd w:val="clear" w:color="auto" w:fill="FFFFFF"/>
        </w:rPr>
        <w:t>,</w:t>
      </w:r>
      <w:r w:rsidR="004336E0">
        <w:rPr>
          <w:rFonts w:eastAsiaTheme="minorEastAsia" w:cs="Times New Roman"/>
          <w:color w:val="000000"/>
          <w:szCs w:val="24"/>
          <w:shd w:val="clear" w:color="auto" w:fill="FFFFFF"/>
        </w:rPr>
        <w:t xml:space="preserve"> </w:t>
      </w:r>
      <w:r w:rsidR="004A07F5">
        <w:rPr>
          <w:rFonts w:eastAsiaTheme="minorEastAsia" w:cs="Times New Roman"/>
          <w:color w:val="000000"/>
          <w:szCs w:val="24"/>
          <w:shd w:val="clear" w:color="auto" w:fill="FFFFFF"/>
        </w:rPr>
        <w:t xml:space="preserve">averaging </w:t>
      </w:r>
      <w:r w:rsidR="0011428F">
        <w:rPr>
          <w:rFonts w:eastAsiaTheme="minorEastAsia" w:cs="Times New Roman"/>
          <w:color w:val="000000"/>
          <w:szCs w:val="24"/>
          <w:shd w:val="clear" w:color="auto" w:fill="FFFFFF"/>
        </w:rPr>
        <w:t>112</w:t>
      </w:r>
      <w:r w:rsidR="004A07F5">
        <w:rPr>
          <w:rFonts w:eastAsiaTheme="minorEastAsia" w:cs="Times New Roman"/>
          <w:color w:val="000000"/>
          <w:szCs w:val="24"/>
          <w:shd w:val="clear" w:color="auto" w:fill="FFFFFF"/>
        </w:rPr>
        <w:t xml:space="preserve"> days</w:t>
      </w:r>
      <w:r w:rsidR="004336E0">
        <w:rPr>
          <w:rFonts w:eastAsiaTheme="minorEastAsia" w:cs="Times New Roman"/>
          <w:color w:val="000000"/>
          <w:szCs w:val="24"/>
          <w:shd w:val="clear" w:color="auto" w:fill="FFFFFF"/>
        </w:rPr>
        <w:t xml:space="preserve"> (</w:t>
      </w:r>
      <w:r w:rsidR="009A45A0">
        <w:fldChar w:fldCharType="begin"/>
      </w:r>
      <w:r w:rsidR="009A45A0">
        <w:instrText xml:space="preserve"> REF _Ref374526676 \h  \* MERGEFORMAT </w:instrText>
      </w:r>
      <w:r w:rsidR="009A45A0">
        <w:fldChar w:fldCharType="separate"/>
      </w:r>
      <w:r w:rsidR="00222E77" w:rsidRPr="00B874A0">
        <w:rPr>
          <w:rFonts w:cs="Times New Roman"/>
          <w:color w:val="000000"/>
          <w:szCs w:val="24"/>
          <w:shd w:val="clear" w:color="auto" w:fill="FFFFFF"/>
        </w:rPr>
        <w:t>Figure 12</w:t>
      </w:r>
      <w:r w:rsidR="009A45A0">
        <w:fldChar w:fldCharType="end"/>
      </w:r>
      <w:r w:rsidR="004336E0">
        <w:rPr>
          <w:rFonts w:eastAsiaTheme="minorEastAsia" w:cs="Times New Roman"/>
          <w:color w:val="000000"/>
          <w:szCs w:val="24"/>
          <w:shd w:val="clear" w:color="auto" w:fill="FFFFFF"/>
        </w:rPr>
        <w:t>)</w:t>
      </w:r>
      <w:r w:rsidR="00790640">
        <w:rPr>
          <w:rFonts w:eastAsiaTheme="minorEastAsia" w:cs="Times New Roman"/>
          <w:color w:val="000000"/>
          <w:szCs w:val="24"/>
          <w:shd w:val="clear" w:color="auto" w:fill="FFFFFF"/>
        </w:rPr>
        <w:t>;</w:t>
      </w:r>
      <w:r w:rsidR="00790640" w:rsidRPr="00091766">
        <w:rPr>
          <w:rFonts w:eastAsiaTheme="minorEastAsia" w:cs="Times New Roman"/>
          <w:color w:val="000000"/>
          <w:szCs w:val="24"/>
          <w:shd w:val="clear" w:color="auto" w:fill="FFFFFF"/>
        </w:rPr>
        <w:t xml:space="preserve"> </w:t>
      </w:r>
      <w:r w:rsidR="00625262" w:rsidRPr="00091766">
        <w:rPr>
          <w:rFonts w:eastAsiaTheme="minorEastAsia" w:cs="Times New Roman"/>
          <w:color w:val="000000"/>
          <w:szCs w:val="24"/>
          <w:shd w:val="clear" w:color="auto" w:fill="FFFFFF"/>
        </w:rPr>
        <w:t xml:space="preserve">28th April </w:t>
      </w:r>
      <w:r w:rsidRPr="00091766">
        <w:rPr>
          <w:rFonts w:eastAsiaTheme="minorEastAsia" w:cs="Times New Roman"/>
          <w:color w:val="000000"/>
          <w:szCs w:val="24"/>
          <w:shd w:val="clear" w:color="auto" w:fill="FFFFFF"/>
        </w:rPr>
        <w:t>for Gramineae</w:t>
      </w:r>
      <w:r w:rsidR="004336E0">
        <w:rPr>
          <w:rFonts w:eastAsiaTheme="minorEastAsia" w:cs="Times New Roman"/>
          <w:color w:val="000000"/>
          <w:szCs w:val="24"/>
          <w:shd w:val="clear" w:color="auto" w:fill="FFFFFF"/>
        </w:rPr>
        <w:t xml:space="preserve">, for </w:t>
      </w:r>
      <w:r w:rsidR="004A07F5">
        <w:rPr>
          <w:rFonts w:eastAsiaTheme="minorEastAsia" w:cs="Times New Roman"/>
          <w:color w:val="000000"/>
          <w:szCs w:val="24"/>
          <w:shd w:val="clear" w:color="auto" w:fill="FFFFFF"/>
        </w:rPr>
        <w:t xml:space="preserve">which pollen season is </w:t>
      </w:r>
      <w:r w:rsidR="0011428F">
        <w:rPr>
          <w:rFonts w:eastAsiaTheme="minorEastAsia" w:cs="Times New Roman"/>
          <w:color w:val="000000"/>
          <w:szCs w:val="24"/>
          <w:shd w:val="clear" w:color="auto" w:fill="FFFFFF"/>
        </w:rPr>
        <w:t>April</w:t>
      </w:r>
      <w:r w:rsidR="004A07F5">
        <w:rPr>
          <w:rFonts w:eastAsiaTheme="minorEastAsia" w:cs="Times New Roman"/>
          <w:color w:val="000000"/>
          <w:szCs w:val="24"/>
          <w:shd w:val="clear" w:color="auto" w:fill="FFFFFF"/>
        </w:rPr>
        <w:t xml:space="preserve"> to </w:t>
      </w:r>
      <w:r w:rsidR="0011428F">
        <w:rPr>
          <w:rFonts w:eastAsiaTheme="minorEastAsia" w:cs="Times New Roman"/>
          <w:color w:val="000000"/>
          <w:szCs w:val="24"/>
          <w:shd w:val="clear" w:color="auto" w:fill="FFFFFF"/>
        </w:rPr>
        <w:t>July</w:t>
      </w:r>
      <w:r w:rsidR="004336E0">
        <w:rPr>
          <w:rFonts w:eastAsiaTheme="minorEastAsia" w:cs="Times New Roman"/>
          <w:color w:val="000000"/>
          <w:szCs w:val="24"/>
          <w:shd w:val="clear" w:color="auto" w:fill="FFFFFF"/>
        </w:rPr>
        <w:t xml:space="preserve">, </w:t>
      </w:r>
      <w:r w:rsidR="004A07F5">
        <w:rPr>
          <w:rFonts w:eastAsiaTheme="minorEastAsia" w:cs="Times New Roman"/>
          <w:color w:val="000000"/>
          <w:szCs w:val="24"/>
          <w:shd w:val="clear" w:color="auto" w:fill="FFFFFF"/>
        </w:rPr>
        <w:t xml:space="preserve">averaging </w:t>
      </w:r>
      <w:r w:rsidR="0011428F">
        <w:rPr>
          <w:rFonts w:eastAsiaTheme="minorEastAsia" w:cs="Times New Roman"/>
          <w:color w:val="000000"/>
          <w:szCs w:val="24"/>
          <w:shd w:val="clear" w:color="auto" w:fill="FFFFFF"/>
        </w:rPr>
        <w:t>125</w:t>
      </w:r>
      <w:r w:rsidR="004A07F5">
        <w:rPr>
          <w:rFonts w:eastAsiaTheme="minorEastAsia" w:cs="Times New Roman"/>
          <w:color w:val="000000"/>
          <w:szCs w:val="24"/>
          <w:shd w:val="clear" w:color="auto" w:fill="FFFFFF"/>
        </w:rPr>
        <w:t xml:space="preserve"> days </w:t>
      </w:r>
      <w:r w:rsidR="004336E0">
        <w:rPr>
          <w:rFonts w:eastAsiaTheme="minorEastAsia" w:cs="Times New Roman"/>
          <w:color w:val="000000"/>
          <w:szCs w:val="24"/>
          <w:shd w:val="clear" w:color="auto" w:fill="FFFFFF"/>
        </w:rPr>
        <w:t>(</w:t>
      </w:r>
      <w:r w:rsidR="009A45A0">
        <w:fldChar w:fldCharType="begin"/>
      </w:r>
      <w:r w:rsidR="009A45A0">
        <w:instrText xml:space="preserve"> REF _Ref374526681 \h  \* MERGEFORMAT </w:instrText>
      </w:r>
      <w:r w:rsidR="009A45A0">
        <w:fldChar w:fldCharType="separate"/>
      </w:r>
      <w:r w:rsidR="00222E77" w:rsidRPr="00B874A0">
        <w:rPr>
          <w:rFonts w:cs="Times New Roman"/>
          <w:color w:val="000000"/>
          <w:szCs w:val="24"/>
          <w:shd w:val="clear" w:color="auto" w:fill="FFFFFF"/>
        </w:rPr>
        <w:t>Figure 13</w:t>
      </w:r>
      <w:r w:rsidR="009A45A0">
        <w:fldChar w:fldCharType="end"/>
      </w:r>
      <w:r w:rsidR="004336E0">
        <w:rPr>
          <w:rFonts w:eastAsiaTheme="minorEastAsia" w:cs="Times New Roman"/>
          <w:color w:val="000000"/>
          <w:szCs w:val="24"/>
          <w:shd w:val="clear" w:color="auto" w:fill="FFFFFF"/>
        </w:rPr>
        <w:t>)</w:t>
      </w:r>
      <w:r w:rsidR="00790640">
        <w:rPr>
          <w:rFonts w:eastAsiaTheme="minorEastAsia" w:cs="Times New Roman"/>
          <w:color w:val="000000"/>
          <w:szCs w:val="24"/>
          <w:shd w:val="clear" w:color="auto" w:fill="FFFFFF"/>
        </w:rPr>
        <w:t xml:space="preserve">; and </w:t>
      </w:r>
      <w:r w:rsidR="00625262" w:rsidRPr="00091766">
        <w:rPr>
          <w:rFonts w:eastAsiaTheme="minorEastAsia" w:cs="Times New Roman"/>
          <w:color w:val="000000"/>
          <w:szCs w:val="24"/>
          <w:shd w:val="clear" w:color="auto" w:fill="FFFFFF"/>
        </w:rPr>
        <w:t>22nd March</w:t>
      </w:r>
      <w:r w:rsidR="00625262" w:rsidRPr="00091766" w:rsidDel="00625262">
        <w:rPr>
          <w:rFonts w:eastAsiaTheme="minorEastAsia" w:cs="Times New Roman"/>
          <w:color w:val="000000"/>
          <w:szCs w:val="24"/>
          <w:shd w:val="clear" w:color="auto" w:fill="FFFFFF"/>
        </w:rPr>
        <w:t xml:space="preserve"> </w:t>
      </w:r>
      <w:r w:rsidRPr="00091766">
        <w:rPr>
          <w:rFonts w:eastAsiaTheme="minorEastAsia" w:cs="Times New Roman"/>
          <w:color w:val="000000"/>
          <w:szCs w:val="24"/>
          <w:shd w:val="clear" w:color="auto" w:fill="FFFFFF"/>
        </w:rPr>
        <w:t>for Quercus</w:t>
      </w:r>
      <w:r w:rsidR="004336E0">
        <w:rPr>
          <w:rFonts w:eastAsiaTheme="minorEastAsia" w:cs="Times New Roman"/>
          <w:color w:val="000000"/>
          <w:szCs w:val="24"/>
          <w:shd w:val="clear" w:color="auto" w:fill="FFFFFF"/>
        </w:rPr>
        <w:t xml:space="preserve">, for </w:t>
      </w:r>
      <w:r w:rsidR="004A07F5">
        <w:rPr>
          <w:rFonts w:eastAsiaTheme="minorEastAsia" w:cs="Times New Roman"/>
          <w:color w:val="000000"/>
          <w:szCs w:val="24"/>
          <w:shd w:val="clear" w:color="auto" w:fill="FFFFFF"/>
        </w:rPr>
        <w:t xml:space="preserve">which pollen season is </w:t>
      </w:r>
      <w:r w:rsidR="0011428F">
        <w:rPr>
          <w:rFonts w:eastAsiaTheme="minorEastAsia" w:cs="Times New Roman"/>
          <w:color w:val="000000"/>
          <w:szCs w:val="24"/>
          <w:shd w:val="clear" w:color="auto" w:fill="FFFFFF"/>
        </w:rPr>
        <w:t>March</w:t>
      </w:r>
      <w:r w:rsidR="004A07F5">
        <w:rPr>
          <w:rFonts w:eastAsiaTheme="minorEastAsia" w:cs="Times New Roman"/>
          <w:color w:val="000000"/>
          <w:szCs w:val="24"/>
          <w:shd w:val="clear" w:color="auto" w:fill="FFFFFF"/>
        </w:rPr>
        <w:t xml:space="preserve"> to </w:t>
      </w:r>
      <w:r w:rsidR="0011428F">
        <w:rPr>
          <w:rFonts w:eastAsiaTheme="minorEastAsia" w:cs="Times New Roman"/>
          <w:color w:val="000000"/>
          <w:szCs w:val="24"/>
          <w:shd w:val="clear" w:color="auto" w:fill="FFFFFF"/>
        </w:rPr>
        <w:t>June</w:t>
      </w:r>
      <w:r w:rsidR="004A07F5">
        <w:rPr>
          <w:rFonts w:eastAsiaTheme="minorEastAsia" w:cs="Times New Roman"/>
          <w:color w:val="000000"/>
          <w:szCs w:val="24"/>
          <w:shd w:val="clear" w:color="auto" w:fill="FFFFFF"/>
        </w:rPr>
        <w:t>,</w:t>
      </w:r>
      <w:r w:rsidR="0011428F">
        <w:rPr>
          <w:rFonts w:eastAsiaTheme="minorEastAsia" w:cs="Times New Roman"/>
          <w:color w:val="000000"/>
          <w:szCs w:val="24"/>
          <w:shd w:val="clear" w:color="auto" w:fill="FFFFFF"/>
        </w:rPr>
        <w:t xml:space="preserve"> </w:t>
      </w:r>
      <w:r w:rsidR="004A07F5">
        <w:rPr>
          <w:rFonts w:eastAsiaTheme="minorEastAsia" w:cs="Times New Roman"/>
          <w:color w:val="000000"/>
          <w:szCs w:val="24"/>
          <w:shd w:val="clear" w:color="auto" w:fill="FFFFFF"/>
        </w:rPr>
        <w:t>averaging 1</w:t>
      </w:r>
      <w:r w:rsidR="0011428F">
        <w:rPr>
          <w:rFonts w:eastAsiaTheme="minorEastAsia" w:cs="Times New Roman"/>
          <w:color w:val="000000"/>
          <w:szCs w:val="24"/>
          <w:shd w:val="clear" w:color="auto" w:fill="FFFFFF"/>
        </w:rPr>
        <w:t>14</w:t>
      </w:r>
      <w:r w:rsidR="004A07F5">
        <w:rPr>
          <w:rFonts w:eastAsiaTheme="minorEastAsia" w:cs="Times New Roman"/>
          <w:color w:val="000000"/>
          <w:szCs w:val="24"/>
          <w:shd w:val="clear" w:color="auto" w:fill="FFFFFF"/>
        </w:rPr>
        <w:t xml:space="preserve"> days </w:t>
      </w:r>
      <w:r w:rsidR="004336E0">
        <w:rPr>
          <w:rFonts w:eastAsiaTheme="minorEastAsia" w:cs="Times New Roman"/>
          <w:color w:val="000000"/>
          <w:szCs w:val="24"/>
          <w:shd w:val="clear" w:color="auto" w:fill="FFFFFF"/>
        </w:rPr>
        <w:t>(</w:t>
      </w:r>
      <w:r w:rsidR="009A45A0">
        <w:fldChar w:fldCharType="begin"/>
      </w:r>
      <w:r w:rsidR="009A45A0">
        <w:instrText xml:space="preserve"> REF _Ref374526692 \h  \* MERGEFORMAT </w:instrText>
      </w:r>
      <w:r w:rsidR="009A45A0">
        <w:fldChar w:fldCharType="separate"/>
      </w:r>
      <w:r w:rsidR="00222E77" w:rsidRPr="00B874A0">
        <w:rPr>
          <w:rFonts w:cs="Times New Roman"/>
          <w:color w:val="000000"/>
          <w:szCs w:val="24"/>
          <w:shd w:val="clear" w:color="auto" w:fill="FFFFFF"/>
        </w:rPr>
        <w:t>Figure 14</w:t>
      </w:r>
      <w:r w:rsidR="009A45A0">
        <w:fldChar w:fldCharType="end"/>
      </w:r>
      <w:r w:rsidR="004336E0">
        <w:rPr>
          <w:rFonts w:eastAsiaTheme="minorEastAsia" w:cs="Times New Roman"/>
          <w:color w:val="000000"/>
          <w:szCs w:val="24"/>
          <w:shd w:val="clear" w:color="auto" w:fill="FFFFFF"/>
        </w:rPr>
        <w:t>)</w:t>
      </w:r>
      <w:r w:rsidRPr="00091766">
        <w:rPr>
          <w:rFonts w:eastAsiaTheme="minorEastAsia" w:cs="Times New Roman"/>
          <w:color w:val="000000"/>
          <w:szCs w:val="24"/>
          <w:shd w:val="clear" w:color="auto" w:fill="FFFFFF"/>
        </w:rPr>
        <w:t>.</w:t>
      </w:r>
      <w:r w:rsidR="007748A4">
        <w:rPr>
          <w:rFonts w:eastAsiaTheme="minorEastAsia" w:cs="Times New Roman"/>
          <w:color w:val="000000"/>
          <w:szCs w:val="24"/>
          <w:shd w:val="clear" w:color="auto" w:fill="FFFFFF"/>
        </w:rPr>
        <w:t xml:space="preserve"> </w:t>
      </w:r>
      <w:r w:rsidR="00625262">
        <w:rPr>
          <w:rFonts w:eastAsiaTheme="minorEastAsia" w:cs="Times New Roman"/>
          <w:color w:val="000000"/>
          <w:szCs w:val="24"/>
          <w:shd w:val="clear" w:color="auto" w:fill="FFFFFF"/>
        </w:rPr>
        <w:t xml:space="preserve">The observations </w:t>
      </w:r>
      <w:r w:rsidRPr="00091766">
        <w:rPr>
          <w:rFonts w:eastAsiaTheme="minorEastAsia" w:cs="Times New Roman"/>
          <w:color w:val="000000"/>
          <w:szCs w:val="24"/>
          <w:shd w:val="clear" w:color="auto" w:fill="FFFFFF"/>
        </w:rPr>
        <w:t xml:space="preserve">indicated that responses of different </w:t>
      </w:r>
      <w:r w:rsidR="007748A4">
        <w:rPr>
          <w:rFonts w:eastAsiaTheme="minorEastAsia" w:cs="Times New Roman"/>
          <w:color w:val="000000"/>
          <w:szCs w:val="24"/>
          <w:shd w:val="clear" w:color="auto" w:fill="FFFFFF"/>
        </w:rPr>
        <w:t>species</w:t>
      </w:r>
      <w:r w:rsidRPr="00091766">
        <w:rPr>
          <w:rFonts w:eastAsiaTheme="minorEastAsia" w:cs="Times New Roman"/>
          <w:color w:val="000000"/>
          <w:szCs w:val="24"/>
          <w:shd w:val="clear" w:color="auto" w:fill="FFFFFF"/>
        </w:rPr>
        <w:t xml:space="preserve"> to climate </w:t>
      </w:r>
      <w:r w:rsidR="00625262">
        <w:rPr>
          <w:rFonts w:eastAsiaTheme="minorEastAsia" w:cs="Times New Roman"/>
          <w:color w:val="000000"/>
          <w:szCs w:val="24"/>
          <w:shd w:val="clear" w:color="auto" w:fill="FFFFFF"/>
        </w:rPr>
        <w:t xml:space="preserve">change </w:t>
      </w:r>
      <w:r w:rsidR="00790640">
        <w:rPr>
          <w:rFonts w:eastAsiaTheme="minorEastAsia" w:cs="Times New Roman"/>
          <w:color w:val="000000"/>
          <w:szCs w:val="24"/>
          <w:shd w:val="clear" w:color="auto" w:fill="FFFFFF"/>
        </w:rPr>
        <w:t xml:space="preserve">were </w:t>
      </w:r>
      <w:r w:rsidR="00625262">
        <w:rPr>
          <w:rFonts w:eastAsiaTheme="minorEastAsia" w:cs="Times New Roman"/>
          <w:color w:val="000000"/>
          <w:szCs w:val="24"/>
          <w:shd w:val="clear" w:color="auto" w:fill="FFFFFF"/>
        </w:rPr>
        <w:t xml:space="preserve">variable for </w:t>
      </w:r>
      <w:r w:rsidR="00790640">
        <w:rPr>
          <w:rFonts w:eastAsiaTheme="minorEastAsia" w:cs="Times New Roman"/>
          <w:color w:val="000000"/>
          <w:szCs w:val="24"/>
          <w:shd w:val="clear" w:color="auto" w:fill="FFFFFF"/>
        </w:rPr>
        <w:t xml:space="preserve">the </w:t>
      </w:r>
      <w:r w:rsidR="00625262">
        <w:rPr>
          <w:rFonts w:eastAsiaTheme="minorEastAsia" w:cs="Times New Roman"/>
          <w:color w:val="000000"/>
          <w:szCs w:val="24"/>
          <w:shd w:val="clear" w:color="auto" w:fill="FFFFFF"/>
        </w:rPr>
        <w:t>different climate regions</w:t>
      </w:r>
      <w:r w:rsidR="00790640">
        <w:rPr>
          <w:rFonts w:eastAsiaTheme="minorEastAsia" w:cs="Times New Roman"/>
          <w:color w:val="000000"/>
          <w:szCs w:val="24"/>
          <w:shd w:val="clear" w:color="auto" w:fill="FFFFFF"/>
        </w:rPr>
        <w:t>.</w:t>
      </w:r>
      <w:r w:rsidRPr="00091766">
        <w:rPr>
          <w:rFonts w:eastAsiaTheme="minorEastAsia" w:cs="Times New Roman"/>
          <w:color w:val="000000"/>
          <w:szCs w:val="24"/>
          <w:shd w:val="clear" w:color="auto" w:fill="FFFFFF"/>
        </w:rPr>
        <w:t xml:space="preserve"> Data </w:t>
      </w:r>
      <w:r w:rsidR="00625262">
        <w:rPr>
          <w:rFonts w:eastAsiaTheme="minorEastAsia" w:cs="Times New Roman"/>
          <w:color w:val="000000"/>
          <w:szCs w:val="24"/>
          <w:shd w:val="clear" w:color="auto" w:fill="FFFFFF"/>
        </w:rPr>
        <w:t>were analyzed for the periods</w:t>
      </w:r>
      <w:r w:rsidRPr="00091766">
        <w:rPr>
          <w:rFonts w:eastAsiaTheme="minorEastAsia" w:cs="Times New Roman"/>
          <w:color w:val="000000"/>
          <w:szCs w:val="24"/>
          <w:shd w:val="clear" w:color="auto" w:fill="FFFFFF"/>
        </w:rPr>
        <w:t xml:space="preserve"> from March to September, which cover the pollen season</w:t>
      </w:r>
      <w:r w:rsidR="0057119A">
        <w:rPr>
          <w:rFonts w:eastAsiaTheme="minorEastAsia" w:cs="Times New Roman"/>
          <w:color w:val="000000"/>
          <w:szCs w:val="24"/>
          <w:shd w:val="clear" w:color="auto" w:fill="FFFFFF"/>
        </w:rPr>
        <w:t>s</w:t>
      </w:r>
      <w:r w:rsidRPr="00091766">
        <w:rPr>
          <w:rFonts w:eastAsiaTheme="minorEastAsia" w:cs="Times New Roman"/>
          <w:color w:val="000000"/>
          <w:szCs w:val="24"/>
          <w:shd w:val="clear" w:color="auto" w:fill="FFFFFF"/>
        </w:rPr>
        <w:t xml:space="preserve"> for all </w:t>
      </w:r>
      <w:r w:rsidR="0057119A">
        <w:rPr>
          <w:rFonts w:eastAsiaTheme="minorEastAsia" w:cs="Times New Roman"/>
          <w:color w:val="000000"/>
          <w:szCs w:val="24"/>
          <w:shd w:val="clear" w:color="auto" w:fill="FFFFFF"/>
        </w:rPr>
        <w:t xml:space="preserve">the </w:t>
      </w:r>
      <w:r w:rsidRPr="00091766">
        <w:rPr>
          <w:rFonts w:eastAsiaTheme="minorEastAsia" w:cs="Times New Roman"/>
          <w:color w:val="000000"/>
          <w:szCs w:val="24"/>
          <w:shd w:val="clear" w:color="auto" w:fill="FFFFFF"/>
        </w:rPr>
        <w:t xml:space="preserve">species </w:t>
      </w:r>
      <w:r w:rsidR="0057119A">
        <w:rPr>
          <w:rFonts w:eastAsiaTheme="minorEastAsia" w:cs="Times New Roman"/>
          <w:color w:val="000000"/>
          <w:szCs w:val="24"/>
          <w:shd w:val="clear" w:color="auto" w:fill="FFFFFF"/>
        </w:rPr>
        <w:t>listed</w:t>
      </w:r>
      <w:r w:rsidR="0057119A" w:rsidRPr="00091766">
        <w:rPr>
          <w:rFonts w:eastAsiaTheme="minorEastAsia" w:cs="Times New Roman"/>
          <w:color w:val="000000"/>
          <w:szCs w:val="24"/>
          <w:shd w:val="clear" w:color="auto" w:fill="FFFFFF"/>
        </w:rPr>
        <w:t xml:space="preserve"> </w:t>
      </w:r>
      <w:r w:rsidRPr="00091766">
        <w:rPr>
          <w:rFonts w:eastAsiaTheme="minorEastAsia" w:cs="Times New Roman"/>
          <w:color w:val="000000"/>
          <w:szCs w:val="24"/>
          <w:shd w:val="clear" w:color="auto" w:fill="FFFFFF"/>
        </w:rPr>
        <w:t>above</w:t>
      </w:r>
      <w:r w:rsidR="00317BDE">
        <w:rPr>
          <w:rFonts w:eastAsiaTheme="minorEastAsia" w:cs="Times New Roman"/>
          <w:color w:val="000000"/>
          <w:szCs w:val="24"/>
          <w:shd w:val="clear" w:color="auto" w:fill="FFFFFF"/>
        </w:rPr>
        <w:t>.</w:t>
      </w:r>
      <w:r w:rsidR="00317BDE" w:rsidRPr="00091766">
        <w:rPr>
          <w:rFonts w:eastAsiaTheme="minorEastAsia" w:cs="Times New Roman"/>
          <w:color w:val="000000"/>
          <w:szCs w:val="24"/>
          <w:shd w:val="clear" w:color="auto" w:fill="FFFFFF"/>
        </w:rPr>
        <w:t xml:space="preserve"> </w:t>
      </w:r>
    </w:p>
    <w:p w:rsidR="00222E77" w:rsidRDefault="009A45A0">
      <w:pPr>
        <w:spacing w:beforeLines="96" w:before="230" w:afterLines="120" w:after="288" w:line="480" w:lineRule="auto"/>
        <w:ind w:firstLine="720"/>
        <w:rPr>
          <w:rFonts w:cs="Times New Roman"/>
          <w:color w:val="000000"/>
          <w:szCs w:val="24"/>
          <w:shd w:val="clear" w:color="auto" w:fill="FFFFFF"/>
        </w:rPr>
      </w:pPr>
      <w:r>
        <w:fldChar w:fldCharType="begin"/>
      </w:r>
      <w:r>
        <w:instrText xml:space="preserve"> REF _Ref374526417 \h  \* MERGEFORMAT </w:instrText>
      </w:r>
      <w:r>
        <w:fldChar w:fldCharType="separate"/>
      </w:r>
      <w:r w:rsidR="0008141F" w:rsidRPr="00ED3099">
        <w:rPr>
          <w:rFonts w:cs="Times New Roman"/>
          <w:szCs w:val="24"/>
        </w:rPr>
        <w:t xml:space="preserve">Figure </w:t>
      </w:r>
      <w:r w:rsidR="0008141F">
        <w:rPr>
          <w:rFonts w:cs="Times New Roman"/>
          <w:noProof/>
          <w:szCs w:val="24"/>
        </w:rPr>
        <w:t>10</w:t>
      </w:r>
      <w:r>
        <w:fldChar w:fldCharType="end"/>
      </w:r>
      <w:r w:rsidR="00EF1A81" w:rsidRPr="00087EDB">
        <w:rPr>
          <w:rFonts w:cs="Times New Roman"/>
          <w:color w:val="000000"/>
          <w:szCs w:val="24"/>
          <w:shd w:val="clear" w:color="auto" w:fill="FFFFFF"/>
        </w:rPr>
        <w:t xml:space="preserve"> </w:t>
      </w:r>
      <w:r w:rsidR="004336E0">
        <w:rPr>
          <w:rFonts w:cs="Times New Roman"/>
          <w:color w:val="000000"/>
          <w:szCs w:val="24"/>
          <w:shd w:val="clear" w:color="auto" w:fill="FFFFFF"/>
        </w:rPr>
        <w:t>to</w:t>
      </w:r>
      <w:r w:rsidR="004336E0" w:rsidRPr="00087EDB">
        <w:rPr>
          <w:rFonts w:cs="Times New Roman"/>
          <w:color w:val="000000"/>
          <w:szCs w:val="24"/>
          <w:shd w:val="clear" w:color="auto" w:fill="FFFFFF"/>
        </w:rPr>
        <w:t xml:space="preserve"> </w:t>
      </w:r>
      <w:r>
        <w:fldChar w:fldCharType="begin"/>
      </w:r>
      <w:r>
        <w:instrText xml:space="preserve"> REF _Ref374526692 \h  \* MERGEFORMAT </w:instrText>
      </w:r>
      <w:r>
        <w:fldChar w:fldCharType="separate"/>
      </w:r>
      <w:r w:rsidR="0008141F" w:rsidRPr="00CE4331">
        <w:rPr>
          <w:rFonts w:cs="Times New Roman"/>
          <w:szCs w:val="24"/>
        </w:rPr>
        <w:t xml:space="preserve">Figure </w:t>
      </w:r>
      <w:r w:rsidR="0008141F">
        <w:rPr>
          <w:rFonts w:cs="Times New Roman"/>
          <w:noProof/>
          <w:szCs w:val="24"/>
        </w:rPr>
        <w:t>14</w:t>
      </w:r>
      <w:r>
        <w:fldChar w:fldCharType="end"/>
      </w:r>
      <w:r w:rsidR="00EF1A81" w:rsidRPr="00087EDB">
        <w:rPr>
          <w:rFonts w:cs="Times New Roman"/>
          <w:color w:val="000000"/>
          <w:szCs w:val="24"/>
          <w:shd w:val="clear" w:color="auto" w:fill="FFFFFF"/>
        </w:rPr>
        <w:t xml:space="preserve"> </w:t>
      </w:r>
      <w:r w:rsidR="00036A7D" w:rsidRPr="00087EDB">
        <w:rPr>
          <w:rFonts w:cs="Times New Roman"/>
          <w:color w:val="000000"/>
          <w:szCs w:val="24"/>
          <w:shd w:val="clear" w:color="auto" w:fill="FFFFFF"/>
        </w:rPr>
        <w:t xml:space="preserve">present </w:t>
      </w:r>
      <w:r w:rsidR="00EF1A81" w:rsidRPr="00087EDB">
        <w:rPr>
          <w:rFonts w:cs="Times New Roman"/>
          <w:color w:val="000000"/>
          <w:szCs w:val="24"/>
          <w:shd w:val="clear" w:color="auto" w:fill="FFFFFF"/>
        </w:rPr>
        <w:t xml:space="preserve">time series of observed daily concentrations of </w:t>
      </w:r>
      <w:r w:rsidR="00EF1A81" w:rsidRPr="00087EDB">
        <w:rPr>
          <w:rFonts w:cs="Times New Roman"/>
          <w:color w:val="000000"/>
          <w:szCs w:val="24"/>
          <w:shd w:val="clear" w:color="auto" w:fill="FFFFFF"/>
        </w:rPr>
        <w:lastRenderedPageBreak/>
        <w:t xml:space="preserve">birch, oak, ragweed, mugwort and grass pollen from 1994 to 2010 at </w:t>
      </w:r>
      <w:r w:rsidR="00FA676B" w:rsidRPr="00087EDB">
        <w:rPr>
          <w:rFonts w:cs="Times New Roman"/>
          <w:color w:val="000000"/>
          <w:szCs w:val="24"/>
          <w:shd w:val="clear" w:color="auto" w:fill="FFFFFF"/>
        </w:rPr>
        <w:t xml:space="preserve">the </w:t>
      </w:r>
      <w:r w:rsidR="00790640" w:rsidRPr="00087EDB">
        <w:rPr>
          <w:rFonts w:cs="Times New Roman"/>
          <w:color w:val="000000"/>
          <w:szCs w:val="24"/>
          <w:shd w:val="clear" w:color="auto" w:fill="FFFFFF"/>
        </w:rPr>
        <w:t xml:space="preserve">Rutgers </w:t>
      </w:r>
      <w:r w:rsidR="001734DC" w:rsidRPr="00087EDB">
        <w:rPr>
          <w:rFonts w:cs="Times New Roman"/>
          <w:color w:val="000000"/>
          <w:szCs w:val="24"/>
          <w:shd w:val="clear" w:color="auto" w:fill="FFFFFF"/>
        </w:rPr>
        <w:t xml:space="preserve">Newark </w:t>
      </w:r>
      <w:r w:rsidR="00790640" w:rsidRPr="00087EDB">
        <w:rPr>
          <w:rFonts w:cs="Times New Roman"/>
          <w:color w:val="000000"/>
          <w:szCs w:val="24"/>
          <w:shd w:val="clear" w:color="auto" w:fill="FFFFFF"/>
        </w:rPr>
        <w:t xml:space="preserve">(formerly </w:t>
      </w:r>
      <w:r w:rsidR="00EF1A81" w:rsidRPr="00087EDB">
        <w:rPr>
          <w:rFonts w:cs="Times New Roman"/>
          <w:color w:val="000000"/>
          <w:szCs w:val="24"/>
          <w:shd w:val="clear" w:color="auto" w:fill="FFFFFF"/>
        </w:rPr>
        <w:t>UMDNJ</w:t>
      </w:r>
      <w:r w:rsidR="001734DC" w:rsidRPr="00087EDB">
        <w:rPr>
          <w:rFonts w:cs="Times New Roman"/>
          <w:color w:val="000000"/>
          <w:szCs w:val="24"/>
          <w:shd w:val="clear" w:color="auto" w:fill="FFFFFF"/>
        </w:rPr>
        <w:t xml:space="preserve"> Newark</w:t>
      </w:r>
      <w:r w:rsidR="00790640" w:rsidRPr="00087EDB">
        <w:rPr>
          <w:rFonts w:cs="Times New Roman"/>
          <w:color w:val="000000"/>
          <w:szCs w:val="24"/>
          <w:shd w:val="clear" w:color="auto" w:fill="FFFFFF"/>
        </w:rPr>
        <w:t xml:space="preserve">) </w:t>
      </w:r>
      <w:r w:rsidR="00EF1A81" w:rsidRPr="00087EDB">
        <w:rPr>
          <w:rFonts w:cs="Times New Roman"/>
          <w:color w:val="000000"/>
          <w:szCs w:val="24"/>
          <w:shd w:val="clear" w:color="auto" w:fill="FFFFFF"/>
        </w:rPr>
        <w:t>and Cherry Hill</w:t>
      </w:r>
      <w:r w:rsidR="00D952FC" w:rsidRPr="00087EDB">
        <w:rPr>
          <w:rFonts w:cs="Times New Roman"/>
          <w:color w:val="000000"/>
          <w:szCs w:val="24"/>
          <w:shd w:val="clear" w:color="auto" w:fill="FFFFFF"/>
        </w:rPr>
        <w:t xml:space="preserve"> </w:t>
      </w:r>
      <w:r w:rsidR="00EF1A81" w:rsidRPr="00087EDB">
        <w:rPr>
          <w:rFonts w:cs="Times New Roman"/>
          <w:color w:val="000000"/>
          <w:szCs w:val="24"/>
          <w:shd w:val="clear" w:color="auto" w:fill="FFFFFF"/>
        </w:rPr>
        <w:t>monit</w:t>
      </w:r>
      <w:r w:rsidR="00F008BF" w:rsidRPr="00087EDB">
        <w:rPr>
          <w:rFonts w:cs="Times New Roman"/>
          <w:color w:val="000000"/>
          <w:szCs w:val="24"/>
          <w:shd w:val="clear" w:color="auto" w:fill="FFFFFF"/>
        </w:rPr>
        <w:t>oring stations in New Jersey, U</w:t>
      </w:r>
      <w:r w:rsidR="00EF1A81" w:rsidRPr="00087EDB">
        <w:rPr>
          <w:rFonts w:cs="Times New Roman"/>
          <w:color w:val="000000"/>
          <w:szCs w:val="24"/>
          <w:shd w:val="clear" w:color="auto" w:fill="FFFFFF"/>
        </w:rPr>
        <w:t>SA</w:t>
      </w:r>
      <w:r w:rsidR="00986DBC" w:rsidRPr="00087EDB">
        <w:rPr>
          <w:rFonts w:cs="Times New Roman"/>
          <w:color w:val="000000"/>
          <w:szCs w:val="24"/>
          <w:shd w:val="clear" w:color="auto" w:fill="FFFFFF"/>
        </w:rPr>
        <w:t xml:space="preserve">. The start date of pollen </w:t>
      </w:r>
      <w:r w:rsidR="00FA676B" w:rsidRPr="00087EDB">
        <w:rPr>
          <w:rFonts w:cs="Times New Roman"/>
          <w:color w:val="000000"/>
          <w:szCs w:val="24"/>
          <w:shd w:val="clear" w:color="auto" w:fill="FFFFFF"/>
        </w:rPr>
        <w:t>emissions for</w:t>
      </w:r>
      <w:r w:rsidR="00986DBC" w:rsidRPr="00087EDB">
        <w:rPr>
          <w:rFonts w:cs="Times New Roman"/>
          <w:color w:val="000000"/>
          <w:szCs w:val="24"/>
          <w:shd w:val="clear" w:color="auto" w:fill="FFFFFF"/>
        </w:rPr>
        <w:t xml:space="preserve"> different species </w:t>
      </w:r>
      <w:r w:rsidR="00FA676B" w:rsidRPr="00087EDB">
        <w:rPr>
          <w:rFonts w:cs="Times New Roman"/>
          <w:color w:val="000000"/>
          <w:szCs w:val="24"/>
          <w:shd w:val="clear" w:color="auto" w:fill="FFFFFF"/>
        </w:rPr>
        <w:t>var</w:t>
      </w:r>
      <w:r w:rsidR="001734DC" w:rsidRPr="00087EDB">
        <w:rPr>
          <w:rFonts w:cs="Times New Roman"/>
          <w:color w:val="000000"/>
          <w:szCs w:val="24"/>
          <w:shd w:val="clear" w:color="auto" w:fill="FFFFFF"/>
        </w:rPr>
        <w:t>ies</w:t>
      </w:r>
      <w:r w:rsidR="00986DBC" w:rsidRPr="00087EDB">
        <w:rPr>
          <w:rFonts w:cs="Times New Roman"/>
          <w:color w:val="000000"/>
          <w:szCs w:val="24"/>
          <w:shd w:val="clear" w:color="auto" w:fill="FFFFFF"/>
        </w:rPr>
        <w:t>. The pollen season ranges from early March to late October</w:t>
      </w:r>
      <w:r w:rsidR="00FA676B" w:rsidRPr="00087EDB">
        <w:rPr>
          <w:rFonts w:cs="Times New Roman"/>
          <w:color w:val="000000"/>
          <w:szCs w:val="24"/>
          <w:shd w:val="clear" w:color="auto" w:fill="FFFFFF"/>
        </w:rPr>
        <w:t>,</w:t>
      </w:r>
      <w:r w:rsidR="00986DBC" w:rsidRPr="00087EDB">
        <w:rPr>
          <w:rFonts w:cs="Times New Roman"/>
          <w:color w:val="000000"/>
          <w:szCs w:val="24"/>
          <w:shd w:val="clear" w:color="auto" w:fill="FFFFFF"/>
        </w:rPr>
        <w:t xml:space="preserve"> </w:t>
      </w:r>
      <w:r w:rsidR="00FA676B" w:rsidRPr="00087EDB">
        <w:rPr>
          <w:rFonts w:cs="Times New Roman"/>
          <w:color w:val="000000"/>
          <w:szCs w:val="24"/>
          <w:shd w:val="clear" w:color="auto" w:fill="FFFFFF"/>
        </w:rPr>
        <w:t xml:space="preserve">and </w:t>
      </w:r>
      <w:r w:rsidR="00986DBC" w:rsidRPr="00087EDB">
        <w:rPr>
          <w:rFonts w:cs="Times New Roman"/>
          <w:color w:val="000000"/>
          <w:szCs w:val="24"/>
          <w:shd w:val="clear" w:color="auto" w:fill="FFFFFF"/>
        </w:rPr>
        <w:t xml:space="preserve">the peak values </w:t>
      </w:r>
      <w:r w:rsidR="001734DC" w:rsidRPr="00087EDB">
        <w:rPr>
          <w:rFonts w:cs="Times New Roman"/>
          <w:color w:val="000000"/>
          <w:szCs w:val="24"/>
          <w:shd w:val="clear" w:color="auto" w:fill="FFFFFF"/>
        </w:rPr>
        <w:t>most</w:t>
      </w:r>
      <w:r w:rsidR="00FA676B" w:rsidRPr="00087EDB">
        <w:rPr>
          <w:rFonts w:cs="Times New Roman"/>
          <w:color w:val="000000"/>
          <w:szCs w:val="24"/>
          <w:shd w:val="clear" w:color="auto" w:fill="FFFFFF"/>
        </w:rPr>
        <w:t xml:space="preserve"> </w:t>
      </w:r>
      <w:r w:rsidR="00986DBC" w:rsidRPr="00087EDB">
        <w:rPr>
          <w:rFonts w:cs="Times New Roman"/>
          <w:color w:val="000000"/>
          <w:szCs w:val="24"/>
          <w:shd w:val="clear" w:color="auto" w:fill="FFFFFF"/>
        </w:rPr>
        <w:t xml:space="preserve">often appear </w:t>
      </w:r>
      <w:r w:rsidR="00FA676B" w:rsidRPr="00087EDB">
        <w:rPr>
          <w:rFonts w:cs="Times New Roman"/>
          <w:color w:val="000000"/>
          <w:szCs w:val="24"/>
          <w:shd w:val="clear" w:color="auto" w:fill="FFFFFF"/>
        </w:rPr>
        <w:t xml:space="preserve">around </w:t>
      </w:r>
      <w:r w:rsidR="00986DBC" w:rsidRPr="00087EDB">
        <w:rPr>
          <w:rFonts w:cs="Times New Roman"/>
          <w:color w:val="000000"/>
          <w:szCs w:val="24"/>
          <w:shd w:val="clear" w:color="auto" w:fill="FFFFFF"/>
        </w:rPr>
        <w:t xml:space="preserve">the middle of the pollen season. </w:t>
      </w:r>
    </w:p>
    <w:p w:rsidR="00222E77" w:rsidRDefault="009A45A0">
      <w:pPr>
        <w:spacing w:beforeLines="96" w:before="230" w:afterLines="120" w:after="288" w:line="480" w:lineRule="auto"/>
        <w:ind w:firstLine="720"/>
        <w:rPr>
          <w:rFonts w:cs="Times New Roman"/>
          <w:color w:val="000000"/>
          <w:szCs w:val="24"/>
          <w:shd w:val="clear" w:color="auto" w:fill="FFFFFF"/>
        </w:rPr>
      </w:pPr>
      <w:r>
        <w:fldChar w:fldCharType="begin"/>
      </w:r>
      <w:r>
        <w:instrText xml:space="preserve"> REF _Ref374890154 \h  \* MERGEFORMAT </w:instrText>
      </w:r>
      <w:r>
        <w:fldChar w:fldCharType="separate"/>
      </w:r>
      <w:r w:rsidR="0008141F" w:rsidRPr="0008141F">
        <w:rPr>
          <w:rFonts w:cs="Times New Roman"/>
          <w:szCs w:val="24"/>
        </w:rPr>
        <w:t xml:space="preserve">Figure </w:t>
      </w:r>
      <w:r w:rsidR="0008141F" w:rsidRPr="0008141F">
        <w:rPr>
          <w:rFonts w:cs="Times New Roman"/>
          <w:noProof/>
          <w:szCs w:val="24"/>
        </w:rPr>
        <w:t>15</w:t>
      </w:r>
      <w:r>
        <w:fldChar w:fldCharType="end"/>
      </w:r>
      <w:r w:rsidR="00EF1A81" w:rsidRPr="00087EDB">
        <w:rPr>
          <w:rFonts w:cs="Times New Roman"/>
          <w:color w:val="000000"/>
          <w:szCs w:val="24"/>
          <w:shd w:val="clear" w:color="auto" w:fill="FFFFFF"/>
        </w:rPr>
        <w:t xml:space="preserve"> </w:t>
      </w:r>
      <w:r w:rsidR="001125C6" w:rsidRPr="00087EDB">
        <w:rPr>
          <w:rFonts w:cs="Times New Roman"/>
          <w:color w:val="000000"/>
          <w:szCs w:val="24"/>
          <w:shd w:val="clear" w:color="auto" w:fill="FFFFFF"/>
        </w:rPr>
        <w:t>to</w:t>
      </w:r>
      <w:r w:rsidR="0073285E" w:rsidRPr="00087EDB">
        <w:rPr>
          <w:rFonts w:cs="Times New Roman"/>
          <w:color w:val="000000"/>
          <w:szCs w:val="24"/>
          <w:shd w:val="clear" w:color="auto" w:fill="FFFFFF"/>
        </w:rPr>
        <w:t xml:space="preserve"> </w:t>
      </w:r>
      <w:r>
        <w:fldChar w:fldCharType="begin"/>
      </w:r>
      <w:r>
        <w:instrText xml:space="preserve"> REF _Ref374890171 \h  \* MERGEFORMAT </w:instrText>
      </w:r>
      <w:r>
        <w:fldChar w:fldCharType="separate"/>
      </w:r>
      <w:r w:rsidR="0008141F" w:rsidRPr="0008141F">
        <w:rPr>
          <w:rFonts w:cs="Times New Roman"/>
          <w:szCs w:val="24"/>
        </w:rPr>
        <w:t xml:space="preserve">Figure </w:t>
      </w:r>
      <w:r w:rsidR="0008141F" w:rsidRPr="0008141F">
        <w:rPr>
          <w:rFonts w:cs="Times New Roman"/>
          <w:noProof/>
          <w:szCs w:val="24"/>
        </w:rPr>
        <w:t>19</w:t>
      </w:r>
      <w:r>
        <w:fldChar w:fldCharType="end"/>
      </w:r>
      <w:r w:rsidR="00EF1A81" w:rsidRPr="00087EDB">
        <w:rPr>
          <w:rFonts w:cs="Times New Roman"/>
          <w:color w:val="000000"/>
          <w:szCs w:val="24"/>
          <w:shd w:val="clear" w:color="auto" w:fill="FFFFFF"/>
        </w:rPr>
        <w:t xml:space="preserve"> </w:t>
      </w:r>
      <w:r w:rsidR="00317BDE" w:rsidRPr="00087EDB">
        <w:rPr>
          <w:rFonts w:cs="Times New Roman"/>
          <w:color w:val="000000"/>
          <w:szCs w:val="24"/>
          <w:shd w:val="clear" w:color="auto" w:fill="FFFFFF"/>
        </w:rPr>
        <w:t xml:space="preserve">summarize </w:t>
      </w:r>
      <w:r w:rsidR="001125C6" w:rsidRPr="00087EDB">
        <w:rPr>
          <w:rFonts w:cs="Times New Roman"/>
          <w:color w:val="000000"/>
          <w:szCs w:val="24"/>
          <w:shd w:val="clear" w:color="auto" w:fill="FFFFFF"/>
        </w:rPr>
        <w:t>the cumulative probabilit</w:t>
      </w:r>
      <w:r w:rsidR="000228B5" w:rsidRPr="00087EDB">
        <w:rPr>
          <w:rFonts w:cs="Times New Roman"/>
          <w:color w:val="000000"/>
          <w:szCs w:val="24"/>
          <w:shd w:val="clear" w:color="auto" w:fill="FFFFFF"/>
        </w:rPr>
        <w:t>ies</w:t>
      </w:r>
      <w:r w:rsidR="001125C6" w:rsidRPr="00087EDB">
        <w:rPr>
          <w:rFonts w:cs="Times New Roman"/>
          <w:color w:val="000000"/>
          <w:szCs w:val="24"/>
          <w:shd w:val="clear" w:color="auto" w:fill="FFFFFF"/>
        </w:rPr>
        <w:t xml:space="preserve"> of pollen concentration</w:t>
      </w:r>
      <w:r w:rsidR="00317BDE" w:rsidRPr="00087EDB">
        <w:rPr>
          <w:rFonts w:cs="Times New Roman"/>
          <w:color w:val="000000"/>
          <w:szCs w:val="24"/>
          <w:shd w:val="clear" w:color="auto" w:fill="FFFFFF"/>
        </w:rPr>
        <w:t>s</w:t>
      </w:r>
      <w:r w:rsidR="001125C6" w:rsidRPr="00087EDB">
        <w:rPr>
          <w:rFonts w:cs="Times New Roman"/>
          <w:color w:val="000000"/>
          <w:szCs w:val="24"/>
          <w:shd w:val="clear" w:color="auto" w:fill="FFFFFF"/>
        </w:rPr>
        <w:t xml:space="preserve"> in </w:t>
      </w:r>
      <w:r w:rsidR="000228B5" w:rsidRPr="00087EDB">
        <w:rPr>
          <w:rFonts w:cs="Times New Roman"/>
          <w:color w:val="000000"/>
          <w:szCs w:val="24"/>
          <w:shd w:val="clear" w:color="auto" w:fill="FFFFFF"/>
        </w:rPr>
        <w:t xml:space="preserve">the nine </w:t>
      </w:r>
      <w:r w:rsidR="00E062EA" w:rsidRPr="00087EDB">
        <w:rPr>
          <w:rFonts w:cs="Times New Roman"/>
          <w:color w:val="000000"/>
          <w:szCs w:val="24"/>
          <w:shd w:val="clear" w:color="auto" w:fill="FFFFFF"/>
        </w:rPr>
        <w:t xml:space="preserve">different </w:t>
      </w:r>
      <w:r w:rsidR="00EF1A81" w:rsidRPr="00087EDB">
        <w:rPr>
          <w:rFonts w:cs="Times New Roman"/>
          <w:color w:val="000000"/>
          <w:szCs w:val="24"/>
          <w:shd w:val="clear" w:color="auto" w:fill="FFFFFF"/>
        </w:rPr>
        <w:t>climate regions</w:t>
      </w:r>
      <w:r w:rsidR="00461447">
        <w:rPr>
          <w:rFonts w:cs="Times New Roman"/>
          <w:color w:val="000000"/>
          <w:szCs w:val="24"/>
          <w:shd w:val="clear" w:color="auto" w:fill="FFFFFF"/>
        </w:rPr>
        <w:t xml:space="preserve"> </w:t>
      </w:r>
      <w:r w:rsidR="00D206AB">
        <w:rPr>
          <w:rFonts w:cs="Times New Roman"/>
          <w:color w:val="000000"/>
          <w:szCs w:val="24"/>
          <w:shd w:val="clear" w:color="auto" w:fill="FFFFFF"/>
        </w:rPr>
        <w:t xml:space="preserve">of </w:t>
      </w:r>
      <w:r w:rsidR="00D206AB">
        <w:rPr>
          <w:rFonts w:cs="Times New Roman"/>
          <w:kern w:val="0"/>
          <w:szCs w:val="24"/>
        </w:rPr>
        <w:t>in contiguous US</w:t>
      </w:r>
      <w:r w:rsidR="00D206AB">
        <w:rPr>
          <w:rFonts w:cs="Times New Roman"/>
          <w:color w:val="000000"/>
          <w:szCs w:val="24"/>
          <w:shd w:val="clear" w:color="auto" w:fill="FFFFFF"/>
        </w:rPr>
        <w:t xml:space="preserve"> </w:t>
      </w:r>
      <w:r w:rsidR="00461447">
        <w:rPr>
          <w:rFonts w:cs="Times New Roman"/>
          <w:color w:val="000000"/>
          <w:szCs w:val="24"/>
          <w:shd w:val="clear" w:color="auto" w:fill="FFFFFF"/>
        </w:rPr>
        <w:t xml:space="preserve">in </w:t>
      </w:r>
      <w:r w:rsidR="005A0FF6">
        <w:rPr>
          <w:rFonts w:cs="Times New Roman"/>
          <w:color w:val="000000"/>
          <w:szCs w:val="24"/>
          <w:shd w:val="clear" w:color="auto" w:fill="FFFFFF"/>
        </w:rPr>
        <w:t>periods of 1994-2000 and 2001-2010</w:t>
      </w:r>
      <w:r w:rsidR="001125C6" w:rsidRPr="00087EDB">
        <w:rPr>
          <w:rFonts w:cs="Times New Roman"/>
          <w:color w:val="000000"/>
          <w:szCs w:val="24"/>
          <w:shd w:val="clear" w:color="auto" w:fill="FFFFFF"/>
        </w:rPr>
        <w:t xml:space="preserve">. </w:t>
      </w:r>
      <w:r w:rsidR="00461447">
        <w:rPr>
          <w:rFonts w:cs="Times New Roman"/>
          <w:color w:val="000000"/>
          <w:szCs w:val="24"/>
          <w:shd w:val="clear" w:color="auto" w:fill="FFFFFF"/>
        </w:rPr>
        <w:t xml:space="preserve">In </w:t>
      </w:r>
      <w:r w:rsidR="005A0FF6">
        <w:rPr>
          <w:rFonts w:cs="Times New Roman"/>
          <w:color w:val="000000"/>
          <w:szCs w:val="24"/>
          <w:shd w:val="clear" w:color="auto" w:fill="FFFFFF"/>
        </w:rPr>
        <w:t xml:space="preserve">the period of </w:t>
      </w:r>
      <w:r w:rsidR="00461447">
        <w:rPr>
          <w:rFonts w:cs="Times New Roman"/>
          <w:color w:val="000000"/>
          <w:szCs w:val="24"/>
          <w:shd w:val="clear" w:color="auto" w:fill="FFFFFF"/>
        </w:rPr>
        <w:t>1994-200</w:t>
      </w:r>
      <w:r w:rsidR="00DA6E34">
        <w:rPr>
          <w:rFonts w:cs="Times New Roman"/>
          <w:color w:val="000000"/>
          <w:szCs w:val="24"/>
          <w:shd w:val="clear" w:color="auto" w:fill="FFFFFF"/>
        </w:rPr>
        <w:t>0</w:t>
      </w:r>
      <w:r w:rsidR="00461447">
        <w:rPr>
          <w:rFonts w:cs="Times New Roman"/>
          <w:color w:val="000000"/>
          <w:szCs w:val="24"/>
          <w:shd w:val="clear" w:color="auto" w:fill="FFFFFF"/>
        </w:rPr>
        <w:t>, t</w:t>
      </w:r>
      <w:r w:rsidR="00461447" w:rsidRPr="00087EDB">
        <w:rPr>
          <w:rFonts w:cs="Times New Roman"/>
          <w:color w:val="000000"/>
          <w:szCs w:val="24"/>
          <w:shd w:val="clear" w:color="auto" w:fill="FFFFFF"/>
        </w:rPr>
        <w:t>he</w:t>
      </w:r>
      <w:r w:rsidR="001125C6" w:rsidRPr="00087EDB">
        <w:rPr>
          <w:rFonts w:cs="Times New Roman"/>
          <w:color w:val="000000"/>
          <w:szCs w:val="24"/>
          <w:shd w:val="clear" w:color="auto" w:fill="FFFFFF"/>
        </w:rPr>
        <w:t xml:space="preserve"> peak values </w:t>
      </w:r>
      <w:r w:rsidR="00E062EA" w:rsidRPr="00087EDB">
        <w:rPr>
          <w:rFonts w:cs="Times New Roman"/>
          <w:color w:val="000000"/>
          <w:szCs w:val="24"/>
          <w:shd w:val="clear" w:color="auto" w:fill="FFFFFF"/>
        </w:rPr>
        <w:t xml:space="preserve">of pollen grains </w:t>
      </w:r>
      <w:r w:rsidR="001125C6" w:rsidRPr="00087EDB">
        <w:rPr>
          <w:rFonts w:cs="Times New Roman"/>
          <w:color w:val="000000"/>
          <w:szCs w:val="24"/>
          <w:shd w:val="clear" w:color="auto" w:fill="FFFFFF"/>
        </w:rPr>
        <w:t>were 1794</w:t>
      </w:r>
      <w:r w:rsidR="004A12A3" w:rsidRPr="00087EDB">
        <w:rPr>
          <w:rFonts w:cs="Times New Roman"/>
          <w:color w:val="000000"/>
          <w:szCs w:val="24"/>
          <w:shd w:val="clear" w:color="auto" w:fill="FFFFFF"/>
        </w:rPr>
        <w:t xml:space="preserve"> </w:t>
      </w:r>
      <w:r w:rsidR="005056FB">
        <w:rPr>
          <w:rFonts w:cs="Times New Roman"/>
          <w:color w:val="000000"/>
          <w:szCs w:val="24"/>
          <w:shd w:val="clear" w:color="auto" w:fill="FFFFFF"/>
        </w:rPr>
        <w:t>pollen grains</w:t>
      </w:r>
      <w:r w:rsidR="00010504" w:rsidRPr="00087EDB">
        <w:rPr>
          <w:rFonts w:cs="Times New Roman"/>
          <w:color w:val="000000"/>
          <w:szCs w:val="24"/>
          <w:shd w:val="clear" w:color="auto" w:fill="FFFFFF"/>
        </w:rPr>
        <w:t>/m</w:t>
      </w:r>
      <w:r w:rsidR="00010504" w:rsidRPr="00087EDB">
        <w:rPr>
          <w:rFonts w:cs="Times New Roman"/>
          <w:color w:val="000000"/>
          <w:szCs w:val="24"/>
          <w:shd w:val="clear" w:color="auto" w:fill="FFFFFF"/>
          <w:vertAlign w:val="superscript"/>
        </w:rPr>
        <w:t>3</w:t>
      </w:r>
      <w:r w:rsidR="001125C6" w:rsidRPr="00087EDB">
        <w:rPr>
          <w:rFonts w:cs="Times New Roman"/>
          <w:color w:val="000000"/>
          <w:szCs w:val="24"/>
          <w:shd w:val="clear" w:color="auto" w:fill="FFFFFF"/>
        </w:rPr>
        <w:t xml:space="preserve"> for Ambrosia, </w:t>
      </w:r>
      <w:proofErr w:type="gramStart"/>
      <w:r w:rsidR="005E25C1">
        <w:rPr>
          <w:rFonts w:cs="Times New Roman"/>
          <w:color w:val="000000"/>
          <w:szCs w:val="24"/>
          <w:shd w:val="clear" w:color="auto" w:fill="FFFFFF"/>
        </w:rPr>
        <w:t>853</w:t>
      </w:r>
      <w:r w:rsidR="00010504" w:rsidRPr="00087EDB">
        <w:rPr>
          <w:rFonts w:cs="Times New Roman"/>
          <w:color w:val="000000"/>
          <w:szCs w:val="24"/>
          <w:shd w:val="clear" w:color="auto" w:fill="FFFFFF"/>
        </w:rPr>
        <w:t xml:space="preserve"> </w:t>
      </w:r>
      <w:r w:rsidR="005056FB">
        <w:rPr>
          <w:rFonts w:cs="Times New Roman"/>
          <w:color w:val="000000"/>
          <w:szCs w:val="24"/>
          <w:shd w:val="clear" w:color="auto" w:fill="FFFFFF"/>
        </w:rPr>
        <w:t>pollen grains</w:t>
      </w:r>
      <w:r w:rsidR="00010504" w:rsidRPr="00087EDB">
        <w:rPr>
          <w:rFonts w:cs="Times New Roman"/>
          <w:color w:val="000000"/>
          <w:szCs w:val="24"/>
          <w:shd w:val="clear" w:color="auto" w:fill="FFFFFF"/>
        </w:rPr>
        <w:t>/m</w:t>
      </w:r>
      <w:r w:rsidR="00010504" w:rsidRPr="00087EDB">
        <w:rPr>
          <w:rFonts w:cs="Times New Roman"/>
          <w:color w:val="000000"/>
          <w:szCs w:val="24"/>
          <w:shd w:val="clear" w:color="auto" w:fill="FFFFFF"/>
          <w:vertAlign w:val="superscript"/>
        </w:rPr>
        <w:t>3</w:t>
      </w:r>
      <w:r w:rsidR="001125C6" w:rsidRPr="00087EDB">
        <w:rPr>
          <w:rFonts w:cs="Times New Roman"/>
          <w:color w:val="000000"/>
          <w:szCs w:val="24"/>
          <w:shd w:val="clear" w:color="auto" w:fill="FFFFFF"/>
        </w:rPr>
        <w:t xml:space="preserve"> </w:t>
      </w:r>
      <w:r w:rsidR="00EF1A81" w:rsidRPr="00087EDB">
        <w:rPr>
          <w:rFonts w:cs="Times New Roman"/>
          <w:color w:val="000000"/>
          <w:szCs w:val="24"/>
          <w:shd w:val="clear" w:color="auto" w:fill="FFFFFF"/>
        </w:rPr>
        <w:t>for</w:t>
      </w:r>
      <w:r w:rsidR="00EF1A81">
        <w:rPr>
          <w:rFonts w:cs="Times New Roman"/>
          <w:color w:val="000000"/>
          <w:szCs w:val="24"/>
          <w:shd w:val="clear" w:color="auto" w:fill="FFFFFF"/>
        </w:rPr>
        <w:t xml:space="preserve"> </w:t>
      </w:r>
      <w:r w:rsidR="001125C6">
        <w:rPr>
          <w:rFonts w:cs="Times New Roman"/>
          <w:color w:val="000000"/>
          <w:szCs w:val="24"/>
          <w:shd w:val="clear" w:color="auto" w:fill="FFFFFF"/>
        </w:rPr>
        <w:t xml:space="preserve">Artemisia, </w:t>
      </w:r>
      <w:r w:rsidR="005E25C1">
        <w:rPr>
          <w:rFonts w:cs="Times New Roman"/>
          <w:color w:val="000000"/>
          <w:szCs w:val="24"/>
          <w:shd w:val="clear" w:color="auto" w:fill="FFFFFF"/>
        </w:rPr>
        <w:t>1346</w:t>
      </w:r>
      <w:r w:rsidR="00010504" w:rsidRPr="00010504">
        <w:rPr>
          <w:rFonts w:cs="Times New Roman"/>
          <w:color w:val="000000"/>
          <w:szCs w:val="24"/>
          <w:shd w:val="clear" w:color="auto" w:fill="FFFFFF"/>
        </w:rPr>
        <w:t xml:space="preserve"> </w:t>
      </w:r>
      <w:r w:rsidR="005056FB">
        <w:rPr>
          <w:rFonts w:cs="Times New Roman"/>
          <w:color w:val="000000"/>
          <w:szCs w:val="24"/>
          <w:shd w:val="clear" w:color="auto" w:fill="FFFFFF"/>
        </w:rPr>
        <w:t>pollen grains</w:t>
      </w:r>
      <w:r w:rsidR="00010504">
        <w:rPr>
          <w:rFonts w:cs="Times New Roman"/>
          <w:color w:val="000000"/>
          <w:szCs w:val="24"/>
          <w:shd w:val="clear" w:color="auto" w:fill="FFFFFF"/>
        </w:rPr>
        <w:t>m</w:t>
      </w:r>
      <w:r w:rsidR="00010504">
        <w:rPr>
          <w:rFonts w:cs="Times New Roman"/>
          <w:color w:val="000000"/>
          <w:szCs w:val="24"/>
          <w:shd w:val="clear" w:color="auto" w:fill="FFFFFF"/>
          <w:vertAlign w:val="superscript"/>
        </w:rPr>
        <w:t>3</w:t>
      </w:r>
      <w:r w:rsidR="001125C6">
        <w:rPr>
          <w:rFonts w:cs="Times New Roman"/>
          <w:color w:val="000000"/>
          <w:szCs w:val="24"/>
          <w:shd w:val="clear" w:color="auto" w:fill="FFFFFF"/>
        </w:rPr>
        <w:t xml:space="preserve"> for Betula, 1320</w:t>
      </w:r>
      <w:r w:rsidR="00E062EA">
        <w:rPr>
          <w:rFonts w:cs="Times New Roman"/>
          <w:color w:val="000000"/>
          <w:szCs w:val="24"/>
          <w:shd w:val="clear" w:color="auto" w:fill="FFFFFF"/>
        </w:rPr>
        <w:t xml:space="preserve"> </w:t>
      </w:r>
      <w:r w:rsidR="005056FB">
        <w:rPr>
          <w:rFonts w:cs="Times New Roman"/>
          <w:color w:val="000000"/>
          <w:szCs w:val="24"/>
          <w:shd w:val="clear" w:color="auto" w:fill="FFFFFF"/>
        </w:rPr>
        <w:t>pollen grains</w:t>
      </w:r>
      <w:r w:rsidR="00010504">
        <w:rPr>
          <w:rFonts w:cs="Times New Roman"/>
          <w:color w:val="000000"/>
          <w:szCs w:val="24"/>
          <w:shd w:val="clear" w:color="auto" w:fill="FFFFFF"/>
        </w:rPr>
        <w:t>/m</w:t>
      </w:r>
      <w:r w:rsidR="00010504">
        <w:rPr>
          <w:rFonts w:cs="Times New Roman"/>
          <w:color w:val="000000"/>
          <w:szCs w:val="24"/>
          <w:shd w:val="clear" w:color="auto" w:fill="FFFFFF"/>
          <w:vertAlign w:val="superscript"/>
        </w:rPr>
        <w:t>3</w:t>
      </w:r>
      <w:r w:rsidR="001125C6">
        <w:rPr>
          <w:rFonts w:cs="Times New Roman"/>
          <w:color w:val="000000"/>
          <w:szCs w:val="24"/>
          <w:shd w:val="clear" w:color="auto" w:fill="FFFFFF"/>
        </w:rPr>
        <w:t xml:space="preserve"> for Gramineae and </w:t>
      </w:r>
      <w:r w:rsidR="005E25C1">
        <w:rPr>
          <w:rFonts w:cs="Times New Roman"/>
          <w:color w:val="000000"/>
          <w:szCs w:val="24"/>
          <w:shd w:val="clear" w:color="auto" w:fill="FFFFFF"/>
        </w:rPr>
        <w:t>1027</w:t>
      </w:r>
      <w:r w:rsidR="00010504" w:rsidRPr="00010504">
        <w:rPr>
          <w:rFonts w:cs="Times New Roman"/>
          <w:color w:val="000000"/>
          <w:szCs w:val="24"/>
          <w:shd w:val="clear" w:color="auto" w:fill="FFFFFF"/>
        </w:rPr>
        <w:t xml:space="preserve"> </w:t>
      </w:r>
      <w:r w:rsidR="005056FB">
        <w:rPr>
          <w:rFonts w:cs="Times New Roman"/>
          <w:color w:val="000000"/>
          <w:szCs w:val="24"/>
          <w:shd w:val="clear" w:color="auto" w:fill="FFFFFF"/>
        </w:rPr>
        <w:t>pollen grains</w:t>
      </w:r>
      <w:r w:rsidR="00010504">
        <w:rPr>
          <w:rFonts w:cs="Times New Roman"/>
          <w:color w:val="000000"/>
          <w:szCs w:val="24"/>
          <w:shd w:val="clear" w:color="auto" w:fill="FFFFFF"/>
        </w:rPr>
        <w:t>/m</w:t>
      </w:r>
      <w:r w:rsidR="00010504">
        <w:rPr>
          <w:rFonts w:cs="Times New Roman"/>
          <w:color w:val="000000"/>
          <w:szCs w:val="24"/>
          <w:shd w:val="clear" w:color="auto" w:fill="FFFFFF"/>
          <w:vertAlign w:val="superscript"/>
        </w:rPr>
        <w:t>3</w:t>
      </w:r>
      <w:r w:rsidR="001125C6">
        <w:rPr>
          <w:rFonts w:cs="Times New Roman"/>
          <w:color w:val="000000"/>
          <w:szCs w:val="24"/>
          <w:shd w:val="clear" w:color="auto" w:fill="FFFFFF"/>
        </w:rPr>
        <w:t xml:space="preserve"> for </w:t>
      </w:r>
      <w:r w:rsidR="007D6C2F">
        <w:rPr>
          <w:rFonts w:cs="Times New Roman"/>
          <w:color w:val="000000"/>
          <w:szCs w:val="24"/>
          <w:shd w:val="clear" w:color="auto" w:fill="FFFFFF"/>
        </w:rPr>
        <w:t>Quercus</w:t>
      </w:r>
      <w:r w:rsidR="00EF1A81">
        <w:rPr>
          <w:rFonts w:cs="Times New Roman"/>
          <w:color w:val="000000"/>
          <w:szCs w:val="24"/>
          <w:shd w:val="clear" w:color="auto" w:fill="FFFFFF"/>
        </w:rPr>
        <w:t>, respectively</w:t>
      </w:r>
      <w:proofErr w:type="gramEnd"/>
      <w:r w:rsidR="007D6C2F">
        <w:rPr>
          <w:rFonts w:cs="Times New Roman"/>
          <w:color w:val="000000"/>
          <w:szCs w:val="24"/>
          <w:shd w:val="clear" w:color="auto" w:fill="FFFFFF"/>
        </w:rPr>
        <w:t>.</w:t>
      </w:r>
      <w:r w:rsidR="00DA6E34" w:rsidRPr="00DA6E34">
        <w:rPr>
          <w:rFonts w:cs="Times New Roman"/>
          <w:color w:val="000000"/>
          <w:szCs w:val="24"/>
          <w:shd w:val="clear" w:color="auto" w:fill="FFFFFF"/>
        </w:rPr>
        <w:t xml:space="preserve"> </w:t>
      </w:r>
      <w:r w:rsidR="00DA6E34">
        <w:rPr>
          <w:rFonts w:cs="Times New Roman"/>
          <w:color w:val="000000"/>
          <w:szCs w:val="24"/>
          <w:shd w:val="clear" w:color="auto" w:fill="FFFFFF"/>
        </w:rPr>
        <w:t>In</w:t>
      </w:r>
      <w:r w:rsidR="005A0FF6">
        <w:rPr>
          <w:rFonts w:cs="Times New Roman"/>
          <w:color w:val="000000"/>
          <w:szCs w:val="24"/>
          <w:shd w:val="clear" w:color="auto" w:fill="FFFFFF"/>
        </w:rPr>
        <w:t xml:space="preserve"> the period of </w:t>
      </w:r>
      <w:r w:rsidR="00DA6E34">
        <w:rPr>
          <w:rFonts w:cs="Times New Roman"/>
          <w:color w:val="000000"/>
          <w:szCs w:val="24"/>
          <w:shd w:val="clear" w:color="auto" w:fill="FFFFFF"/>
        </w:rPr>
        <w:t>2001-2010, t</w:t>
      </w:r>
      <w:r w:rsidR="00DA6E34" w:rsidRPr="00087EDB">
        <w:rPr>
          <w:rFonts w:cs="Times New Roman"/>
          <w:color w:val="000000"/>
          <w:szCs w:val="24"/>
          <w:shd w:val="clear" w:color="auto" w:fill="FFFFFF"/>
        </w:rPr>
        <w:t xml:space="preserve">he peak values of pollen grains were </w:t>
      </w:r>
      <w:proofErr w:type="gramStart"/>
      <w:r w:rsidR="005E25C1">
        <w:rPr>
          <w:rFonts w:cs="Times New Roman"/>
          <w:color w:val="000000"/>
          <w:szCs w:val="24"/>
          <w:shd w:val="clear" w:color="auto" w:fill="FFFFFF"/>
        </w:rPr>
        <w:t>948</w:t>
      </w:r>
      <w:r w:rsidR="00DA6E34" w:rsidRPr="00087EDB">
        <w:rPr>
          <w:rFonts w:cs="Times New Roman"/>
          <w:color w:val="000000"/>
          <w:szCs w:val="24"/>
          <w:shd w:val="clear" w:color="auto" w:fill="FFFFFF"/>
        </w:rPr>
        <w:t xml:space="preserve"> </w:t>
      </w:r>
      <w:r w:rsidR="005056FB">
        <w:rPr>
          <w:rFonts w:cs="Times New Roman"/>
          <w:color w:val="000000"/>
          <w:szCs w:val="24"/>
          <w:shd w:val="clear" w:color="auto" w:fill="FFFFFF"/>
        </w:rPr>
        <w:t>pollen grains</w:t>
      </w:r>
      <w:r w:rsidR="00DA6E34" w:rsidRPr="00087EDB">
        <w:rPr>
          <w:rFonts w:cs="Times New Roman"/>
          <w:color w:val="000000"/>
          <w:szCs w:val="24"/>
          <w:shd w:val="clear" w:color="auto" w:fill="FFFFFF"/>
        </w:rPr>
        <w:t>/m</w:t>
      </w:r>
      <w:r w:rsidR="00DA6E34" w:rsidRPr="00087EDB">
        <w:rPr>
          <w:rFonts w:cs="Times New Roman"/>
          <w:color w:val="000000"/>
          <w:szCs w:val="24"/>
          <w:shd w:val="clear" w:color="auto" w:fill="FFFFFF"/>
          <w:vertAlign w:val="superscript"/>
        </w:rPr>
        <w:t>3</w:t>
      </w:r>
      <w:proofErr w:type="gramEnd"/>
      <w:r w:rsidR="00DA6E34" w:rsidRPr="00087EDB">
        <w:rPr>
          <w:rFonts w:cs="Times New Roman"/>
          <w:color w:val="000000"/>
          <w:szCs w:val="24"/>
          <w:shd w:val="clear" w:color="auto" w:fill="FFFFFF"/>
        </w:rPr>
        <w:t xml:space="preserve"> for Ambrosia, 1242 </w:t>
      </w:r>
      <w:r w:rsidR="005056FB">
        <w:rPr>
          <w:rFonts w:cs="Times New Roman"/>
          <w:color w:val="000000"/>
          <w:szCs w:val="24"/>
          <w:shd w:val="clear" w:color="auto" w:fill="FFFFFF"/>
        </w:rPr>
        <w:t>pollen grains</w:t>
      </w:r>
      <w:r w:rsidR="00DA6E34" w:rsidRPr="00087EDB">
        <w:rPr>
          <w:rFonts w:cs="Times New Roman"/>
          <w:color w:val="000000"/>
          <w:szCs w:val="24"/>
          <w:shd w:val="clear" w:color="auto" w:fill="FFFFFF"/>
        </w:rPr>
        <w:t>m</w:t>
      </w:r>
      <w:r w:rsidR="00DA6E34" w:rsidRPr="00087EDB">
        <w:rPr>
          <w:rFonts w:cs="Times New Roman"/>
          <w:color w:val="000000"/>
          <w:szCs w:val="24"/>
          <w:shd w:val="clear" w:color="auto" w:fill="FFFFFF"/>
          <w:vertAlign w:val="superscript"/>
        </w:rPr>
        <w:t>3</w:t>
      </w:r>
      <w:r w:rsidR="00DA6E34" w:rsidRPr="00087EDB">
        <w:rPr>
          <w:rFonts w:cs="Times New Roman"/>
          <w:color w:val="000000"/>
          <w:szCs w:val="24"/>
          <w:shd w:val="clear" w:color="auto" w:fill="FFFFFF"/>
        </w:rPr>
        <w:t xml:space="preserve"> for</w:t>
      </w:r>
      <w:r w:rsidR="00DA6E34">
        <w:rPr>
          <w:rFonts w:cs="Times New Roman"/>
          <w:color w:val="000000"/>
          <w:szCs w:val="24"/>
          <w:shd w:val="clear" w:color="auto" w:fill="FFFFFF"/>
        </w:rPr>
        <w:t xml:space="preserve"> Artemisia, 1827</w:t>
      </w:r>
      <w:r w:rsidR="00DA6E34" w:rsidRPr="00010504">
        <w:rPr>
          <w:rFonts w:cs="Times New Roman"/>
          <w:color w:val="000000"/>
          <w:szCs w:val="24"/>
          <w:shd w:val="clear" w:color="auto" w:fill="FFFFFF"/>
        </w:rPr>
        <w:t xml:space="preserve"> </w:t>
      </w:r>
      <w:r w:rsidR="005056FB">
        <w:rPr>
          <w:rFonts w:cs="Times New Roman"/>
          <w:color w:val="000000"/>
          <w:szCs w:val="24"/>
          <w:shd w:val="clear" w:color="auto" w:fill="FFFFFF"/>
        </w:rPr>
        <w:t>pollen grains</w:t>
      </w:r>
      <w:r w:rsidR="00DA6E34">
        <w:rPr>
          <w:rFonts w:cs="Times New Roman"/>
          <w:color w:val="000000"/>
          <w:szCs w:val="24"/>
          <w:shd w:val="clear" w:color="auto" w:fill="FFFFFF"/>
        </w:rPr>
        <w:t>/m</w:t>
      </w:r>
      <w:r w:rsidR="00DA6E34">
        <w:rPr>
          <w:rFonts w:cs="Times New Roman"/>
          <w:color w:val="000000"/>
          <w:szCs w:val="24"/>
          <w:shd w:val="clear" w:color="auto" w:fill="FFFFFF"/>
          <w:vertAlign w:val="superscript"/>
        </w:rPr>
        <w:t>3</w:t>
      </w:r>
      <w:r w:rsidR="00DA6E34">
        <w:rPr>
          <w:rFonts w:cs="Times New Roman"/>
          <w:color w:val="000000"/>
          <w:szCs w:val="24"/>
          <w:shd w:val="clear" w:color="auto" w:fill="FFFFFF"/>
        </w:rPr>
        <w:t xml:space="preserve"> for Betula, </w:t>
      </w:r>
      <w:r w:rsidR="005E25C1">
        <w:rPr>
          <w:rFonts w:cs="Times New Roman"/>
          <w:color w:val="000000"/>
          <w:szCs w:val="24"/>
          <w:shd w:val="clear" w:color="auto" w:fill="FFFFFF"/>
        </w:rPr>
        <w:t>1278</w:t>
      </w:r>
      <w:r w:rsidR="00DA6E34">
        <w:rPr>
          <w:rFonts w:cs="Times New Roman"/>
          <w:color w:val="000000"/>
          <w:szCs w:val="24"/>
          <w:shd w:val="clear" w:color="auto" w:fill="FFFFFF"/>
        </w:rPr>
        <w:t xml:space="preserve"> </w:t>
      </w:r>
      <w:r w:rsidR="005056FB">
        <w:rPr>
          <w:rFonts w:cs="Times New Roman"/>
          <w:color w:val="000000"/>
          <w:szCs w:val="24"/>
          <w:shd w:val="clear" w:color="auto" w:fill="FFFFFF"/>
        </w:rPr>
        <w:t>pollen grains</w:t>
      </w:r>
      <w:r w:rsidR="00DA6E34">
        <w:rPr>
          <w:rFonts w:cs="Times New Roman"/>
          <w:color w:val="000000"/>
          <w:szCs w:val="24"/>
          <w:shd w:val="clear" w:color="auto" w:fill="FFFFFF"/>
        </w:rPr>
        <w:t>/m</w:t>
      </w:r>
      <w:r w:rsidR="00DA6E34">
        <w:rPr>
          <w:rFonts w:cs="Times New Roman"/>
          <w:color w:val="000000"/>
          <w:szCs w:val="24"/>
          <w:shd w:val="clear" w:color="auto" w:fill="FFFFFF"/>
          <w:vertAlign w:val="superscript"/>
        </w:rPr>
        <w:t>3</w:t>
      </w:r>
      <w:r w:rsidR="00DA6E34">
        <w:rPr>
          <w:rFonts w:cs="Times New Roman"/>
          <w:color w:val="000000"/>
          <w:szCs w:val="24"/>
          <w:shd w:val="clear" w:color="auto" w:fill="FFFFFF"/>
        </w:rPr>
        <w:t xml:space="preserve"> for Gramineae and 1423</w:t>
      </w:r>
      <w:r w:rsidR="00DA6E34" w:rsidRPr="00010504">
        <w:rPr>
          <w:rFonts w:cs="Times New Roman"/>
          <w:color w:val="000000"/>
          <w:szCs w:val="24"/>
          <w:shd w:val="clear" w:color="auto" w:fill="FFFFFF"/>
        </w:rPr>
        <w:t xml:space="preserve"> </w:t>
      </w:r>
      <w:r w:rsidR="005056FB">
        <w:rPr>
          <w:rFonts w:cs="Times New Roman"/>
          <w:color w:val="000000"/>
          <w:szCs w:val="24"/>
          <w:shd w:val="clear" w:color="auto" w:fill="FFFFFF"/>
        </w:rPr>
        <w:t>pollen grains</w:t>
      </w:r>
      <w:r w:rsidR="00DA6E34">
        <w:rPr>
          <w:rFonts w:cs="Times New Roman"/>
          <w:color w:val="000000"/>
          <w:szCs w:val="24"/>
          <w:shd w:val="clear" w:color="auto" w:fill="FFFFFF"/>
        </w:rPr>
        <w:t>/m</w:t>
      </w:r>
      <w:r w:rsidR="00DA6E34">
        <w:rPr>
          <w:rFonts w:cs="Times New Roman"/>
          <w:color w:val="000000"/>
          <w:szCs w:val="24"/>
          <w:shd w:val="clear" w:color="auto" w:fill="FFFFFF"/>
          <w:vertAlign w:val="superscript"/>
        </w:rPr>
        <w:t>3</w:t>
      </w:r>
      <w:r w:rsidR="00DA6E34">
        <w:rPr>
          <w:rFonts w:cs="Times New Roman"/>
          <w:color w:val="000000"/>
          <w:szCs w:val="24"/>
          <w:shd w:val="clear" w:color="auto" w:fill="FFFFFF"/>
        </w:rPr>
        <w:t xml:space="preserve"> for Quercus, respectively</w:t>
      </w:r>
      <w:r w:rsidR="005E25C1">
        <w:rPr>
          <w:rFonts w:cs="Times New Roman"/>
          <w:color w:val="000000"/>
          <w:szCs w:val="24"/>
          <w:shd w:val="clear" w:color="auto" w:fill="FFFFFF"/>
        </w:rPr>
        <w:t>.</w:t>
      </w:r>
      <w:r w:rsidR="007D6C2F">
        <w:rPr>
          <w:rFonts w:cs="Times New Roman"/>
          <w:color w:val="000000"/>
          <w:szCs w:val="24"/>
          <w:shd w:val="clear" w:color="auto" w:fill="FFFFFF"/>
        </w:rPr>
        <w:t xml:space="preserve"> Different climate regions show different pollen concentrations. In the Northeast, Central and East</w:t>
      </w:r>
      <w:r w:rsidR="00EF1A81">
        <w:rPr>
          <w:rFonts w:cs="Times New Roman"/>
          <w:color w:val="000000"/>
          <w:szCs w:val="24"/>
          <w:shd w:val="clear" w:color="auto" w:fill="FFFFFF"/>
        </w:rPr>
        <w:t xml:space="preserve"> North Central climate regions</w:t>
      </w:r>
      <w:r w:rsidR="007D6C2F">
        <w:rPr>
          <w:rFonts w:cs="Times New Roman"/>
          <w:color w:val="000000"/>
          <w:szCs w:val="24"/>
          <w:shd w:val="clear" w:color="auto" w:fill="FFFFFF"/>
        </w:rPr>
        <w:t xml:space="preserve">, the mean concentrations of Betula and Quercus are </w:t>
      </w:r>
      <w:r w:rsidR="00EF1A81">
        <w:rPr>
          <w:rFonts w:cs="Times New Roman"/>
          <w:color w:val="000000"/>
          <w:szCs w:val="24"/>
          <w:shd w:val="clear" w:color="auto" w:fill="FFFFFF"/>
        </w:rPr>
        <w:t>higher than those in other climate regions</w:t>
      </w:r>
      <w:r w:rsidR="007D6C2F">
        <w:rPr>
          <w:rFonts w:cs="Times New Roman"/>
          <w:color w:val="000000"/>
          <w:szCs w:val="24"/>
          <w:shd w:val="clear" w:color="auto" w:fill="FFFFFF"/>
        </w:rPr>
        <w:t>. In the West, South and Southwest</w:t>
      </w:r>
      <w:r w:rsidR="00EF1A81">
        <w:rPr>
          <w:rFonts w:cs="Times New Roman"/>
          <w:color w:val="000000"/>
          <w:szCs w:val="24"/>
          <w:shd w:val="clear" w:color="auto" w:fill="FFFFFF"/>
        </w:rPr>
        <w:t xml:space="preserve"> climate regions</w:t>
      </w:r>
      <w:r w:rsidR="007D6C2F">
        <w:rPr>
          <w:rFonts w:cs="Times New Roman"/>
          <w:color w:val="000000"/>
          <w:szCs w:val="24"/>
          <w:shd w:val="clear" w:color="auto" w:fill="FFFFFF"/>
        </w:rPr>
        <w:t xml:space="preserve">, Ambrosia and Artemisia show the </w:t>
      </w:r>
      <w:r w:rsidR="000E224C">
        <w:rPr>
          <w:rFonts w:cs="Times New Roman"/>
          <w:color w:val="000000"/>
          <w:szCs w:val="24"/>
          <w:shd w:val="clear" w:color="auto" w:fill="FFFFFF"/>
        </w:rPr>
        <w:t>higher (?)</w:t>
      </w:r>
      <w:proofErr w:type="gramStart"/>
      <w:r w:rsidR="00EF1A81">
        <w:rPr>
          <w:rFonts w:cs="Times New Roman"/>
          <w:color w:val="000000"/>
          <w:szCs w:val="24"/>
          <w:shd w:val="clear" w:color="auto" w:fill="FFFFFF"/>
        </w:rPr>
        <w:t>concentrations</w:t>
      </w:r>
      <w:proofErr w:type="gramEnd"/>
      <w:r w:rsidR="007D6C2F">
        <w:rPr>
          <w:rFonts w:cs="Times New Roman"/>
          <w:color w:val="000000"/>
          <w:szCs w:val="24"/>
          <w:shd w:val="clear" w:color="auto" w:fill="FFFFFF"/>
        </w:rPr>
        <w:t xml:space="preserve">. </w:t>
      </w:r>
    </w:p>
    <w:p w:rsidR="00183344" w:rsidRPr="00087EDB" w:rsidRDefault="000228B5" w:rsidP="00DA001E">
      <w:pPr>
        <w:pStyle w:val="a7"/>
        <w:spacing w:before="96" w:after="120" w:line="480" w:lineRule="auto"/>
        <w:ind w:firstLine="720"/>
        <w:rPr>
          <w:rFonts w:cs="Times New Roman"/>
          <w:szCs w:val="24"/>
        </w:rPr>
      </w:pPr>
      <w:r>
        <w:rPr>
          <w:rFonts w:cs="Times New Roman"/>
          <w:color w:val="000000"/>
          <w:szCs w:val="24"/>
          <w:shd w:val="clear" w:color="auto" w:fill="FFFFFF"/>
        </w:rPr>
        <w:t>S</w:t>
      </w:r>
      <w:r w:rsidR="007D6C2F">
        <w:rPr>
          <w:rFonts w:cs="Times New Roman"/>
          <w:color w:val="000000"/>
          <w:szCs w:val="24"/>
          <w:shd w:val="clear" w:color="auto" w:fill="FFFFFF"/>
        </w:rPr>
        <w:t xml:space="preserve">urface loading was calculated based on </w:t>
      </w:r>
      <w:r w:rsidR="004336E0">
        <w:rPr>
          <w:rFonts w:cs="Times New Roman"/>
          <w:color w:val="000000"/>
          <w:szCs w:val="24"/>
          <w:shd w:val="clear" w:color="auto" w:fill="FFFFFF"/>
        </w:rPr>
        <w:t xml:space="preserve">a </w:t>
      </w:r>
      <w:r w:rsidR="00BC14FE">
        <w:rPr>
          <w:rFonts w:cs="Times New Roman"/>
          <w:color w:val="000000"/>
          <w:szCs w:val="24"/>
          <w:shd w:val="clear" w:color="auto" w:fill="FFFFFF"/>
        </w:rPr>
        <w:t>small particle transport model</w:t>
      </w:r>
      <w:r w:rsidR="00317BDE">
        <w:rPr>
          <w:rFonts w:cs="Times New Roman"/>
          <w:color w:val="000000"/>
          <w:szCs w:val="24"/>
          <w:shd w:val="clear" w:color="auto" w:fill="FFFFFF"/>
        </w:rPr>
        <w:t xml:space="preserve">, </w:t>
      </w:r>
      <w:r w:rsidR="007D6C2F">
        <w:rPr>
          <w:rFonts w:cs="Times New Roman"/>
          <w:color w:val="000000"/>
          <w:szCs w:val="24"/>
          <w:shd w:val="clear" w:color="auto" w:fill="FFFFFF"/>
        </w:rPr>
        <w:t>dry deposition model</w:t>
      </w:r>
      <w:r w:rsidR="00317BDE">
        <w:rPr>
          <w:rFonts w:cs="Times New Roman"/>
          <w:color w:val="000000"/>
          <w:szCs w:val="24"/>
          <w:shd w:val="clear" w:color="auto" w:fill="FFFFFF"/>
        </w:rPr>
        <w:t>,</w:t>
      </w:r>
      <w:r w:rsidR="007D6C2F">
        <w:rPr>
          <w:rFonts w:cs="Times New Roman"/>
          <w:color w:val="000000"/>
          <w:szCs w:val="24"/>
          <w:shd w:val="clear" w:color="auto" w:fill="FFFFFF"/>
        </w:rPr>
        <w:t xml:space="preserve"> and Einstein-stokes equation. </w:t>
      </w:r>
      <w:r w:rsidR="005604F5">
        <w:rPr>
          <w:rFonts w:cs="Times New Roman"/>
          <w:color w:val="000000"/>
          <w:szCs w:val="24"/>
          <w:shd w:val="clear" w:color="auto" w:fill="FFFFFF"/>
        </w:rPr>
        <w:t xml:space="preserve">Time spent indoors and outdoors by individuals in the population would affect the human exposure scenario significantly </w:t>
      </w:r>
      <w:r w:rsidR="00222E77">
        <w:rPr>
          <w:rFonts w:cs="Times New Roman"/>
          <w:color w:val="000000"/>
          <w:szCs w:val="24"/>
          <w:shd w:val="clear" w:color="auto" w:fill="FFFFFF"/>
        </w:rPr>
        <w:fldChar w:fldCharType="begin"/>
      </w:r>
      <w:r w:rsidR="002D6A9C">
        <w:rPr>
          <w:rFonts w:cs="Times New Roman"/>
          <w:color w:val="000000"/>
          <w:szCs w:val="24"/>
          <w:shd w:val="clear" w:color="auto" w:fill="FFFFFF"/>
        </w:rPr>
        <w:instrText xml:space="preserve"> ADDIN EN.CITE &lt;EndNote&gt;&lt;Cite&gt;&lt;Author&gt;Fogh&lt;/Author&gt;&lt;Year&gt;2000&lt;/Year&gt;&lt;RecNum&gt;18&lt;/RecNum&gt;&lt;DisplayText&gt;(Fogh &amp;amp; Andersson, 2000)&lt;/DisplayText&gt;&lt;record&gt;&lt;rec-number&gt;18&lt;/rec-number&gt;&lt;foreign-keys&gt;&lt;key app="EN" db-id="tdz2dxda7d9zpsere5vps09wvftsz5xrwvx9" timestamp="1387474795"&gt;18&lt;/key&gt;&lt;/foreign-keys&gt;&lt;ref-type name="Journal Article"&gt;17&lt;/ref-type&gt;&lt;contributors&gt;&lt;authors&gt;&lt;author&gt;Fogh, Christian Lange&lt;/author&gt;&lt;author&gt;Andersson, Kasper Grann&lt;/author&gt;&lt;/authors&gt;&lt;/contributors&gt;&lt;titles&gt;&lt;title&gt;Modelling of skin exposure from distributed sources&lt;/title&gt;&lt;secondary-title&gt;Annals of Occupational Hygiene&lt;/secondary-title&gt;&lt;/titles&gt;&lt;periodical&gt;&lt;full-title&gt;Annals of Occupational Hygiene&lt;/full-title&gt;&lt;/periodical&gt;&lt;pages&gt;529-532&lt;/pages&gt;&lt;volume&gt;44&lt;/volume&gt;&lt;number&gt;7&lt;/number&gt;&lt;dates&gt;&lt;year&gt;2000&lt;/year&gt;&lt;/dates&gt;&lt;isbn&gt;0003-4878&lt;/isbn&gt;&lt;urls&gt;&lt;/urls&gt;&lt;/record&gt;&lt;/Cite&gt;&lt;/EndNote&gt;</w:instrText>
      </w:r>
      <w:r w:rsidR="00222E77">
        <w:rPr>
          <w:rFonts w:cs="Times New Roman"/>
          <w:color w:val="000000"/>
          <w:szCs w:val="24"/>
          <w:shd w:val="clear" w:color="auto" w:fill="FFFFFF"/>
        </w:rPr>
        <w:fldChar w:fldCharType="separate"/>
      </w:r>
      <w:r w:rsidR="00D776B6">
        <w:rPr>
          <w:rFonts w:cs="Times New Roman"/>
          <w:noProof/>
          <w:color w:val="000000"/>
          <w:szCs w:val="24"/>
          <w:shd w:val="clear" w:color="auto" w:fill="FFFFFF"/>
        </w:rPr>
        <w:t>(</w:t>
      </w:r>
      <w:hyperlink w:anchor="_ENREF_12" w:tooltip="Fogh, 2000 #18" w:history="1">
        <w:r w:rsidR="00637C89">
          <w:rPr>
            <w:rFonts w:cs="Times New Roman"/>
            <w:noProof/>
            <w:color w:val="000000"/>
            <w:szCs w:val="24"/>
            <w:shd w:val="clear" w:color="auto" w:fill="FFFFFF"/>
          </w:rPr>
          <w:t>Fogh &amp; Andersson, 2000</w:t>
        </w:r>
      </w:hyperlink>
      <w:r w:rsidR="00D776B6">
        <w:rPr>
          <w:rFonts w:cs="Times New Roman"/>
          <w:noProof/>
          <w:color w:val="000000"/>
          <w:szCs w:val="24"/>
          <w:shd w:val="clear" w:color="auto" w:fill="FFFFFF"/>
        </w:rPr>
        <w:t>)</w:t>
      </w:r>
      <w:r w:rsidR="00222E77">
        <w:rPr>
          <w:rFonts w:cs="Times New Roman"/>
          <w:color w:val="000000"/>
          <w:szCs w:val="24"/>
          <w:shd w:val="clear" w:color="auto" w:fill="FFFFFF"/>
        </w:rPr>
        <w:fldChar w:fldCharType="end"/>
      </w:r>
      <w:r w:rsidR="005604F5" w:rsidRPr="00BC14FE">
        <w:rPr>
          <w:rFonts w:cs="Times New Roman"/>
          <w:color w:val="000000"/>
          <w:szCs w:val="24"/>
          <w:shd w:val="clear" w:color="auto" w:fill="FFFFFF"/>
        </w:rPr>
        <w:t>.</w:t>
      </w:r>
      <w:r w:rsidR="005604F5">
        <w:rPr>
          <w:rFonts w:cs="Times New Roman"/>
          <w:color w:val="000000"/>
          <w:szCs w:val="24"/>
          <w:shd w:val="clear" w:color="auto" w:fill="FFFFFF"/>
        </w:rPr>
        <w:t xml:space="preserve"> The </w:t>
      </w:r>
      <w:r w:rsidR="00974106">
        <w:rPr>
          <w:color w:val="000000"/>
          <w:shd w:val="clear" w:color="auto" w:fill="FFFFFF"/>
        </w:rPr>
        <w:t xml:space="preserve">indoor </w:t>
      </w:r>
      <w:r w:rsidR="00974106" w:rsidRPr="00195966">
        <w:rPr>
          <w:color w:val="000000"/>
          <w:shd w:val="clear" w:color="auto" w:fill="FFFFFF"/>
        </w:rPr>
        <w:t>ventilation</w:t>
      </w:r>
      <w:r w:rsidR="00974106">
        <w:rPr>
          <w:color w:val="000000"/>
          <w:shd w:val="clear" w:color="auto" w:fill="FFFFFF"/>
        </w:rPr>
        <w:t xml:space="preserve"> rate</w:t>
      </w:r>
      <w:r w:rsidR="005604F5">
        <w:rPr>
          <w:rFonts w:cs="Times New Roman"/>
          <w:color w:val="000000"/>
          <w:szCs w:val="24"/>
          <w:shd w:val="clear" w:color="auto" w:fill="FFFFFF"/>
        </w:rPr>
        <w:t xml:space="preserve"> (</w:t>
      </w:r>
      <w:r w:rsidR="00E9111B" w:rsidRPr="00E9111B">
        <w:rPr>
          <w:rFonts w:cs="Times New Roman"/>
          <w:color w:val="000000"/>
          <w:position w:val="-6"/>
          <w:szCs w:val="24"/>
          <w:shd w:val="clear" w:color="auto" w:fill="FFFFFF"/>
        </w:rPr>
        <w:object w:dxaOrig="279" w:dyaOrig="279">
          <v:shape id="_x0000_i1080" type="#_x0000_t75" style="width:14.2pt;height:14.2pt" o:ole="">
            <v:imagedata r:id="rId116" o:title=""/>
          </v:shape>
          <o:OLEObject Type="Embed" ProgID="Equation.DSMT4" ShapeID="_x0000_i1080" DrawAspect="Content" ObjectID="_1454703481" r:id="rId117"/>
        </w:object>
      </w:r>
      <w:r w:rsidR="00E9111B">
        <w:rPr>
          <w:rFonts w:cs="Times New Roman"/>
          <w:color w:val="000000"/>
          <w:szCs w:val="24"/>
          <w:shd w:val="clear" w:color="auto" w:fill="FFFFFF"/>
        </w:rPr>
        <w:t xml:space="preserve"> </w:t>
      </w:r>
      <w:r w:rsidR="005604F5">
        <w:rPr>
          <w:rFonts w:cs="Times New Roman"/>
          <w:color w:val="000000"/>
          <w:szCs w:val="24"/>
          <w:shd w:val="clear" w:color="auto" w:fill="FFFFFF"/>
        </w:rPr>
        <w:t>) is the key parameter to describe the air exchange rate of the indoor scenario. High value of</w:t>
      </w:r>
      <w:r w:rsidR="00E9111B" w:rsidRPr="00E9111B">
        <w:rPr>
          <w:bCs/>
          <w:i/>
          <w:iCs/>
          <w:color w:val="000000"/>
          <w:position w:val="-6"/>
          <w:sz w:val="22"/>
        </w:rPr>
        <w:object w:dxaOrig="279" w:dyaOrig="279">
          <v:shape id="_x0000_i1081" type="#_x0000_t75" style="width:14.2pt;height:14.2pt" o:ole="">
            <v:imagedata r:id="rId118" o:title=""/>
          </v:shape>
          <o:OLEObject Type="Embed" ProgID="Equation.DSMT4" ShapeID="_x0000_i1081" DrawAspect="Content" ObjectID="_1454703482" r:id="rId119"/>
        </w:object>
      </w:r>
      <w:r w:rsidR="00E9111B">
        <w:rPr>
          <w:bCs/>
          <w:i/>
          <w:iCs/>
          <w:color w:val="000000"/>
          <w:sz w:val="22"/>
        </w:rPr>
        <w:t xml:space="preserve"> </w:t>
      </w:r>
      <w:r w:rsidR="005604F5">
        <w:rPr>
          <w:rFonts w:cs="Times New Roman"/>
          <w:color w:val="000000"/>
          <w:szCs w:val="24"/>
          <w:shd w:val="clear" w:color="auto" w:fill="FFFFFF"/>
        </w:rPr>
        <w:t xml:space="preserve">means more convection of the indoor and outdoor air, thus the concentration of pollen indoors </w:t>
      </w:r>
      <w:r w:rsidR="005604F5">
        <w:rPr>
          <w:rFonts w:cs="Times New Roman"/>
          <w:color w:val="000000"/>
          <w:szCs w:val="24"/>
          <w:shd w:val="clear" w:color="auto" w:fill="FFFFFF"/>
        </w:rPr>
        <w:lastRenderedPageBreak/>
        <w:t xml:space="preserve">would be closer to the concentration outdoors. </w:t>
      </w:r>
      <w:r w:rsidR="00183344">
        <w:rPr>
          <w:rFonts w:cs="Times New Roman"/>
          <w:color w:val="000000"/>
          <w:szCs w:val="24"/>
          <w:shd w:val="clear" w:color="auto" w:fill="FFFFFF"/>
        </w:rPr>
        <w:t xml:space="preserve">Exposure data for 5 different species in the </w:t>
      </w:r>
      <w:r w:rsidR="00782D08">
        <w:rPr>
          <w:rFonts w:cs="Times New Roman"/>
          <w:color w:val="000000"/>
          <w:szCs w:val="24"/>
          <w:shd w:val="clear" w:color="auto" w:fill="FFFFFF"/>
        </w:rPr>
        <w:t xml:space="preserve">Northeast </w:t>
      </w:r>
      <w:r w:rsidR="00183344">
        <w:rPr>
          <w:rFonts w:cs="Times New Roman"/>
          <w:color w:val="000000"/>
          <w:szCs w:val="24"/>
          <w:shd w:val="clear" w:color="auto" w:fill="FFFFFF"/>
        </w:rPr>
        <w:t>Climate Region</w:t>
      </w:r>
      <w:r w:rsidR="00782D08">
        <w:rPr>
          <w:rFonts w:cs="Times New Roman"/>
          <w:color w:val="000000"/>
          <w:szCs w:val="24"/>
          <w:shd w:val="clear" w:color="auto" w:fill="FFFFFF"/>
        </w:rPr>
        <w:t xml:space="preserve"> of 1994-2000</w:t>
      </w:r>
      <w:r w:rsidR="00183344">
        <w:rPr>
          <w:rFonts w:cs="Times New Roman"/>
          <w:color w:val="000000"/>
          <w:szCs w:val="24"/>
          <w:shd w:val="clear" w:color="auto" w:fill="FFFFFF"/>
        </w:rPr>
        <w:t xml:space="preserve"> were used to study exposures through 3 different routes (</w:t>
      </w:r>
      <w:r w:rsidR="00222E77">
        <w:fldChar w:fldCharType="begin"/>
      </w:r>
      <w:r w:rsidR="00960E08">
        <w:instrText xml:space="preserve"> REF _Ref378852189 \h </w:instrText>
      </w:r>
      <w:r w:rsidR="00222E77">
        <w:fldChar w:fldCharType="separate"/>
      </w:r>
      <w:r w:rsidR="0008141F" w:rsidRPr="001A2206">
        <w:rPr>
          <w:rFonts w:eastAsiaTheme="majorEastAsia" w:cs="Times New Roman"/>
          <w:bCs/>
          <w:color w:val="000000"/>
          <w:szCs w:val="24"/>
        </w:rPr>
        <w:t xml:space="preserve">Table </w:t>
      </w:r>
      <w:r w:rsidR="0008141F">
        <w:rPr>
          <w:rFonts w:eastAsiaTheme="majorEastAsia" w:cs="Times New Roman"/>
          <w:bCs/>
          <w:noProof/>
          <w:color w:val="000000"/>
          <w:szCs w:val="24"/>
        </w:rPr>
        <w:t>3</w:t>
      </w:r>
      <w:r w:rsidR="00222E77">
        <w:fldChar w:fldCharType="end"/>
      </w:r>
      <w:r w:rsidR="00183344">
        <w:rPr>
          <w:rFonts w:cs="Times New Roman"/>
          <w:color w:val="000000"/>
          <w:szCs w:val="24"/>
          <w:shd w:val="clear" w:color="auto" w:fill="FFFFFF"/>
        </w:rPr>
        <w:t xml:space="preserve">). Inhalation was found to be the dominant route compared with ingestion and dermal contact. </w:t>
      </w:r>
      <w:r w:rsidR="00183344" w:rsidRPr="00CE4331">
        <w:rPr>
          <w:rFonts w:cs="Times New Roman"/>
          <w:color w:val="000000"/>
          <w:szCs w:val="24"/>
          <w:shd w:val="clear" w:color="auto" w:fill="FFFFFF"/>
        </w:rPr>
        <w:t xml:space="preserve">The exposure from inhalation is about 140 times </w:t>
      </w:r>
      <w:r w:rsidR="00183344" w:rsidRPr="00087EDB">
        <w:rPr>
          <w:rFonts w:cs="Times New Roman"/>
          <w:color w:val="000000"/>
          <w:szCs w:val="24"/>
          <w:shd w:val="clear" w:color="auto" w:fill="FFFFFF"/>
        </w:rPr>
        <w:t>higher</w:t>
      </w:r>
      <w:r w:rsidR="00183344" w:rsidRPr="00CE4331">
        <w:rPr>
          <w:rFonts w:cs="Times New Roman"/>
          <w:color w:val="000000"/>
          <w:szCs w:val="24"/>
          <w:shd w:val="clear" w:color="auto" w:fill="FFFFFF"/>
        </w:rPr>
        <w:t xml:space="preserve"> than the other two routes which are based on skin contact</w:t>
      </w:r>
      <w:r w:rsidR="00183344" w:rsidRPr="00087EDB">
        <w:rPr>
          <w:rFonts w:cs="Times New Roman"/>
          <w:color w:val="000000"/>
          <w:szCs w:val="24"/>
          <w:shd w:val="clear" w:color="auto" w:fill="FFFFFF"/>
        </w:rPr>
        <w:t xml:space="preserve"> </w:t>
      </w:r>
      <w:r w:rsidR="00183344" w:rsidRPr="00CE4331">
        <w:rPr>
          <w:rFonts w:cs="Times New Roman"/>
          <w:color w:val="000000"/>
          <w:szCs w:val="24"/>
          <w:shd w:val="clear" w:color="auto" w:fill="FFFFFF"/>
        </w:rPr>
        <w:t>(</w:t>
      </w:r>
      <w:r w:rsidR="00222E77">
        <w:fldChar w:fldCharType="begin"/>
      </w:r>
      <w:r w:rsidR="00AA6330">
        <w:instrText xml:space="preserve"> REF _Ref378852189 \h </w:instrText>
      </w:r>
      <w:r w:rsidR="00222E77">
        <w:fldChar w:fldCharType="separate"/>
      </w:r>
      <w:r w:rsidR="0008141F" w:rsidRPr="001A2206">
        <w:rPr>
          <w:rFonts w:eastAsiaTheme="majorEastAsia" w:cs="Times New Roman"/>
          <w:bCs/>
          <w:color w:val="000000"/>
          <w:szCs w:val="24"/>
        </w:rPr>
        <w:t xml:space="preserve">Table </w:t>
      </w:r>
      <w:r w:rsidR="0008141F">
        <w:rPr>
          <w:rFonts w:eastAsiaTheme="majorEastAsia" w:cs="Times New Roman"/>
          <w:bCs/>
          <w:noProof/>
          <w:color w:val="000000"/>
          <w:szCs w:val="24"/>
        </w:rPr>
        <w:t>3</w:t>
      </w:r>
      <w:r w:rsidR="00222E77">
        <w:fldChar w:fldCharType="end"/>
      </w:r>
      <w:r w:rsidR="00183344" w:rsidRPr="00CE4331">
        <w:rPr>
          <w:rFonts w:cs="Times New Roman"/>
          <w:color w:val="000000"/>
          <w:szCs w:val="24"/>
          <w:shd w:val="clear" w:color="auto" w:fill="FFFFFF"/>
        </w:rPr>
        <w:t>).</w:t>
      </w:r>
    </w:p>
    <w:p w:rsidR="00222E77" w:rsidRDefault="005604F5">
      <w:pPr>
        <w:spacing w:beforeLines="96" w:before="230" w:afterLines="120" w:after="288" w:line="480" w:lineRule="auto"/>
        <w:ind w:firstLine="720"/>
        <w:rPr>
          <w:rFonts w:cs="Times New Roman"/>
          <w:color w:val="000000"/>
          <w:szCs w:val="24"/>
          <w:shd w:val="clear" w:color="auto" w:fill="FFFFFF"/>
        </w:rPr>
      </w:pPr>
      <w:r>
        <w:rPr>
          <w:rFonts w:cs="Times New Roman"/>
          <w:color w:val="000000"/>
          <w:szCs w:val="24"/>
          <w:shd w:val="clear" w:color="auto" w:fill="FFFFFF"/>
        </w:rPr>
        <w:t xml:space="preserve">The outdoor </w:t>
      </w:r>
      <w:r w:rsidR="008D420F">
        <w:rPr>
          <w:rFonts w:cs="Times New Roman"/>
          <w:color w:val="000000"/>
          <w:szCs w:val="24"/>
          <w:shd w:val="clear" w:color="auto" w:fill="FFFFFF"/>
        </w:rPr>
        <w:t>concentration</w:t>
      </w:r>
      <w:r w:rsidR="00EA20A3">
        <w:rPr>
          <w:rFonts w:cs="Times New Roman"/>
          <w:color w:val="000000"/>
          <w:szCs w:val="24"/>
          <w:shd w:val="clear" w:color="auto" w:fill="FFFFFF"/>
        </w:rPr>
        <w:t xml:space="preserve"> </w:t>
      </w:r>
      <w:r w:rsidR="008D420F">
        <w:rPr>
          <w:rFonts w:cs="Times New Roman"/>
          <w:color w:val="000000"/>
          <w:szCs w:val="24"/>
          <w:shd w:val="clear" w:color="auto" w:fill="FFFFFF"/>
        </w:rPr>
        <w:t>of airborne</w:t>
      </w:r>
      <w:r w:rsidR="00EA20A3">
        <w:rPr>
          <w:rFonts w:cs="Times New Roman"/>
          <w:color w:val="000000"/>
          <w:szCs w:val="24"/>
          <w:shd w:val="clear" w:color="auto" w:fill="FFFFFF"/>
        </w:rPr>
        <w:t xml:space="preserve"> </w:t>
      </w:r>
      <w:r>
        <w:rPr>
          <w:rFonts w:cs="Times New Roman"/>
          <w:color w:val="000000"/>
          <w:szCs w:val="24"/>
          <w:shd w:val="clear" w:color="auto" w:fill="FFFFFF"/>
        </w:rPr>
        <w:t xml:space="preserve">pollen is normally 10-15 times higher than indoor </w:t>
      </w:r>
      <w:r w:rsidR="00041568">
        <w:rPr>
          <w:rFonts w:cs="Times New Roman"/>
          <w:color w:val="000000"/>
          <w:szCs w:val="24"/>
          <w:shd w:val="clear" w:color="auto" w:fill="FFFFFF"/>
        </w:rPr>
        <w:t>concentrations based</w:t>
      </w:r>
      <w:r w:rsidR="000228B5">
        <w:rPr>
          <w:rFonts w:cs="Times New Roman"/>
          <w:color w:val="000000"/>
          <w:szCs w:val="24"/>
          <w:shd w:val="clear" w:color="auto" w:fill="FFFFFF"/>
        </w:rPr>
        <w:t xml:space="preserve"> on </w:t>
      </w:r>
      <w:r w:rsidR="00EA20A3">
        <w:rPr>
          <w:rFonts w:cs="Times New Roman"/>
          <w:color w:val="000000"/>
          <w:szCs w:val="24"/>
          <w:shd w:val="clear" w:color="auto" w:fill="FFFFFF"/>
        </w:rPr>
        <w:t xml:space="preserve">the </w:t>
      </w:r>
      <w:r w:rsidR="000228B5">
        <w:rPr>
          <w:rFonts w:cs="Times New Roman"/>
          <w:color w:val="000000"/>
          <w:szCs w:val="24"/>
          <w:shd w:val="clear" w:color="auto" w:fill="FFFFFF"/>
        </w:rPr>
        <w:t xml:space="preserve">calculations on </w:t>
      </w:r>
      <w:r w:rsidR="00A23336">
        <w:rPr>
          <w:rFonts w:cs="Times New Roman"/>
          <w:color w:val="000000"/>
          <w:szCs w:val="24"/>
          <w:shd w:val="clear" w:color="auto" w:fill="FFFFFF"/>
        </w:rPr>
        <w:t>indoor ventilation rate</w:t>
      </w:r>
      <w:r w:rsidR="00981683">
        <w:rPr>
          <w:rFonts w:cs="Times New Roman"/>
          <w:color w:val="000000"/>
          <w:szCs w:val="24"/>
          <w:shd w:val="clear" w:color="auto" w:fill="FFFFFF"/>
        </w:rPr>
        <w:t xml:space="preserve"> </w:t>
      </w:r>
      <w:r w:rsidR="008D420F">
        <w:rPr>
          <w:rFonts w:cs="Times New Roman"/>
          <w:color w:val="000000"/>
          <w:szCs w:val="24"/>
          <w:shd w:val="clear" w:color="auto" w:fill="FFFFFF"/>
        </w:rPr>
        <w:t xml:space="preserve">(listed in </w:t>
      </w:r>
      <w:r w:rsidR="00222E77">
        <w:rPr>
          <w:rFonts w:cs="Times New Roman"/>
          <w:color w:val="000000"/>
          <w:szCs w:val="24"/>
          <w:shd w:val="clear" w:color="auto" w:fill="FFFFFF"/>
        </w:rPr>
        <w:fldChar w:fldCharType="begin"/>
      </w:r>
      <w:r w:rsidR="008D420F">
        <w:rPr>
          <w:rFonts w:cs="Times New Roman"/>
          <w:color w:val="000000"/>
          <w:szCs w:val="24"/>
          <w:shd w:val="clear" w:color="auto" w:fill="FFFFFF"/>
        </w:rPr>
        <w:instrText xml:space="preserve"> REF _Ref378771651 \h </w:instrText>
      </w:r>
      <w:r w:rsidR="00222E77">
        <w:rPr>
          <w:rFonts w:cs="Times New Roman"/>
          <w:color w:val="000000"/>
          <w:szCs w:val="24"/>
          <w:shd w:val="clear" w:color="auto" w:fill="FFFFFF"/>
        </w:rPr>
      </w:r>
      <w:r w:rsidR="00222E77">
        <w:rPr>
          <w:rFonts w:cs="Times New Roman"/>
          <w:color w:val="000000"/>
          <w:szCs w:val="24"/>
          <w:shd w:val="clear" w:color="auto" w:fill="FFFFFF"/>
        </w:rPr>
        <w:fldChar w:fldCharType="separate"/>
      </w:r>
      <w:r w:rsidR="0008141F" w:rsidRPr="000045CC">
        <w:t xml:space="preserve">Table </w:t>
      </w:r>
      <w:r w:rsidR="0008141F">
        <w:rPr>
          <w:noProof/>
        </w:rPr>
        <w:t>2</w:t>
      </w:r>
      <w:r w:rsidR="00222E77">
        <w:rPr>
          <w:rFonts w:cs="Times New Roman"/>
          <w:color w:val="000000"/>
          <w:szCs w:val="24"/>
          <w:shd w:val="clear" w:color="auto" w:fill="FFFFFF"/>
        </w:rPr>
        <w:fldChar w:fldCharType="end"/>
      </w:r>
      <w:r w:rsidR="008D420F">
        <w:rPr>
          <w:rFonts w:cs="Times New Roman"/>
          <w:color w:val="000000"/>
          <w:szCs w:val="24"/>
          <w:shd w:val="clear" w:color="auto" w:fill="FFFFFF"/>
        </w:rPr>
        <w:t>)</w:t>
      </w:r>
      <w:r w:rsidR="000228B5">
        <w:rPr>
          <w:rFonts w:cs="Times New Roman"/>
          <w:color w:val="000000"/>
          <w:szCs w:val="24"/>
          <w:shd w:val="clear" w:color="auto" w:fill="FFFFFF"/>
        </w:rPr>
        <w:t xml:space="preserve"> </w:t>
      </w:r>
      <w:r w:rsidR="007D6C2F">
        <w:rPr>
          <w:rFonts w:cs="Times New Roman"/>
          <w:color w:val="000000"/>
          <w:szCs w:val="24"/>
          <w:shd w:val="clear" w:color="auto" w:fill="FFFFFF"/>
        </w:rPr>
        <w:t xml:space="preserve">for airborne </w:t>
      </w:r>
      <w:r w:rsidR="00BE36B2">
        <w:rPr>
          <w:rFonts w:cs="Times New Roman"/>
          <w:color w:val="000000"/>
          <w:szCs w:val="24"/>
          <w:shd w:val="clear" w:color="auto" w:fill="FFFFFF"/>
        </w:rPr>
        <w:t>pollen</w:t>
      </w:r>
      <w:r w:rsidR="00216FBD">
        <w:rPr>
          <w:rFonts w:cs="Times New Roman"/>
          <w:color w:val="000000"/>
          <w:szCs w:val="24"/>
          <w:shd w:val="clear" w:color="auto" w:fill="FFFFFF"/>
        </w:rPr>
        <w:t>.</w:t>
      </w:r>
      <w:r w:rsidR="00BC14FE">
        <w:rPr>
          <w:rFonts w:cs="Times New Roman"/>
          <w:color w:val="000000"/>
          <w:szCs w:val="24"/>
          <w:shd w:val="clear" w:color="auto" w:fill="FFFFFF"/>
        </w:rPr>
        <w:t xml:space="preserve"> </w:t>
      </w:r>
    </w:p>
    <w:p w:rsidR="00152215" w:rsidRDefault="00152215" w:rsidP="00152215">
      <w:pPr>
        <w:pStyle w:val="2"/>
        <w:ind w:firstLine="630"/>
      </w:pPr>
      <w:r w:rsidRPr="004C7C64">
        <w:t xml:space="preserve">Pollen </w:t>
      </w:r>
      <w:r>
        <w:t>Trend</w:t>
      </w:r>
      <w:r w:rsidR="00AA6330">
        <w:t>s</w:t>
      </w:r>
    </w:p>
    <w:p w:rsidR="008C5183" w:rsidRDefault="00CE4331" w:rsidP="008C5183">
      <w:pPr>
        <w:spacing w:line="480" w:lineRule="auto"/>
        <w:ind w:firstLine="420"/>
        <w:rPr>
          <w:rFonts w:cs="Times New Roman"/>
          <w:szCs w:val="24"/>
        </w:rPr>
      </w:pPr>
      <w:r w:rsidRPr="00CE4331">
        <w:rPr>
          <w:rFonts w:cs="Times New Roman"/>
          <w:color w:val="000000"/>
          <w:szCs w:val="24"/>
          <w:shd w:val="clear" w:color="auto" w:fill="FFFFFF"/>
        </w:rPr>
        <w:t>The data are divide</w:t>
      </w:r>
      <w:r w:rsidR="00127E9D">
        <w:rPr>
          <w:rFonts w:cs="Times New Roman"/>
          <w:color w:val="000000"/>
          <w:szCs w:val="24"/>
          <w:shd w:val="clear" w:color="auto" w:fill="FFFFFF"/>
        </w:rPr>
        <w:t>d</w:t>
      </w:r>
      <w:r w:rsidRPr="00CE4331">
        <w:rPr>
          <w:rFonts w:cs="Times New Roman"/>
          <w:color w:val="000000"/>
          <w:szCs w:val="24"/>
          <w:shd w:val="clear" w:color="auto" w:fill="FFFFFF"/>
        </w:rPr>
        <w:t xml:space="preserve"> into two </w:t>
      </w:r>
      <w:r w:rsidR="00876D98">
        <w:rPr>
          <w:rFonts w:cs="Times New Roman"/>
          <w:color w:val="000000"/>
          <w:szCs w:val="24"/>
          <w:shd w:val="clear" w:color="auto" w:fill="FFFFFF"/>
        </w:rPr>
        <w:t>periods</w:t>
      </w:r>
      <w:r w:rsidR="00876D98" w:rsidRPr="00CE4331">
        <w:rPr>
          <w:rFonts w:cs="Times New Roman"/>
          <w:color w:val="000000"/>
          <w:szCs w:val="24"/>
          <w:shd w:val="clear" w:color="auto" w:fill="FFFFFF"/>
        </w:rPr>
        <w:t xml:space="preserve"> </w:t>
      </w:r>
      <w:r w:rsidRPr="00CE4331">
        <w:rPr>
          <w:rFonts w:cs="Times New Roman"/>
          <w:color w:val="000000"/>
          <w:szCs w:val="24"/>
          <w:shd w:val="clear" w:color="auto" w:fill="FFFFFF"/>
        </w:rPr>
        <w:t xml:space="preserve">to investigate the trend of pollen concentrations over </w:t>
      </w:r>
      <w:r w:rsidR="00AA6330">
        <w:rPr>
          <w:rFonts w:cs="Times New Roman"/>
          <w:color w:val="000000"/>
          <w:szCs w:val="24"/>
          <w:shd w:val="clear" w:color="auto" w:fill="FFFFFF"/>
        </w:rPr>
        <w:t>time</w:t>
      </w:r>
      <w:r w:rsidRPr="00CE4331">
        <w:rPr>
          <w:rFonts w:cs="Times New Roman"/>
          <w:color w:val="000000"/>
          <w:szCs w:val="24"/>
          <w:shd w:val="clear" w:color="auto" w:fill="FFFFFF"/>
        </w:rPr>
        <w:t xml:space="preserve">. </w:t>
      </w:r>
      <w:r w:rsidR="009A45A0">
        <w:fldChar w:fldCharType="begin"/>
      </w:r>
      <w:r w:rsidR="009A45A0">
        <w:instrText xml:space="preserve"> REF _Ref378343937 \h  \* MERGEFORMAT </w:instrText>
      </w:r>
      <w:r w:rsidR="009A45A0">
        <w:fldChar w:fldCharType="separate"/>
      </w:r>
      <w:r w:rsidR="0008141F" w:rsidRPr="0008141F">
        <w:rPr>
          <w:rFonts w:cs="Times New Roman"/>
          <w:color w:val="000000"/>
          <w:szCs w:val="24"/>
          <w:shd w:val="clear" w:color="auto" w:fill="FFFFFF"/>
        </w:rPr>
        <w:t>Table 4</w:t>
      </w:r>
      <w:r w:rsidR="009A45A0">
        <w:fldChar w:fldCharType="end"/>
      </w:r>
      <w:r w:rsidR="00AA6330">
        <w:t xml:space="preserve"> </w:t>
      </w:r>
      <w:r w:rsidRPr="00CE4331">
        <w:rPr>
          <w:rFonts w:cs="Times New Roman"/>
          <w:color w:val="000000"/>
          <w:szCs w:val="24"/>
          <w:shd w:val="clear" w:color="auto" w:fill="FFFFFF"/>
        </w:rPr>
        <w:t xml:space="preserve">shows </w:t>
      </w:r>
      <w:r w:rsidR="007E022A">
        <w:rPr>
          <w:rFonts w:cs="Times New Roman"/>
          <w:color w:val="000000"/>
          <w:szCs w:val="24"/>
          <w:shd w:val="clear" w:color="auto" w:fill="FFFFFF"/>
        </w:rPr>
        <w:t xml:space="preserve">mean peak values of daily airborne pollen concentrations in periods 1994-2000 and </w:t>
      </w:r>
      <w:r w:rsidR="00DE7ACE">
        <w:rPr>
          <w:rFonts w:cs="Times New Roman"/>
          <w:color w:val="000000"/>
          <w:szCs w:val="24"/>
          <w:shd w:val="clear" w:color="auto" w:fill="FFFFFF"/>
        </w:rPr>
        <w:t>2003</w:t>
      </w:r>
      <w:r w:rsidR="007E022A">
        <w:rPr>
          <w:rFonts w:cs="Times New Roman"/>
          <w:color w:val="000000"/>
          <w:szCs w:val="24"/>
          <w:shd w:val="clear" w:color="auto" w:fill="FFFFFF"/>
        </w:rPr>
        <w:t>-2010 for nine different climate regions</w:t>
      </w:r>
      <w:r w:rsidR="00FB6437">
        <w:rPr>
          <w:rFonts w:cs="Times New Roman"/>
          <w:color w:val="000000"/>
          <w:szCs w:val="24"/>
          <w:shd w:val="clear" w:color="auto" w:fill="FFFFFF"/>
        </w:rPr>
        <w:t xml:space="preserve"> of </w:t>
      </w:r>
      <w:r w:rsidR="00FB6437">
        <w:rPr>
          <w:rFonts w:cs="Times New Roman"/>
          <w:kern w:val="0"/>
          <w:szCs w:val="24"/>
        </w:rPr>
        <w:t>contiguous US</w:t>
      </w:r>
      <w:r w:rsidRPr="00CE4331">
        <w:rPr>
          <w:rFonts w:cs="Times New Roman"/>
          <w:color w:val="000000"/>
          <w:szCs w:val="24"/>
          <w:shd w:val="clear" w:color="auto" w:fill="FFFFFF"/>
        </w:rPr>
        <w:t xml:space="preserve">; </w:t>
      </w:r>
      <w:r w:rsidR="009A45A0">
        <w:fldChar w:fldCharType="begin"/>
      </w:r>
      <w:r w:rsidR="009A45A0">
        <w:instrText xml:space="preserve"> REF _Ref378343939 \h  \* MERGEFORMAT </w:instrText>
      </w:r>
      <w:r w:rsidR="009A45A0">
        <w:fldChar w:fldCharType="separate"/>
      </w:r>
      <w:r w:rsidR="0008141F" w:rsidRPr="0008141F">
        <w:rPr>
          <w:rFonts w:cs="Times New Roman"/>
          <w:color w:val="000000"/>
          <w:szCs w:val="24"/>
          <w:shd w:val="clear" w:color="auto" w:fill="FFFFFF"/>
        </w:rPr>
        <w:t>Table 5</w:t>
      </w:r>
      <w:r w:rsidR="009A45A0">
        <w:fldChar w:fldCharType="end"/>
      </w:r>
      <w:r w:rsidR="00AA6330">
        <w:t xml:space="preserve"> </w:t>
      </w:r>
      <w:r w:rsidRPr="00CE4331">
        <w:rPr>
          <w:rFonts w:cs="Times New Roman"/>
          <w:color w:val="000000"/>
          <w:szCs w:val="24"/>
          <w:shd w:val="clear" w:color="auto" w:fill="FFFFFF"/>
        </w:rPr>
        <w:t xml:space="preserve">shows the </w:t>
      </w:r>
      <w:r w:rsidR="007E022A">
        <w:rPr>
          <w:rFonts w:cs="Times New Roman"/>
          <w:color w:val="000000"/>
          <w:szCs w:val="24"/>
          <w:shd w:val="clear" w:color="auto" w:fill="FFFFFF"/>
        </w:rPr>
        <w:t xml:space="preserve">comparison of </w:t>
      </w:r>
      <w:r w:rsidRPr="00CE4331">
        <w:rPr>
          <w:rFonts w:cs="Times New Roman"/>
          <w:color w:val="000000"/>
          <w:szCs w:val="24"/>
          <w:shd w:val="clear" w:color="auto" w:fill="FFFFFF"/>
        </w:rPr>
        <w:t xml:space="preserve">mean </w:t>
      </w:r>
      <w:r w:rsidR="007E022A">
        <w:rPr>
          <w:rFonts w:cs="Times New Roman"/>
          <w:color w:val="000000"/>
          <w:szCs w:val="24"/>
          <w:shd w:val="clear" w:color="auto" w:fill="FFFFFF"/>
        </w:rPr>
        <w:t>daily</w:t>
      </w:r>
      <w:r w:rsidRPr="00CE4331">
        <w:rPr>
          <w:rFonts w:cs="Times New Roman"/>
          <w:color w:val="000000"/>
          <w:szCs w:val="24"/>
          <w:shd w:val="clear" w:color="auto" w:fill="FFFFFF"/>
        </w:rPr>
        <w:t xml:space="preserve"> </w:t>
      </w:r>
      <w:r w:rsidR="007E022A">
        <w:rPr>
          <w:rFonts w:cs="Times New Roman"/>
          <w:color w:val="000000"/>
          <w:szCs w:val="24"/>
          <w:shd w:val="clear" w:color="auto" w:fill="FFFFFF"/>
        </w:rPr>
        <w:t xml:space="preserve">airborne </w:t>
      </w:r>
      <w:r w:rsidRPr="00CE4331">
        <w:rPr>
          <w:rFonts w:cs="Times New Roman"/>
          <w:color w:val="000000"/>
          <w:szCs w:val="24"/>
          <w:shd w:val="clear" w:color="auto" w:fill="FFFFFF"/>
        </w:rPr>
        <w:t>pollen concentration</w:t>
      </w:r>
      <w:r w:rsidR="00AA6330">
        <w:rPr>
          <w:rFonts w:cs="Times New Roman"/>
          <w:color w:val="000000"/>
          <w:szCs w:val="24"/>
          <w:shd w:val="clear" w:color="auto" w:fill="FFFFFF"/>
        </w:rPr>
        <w:t>s</w:t>
      </w:r>
      <w:r w:rsidR="007E022A">
        <w:rPr>
          <w:rFonts w:cs="Times New Roman"/>
          <w:color w:val="000000"/>
          <w:szCs w:val="24"/>
          <w:shd w:val="clear" w:color="auto" w:fill="FFFFFF"/>
        </w:rPr>
        <w:t xml:space="preserve"> between two periods for nine climate regions</w:t>
      </w:r>
      <w:r w:rsidR="00FB6437">
        <w:rPr>
          <w:rFonts w:cs="Times New Roman"/>
          <w:color w:val="000000"/>
          <w:szCs w:val="24"/>
          <w:shd w:val="clear" w:color="auto" w:fill="FFFFFF"/>
        </w:rPr>
        <w:t xml:space="preserve"> of </w:t>
      </w:r>
      <w:r w:rsidR="00FB6437">
        <w:rPr>
          <w:rFonts w:cs="Times New Roman"/>
          <w:kern w:val="0"/>
          <w:szCs w:val="24"/>
        </w:rPr>
        <w:t>contiguous US</w:t>
      </w:r>
      <w:r w:rsidRPr="00CE4331">
        <w:rPr>
          <w:rFonts w:cs="Times New Roman"/>
          <w:color w:val="000000"/>
          <w:szCs w:val="24"/>
          <w:shd w:val="clear" w:color="auto" w:fill="FFFFFF"/>
        </w:rPr>
        <w:t xml:space="preserve">. The red values indicate that </w:t>
      </w:r>
      <w:r w:rsidR="00AA6330" w:rsidRPr="00CE4331">
        <w:rPr>
          <w:rFonts w:cs="Times New Roman"/>
          <w:color w:val="000000"/>
          <w:szCs w:val="24"/>
          <w:shd w:val="clear" w:color="auto" w:fill="FFFFFF"/>
        </w:rPr>
        <w:t>th</w:t>
      </w:r>
      <w:r w:rsidR="00AA6330">
        <w:rPr>
          <w:rFonts w:cs="Times New Roman"/>
          <w:color w:val="000000"/>
          <w:szCs w:val="24"/>
          <w:shd w:val="clear" w:color="auto" w:fill="FFFFFF"/>
        </w:rPr>
        <w:t>e</w:t>
      </w:r>
      <w:r w:rsidR="00AA6330" w:rsidRPr="00CE4331">
        <w:rPr>
          <w:rFonts w:cs="Times New Roman"/>
          <w:color w:val="000000"/>
          <w:szCs w:val="24"/>
          <w:shd w:val="clear" w:color="auto" w:fill="FFFFFF"/>
        </w:rPr>
        <w:t xml:space="preserve"> </w:t>
      </w:r>
      <w:r w:rsidRPr="00CE4331">
        <w:rPr>
          <w:rFonts w:cs="Times New Roman"/>
          <w:color w:val="000000"/>
          <w:szCs w:val="24"/>
          <w:shd w:val="clear" w:color="auto" w:fill="FFFFFF"/>
        </w:rPr>
        <w:t xml:space="preserve">species in </w:t>
      </w:r>
      <w:r w:rsidR="00AA6330" w:rsidRPr="003B4259">
        <w:rPr>
          <w:rFonts w:cs="Times New Roman"/>
          <w:color w:val="000000"/>
          <w:szCs w:val="24"/>
          <w:shd w:val="clear" w:color="auto" w:fill="FFFFFF"/>
        </w:rPr>
        <w:t>th</w:t>
      </w:r>
      <w:r w:rsidR="00AA6330">
        <w:rPr>
          <w:rFonts w:cs="Times New Roman"/>
          <w:color w:val="000000"/>
          <w:szCs w:val="24"/>
          <w:shd w:val="clear" w:color="auto" w:fill="FFFFFF"/>
        </w:rPr>
        <w:t>o</w:t>
      </w:r>
      <w:r w:rsidR="00AA6330" w:rsidRPr="003B4259">
        <w:rPr>
          <w:rFonts w:cs="Times New Roman"/>
          <w:color w:val="000000"/>
          <w:szCs w:val="24"/>
          <w:shd w:val="clear" w:color="auto" w:fill="FFFFFF"/>
        </w:rPr>
        <w:t xml:space="preserve">se </w:t>
      </w:r>
      <w:r w:rsidR="00442D28" w:rsidRPr="003B4259">
        <w:rPr>
          <w:rFonts w:cs="Times New Roman"/>
          <w:color w:val="000000"/>
          <w:szCs w:val="24"/>
          <w:shd w:val="clear" w:color="auto" w:fill="FFFFFF"/>
        </w:rPr>
        <w:t>regions</w:t>
      </w:r>
      <w:r w:rsidRPr="00CE4331">
        <w:rPr>
          <w:rFonts w:cs="Times New Roman"/>
          <w:color w:val="000000"/>
          <w:szCs w:val="24"/>
          <w:shd w:val="clear" w:color="auto" w:fill="FFFFFF"/>
        </w:rPr>
        <w:t xml:space="preserve"> </w:t>
      </w:r>
      <w:r w:rsidR="00AA6330" w:rsidRPr="00CE4331">
        <w:rPr>
          <w:rFonts w:cs="Times New Roman"/>
          <w:color w:val="000000"/>
          <w:szCs w:val="24"/>
          <w:shd w:val="clear" w:color="auto" w:fill="FFFFFF"/>
        </w:rPr>
        <w:t>var</w:t>
      </w:r>
      <w:r w:rsidR="00AA6330">
        <w:rPr>
          <w:rFonts w:cs="Times New Roman"/>
          <w:color w:val="000000"/>
          <w:szCs w:val="24"/>
          <w:shd w:val="clear" w:color="auto" w:fill="FFFFFF"/>
        </w:rPr>
        <w:t xml:space="preserve">y </w:t>
      </w:r>
      <w:r w:rsidRPr="00CE4331">
        <w:rPr>
          <w:rFonts w:cs="Times New Roman"/>
          <w:color w:val="000000"/>
          <w:szCs w:val="24"/>
          <w:shd w:val="clear" w:color="auto" w:fill="FFFFFF"/>
        </w:rPr>
        <w:t>significant</w:t>
      </w:r>
      <w:r w:rsidR="00AA6330">
        <w:rPr>
          <w:rFonts w:cs="Times New Roman"/>
          <w:color w:val="000000"/>
          <w:szCs w:val="24"/>
          <w:shd w:val="clear" w:color="auto" w:fill="FFFFFF"/>
        </w:rPr>
        <w:t>ly</w:t>
      </w:r>
      <w:r w:rsidRPr="00CE4331">
        <w:rPr>
          <w:rFonts w:cs="Times New Roman"/>
          <w:color w:val="000000"/>
          <w:szCs w:val="24"/>
          <w:shd w:val="clear" w:color="auto" w:fill="FFFFFF"/>
        </w:rPr>
        <w:t xml:space="preserve"> over time</w:t>
      </w:r>
      <w:r w:rsidR="008C5183">
        <w:rPr>
          <w:rFonts w:cs="Times New Roman" w:hint="eastAsia"/>
          <w:color w:val="000000"/>
          <w:szCs w:val="24"/>
          <w:shd w:val="clear" w:color="auto" w:fill="FFFFFF"/>
        </w:rPr>
        <w:t xml:space="preserve"> </w:t>
      </w:r>
      <w:r w:rsidR="008C5183">
        <w:rPr>
          <w:rFonts w:cs="Times New Roman"/>
          <w:color w:val="000000"/>
          <w:szCs w:val="24"/>
          <w:shd w:val="clear" w:color="auto" w:fill="FFFFFF"/>
        </w:rPr>
        <w:t>(using t-test)</w:t>
      </w:r>
      <w:r w:rsidRPr="00CE4331">
        <w:rPr>
          <w:rFonts w:cs="Times New Roman"/>
          <w:color w:val="000000"/>
          <w:szCs w:val="24"/>
          <w:shd w:val="clear" w:color="auto" w:fill="FFFFFF"/>
        </w:rPr>
        <w:t>.</w:t>
      </w:r>
      <w:r w:rsidR="008C5183">
        <w:rPr>
          <w:rFonts w:cs="Times New Roman" w:hint="eastAsia"/>
          <w:color w:val="000000"/>
          <w:szCs w:val="24"/>
          <w:shd w:val="clear" w:color="auto" w:fill="FFFFFF"/>
        </w:rPr>
        <w:t xml:space="preserve"> </w:t>
      </w:r>
      <w:r w:rsidR="008C5183">
        <w:rPr>
          <w:rFonts w:cs="Times New Roman"/>
          <w:color w:val="000000"/>
          <w:szCs w:val="24"/>
          <w:shd w:val="clear" w:color="auto" w:fill="FFFFFF"/>
        </w:rPr>
        <w:t xml:space="preserve">Those five species are all found varying </w:t>
      </w:r>
      <w:r w:rsidR="008C5183" w:rsidRPr="00CE4331">
        <w:rPr>
          <w:rFonts w:cs="Times New Roman"/>
          <w:color w:val="000000"/>
          <w:szCs w:val="24"/>
          <w:shd w:val="clear" w:color="auto" w:fill="FFFFFF"/>
        </w:rPr>
        <w:t>significant</w:t>
      </w:r>
      <w:r w:rsidR="008C5183">
        <w:rPr>
          <w:rFonts w:cs="Times New Roman"/>
          <w:color w:val="000000"/>
          <w:szCs w:val="24"/>
          <w:shd w:val="clear" w:color="auto" w:fill="FFFFFF"/>
        </w:rPr>
        <w:t xml:space="preserve">ly in Northeast Region. Artemisia, Betula and Gramineae are found varying </w:t>
      </w:r>
      <w:r w:rsidR="008C5183" w:rsidRPr="00CE4331">
        <w:rPr>
          <w:rFonts w:cs="Times New Roman"/>
          <w:color w:val="000000"/>
          <w:szCs w:val="24"/>
          <w:shd w:val="clear" w:color="auto" w:fill="FFFFFF"/>
        </w:rPr>
        <w:t>significant</w:t>
      </w:r>
      <w:r w:rsidR="008C5183">
        <w:rPr>
          <w:rFonts w:cs="Times New Roman"/>
          <w:color w:val="000000"/>
          <w:szCs w:val="24"/>
          <w:shd w:val="clear" w:color="auto" w:fill="FFFFFF"/>
        </w:rPr>
        <w:t xml:space="preserve">ly in West Region. </w:t>
      </w:r>
      <w:r w:rsidR="00326619">
        <w:rPr>
          <w:rFonts w:cs="Times New Roman"/>
          <w:color w:val="000000"/>
          <w:szCs w:val="24"/>
          <w:shd w:val="clear" w:color="auto" w:fill="FFFFFF"/>
        </w:rPr>
        <w:fldChar w:fldCharType="begin"/>
      </w:r>
      <w:r w:rsidR="00326619">
        <w:rPr>
          <w:rFonts w:cs="Times New Roman"/>
          <w:color w:val="000000"/>
          <w:szCs w:val="24"/>
          <w:shd w:val="clear" w:color="auto" w:fill="FFFFFF"/>
        </w:rPr>
        <w:instrText xml:space="preserve"> REF _Ref379473210 \h </w:instrText>
      </w:r>
      <w:r w:rsidR="00326619">
        <w:rPr>
          <w:rFonts w:cs="Times New Roman"/>
          <w:color w:val="000000"/>
          <w:szCs w:val="24"/>
          <w:shd w:val="clear" w:color="auto" w:fill="FFFFFF"/>
        </w:rPr>
      </w:r>
      <w:r w:rsidR="00326619">
        <w:rPr>
          <w:rFonts w:cs="Times New Roman"/>
          <w:color w:val="000000"/>
          <w:szCs w:val="24"/>
          <w:shd w:val="clear" w:color="auto" w:fill="FFFFFF"/>
        </w:rPr>
        <w:fldChar w:fldCharType="separate"/>
      </w:r>
      <w:r w:rsidR="00326619">
        <w:t xml:space="preserve">Figure </w:t>
      </w:r>
      <w:r w:rsidR="00326619">
        <w:rPr>
          <w:noProof/>
        </w:rPr>
        <w:t>20</w:t>
      </w:r>
      <w:r w:rsidR="00326619">
        <w:rPr>
          <w:rFonts w:cs="Times New Roman"/>
          <w:color w:val="000000"/>
          <w:szCs w:val="24"/>
          <w:shd w:val="clear" w:color="auto" w:fill="FFFFFF"/>
        </w:rPr>
        <w:fldChar w:fldCharType="end"/>
      </w:r>
      <w:r w:rsidR="00326619">
        <w:rPr>
          <w:rFonts w:cs="Times New Roman"/>
          <w:color w:val="000000"/>
          <w:szCs w:val="24"/>
          <w:shd w:val="clear" w:color="auto" w:fill="FFFFFF"/>
        </w:rPr>
        <w:t xml:space="preserve"> </w:t>
      </w:r>
      <w:r w:rsidR="00175A90">
        <w:rPr>
          <w:rFonts w:cs="Times New Roman"/>
          <w:color w:val="000000"/>
          <w:szCs w:val="24"/>
          <w:shd w:val="clear" w:color="auto" w:fill="FFFFFF"/>
        </w:rPr>
        <w:t xml:space="preserve">is the heat map that </w:t>
      </w:r>
      <w:commentRangeStart w:id="39"/>
      <w:r w:rsidR="003308B6">
        <w:rPr>
          <w:rFonts w:cs="Times New Roman"/>
          <w:color w:val="000000"/>
          <w:szCs w:val="24"/>
          <w:shd w:val="clear" w:color="auto" w:fill="FFFFFF"/>
        </w:rPr>
        <w:t xml:space="preserve">shows </w:t>
      </w:r>
      <w:r w:rsidR="003308B6">
        <w:rPr>
          <w:rFonts w:cs="Times New Roman"/>
          <w:szCs w:val="24"/>
        </w:rPr>
        <w:t xml:space="preserve">trend of the mean daily concentrations </w:t>
      </w:r>
      <w:commentRangeEnd w:id="39"/>
      <w:r w:rsidR="00731D2C">
        <w:rPr>
          <w:rStyle w:val="ae"/>
        </w:rPr>
        <w:commentReference w:id="39"/>
      </w:r>
      <w:r w:rsidR="003308B6">
        <w:rPr>
          <w:rFonts w:cs="Times New Roman"/>
          <w:szCs w:val="24"/>
        </w:rPr>
        <w:t>of pollen of five species in nine climate regions of CONUS. The values shown in heat map are the standardized logarithmic values. Larger values are redder, indicating great increasing of daily concentrations in the second year period (2003-2010). Smaller values are greener, indicating great decreasing of daily concentrations in the second year period (2003-2010).Blue box shows that the there is no data in that region for that species in period 1994-2000.</w:t>
      </w:r>
    </w:p>
    <w:p w:rsidR="003308B6" w:rsidRDefault="003308B6" w:rsidP="008C5183">
      <w:pPr>
        <w:spacing w:line="480" w:lineRule="auto"/>
        <w:ind w:firstLine="420"/>
        <w:rPr>
          <w:rFonts w:cs="Times New Roman"/>
          <w:color w:val="000000"/>
          <w:szCs w:val="24"/>
          <w:shd w:val="clear" w:color="auto" w:fill="FFFFFF"/>
        </w:rPr>
      </w:pPr>
      <w:r>
        <w:rPr>
          <w:rFonts w:cs="Times New Roman"/>
          <w:szCs w:val="24"/>
        </w:rPr>
        <w:lastRenderedPageBreak/>
        <w:t xml:space="preserve">The mean daily </w:t>
      </w:r>
      <w:r w:rsidR="00F95335">
        <w:rPr>
          <w:rFonts w:cs="Times New Roman"/>
          <w:szCs w:val="24"/>
        </w:rPr>
        <w:t xml:space="preserve">pollen </w:t>
      </w:r>
      <w:r>
        <w:rPr>
          <w:rFonts w:cs="Times New Roman"/>
          <w:szCs w:val="24"/>
        </w:rPr>
        <w:t xml:space="preserve">concentration </w:t>
      </w:r>
      <w:r w:rsidR="00F95335">
        <w:rPr>
          <w:rFonts w:cs="Times New Roman"/>
          <w:szCs w:val="24"/>
        </w:rPr>
        <w:t xml:space="preserve">pollen </w:t>
      </w:r>
      <w:r>
        <w:rPr>
          <w:rFonts w:cs="Times New Roman"/>
          <w:szCs w:val="24"/>
        </w:rPr>
        <w:t xml:space="preserve">of Quercus </w:t>
      </w:r>
      <w:r w:rsidR="00F95335">
        <w:rPr>
          <w:rFonts w:cs="Times New Roman"/>
          <w:szCs w:val="24"/>
        </w:rPr>
        <w:t>increased</w:t>
      </w:r>
      <w:r>
        <w:rPr>
          <w:rFonts w:cs="Times New Roman"/>
          <w:szCs w:val="24"/>
        </w:rPr>
        <w:t xml:space="preserve"> </w:t>
      </w:r>
      <w:r w:rsidR="00F95335">
        <w:rPr>
          <w:rFonts w:cs="Times New Roman"/>
          <w:szCs w:val="24"/>
        </w:rPr>
        <w:t>significantly</w:t>
      </w:r>
      <w:r>
        <w:rPr>
          <w:rFonts w:cs="Times New Roman"/>
          <w:szCs w:val="24"/>
        </w:rPr>
        <w:t xml:space="preserve"> almost all the nine climate region except </w:t>
      </w:r>
      <w:proofErr w:type="spellStart"/>
      <w:r w:rsidR="00F95335">
        <w:rPr>
          <w:rFonts w:cs="Times New Roman"/>
          <w:szCs w:val="24"/>
        </w:rPr>
        <w:t>Westnorthcentral</w:t>
      </w:r>
      <w:proofErr w:type="spellEnd"/>
      <w:r>
        <w:rPr>
          <w:rFonts w:cs="Times New Roman"/>
          <w:szCs w:val="24"/>
        </w:rPr>
        <w:t xml:space="preserve"> </w:t>
      </w:r>
      <w:r w:rsidR="00F95335">
        <w:rPr>
          <w:rFonts w:cs="Times New Roman"/>
          <w:szCs w:val="24"/>
        </w:rPr>
        <w:t>Region. The</w:t>
      </w:r>
      <w:r>
        <w:rPr>
          <w:rFonts w:cs="Times New Roman"/>
          <w:szCs w:val="24"/>
        </w:rPr>
        <w:t xml:space="preserve"> Northeast and Northwest suffer the most distinct increasing which </w:t>
      </w:r>
      <w:proofErr w:type="gramStart"/>
      <w:r>
        <w:rPr>
          <w:rFonts w:cs="Times New Roman"/>
          <w:szCs w:val="24"/>
        </w:rPr>
        <w:t>have</w:t>
      </w:r>
      <w:proofErr w:type="gramEnd"/>
      <w:r>
        <w:rPr>
          <w:rFonts w:cs="Times New Roman"/>
          <w:szCs w:val="24"/>
        </w:rPr>
        <w:t xml:space="preserve"> the value 0.55 and 0.54.The Gramineae show a similar </w:t>
      </w:r>
      <w:r w:rsidR="00F95335">
        <w:rPr>
          <w:rFonts w:cs="Times New Roman"/>
          <w:szCs w:val="24"/>
        </w:rPr>
        <w:t>situation. but</w:t>
      </w:r>
      <w:r>
        <w:rPr>
          <w:rFonts w:cs="Times New Roman"/>
          <w:szCs w:val="24"/>
        </w:rPr>
        <w:t xml:space="preserve"> the concentration in West Region drops </w:t>
      </w:r>
      <w:r w:rsidR="00F95335">
        <w:rPr>
          <w:rFonts w:cs="Times New Roman"/>
          <w:szCs w:val="24"/>
        </w:rPr>
        <w:t>significantly</w:t>
      </w:r>
      <w:r>
        <w:rPr>
          <w:rFonts w:cs="Times New Roman"/>
          <w:szCs w:val="24"/>
        </w:rPr>
        <w:t>, while the concentration in South Region increased which has the value 0.9(</w:t>
      </w:r>
      <w:r w:rsidR="00F95335">
        <w:rPr>
          <w:rFonts w:cs="Times New Roman"/>
          <w:szCs w:val="24"/>
        </w:rPr>
        <w:t xml:space="preserve">5.6 </w:t>
      </w:r>
      <w:r>
        <w:rPr>
          <w:rFonts w:cs="Times New Roman"/>
          <w:szCs w:val="24"/>
        </w:rPr>
        <w:t>times higher).</w:t>
      </w:r>
      <w:r w:rsidR="00F95335">
        <w:rPr>
          <w:rFonts w:cs="Times New Roman"/>
          <w:szCs w:val="24"/>
        </w:rPr>
        <w:t xml:space="preserve">The pollen concentration of Betula increased in Central Northeast central and Southeast, in other regions, the pollen concentration of Betula </w:t>
      </w:r>
      <w:r w:rsidR="00670A3E">
        <w:rPr>
          <w:rFonts w:cs="Times New Roman"/>
          <w:szCs w:val="24"/>
        </w:rPr>
        <w:t>decreased. For</w:t>
      </w:r>
      <w:r w:rsidR="00F95335">
        <w:rPr>
          <w:rFonts w:cs="Times New Roman"/>
          <w:szCs w:val="24"/>
        </w:rPr>
        <w:t xml:space="preserve"> </w:t>
      </w:r>
      <w:r w:rsidR="00670A3E">
        <w:rPr>
          <w:rFonts w:cs="Times New Roman"/>
          <w:szCs w:val="24"/>
        </w:rPr>
        <w:t>Artemisia, the</w:t>
      </w:r>
      <w:r w:rsidR="00F95335">
        <w:rPr>
          <w:rFonts w:cs="Times New Roman"/>
          <w:szCs w:val="24"/>
        </w:rPr>
        <w:t xml:space="preserve"> pollen concentrations slightly </w:t>
      </w:r>
      <w:proofErr w:type="gramStart"/>
      <w:r w:rsidR="00F95335">
        <w:rPr>
          <w:rFonts w:cs="Times New Roman"/>
          <w:szCs w:val="24"/>
        </w:rPr>
        <w:t>increased ,comparing</w:t>
      </w:r>
      <w:proofErr w:type="gramEnd"/>
      <w:r w:rsidR="00F95335">
        <w:rPr>
          <w:rFonts w:cs="Times New Roman"/>
          <w:szCs w:val="24"/>
        </w:rPr>
        <w:t xml:space="preserve"> to other species, only in Northwest and Southwest. For Ambrosia, the pollen concentration increased dramatically in South and West region with values 0.71(3.14 times higher)) and 0.65 (2.79 times higher).</w:t>
      </w:r>
    </w:p>
    <w:p w:rsidR="00185763" w:rsidRPr="008C5183" w:rsidRDefault="00185763">
      <w:pPr>
        <w:spacing w:line="480" w:lineRule="auto"/>
        <w:ind w:firstLine="420"/>
        <w:rPr>
          <w:rFonts w:cs="Times New Roman"/>
          <w:color w:val="000000"/>
          <w:szCs w:val="24"/>
          <w:shd w:val="clear" w:color="auto" w:fill="FFFFFF"/>
        </w:rPr>
      </w:pPr>
    </w:p>
    <w:p w:rsidR="00222E77" w:rsidRDefault="00222E77">
      <w:pPr>
        <w:spacing w:beforeLines="96" w:before="230" w:afterLines="120" w:after="288" w:line="480" w:lineRule="auto"/>
        <w:ind w:firstLine="720"/>
        <w:rPr>
          <w:rFonts w:cs="Times New Roman"/>
          <w:color w:val="000000"/>
          <w:szCs w:val="24"/>
          <w:shd w:val="clear" w:color="auto" w:fill="FFFFFF"/>
        </w:rPr>
      </w:pPr>
    </w:p>
    <w:p w:rsidR="00D324FF" w:rsidRDefault="00524BD0" w:rsidP="009568FF">
      <w:pPr>
        <w:pStyle w:val="2"/>
        <w:ind w:firstLine="630"/>
      </w:pPr>
      <w:r w:rsidRPr="00524BD0">
        <w:t>Exposures to Pollen</w:t>
      </w:r>
    </w:p>
    <w:p w:rsidR="00135ACE" w:rsidRPr="009A45A0" w:rsidRDefault="009A45A0" w:rsidP="00B874A0">
      <w:pPr>
        <w:spacing w:line="480" w:lineRule="auto"/>
        <w:ind w:firstLine="420"/>
        <w:rPr>
          <w:rFonts w:cs="Times New Roman"/>
          <w:color w:val="000000"/>
          <w:szCs w:val="24"/>
          <w:shd w:val="clear" w:color="auto" w:fill="FFFFFF"/>
        </w:rPr>
      </w:pPr>
      <w:r w:rsidRPr="00B874A0">
        <w:rPr>
          <w:rFonts w:eastAsia="黑体" w:cs="Times New Roman"/>
          <w:color w:val="000000"/>
          <w:szCs w:val="24"/>
          <w:shd w:val="clear" w:color="auto" w:fill="FFFFFF"/>
        </w:rPr>
        <w:t xml:space="preserve">Since the inhalation is the dominant route of </w:t>
      </w:r>
      <w:proofErr w:type="spellStart"/>
      <w:r w:rsidRPr="00B874A0">
        <w:rPr>
          <w:rFonts w:eastAsia="黑体" w:cs="Times New Roman"/>
          <w:color w:val="000000"/>
          <w:szCs w:val="24"/>
          <w:shd w:val="clear" w:color="auto" w:fill="FFFFFF"/>
        </w:rPr>
        <w:t>exposure</w:t>
      </w:r>
      <w:r w:rsidR="008E1B55">
        <w:rPr>
          <w:rFonts w:eastAsia="黑体" w:cs="Times New Roman"/>
          <w:color w:val="000000"/>
          <w:szCs w:val="24"/>
          <w:shd w:val="clear" w:color="auto" w:fill="FFFFFF"/>
        </w:rPr>
        <w:t>S</w:t>
      </w:r>
      <w:proofErr w:type="spellEnd"/>
      <w:r w:rsidRPr="00B874A0">
        <w:rPr>
          <w:rFonts w:eastAsia="黑体" w:cs="Times New Roman"/>
          <w:color w:val="000000"/>
          <w:szCs w:val="24"/>
          <w:shd w:val="clear" w:color="auto" w:fill="FFFFFF"/>
        </w:rPr>
        <w:t xml:space="preserve"> in the three route</w:t>
      </w:r>
      <w:r>
        <w:rPr>
          <w:rFonts w:eastAsia="黑体" w:cs="Times New Roman"/>
          <w:color w:val="000000"/>
          <w:szCs w:val="24"/>
          <w:shd w:val="clear" w:color="auto" w:fill="FFFFFF"/>
        </w:rPr>
        <w:t>s</w:t>
      </w:r>
      <w:r w:rsidRPr="00B874A0">
        <w:rPr>
          <w:rFonts w:eastAsia="黑体" w:cs="Times New Roman"/>
          <w:color w:val="000000"/>
          <w:szCs w:val="24"/>
          <w:shd w:val="clear" w:color="auto" w:fill="FFFFFF"/>
        </w:rPr>
        <w:t>.</w:t>
      </w:r>
      <w:r>
        <w:rPr>
          <w:rFonts w:eastAsia="黑体" w:cs="Times New Roman"/>
          <w:color w:val="000000"/>
          <w:szCs w:val="24"/>
          <w:shd w:val="clear" w:color="auto" w:fill="FFFFFF"/>
        </w:rPr>
        <w:t xml:space="preserve"> </w:t>
      </w:r>
      <w:proofErr w:type="gramStart"/>
      <w:r w:rsidRPr="00B874A0">
        <w:rPr>
          <w:rFonts w:eastAsia="黑体" w:cs="Times New Roman"/>
          <w:color w:val="000000"/>
          <w:szCs w:val="24"/>
          <w:shd w:val="clear" w:color="auto" w:fill="FFFFFF"/>
        </w:rPr>
        <w:t>we</w:t>
      </w:r>
      <w:proofErr w:type="gramEnd"/>
      <w:r w:rsidRPr="00B874A0">
        <w:rPr>
          <w:rFonts w:eastAsia="黑体" w:cs="Times New Roman"/>
          <w:color w:val="000000"/>
          <w:szCs w:val="24"/>
          <w:shd w:val="clear" w:color="auto" w:fill="FFFFFF"/>
        </w:rPr>
        <w:t xml:space="preserve"> consider pollen intakes through inhalation route in this chapter.</w:t>
      </w:r>
      <w:r w:rsidR="00ED1E96">
        <w:rPr>
          <w:rFonts w:eastAsia="黑体" w:cs="Times New Roman"/>
          <w:color w:val="000000"/>
          <w:szCs w:val="24"/>
          <w:shd w:val="clear" w:color="auto" w:fill="FFFFFF"/>
        </w:rPr>
        <w:t xml:space="preserve"> </w:t>
      </w:r>
      <w:r w:rsidRPr="00B874A0">
        <w:rPr>
          <w:rFonts w:eastAsia="黑体" w:cs="Times New Roman"/>
          <w:color w:val="000000"/>
          <w:szCs w:val="24"/>
          <w:shd w:val="clear" w:color="auto" w:fill="FFFFFF"/>
        </w:rPr>
        <w:fldChar w:fldCharType="begin"/>
      </w:r>
      <w:r w:rsidRPr="00B874A0">
        <w:rPr>
          <w:rFonts w:eastAsia="黑体" w:cs="Times New Roman"/>
          <w:color w:val="000000"/>
          <w:szCs w:val="24"/>
          <w:shd w:val="clear" w:color="auto" w:fill="FFFFFF"/>
        </w:rPr>
        <w:instrText xml:space="preserve"> REF _Ref375150270 \h  \* MERGEFORMAT </w:instrText>
      </w:r>
      <w:r w:rsidRPr="00B874A0">
        <w:rPr>
          <w:rFonts w:eastAsia="黑体" w:cs="Times New Roman"/>
          <w:color w:val="000000"/>
          <w:szCs w:val="24"/>
          <w:shd w:val="clear" w:color="auto" w:fill="FFFFFF"/>
        </w:rPr>
      </w:r>
      <w:r w:rsidRPr="00B874A0">
        <w:rPr>
          <w:rFonts w:eastAsia="黑体" w:cs="Times New Roman"/>
          <w:color w:val="000000"/>
          <w:szCs w:val="24"/>
          <w:shd w:val="clear" w:color="auto" w:fill="FFFFFF"/>
        </w:rPr>
        <w:fldChar w:fldCharType="separate"/>
      </w:r>
      <w:r w:rsidR="0008141F" w:rsidRPr="009A45A0">
        <w:rPr>
          <w:rFonts w:eastAsia="黑体" w:cs="Times New Roman"/>
          <w:color w:val="000000"/>
          <w:szCs w:val="24"/>
          <w:shd w:val="clear" w:color="auto" w:fill="FFFFFF"/>
        </w:rPr>
        <w:t>Figure 20</w:t>
      </w:r>
      <w:r w:rsidRPr="00B874A0">
        <w:rPr>
          <w:rFonts w:eastAsia="黑体" w:cs="Times New Roman"/>
          <w:color w:val="000000"/>
          <w:szCs w:val="24"/>
          <w:shd w:val="clear" w:color="auto" w:fill="FFFFFF"/>
        </w:rPr>
        <w:fldChar w:fldCharType="end"/>
      </w:r>
      <w:r w:rsidR="00D35B22" w:rsidRPr="009A45A0">
        <w:rPr>
          <w:rFonts w:eastAsia="黑体" w:cs="Times New Roman"/>
          <w:color w:val="000000"/>
          <w:szCs w:val="24"/>
          <w:shd w:val="clear" w:color="auto" w:fill="FFFFFF"/>
        </w:rPr>
        <w:t xml:space="preserve"> </w:t>
      </w:r>
      <w:r w:rsidR="000930FE" w:rsidRPr="009A45A0">
        <w:rPr>
          <w:rFonts w:eastAsia="黑体" w:cs="Times New Roman"/>
          <w:color w:val="000000"/>
          <w:szCs w:val="24"/>
          <w:shd w:val="clear" w:color="auto" w:fill="FFFFFF"/>
        </w:rPr>
        <w:t xml:space="preserve">to </w:t>
      </w:r>
      <w:r w:rsidRPr="00B874A0">
        <w:rPr>
          <w:rFonts w:eastAsia="黑体" w:cs="Times New Roman"/>
          <w:color w:val="000000"/>
          <w:szCs w:val="24"/>
          <w:shd w:val="clear" w:color="auto" w:fill="FFFFFF"/>
        </w:rPr>
        <w:fldChar w:fldCharType="begin"/>
      </w:r>
      <w:r w:rsidRPr="00B874A0">
        <w:rPr>
          <w:rFonts w:eastAsia="黑体" w:cs="Times New Roman"/>
          <w:color w:val="000000"/>
          <w:szCs w:val="24"/>
          <w:shd w:val="clear" w:color="auto" w:fill="FFFFFF"/>
        </w:rPr>
        <w:instrText xml:space="preserve"> REF _Ref375150284 \h  \* MERGEFORMAT </w:instrText>
      </w:r>
      <w:r w:rsidRPr="00B874A0">
        <w:rPr>
          <w:rFonts w:eastAsia="黑体" w:cs="Times New Roman"/>
          <w:color w:val="000000"/>
          <w:szCs w:val="24"/>
          <w:shd w:val="clear" w:color="auto" w:fill="FFFFFF"/>
        </w:rPr>
      </w:r>
      <w:r w:rsidRPr="00B874A0">
        <w:rPr>
          <w:rFonts w:eastAsia="黑体" w:cs="Times New Roman"/>
          <w:color w:val="000000"/>
          <w:szCs w:val="24"/>
          <w:shd w:val="clear" w:color="auto" w:fill="FFFFFF"/>
        </w:rPr>
        <w:fldChar w:fldCharType="separate"/>
      </w:r>
      <w:r w:rsidR="0008141F" w:rsidRPr="009A45A0">
        <w:rPr>
          <w:rFonts w:eastAsia="黑体" w:cs="Times New Roman"/>
          <w:color w:val="000000"/>
          <w:szCs w:val="24"/>
          <w:shd w:val="clear" w:color="auto" w:fill="FFFFFF"/>
        </w:rPr>
        <w:t>Figure 24</w:t>
      </w:r>
      <w:r w:rsidRPr="00B874A0">
        <w:rPr>
          <w:rFonts w:eastAsia="黑体" w:cs="Times New Roman"/>
          <w:color w:val="000000"/>
          <w:szCs w:val="24"/>
          <w:shd w:val="clear" w:color="auto" w:fill="FFFFFF"/>
        </w:rPr>
        <w:fldChar w:fldCharType="end"/>
      </w:r>
      <w:r w:rsidR="00522813" w:rsidRPr="009A45A0">
        <w:rPr>
          <w:rFonts w:eastAsia="黑体" w:cs="Times New Roman"/>
          <w:color w:val="000000"/>
          <w:szCs w:val="24"/>
          <w:shd w:val="clear" w:color="auto" w:fill="FFFFFF"/>
        </w:rPr>
        <w:t xml:space="preserve"> </w:t>
      </w:r>
      <w:r w:rsidR="00524BD0" w:rsidRPr="009A45A0">
        <w:rPr>
          <w:rFonts w:eastAsia="黑体" w:cs="Times New Roman"/>
          <w:color w:val="000000"/>
          <w:szCs w:val="24"/>
          <w:shd w:val="clear" w:color="auto" w:fill="FFFFFF"/>
        </w:rPr>
        <w:t xml:space="preserve">show the simulated cumulative probability of </w:t>
      </w:r>
      <w:r w:rsidR="008E1B55">
        <w:rPr>
          <w:rFonts w:eastAsia="黑体" w:cs="Times New Roman"/>
          <w:color w:val="000000"/>
          <w:szCs w:val="24"/>
          <w:shd w:val="clear" w:color="auto" w:fill="FFFFFF"/>
        </w:rPr>
        <w:t xml:space="preserve">individual </w:t>
      </w:r>
      <w:r w:rsidR="009E1F2E" w:rsidRPr="009A45A0">
        <w:rPr>
          <w:rFonts w:eastAsia="黑体" w:cs="Times New Roman"/>
          <w:color w:val="000000"/>
          <w:szCs w:val="24"/>
          <w:shd w:val="clear" w:color="auto" w:fill="FFFFFF"/>
        </w:rPr>
        <w:t xml:space="preserve">daily </w:t>
      </w:r>
      <w:r w:rsidR="008E1B55">
        <w:rPr>
          <w:rFonts w:eastAsia="黑体" w:cs="Times New Roman"/>
          <w:color w:val="000000"/>
          <w:szCs w:val="24"/>
          <w:shd w:val="clear" w:color="auto" w:fill="FFFFFF"/>
        </w:rPr>
        <w:t>inhalation intakes</w:t>
      </w:r>
      <w:r w:rsidR="008E1B55" w:rsidRPr="009A45A0">
        <w:rPr>
          <w:rFonts w:eastAsia="黑体" w:cs="Times New Roman"/>
          <w:color w:val="000000"/>
          <w:szCs w:val="24"/>
          <w:shd w:val="clear" w:color="auto" w:fill="FFFFFF"/>
        </w:rPr>
        <w:t xml:space="preserve"> </w:t>
      </w:r>
      <w:r w:rsidR="00524BD0" w:rsidRPr="009A45A0">
        <w:rPr>
          <w:rFonts w:eastAsia="黑体" w:cs="Times New Roman"/>
          <w:color w:val="000000"/>
          <w:szCs w:val="24"/>
          <w:shd w:val="clear" w:color="auto" w:fill="FFFFFF"/>
        </w:rPr>
        <w:t xml:space="preserve">to </w:t>
      </w:r>
      <w:r w:rsidR="000930FE" w:rsidRPr="009A45A0">
        <w:rPr>
          <w:rFonts w:eastAsia="黑体" w:cs="Times New Roman"/>
          <w:color w:val="000000"/>
          <w:szCs w:val="24"/>
          <w:shd w:val="clear" w:color="auto" w:fill="FFFFFF"/>
        </w:rPr>
        <w:t>pollen</w:t>
      </w:r>
      <w:r w:rsidR="00524BD0" w:rsidRPr="009A45A0">
        <w:rPr>
          <w:rFonts w:eastAsia="黑体" w:cs="Times New Roman"/>
          <w:color w:val="000000"/>
          <w:szCs w:val="24"/>
          <w:shd w:val="clear" w:color="auto" w:fill="FFFFFF"/>
        </w:rPr>
        <w:t xml:space="preserve"> </w:t>
      </w:r>
      <w:r w:rsidR="00AA6330" w:rsidRPr="009A45A0">
        <w:rPr>
          <w:rFonts w:eastAsia="黑体" w:cs="Times New Roman"/>
          <w:color w:val="000000"/>
          <w:szCs w:val="24"/>
          <w:shd w:val="clear" w:color="auto" w:fill="FFFFFF"/>
        </w:rPr>
        <w:t xml:space="preserve">via </w:t>
      </w:r>
      <w:r w:rsidR="000A4572" w:rsidRPr="009A45A0">
        <w:rPr>
          <w:rFonts w:eastAsia="黑体" w:cs="Times New Roman"/>
          <w:color w:val="000000"/>
          <w:szCs w:val="24"/>
          <w:shd w:val="clear" w:color="auto" w:fill="FFFFFF"/>
        </w:rPr>
        <w:t>the inhalation</w:t>
      </w:r>
      <w:r w:rsidR="00D557A7" w:rsidRPr="009A45A0">
        <w:rPr>
          <w:rFonts w:eastAsia="黑体" w:cs="Times New Roman"/>
          <w:color w:val="000000"/>
          <w:szCs w:val="24"/>
          <w:shd w:val="clear" w:color="auto" w:fill="FFFFFF"/>
        </w:rPr>
        <w:t xml:space="preserve"> route</w:t>
      </w:r>
      <w:r w:rsidR="00EC4B71" w:rsidRPr="009A45A0">
        <w:rPr>
          <w:rFonts w:eastAsia="黑体" w:cs="Times New Roman"/>
          <w:color w:val="000000"/>
          <w:szCs w:val="24"/>
          <w:shd w:val="clear" w:color="auto" w:fill="FFFFFF"/>
        </w:rPr>
        <w:t xml:space="preserve"> </w:t>
      </w:r>
      <w:r w:rsidR="009E1F2E" w:rsidRPr="009A45A0">
        <w:rPr>
          <w:rFonts w:eastAsia="黑体" w:cs="Times New Roman"/>
          <w:color w:val="000000"/>
          <w:szCs w:val="24"/>
          <w:shd w:val="clear" w:color="auto" w:fill="FFFFFF"/>
        </w:rPr>
        <w:t xml:space="preserve">for </w:t>
      </w:r>
      <w:r w:rsidR="00AE460E" w:rsidRPr="009A45A0">
        <w:rPr>
          <w:rFonts w:eastAsia="黑体" w:cs="Times New Roman"/>
          <w:color w:val="000000"/>
          <w:szCs w:val="24"/>
          <w:shd w:val="clear" w:color="auto" w:fill="FFFFFF"/>
        </w:rPr>
        <w:t xml:space="preserve">periods of </w:t>
      </w:r>
      <w:r w:rsidR="00EC4B71" w:rsidRPr="009A45A0">
        <w:rPr>
          <w:rFonts w:eastAsia="黑体" w:cs="Times New Roman"/>
          <w:color w:val="000000"/>
          <w:szCs w:val="24"/>
          <w:shd w:val="clear" w:color="auto" w:fill="FFFFFF"/>
        </w:rPr>
        <w:t xml:space="preserve">1994-2000 and </w:t>
      </w:r>
      <w:r w:rsidR="00DE7ACE" w:rsidRPr="009A45A0">
        <w:rPr>
          <w:rFonts w:eastAsia="黑体" w:cs="Times New Roman"/>
          <w:color w:val="000000"/>
          <w:szCs w:val="24"/>
          <w:shd w:val="clear" w:color="auto" w:fill="FFFFFF"/>
        </w:rPr>
        <w:t>2003</w:t>
      </w:r>
      <w:r w:rsidR="00EC4B71" w:rsidRPr="009A45A0">
        <w:rPr>
          <w:rFonts w:eastAsia="黑体" w:cs="Times New Roman"/>
          <w:color w:val="000000"/>
          <w:szCs w:val="24"/>
          <w:shd w:val="clear" w:color="auto" w:fill="FFFFFF"/>
        </w:rPr>
        <w:t>-2010</w:t>
      </w:r>
      <w:r w:rsidR="00D557A7" w:rsidRPr="009A45A0">
        <w:rPr>
          <w:rFonts w:eastAsia="黑体" w:cs="Times New Roman"/>
          <w:color w:val="000000"/>
          <w:szCs w:val="24"/>
          <w:shd w:val="clear" w:color="auto" w:fill="FFFFFF"/>
        </w:rPr>
        <w:t>.</w:t>
      </w:r>
      <w:r w:rsidR="001C5ED6" w:rsidRPr="009A45A0">
        <w:rPr>
          <w:rFonts w:eastAsia="黑体" w:cs="Times New Roman"/>
          <w:color w:val="000000"/>
          <w:szCs w:val="24"/>
          <w:shd w:val="clear" w:color="auto" w:fill="FFFFFF"/>
        </w:rPr>
        <w:t xml:space="preserve"> </w:t>
      </w:r>
      <w:r w:rsidR="009F05F7" w:rsidRPr="009A45A0">
        <w:rPr>
          <w:rFonts w:eastAsia="黑体" w:cs="Times New Roman"/>
          <w:color w:val="000000"/>
          <w:szCs w:val="24"/>
          <w:shd w:val="clear" w:color="auto" w:fill="FFFFFF"/>
        </w:rPr>
        <w:t xml:space="preserve">The median and range of the daily inhalation intakes of Ambrosia, Artemisia, Betula, Gramineae and Quercus are shown in </w:t>
      </w:r>
      <w:r w:rsidR="00222E77" w:rsidRPr="00B874A0">
        <w:rPr>
          <w:rFonts w:eastAsia="黑体" w:cs="Times New Roman"/>
          <w:color w:val="000000"/>
          <w:szCs w:val="24"/>
          <w:shd w:val="clear" w:color="auto" w:fill="FFFFFF"/>
        </w:rPr>
        <w:fldChar w:fldCharType="begin"/>
      </w:r>
      <w:r w:rsidR="009F05F7" w:rsidRPr="009A45A0">
        <w:rPr>
          <w:rFonts w:eastAsia="黑体" w:cs="Times New Roman"/>
          <w:color w:val="000000"/>
          <w:szCs w:val="24"/>
          <w:shd w:val="clear" w:color="auto" w:fill="FFFFFF"/>
        </w:rPr>
        <w:instrText xml:space="preserve"> REF _Ref378773933 \h </w:instrText>
      </w:r>
      <w:r>
        <w:rPr>
          <w:rFonts w:eastAsia="黑体" w:cs="Times New Roman"/>
          <w:color w:val="000000"/>
          <w:szCs w:val="24"/>
          <w:shd w:val="clear" w:color="auto" w:fill="FFFFFF"/>
        </w:rPr>
        <w:instrText xml:space="preserve"> \* MERGEFORMAT </w:instrText>
      </w:r>
      <w:r w:rsidR="00222E77" w:rsidRPr="00B874A0">
        <w:rPr>
          <w:rFonts w:eastAsia="黑体" w:cs="Times New Roman"/>
          <w:color w:val="000000"/>
          <w:szCs w:val="24"/>
          <w:shd w:val="clear" w:color="auto" w:fill="FFFFFF"/>
        </w:rPr>
      </w:r>
      <w:r w:rsidR="00222E77" w:rsidRPr="00B874A0">
        <w:rPr>
          <w:rFonts w:eastAsia="黑体" w:cs="Times New Roman"/>
          <w:color w:val="000000"/>
          <w:szCs w:val="24"/>
          <w:shd w:val="clear" w:color="auto" w:fill="FFFFFF"/>
        </w:rPr>
        <w:fldChar w:fldCharType="separate"/>
      </w:r>
      <w:r w:rsidR="0008141F" w:rsidRPr="00B874A0">
        <w:rPr>
          <w:rFonts w:eastAsia="黑体" w:cs="Times New Roman"/>
          <w:color w:val="000000"/>
          <w:szCs w:val="24"/>
          <w:shd w:val="clear" w:color="auto" w:fill="FFFFFF"/>
        </w:rPr>
        <w:t>Table 6</w:t>
      </w:r>
      <w:r w:rsidR="00222E77" w:rsidRPr="00B874A0">
        <w:rPr>
          <w:rFonts w:eastAsia="黑体" w:cs="Times New Roman"/>
          <w:color w:val="000000"/>
          <w:szCs w:val="24"/>
          <w:shd w:val="clear" w:color="auto" w:fill="FFFFFF"/>
        </w:rPr>
        <w:fldChar w:fldCharType="end"/>
      </w:r>
      <w:r w:rsidR="009F05F7" w:rsidRPr="009A45A0">
        <w:rPr>
          <w:rFonts w:eastAsia="黑体" w:cs="Times New Roman"/>
          <w:color w:val="000000"/>
          <w:szCs w:val="24"/>
          <w:shd w:val="clear" w:color="auto" w:fill="FFFFFF"/>
        </w:rPr>
        <w:t xml:space="preserve"> and </w:t>
      </w:r>
      <w:r w:rsidR="00222E77" w:rsidRPr="00B874A0">
        <w:rPr>
          <w:rFonts w:eastAsia="黑体" w:cs="Times New Roman"/>
          <w:color w:val="000000"/>
          <w:szCs w:val="24"/>
          <w:shd w:val="clear" w:color="auto" w:fill="FFFFFF"/>
        </w:rPr>
        <w:fldChar w:fldCharType="begin"/>
      </w:r>
      <w:r w:rsidR="009F05F7" w:rsidRPr="009A45A0">
        <w:rPr>
          <w:rFonts w:eastAsia="黑体" w:cs="Times New Roman"/>
          <w:color w:val="000000"/>
          <w:szCs w:val="24"/>
          <w:shd w:val="clear" w:color="auto" w:fill="FFFFFF"/>
        </w:rPr>
        <w:instrText xml:space="preserve"> REF _Ref378773935 \h </w:instrText>
      </w:r>
      <w:r>
        <w:rPr>
          <w:rFonts w:eastAsia="黑体" w:cs="Times New Roman"/>
          <w:color w:val="000000"/>
          <w:szCs w:val="24"/>
          <w:shd w:val="clear" w:color="auto" w:fill="FFFFFF"/>
        </w:rPr>
        <w:instrText xml:space="preserve"> \* MERGEFORMAT </w:instrText>
      </w:r>
      <w:r w:rsidR="00222E77" w:rsidRPr="00B874A0">
        <w:rPr>
          <w:rFonts w:eastAsia="黑体" w:cs="Times New Roman"/>
          <w:color w:val="000000"/>
          <w:szCs w:val="24"/>
          <w:shd w:val="clear" w:color="auto" w:fill="FFFFFF"/>
        </w:rPr>
      </w:r>
      <w:r w:rsidR="00222E77" w:rsidRPr="00B874A0">
        <w:rPr>
          <w:rFonts w:eastAsia="黑体" w:cs="Times New Roman"/>
          <w:color w:val="000000"/>
          <w:szCs w:val="24"/>
          <w:shd w:val="clear" w:color="auto" w:fill="FFFFFF"/>
        </w:rPr>
        <w:fldChar w:fldCharType="separate"/>
      </w:r>
      <w:r w:rsidR="0008141F" w:rsidRPr="00B874A0">
        <w:rPr>
          <w:rFonts w:eastAsia="黑体" w:cs="Times New Roman"/>
          <w:color w:val="000000"/>
          <w:szCs w:val="24"/>
          <w:shd w:val="clear" w:color="auto" w:fill="FFFFFF"/>
        </w:rPr>
        <w:t>Table 7</w:t>
      </w:r>
      <w:r w:rsidR="00222E77" w:rsidRPr="00B874A0">
        <w:rPr>
          <w:rFonts w:eastAsia="黑体" w:cs="Times New Roman"/>
          <w:color w:val="000000"/>
          <w:szCs w:val="24"/>
          <w:shd w:val="clear" w:color="auto" w:fill="FFFFFF"/>
        </w:rPr>
        <w:fldChar w:fldCharType="end"/>
      </w:r>
      <w:r w:rsidR="005C1D6D" w:rsidRPr="009A45A0">
        <w:rPr>
          <w:rFonts w:eastAsia="黑体" w:cs="Times New Roman"/>
          <w:color w:val="000000"/>
          <w:szCs w:val="24"/>
          <w:shd w:val="clear" w:color="auto" w:fill="FFFFFF"/>
        </w:rPr>
        <w:t xml:space="preserve"> for </w:t>
      </w:r>
      <w:r w:rsidR="00AE460E" w:rsidRPr="009A45A0">
        <w:rPr>
          <w:rFonts w:eastAsia="黑体" w:cs="Times New Roman"/>
          <w:color w:val="000000"/>
          <w:szCs w:val="24"/>
          <w:shd w:val="clear" w:color="auto" w:fill="FFFFFF"/>
        </w:rPr>
        <w:t xml:space="preserve">periods of </w:t>
      </w:r>
      <w:r w:rsidR="005C1D6D" w:rsidRPr="009A45A0">
        <w:rPr>
          <w:rFonts w:eastAsia="黑体" w:cs="Times New Roman"/>
          <w:color w:val="000000"/>
          <w:szCs w:val="24"/>
          <w:shd w:val="clear" w:color="auto" w:fill="FFFFFF"/>
        </w:rPr>
        <w:t xml:space="preserve">1994-2000 and </w:t>
      </w:r>
      <w:r w:rsidR="00DE7ACE" w:rsidRPr="009A45A0">
        <w:rPr>
          <w:rFonts w:eastAsia="黑体" w:cs="Times New Roman"/>
          <w:color w:val="000000"/>
          <w:szCs w:val="24"/>
          <w:shd w:val="clear" w:color="auto" w:fill="FFFFFF"/>
        </w:rPr>
        <w:t>2003</w:t>
      </w:r>
      <w:r w:rsidR="005C1D6D" w:rsidRPr="009A45A0">
        <w:rPr>
          <w:rFonts w:eastAsia="黑体" w:cs="Times New Roman"/>
          <w:color w:val="000000"/>
          <w:szCs w:val="24"/>
          <w:shd w:val="clear" w:color="auto" w:fill="FFFFFF"/>
        </w:rPr>
        <w:t>-2010, respectively</w:t>
      </w:r>
      <w:r w:rsidR="009F05F7" w:rsidRPr="009A45A0">
        <w:rPr>
          <w:rFonts w:eastAsia="黑体" w:cs="Times New Roman"/>
          <w:color w:val="000000"/>
          <w:szCs w:val="24"/>
          <w:shd w:val="clear" w:color="auto" w:fill="FFFFFF"/>
        </w:rPr>
        <w:t xml:space="preserve">. </w:t>
      </w:r>
      <w:r w:rsidR="001C5ED6" w:rsidRPr="009A45A0">
        <w:rPr>
          <w:rFonts w:eastAsia="黑体" w:cs="Times New Roman"/>
          <w:color w:val="000000"/>
          <w:szCs w:val="24"/>
          <w:shd w:val="clear" w:color="auto" w:fill="FFFFFF"/>
        </w:rPr>
        <w:t xml:space="preserve">The </w:t>
      </w:r>
      <w:r w:rsidR="00502D91" w:rsidRPr="009A45A0">
        <w:rPr>
          <w:rFonts w:eastAsia="黑体" w:cs="Times New Roman"/>
          <w:color w:val="000000"/>
          <w:szCs w:val="24"/>
          <w:shd w:val="clear" w:color="auto" w:fill="FFFFFF"/>
        </w:rPr>
        <w:t xml:space="preserve">descriptive statistics </w:t>
      </w:r>
      <w:r w:rsidR="00524BD0" w:rsidRPr="009A45A0">
        <w:rPr>
          <w:rFonts w:eastAsia="黑体" w:cs="Times New Roman"/>
          <w:color w:val="000000"/>
          <w:szCs w:val="24"/>
          <w:shd w:val="clear" w:color="auto" w:fill="FFFFFF"/>
        </w:rPr>
        <w:t xml:space="preserve">of the daily </w:t>
      </w:r>
      <w:r w:rsidR="00502D91" w:rsidRPr="009A45A0">
        <w:rPr>
          <w:rFonts w:eastAsia="黑体" w:cs="Times New Roman"/>
          <w:color w:val="000000"/>
          <w:szCs w:val="24"/>
          <w:shd w:val="clear" w:color="auto" w:fill="FFFFFF"/>
        </w:rPr>
        <w:t>inhalation</w:t>
      </w:r>
      <w:r w:rsidR="00522813" w:rsidRPr="009A45A0">
        <w:rPr>
          <w:rFonts w:eastAsia="黑体" w:cs="Times New Roman"/>
          <w:color w:val="000000"/>
          <w:szCs w:val="24"/>
          <w:shd w:val="clear" w:color="auto" w:fill="FFFFFF"/>
        </w:rPr>
        <w:t xml:space="preserve"> </w:t>
      </w:r>
      <w:r w:rsidR="00502D91" w:rsidRPr="009A45A0">
        <w:rPr>
          <w:rFonts w:eastAsia="黑体" w:cs="Times New Roman"/>
          <w:color w:val="000000"/>
          <w:szCs w:val="24"/>
          <w:shd w:val="clear" w:color="auto" w:fill="FFFFFF"/>
        </w:rPr>
        <w:t>intakes</w:t>
      </w:r>
      <w:r w:rsidR="00E639F8" w:rsidRPr="009A45A0">
        <w:rPr>
          <w:rFonts w:eastAsia="黑体" w:cs="Times New Roman"/>
          <w:color w:val="000000"/>
          <w:szCs w:val="24"/>
          <w:shd w:val="clear" w:color="auto" w:fill="FFFFFF"/>
        </w:rPr>
        <w:t xml:space="preserve"> (mean and standard deviation)</w:t>
      </w:r>
      <w:r w:rsidR="00524BD0" w:rsidRPr="009A45A0">
        <w:rPr>
          <w:rFonts w:eastAsia="黑体" w:cs="Times New Roman"/>
          <w:color w:val="000000"/>
          <w:szCs w:val="24"/>
          <w:shd w:val="clear" w:color="auto" w:fill="FFFFFF"/>
        </w:rPr>
        <w:t xml:space="preserve"> </w:t>
      </w:r>
      <w:r w:rsidR="00D557A7" w:rsidRPr="009A45A0">
        <w:rPr>
          <w:rFonts w:eastAsia="黑体" w:cs="Times New Roman"/>
          <w:color w:val="000000"/>
          <w:szCs w:val="24"/>
          <w:shd w:val="clear" w:color="auto" w:fill="FFFFFF"/>
        </w:rPr>
        <w:t xml:space="preserve">of </w:t>
      </w:r>
      <w:r w:rsidR="00D35B22" w:rsidRPr="00B874A0">
        <w:rPr>
          <w:rFonts w:eastAsia="黑体" w:cs="Times New Roman"/>
          <w:color w:val="000000"/>
          <w:szCs w:val="24"/>
          <w:shd w:val="clear" w:color="auto" w:fill="FFFFFF"/>
        </w:rPr>
        <w:t>Ambrosia, Artemisia, Betula, Gramineae</w:t>
      </w:r>
      <w:r w:rsidR="009E1F2E" w:rsidRPr="00B874A0">
        <w:rPr>
          <w:rFonts w:eastAsia="黑体" w:cs="Times New Roman"/>
          <w:color w:val="000000"/>
          <w:szCs w:val="24"/>
          <w:shd w:val="clear" w:color="auto" w:fill="FFFFFF"/>
        </w:rPr>
        <w:t xml:space="preserve">, and </w:t>
      </w:r>
      <w:r w:rsidR="00D35B22" w:rsidRPr="00B874A0">
        <w:rPr>
          <w:rFonts w:eastAsia="黑体" w:cs="Times New Roman"/>
          <w:color w:val="000000"/>
          <w:szCs w:val="24"/>
          <w:shd w:val="clear" w:color="auto" w:fill="FFFFFF"/>
        </w:rPr>
        <w:t xml:space="preserve">Quercus are shown in </w:t>
      </w:r>
      <w:r w:rsidR="00222E77" w:rsidRPr="00B874A0">
        <w:rPr>
          <w:rFonts w:eastAsia="黑体" w:cs="Times New Roman"/>
          <w:color w:val="000000"/>
          <w:szCs w:val="24"/>
          <w:shd w:val="clear" w:color="auto" w:fill="FFFFFF"/>
        </w:rPr>
        <w:fldChar w:fldCharType="begin"/>
      </w:r>
      <w:r w:rsidR="009F05F7" w:rsidRPr="009A45A0">
        <w:rPr>
          <w:rFonts w:eastAsia="黑体" w:cs="Times New Roman"/>
          <w:color w:val="000000"/>
          <w:szCs w:val="24"/>
          <w:shd w:val="clear" w:color="auto" w:fill="FFFFFF"/>
        </w:rPr>
        <w:instrText xml:space="preserve"> REF _Ref378889147 \h </w:instrText>
      </w:r>
      <w:r>
        <w:rPr>
          <w:rFonts w:eastAsia="黑体" w:cs="Times New Roman"/>
          <w:color w:val="000000"/>
          <w:szCs w:val="24"/>
          <w:shd w:val="clear" w:color="auto" w:fill="FFFFFF"/>
        </w:rPr>
        <w:instrText xml:space="preserve"> \* MERGEFORMAT </w:instrText>
      </w:r>
      <w:r w:rsidR="00222E77" w:rsidRPr="00B874A0">
        <w:rPr>
          <w:rFonts w:eastAsia="黑体" w:cs="Times New Roman"/>
          <w:color w:val="000000"/>
          <w:szCs w:val="24"/>
          <w:shd w:val="clear" w:color="auto" w:fill="FFFFFF"/>
        </w:rPr>
      </w:r>
      <w:r w:rsidR="00222E77" w:rsidRPr="00B874A0">
        <w:rPr>
          <w:rFonts w:eastAsia="黑体" w:cs="Times New Roman"/>
          <w:color w:val="000000"/>
          <w:szCs w:val="24"/>
          <w:shd w:val="clear" w:color="auto" w:fill="FFFFFF"/>
        </w:rPr>
        <w:fldChar w:fldCharType="separate"/>
      </w:r>
      <w:r w:rsidR="0008141F" w:rsidRPr="00B874A0">
        <w:rPr>
          <w:rFonts w:eastAsia="黑体" w:cs="Times New Roman"/>
          <w:color w:val="000000"/>
          <w:szCs w:val="24"/>
          <w:shd w:val="clear" w:color="auto" w:fill="FFFFFF"/>
        </w:rPr>
        <w:t>Table 8</w:t>
      </w:r>
      <w:r w:rsidR="00222E77" w:rsidRPr="00B874A0">
        <w:rPr>
          <w:rFonts w:eastAsia="黑体" w:cs="Times New Roman"/>
          <w:color w:val="000000"/>
          <w:szCs w:val="24"/>
          <w:shd w:val="clear" w:color="auto" w:fill="FFFFFF"/>
        </w:rPr>
        <w:fldChar w:fldCharType="end"/>
      </w:r>
      <w:r w:rsidR="009F05F7" w:rsidRPr="009A45A0">
        <w:rPr>
          <w:rFonts w:eastAsia="黑体" w:cs="Times New Roman"/>
          <w:color w:val="000000"/>
          <w:szCs w:val="24"/>
          <w:shd w:val="clear" w:color="auto" w:fill="FFFFFF"/>
        </w:rPr>
        <w:t xml:space="preserve"> </w:t>
      </w:r>
      <w:r w:rsidR="00E639F8" w:rsidRPr="009A45A0">
        <w:rPr>
          <w:rFonts w:eastAsia="黑体" w:cs="Times New Roman"/>
          <w:color w:val="000000"/>
          <w:szCs w:val="24"/>
          <w:shd w:val="clear" w:color="auto" w:fill="FFFFFF"/>
        </w:rPr>
        <w:t xml:space="preserve">and </w:t>
      </w:r>
      <w:r w:rsidR="00222E77" w:rsidRPr="00B874A0">
        <w:rPr>
          <w:rFonts w:eastAsia="黑体" w:cs="Times New Roman"/>
          <w:color w:val="000000"/>
          <w:szCs w:val="24"/>
          <w:shd w:val="clear" w:color="auto" w:fill="FFFFFF"/>
        </w:rPr>
        <w:fldChar w:fldCharType="begin"/>
      </w:r>
      <w:r w:rsidR="009F05F7" w:rsidRPr="009A45A0">
        <w:rPr>
          <w:rFonts w:eastAsia="黑体" w:cs="Times New Roman"/>
          <w:color w:val="000000"/>
          <w:szCs w:val="24"/>
          <w:shd w:val="clear" w:color="auto" w:fill="FFFFFF"/>
        </w:rPr>
        <w:instrText xml:space="preserve"> REF _Ref378889156 \h </w:instrText>
      </w:r>
      <w:r>
        <w:rPr>
          <w:rFonts w:eastAsia="黑体" w:cs="Times New Roman"/>
          <w:color w:val="000000"/>
          <w:szCs w:val="24"/>
          <w:shd w:val="clear" w:color="auto" w:fill="FFFFFF"/>
        </w:rPr>
        <w:instrText xml:space="preserve"> \* MERGEFORMAT </w:instrText>
      </w:r>
      <w:r w:rsidR="00222E77" w:rsidRPr="00B874A0">
        <w:rPr>
          <w:rFonts w:eastAsia="黑体" w:cs="Times New Roman"/>
          <w:color w:val="000000"/>
          <w:szCs w:val="24"/>
          <w:shd w:val="clear" w:color="auto" w:fill="FFFFFF"/>
        </w:rPr>
      </w:r>
      <w:r w:rsidR="00222E77" w:rsidRPr="00B874A0">
        <w:rPr>
          <w:rFonts w:eastAsia="黑体" w:cs="Times New Roman"/>
          <w:color w:val="000000"/>
          <w:szCs w:val="24"/>
          <w:shd w:val="clear" w:color="auto" w:fill="FFFFFF"/>
        </w:rPr>
        <w:fldChar w:fldCharType="separate"/>
      </w:r>
      <w:r w:rsidR="0008141F" w:rsidRPr="00B874A0">
        <w:rPr>
          <w:rFonts w:eastAsia="黑体" w:cs="Times New Roman"/>
          <w:color w:val="000000"/>
          <w:szCs w:val="24"/>
          <w:shd w:val="clear" w:color="auto" w:fill="FFFFFF"/>
        </w:rPr>
        <w:t>Table 9</w:t>
      </w:r>
      <w:r w:rsidR="00222E77" w:rsidRPr="00B874A0">
        <w:rPr>
          <w:rFonts w:eastAsia="黑体" w:cs="Times New Roman"/>
          <w:color w:val="000000"/>
          <w:szCs w:val="24"/>
          <w:shd w:val="clear" w:color="auto" w:fill="FFFFFF"/>
        </w:rPr>
        <w:fldChar w:fldCharType="end"/>
      </w:r>
      <w:r w:rsidR="009F05F7" w:rsidRPr="009A45A0">
        <w:rPr>
          <w:rFonts w:eastAsia="黑体" w:cs="Times New Roman"/>
          <w:color w:val="000000"/>
          <w:szCs w:val="24"/>
          <w:shd w:val="clear" w:color="auto" w:fill="FFFFFF"/>
        </w:rPr>
        <w:t xml:space="preserve"> </w:t>
      </w:r>
      <w:r w:rsidR="00E639F8" w:rsidRPr="009A45A0">
        <w:rPr>
          <w:rFonts w:eastAsia="黑体" w:cs="Times New Roman"/>
          <w:color w:val="000000"/>
          <w:szCs w:val="24"/>
          <w:shd w:val="clear" w:color="auto" w:fill="FFFFFF"/>
        </w:rPr>
        <w:t xml:space="preserve">for 1994-2000 and </w:t>
      </w:r>
      <w:r w:rsidR="00DE7ACE" w:rsidRPr="009A45A0">
        <w:rPr>
          <w:rFonts w:eastAsia="黑体" w:cs="Times New Roman"/>
          <w:color w:val="000000"/>
          <w:szCs w:val="24"/>
          <w:shd w:val="clear" w:color="auto" w:fill="FFFFFF"/>
        </w:rPr>
        <w:t>2003</w:t>
      </w:r>
      <w:r w:rsidR="00E639F8" w:rsidRPr="009A45A0">
        <w:rPr>
          <w:rFonts w:eastAsia="黑体" w:cs="Times New Roman"/>
          <w:color w:val="000000"/>
          <w:szCs w:val="24"/>
          <w:shd w:val="clear" w:color="auto" w:fill="FFFFFF"/>
        </w:rPr>
        <w:t>-2010, respectively.</w:t>
      </w:r>
    </w:p>
    <w:p w:rsidR="00CE2E6D" w:rsidRDefault="004E7EA9" w:rsidP="00B874A0">
      <w:pPr>
        <w:pStyle w:val="a7"/>
        <w:spacing w:before="100" w:beforeAutospacing="1" w:after="100" w:afterAutospacing="1" w:line="480" w:lineRule="auto"/>
        <w:ind w:firstLine="720"/>
        <w:rPr>
          <w:rFonts w:cs="Times New Roman"/>
          <w:color w:val="000000"/>
          <w:szCs w:val="24"/>
          <w:shd w:val="clear" w:color="auto" w:fill="FFFFFF"/>
        </w:rPr>
      </w:pPr>
      <w:r>
        <w:rPr>
          <w:rFonts w:cs="Times New Roman"/>
          <w:color w:val="000000"/>
          <w:szCs w:val="24"/>
          <w:shd w:val="clear" w:color="auto" w:fill="FFFFFF"/>
        </w:rPr>
        <w:lastRenderedPageBreak/>
        <w:t xml:space="preserve">In </w:t>
      </w:r>
      <w:r w:rsidR="00AE460E">
        <w:rPr>
          <w:rFonts w:cs="Times New Roman"/>
          <w:color w:val="000000"/>
          <w:szCs w:val="24"/>
          <w:shd w:val="clear" w:color="auto" w:fill="FFFFFF"/>
        </w:rPr>
        <w:t xml:space="preserve">the period of </w:t>
      </w:r>
      <w:r>
        <w:rPr>
          <w:rFonts w:cs="Times New Roman"/>
          <w:color w:val="000000"/>
          <w:szCs w:val="24"/>
          <w:shd w:val="clear" w:color="auto" w:fill="FFFFFF"/>
        </w:rPr>
        <w:t>1994-</w:t>
      </w:r>
      <w:r w:rsidR="002C5D9C">
        <w:rPr>
          <w:rFonts w:cs="Times New Roman"/>
          <w:color w:val="000000"/>
          <w:szCs w:val="24"/>
          <w:shd w:val="clear" w:color="auto" w:fill="FFFFFF"/>
        </w:rPr>
        <w:t xml:space="preserve">2000 </w:t>
      </w:r>
      <w:r w:rsidR="00E639F8">
        <w:rPr>
          <w:rFonts w:cs="Times New Roman"/>
          <w:color w:val="000000"/>
          <w:szCs w:val="24"/>
          <w:shd w:val="clear" w:color="auto" w:fill="FFFFFF"/>
        </w:rPr>
        <w:t xml:space="preserve">daily </w:t>
      </w:r>
      <w:r>
        <w:rPr>
          <w:rFonts w:cs="Times New Roman"/>
          <w:color w:val="000000"/>
          <w:szCs w:val="24"/>
          <w:shd w:val="clear" w:color="auto" w:fill="FFFFFF"/>
        </w:rPr>
        <w:t xml:space="preserve">mean </w:t>
      </w:r>
      <w:r w:rsidR="000A4572">
        <w:rPr>
          <w:rFonts w:cs="Times New Roman"/>
          <w:color w:val="000000"/>
          <w:szCs w:val="24"/>
          <w:shd w:val="clear" w:color="auto" w:fill="FFFFFF"/>
        </w:rPr>
        <w:t xml:space="preserve">inhalation </w:t>
      </w:r>
      <w:r w:rsidR="00135ACE">
        <w:rPr>
          <w:rFonts w:cs="Times New Roman"/>
          <w:color w:val="000000"/>
          <w:szCs w:val="24"/>
          <w:shd w:val="clear" w:color="auto" w:fill="FFFFFF"/>
        </w:rPr>
        <w:t>intakes</w:t>
      </w:r>
      <w:r w:rsidR="000321FE">
        <w:rPr>
          <w:rFonts w:cs="Times New Roman"/>
          <w:color w:val="000000"/>
          <w:szCs w:val="24"/>
          <w:shd w:val="clear" w:color="auto" w:fill="FFFFFF"/>
        </w:rPr>
        <w:t xml:space="preserve"> </w:t>
      </w:r>
      <w:r w:rsidR="00E639F8">
        <w:rPr>
          <w:rFonts w:cs="Times New Roman"/>
          <w:color w:val="000000"/>
          <w:szCs w:val="24"/>
          <w:shd w:val="clear" w:color="auto" w:fill="FFFFFF"/>
        </w:rPr>
        <w:t xml:space="preserve">of </w:t>
      </w:r>
      <w:r w:rsidR="005374F9">
        <w:rPr>
          <w:rFonts w:cs="Times New Roman"/>
          <w:color w:val="000000"/>
          <w:szCs w:val="24"/>
          <w:shd w:val="clear" w:color="auto" w:fill="FFFFFF"/>
        </w:rPr>
        <w:t>Betula</w:t>
      </w:r>
      <w:r w:rsidR="00E639F8">
        <w:rPr>
          <w:rFonts w:cs="Times New Roman"/>
          <w:color w:val="000000"/>
          <w:szCs w:val="24"/>
          <w:shd w:val="clear" w:color="auto" w:fill="FFFFFF"/>
        </w:rPr>
        <w:t xml:space="preserve"> pollen</w:t>
      </w:r>
      <w:r w:rsidR="00B37CAA">
        <w:rPr>
          <w:rFonts w:cs="Times New Roman"/>
          <w:color w:val="000000"/>
          <w:szCs w:val="24"/>
          <w:shd w:val="clear" w:color="auto" w:fill="FFFFFF"/>
        </w:rPr>
        <w:t xml:space="preserve"> are</w:t>
      </w:r>
      <w:r w:rsidR="000321FE">
        <w:rPr>
          <w:rFonts w:cs="Times New Roman"/>
          <w:color w:val="000000"/>
          <w:szCs w:val="24"/>
          <w:shd w:val="clear" w:color="auto" w:fill="FFFFFF"/>
        </w:rPr>
        <w:t xml:space="preserve"> relatively </w:t>
      </w:r>
      <w:r w:rsidR="005374F9">
        <w:rPr>
          <w:rFonts w:cs="Times New Roman"/>
          <w:color w:val="000000"/>
          <w:szCs w:val="24"/>
          <w:shd w:val="clear" w:color="auto" w:fill="FFFFFF"/>
        </w:rPr>
        <w:t>low</w:t>
      </w:r>
      <w:r w:rsidR="00F95335">
        <w:rPr>
          <w:rFonts w:cs="Times New Roman"/>
          <w:color w:val="000000"/>
          <w:szCs w:val="24"/>
          <w:shd w:val="clear" w:color="auto" w:fill="FFFFFF"/>
        </w:rPr>
        <w:t xml:space="preserve"> comparing to other species in the same region</w:t>
      </w:r>
      <w:r w:rsidR="005374F9">
        <w:rPr>
          <w:rFonts w:cs="Times New Roman"/>
          <w:color w:val="000000"/>
          <w:szCs w:val="24"/>
          <w:shd w:val="clear" w:color="auto" w:fill="FFFFFF"/>
        </w:rPr>
        <w:t>, from</w:t>
      </w:r>
      <w:r w:rsidR="000321FE">
        <w:rPr>
          <w:rFonts w:cs="Times New Roman"/>
          <w:color w:val="000000"/>
          <w:szCs w:val="24"/>
          <w:shd w:val="clear" w:color="auto" w:fill="FFFFFF"/>
        </w:rPr>
        <w:t xml:space="preserve"> </w:t>
      </w:r>
      <w:r w:rsidR="00016264">
        <w:rPr>
          <w:rFonts w:cs="Times New Roman"/>
          <w:color w:val="000000"/>
          <w:szCs w:val="24"/>
          <w:shd w:val="clear" w:color="auto" w:fill="FFFFFF"/>
        </w:rPr>
        <w:t xml:space="preserve">100 </w:t>
      </w:r>
      <w:r w:rsidR="005056FB">
        <w:rPr>
          <w:rFonts w:cs="Times New Roman"/>
          <w:color w:val="000000"/>
          <w:szCs w:val="24"/>
          <w:shd w:val="clear" w:color="auto" w:fill="FFFFFF"/>
        </w:rPr>
        <w:t>pollen grains</w:t>
      </w:r>
      <w:r w:rsidR="00447FDA">
        <w:rPr>
          <w:rFonts w:cs="Times New Roman"/>
          <w:color w:val="000000"/>
          <w:szCs w:val="24"/>
          <w:shd w:val="clear" w:color="auto" w:fill="FFFFFF"/>
        </w:rPr>
        <w:t>/day</w:t>
      </w:r>
      <w:r w:rsidR="000321FE">
        <w:rPr>
          <w:rFonts w:cs="Times New Roman"/>
          <w:color w:val="000000"/>
          <w:szCs w:val="24"/>
          <w:shd w:val="clear" w:color="auto" w:fill="FFFFFF"/>
        </w:rPr>
        <w:t xml:space="preserve"> in </w:t>
      </w:r>
      <w:r w:rsidR="00911FB0">
        <w:rPr>
          <w:rFonts w:cs="Times New Roman"/>
          <w:color w:val="000000"/>
          <w:szCs w:val="24"/>
          <w:shd w:val="clear" w:color="auto" w:fill="FFFFFF"/>
        </w:rPr>
        <w:t>the C</w:t>
      </w:r>
      <w:r w:rsidR="0063725A">
        <w:rPr>
          <w:rFonts w:cs="Times New Roman"/>
          <w:color w:val="000000"/>
          <w:szCs w:val="24"/>
          <w:shd w:val="clear" w:color="auto" w:fill="FFFFFF"/>
        </w:rPr>
        <w:t>entral</w:t>
      </w:r>
      <w:r w:rsidR="00DA3319">
        <w:rPr>
          <w:rFonts w:cs="Times New Roman"/>
          <w:color w:val="000000"/>
          <w:szCs w:val="24"/>
          <w:shd w:val="clear" w:color="auto" w:fill="FFFFFF"/>
        </w:rPr>
        <w:t xml:space="preserve"> </w:t>
      </w:r>
      <w:r w:rsidR="0040076C">
        <w:rPr>
          <w:rFonts w:cs="Times New Roman"/>
          <w:color w:val="000000"/>
          <w:szCs w:val="24"/>
          <w:shd w:val="clear" w:color="auto" w:fill="FFFFFF"/>
        </w:rPr>
        <w:t>Region</w:t>
      </w:r>
      <w:r w:rsidR="0063725A">
        <w:rPr>
          <w:rFonts w:cs="Times New Roman"/>
          <w:color w:val="000000"/>
          <w:szCs w:val="24"/>
          <w:shd w:val="clear" w:color="auto" w:fill="FFFFFF"/>
        </w:rPr>
        <w:t xml:space="preserve"> </w:t>
      </w:r>
      <w:proofErr w:type="gramStart"/>
      <w:r w:rsidR="000321FE">
        <w:rPr>
          <w:rFonts w:cs="Times New Roman"/>
          <w:color w:val="000000"/>
          <w:szCs w:val="24"/>
          <w:shd w:val="clear" w:color="auto" w:fill="FFFFFF"/>
        </w:rPr>
        <w:t xml:space="preserve">to </w:t>
      </w:r>
      <w:r w:rsidR="00016264">
        <w:rPr>
          <w:rFonts w:cs="Times New Roman"/>
          <w:color w:val="000000"/>
          <w:szCs w:val="24"/>
          <w:shd w:val="clear" w:color="auto" w:fill="FFFFFF"/>
        </w:rPr>
        <w:t xml:space="preserve">206 </w:t>
      </w:r>
      <w:r w:rsidR="005056FB">
        <w:rPr>
          <w:rFonts w:cs="Times New Roman"/>
          <w:color w:val="000000"/>
          <w:szCs w:val="24"/>
          <w:shd w:val="clear" w:color="auto" w:fill="FFFFFF"/>
        </w:rPr>
        <w:t>pollen grains</w:t>
      </w:r>
      <w:r w:rsidR="000321FE">
        <w:rPr>
          <w:rFonts w:cs="Times New Roman"/>
          <w:color w:val="000000"/>
          <w:szCs w:val="24"/>
          <w:shd w:val="clear" w:color="auto" w:fill="FFFFFF"/>
        </w:rPr>
        <w:t>/day in</w:t>
      </w:r>
      <w:r w:rsidR="005374F9">
        <w:rPr>
          <w:rFonts w:cs="Times New Roman"/>
          <w:color w:val="000000"/>
          <w:szCs w:val="24"/>
          <w:shd w:val="clear" w:color="auto" w:fill="FFFFFF"/>
        </w:rPr>
        <w:t xml:space="preserve"> </w:t>
      </w:r>
      <w:r w:rsidR="00911FB0">
        <w:rPr>
          <w:rFonts w:cs="Times New Roman"/>
          <w:color w:val="000000"/>
          <w:szCs w:val="24"/>
          <w:shd w:val="clear" w:color="auto" w:fill="FFFFFF"/>
        </w:rPr>
        <w:t xml:space="preserve">the </w:t>
      </w:r>
      <w:r w:rsidR="005374F9">
        <w:rPr>
          <w:rFonts w:cs="Times New Roman"/>
          <w:color w:val="000000"/>
          <w:szCs w:val="24"/>
          <w:shd w:val="clear" w:color="auto" w:fill="FFFFFF"/>
        </w:rPr>
        <w:t>North</w:t>
      </w:r>
      <w:r w:rsidR="00016264">
        <w:rPr>
          <w:rFonts w:cs="Times New Roman"/>
          <w:color w:val="000000"/>
          <w:szCs w:val="24"/>
          <w:shd w:val="clear" w:color="auto" w:fill="FFFFFF"/>
        </w:rPr>
        <w:t>east</w:t>
      </w:r>
      <w:r w:rsidR="00DA3319">
        <w:rPr>
          <w:rFonts w:cs="Times New Roman"/>
          <w:color w:val="000000"/>
          <w:szCs w:val="24"/>
          <w:shd w:val="clear" w:color="auto" w:fill="FFFFFF"/>
        </w:rPr>
        <w:t xml:space="preserve"> </w:t>
      </w:r>
      <w:r w:rsidR="0040076C">
        <w:rPr>
          <w:rFonts w:cs="Times New Roman"/>
          <w:color w:val="000000"/>
          <w:szCs w:val="24"/>
          <w:shd w:val="clear" w:color="auto" w:fill="FFFFFF"/>
        </w:rPr>
        <w:t>Region</w:t>
      </w:r>
      <w:proofErr w:type="gramEnd"/>
      <w:r w:rsidR="005374F9">
        <w:rPr>
          <w:rFonts w:cs="Times New Roman"/>
          <w:color w:val="000000"/>
          <w:szCs w:val="24"/>
          <w:shd w:val="clear" w:color="auto" w:fill="FFFFFF"/>
        </w:rPr>
        <w:t xml:space="preserve">. The daily </w:t>
      </w:r>
      <w:r w:rsidR="00502D91">
        <w:rPr>
          <w:rFonts w:cs="Times New Roman"/>
          <w:color w:val="000000"/>
          <w:szCs w:val="24"/>
          <w:shd w:val="clear" w:color="auto" w:fill="FFFFFF"/>
        </w:rPr>
        <w:t xml:space="preserve">inhalation </w:t>
      </w:r>
      <w:r w:rsidR="00016264">
        <w:rPr>
          <w:rFonts w:cs="Times New Roman"/>
          <w:color w:val="000000"/>
          <w:szCs w:val="24"/>
          <w:shd w:val="clear" w:color="auto" w:fill="FFFFFF"/>
        </w:rPr>
        <w:t xml:space="preserve">intakes </w:t>
      </w:r>
      <w:r w:rsidR="00E639F8">
        <w:rPr>
          <w:rFonts w:cs="Times New Roman"/>
          <w:color w:val="000000"/>
          <w:szCs w:val="24"/>
          <w:shd w:val="clear" w:color="auto" w:fill="FFFFFF"/>
        </w:rPr>
        <w:t xml:space="preserve">of </w:t>
      </w:r>
      <w:r w:rsidR="00016264">
        <w:rPr>
          <w:rFonts w:cs="Times New Roman"/>
          <w:color w:val="000000"/>
          <w:szCs w:val="24"/>
          <w:shd w:val="clear" w:color="auto" w:fill="FFFFFF"/>
        </w:rPr>
        <w:t>Ambrosia are</w:t>
      </w:r>
      <w:r w:rsidR="005374F9">
        <w:rPr>
          <w:rFonts w:cs="Times New Roman"/>
          <w:color w:val="000000"/>
          <w:szCs w:val="24"/>
          <w:shd w:val="clear" w:color="auto" w:fill="FFFFFF"/>
        </w:rPr>
        <w:t xml:space="preserve"> slightly higher, from </w:t>
      </w:r>
      <w:r w:rsidR="00016264">
        <w:rPr>
          <w:rFonts w:cs="Times New Roman"/>
          <w:color w:val="000000"/>
          <w:szCs w:val="24"/>
          <w:shd w:val="clear" w:color="auto" w:fill="FFFFFF"/>
        </w:rPr>
        <w:t>86</w:t>
      </w:r>
      <w:r w:rsidR="005374F9">
        <w:rPr>
          <w:rFonts w:cs="Times New Roman"/>
          <w:color w:val="000000"/>
          <w:szCs w:val="24"/>
          <w:shd w:val="clear" w:color="auto" w:fill="FFFFFF"/>
        </w:rPr>
        <w:t xml:space="preserve"> </w:t>
      </w:r>
      <w:r w:rsidR="005056FB">
        <w:rPr>
          <w:rFonts w:cs="Times New Roman"/>
          <w:color w:val="000000"/>
          <w:szCs w:val="24"/>
          <w:shd w:val="clear" w:color="auto" w:fill="FFFFFF"/>
        </w:rPr>
        <w:t>pollen grains</w:t>
      </w:r>
      <w:r w:rsidR="00447FDA">
        <w:rPr>
          <w:rFonts w:cs="Times New Roman"/>
          <w:color w:val="000000"/>
          <w:szCs w:val="24"/>
          <w:shd w:val="clear" w:color="auto" w:fill="FFFFFF"/>
        </w:rPr>
        <w:t>/day</w:t>
      </w:r>
      <w:r w:rsidR="005374F9">
        <w:rPr>
          <w:rFonts w:cs="Times New Roman"/>
          <w:color w:val="000000"/>
          <w:szCs w:val="24"/>
          <w:shd w:val="clear" w:color="auto" w:fill="FFFFFF"/>
        </w:rPr>
        <w:t xml:space="preserve"> in </w:t>
      </w:r>
      <w:r w:rsidR="00911FB0">
        <w:rPr>
          <w:rFonts w:cs="Times New Roman"/>
          <w:color w:val="000000"/>
          <w:szCs w:val="24"/>
          <w:shd w:val="clear" w:color="auto" w:fill="FFFFFF"/>
        </w:rPr>
        <w:t xml:space="preserve">the </w:t>
      </w:r>
      <w:r w:rsidR="005374F9">
        <w:rPr>
          <w:rFonts w:cs="Times New Roman"/>
          <w:color w:val="000000"/>
          <w:szCs w:val="24"/>
          <w:shd w:val="clear" w:color="auto" w:fill="FFFFFF"/>
        </w:rPr>
        <w:t xml:space="preserve">Northwest </w:t>
      </w:r>
      <w:r w:rsidR="0040076C">
        <w:rPr>
          <w:rFonts w:cs="Times New Roman"/>
          <w:color w:val="000000"/>
          <w:szCs w:val="24"/>
          <w:shd w:val="clear" w:color="auto" w:fill="FFFFFF"/>
        </w:rPr>
        <w:t>Region</w:t>
      </w:r>
      <w:r w:rsidR="003B33D0">
        <w:rPr>
          <w:rFonts w:cs="Times New Roman"/>
          <w:color w:val="000000"/>
          <w:szCs w:val="24"/>
          <w:shd w:val="clear" w:color="auto" w:fill="FFFFFF"/>
        </w:rPr>
        <w:t xml:space="preserve"> </w:t>
      </w:r>
      <w:proofErr w:type="gramStart"/>
      <w:r w:rsidR="005374F9">
        <w:rPr>
          <w:rFonts w:cs="Times New Roman"/>
          <w:color w:val="000000"/>
          <w:szCs w:val="24"/>
          <w:shd w:val="clear" w:color="auto" w:fill="FFFFFF"/>
        </w:rPr>
        <w:t xml:space="preserve">to </w:t>
      </w:r>
      <w:r w:rsidR="00016264">
        <w:rPr>
          <w:rFonts w:cs="Times New Roman"/>
          <w:color w:val="000000"/>
          <w:szCs w:val="24"/>
          <w:shd w:val="clear" w:color="auto" w:fill="FFFFFF"/>
        </w:rPr>
        <w:t>664</w:t>
      </w:r>
      <w:r w:rsidR="005374F9">
        <w:rPr>
          <w:rFonts w:cs="Times New Roman"/>
          <w:color w:val="000000"/>
          <w:szCs w:val="24"/>
          <w:shd w:val="clear" w:color="auto" w:fill="FFFFFF"/>
        </w:rPr>
        <w:t xml:space="preserve"> </w:t>
      </w:r>
      <w:r w:rsidR="005056FB">
        <w:rPr>
          <w:rFonts w:cs="Times New Roman"/>
          <w:color w:val="000000"/>
          <w:szCs w:val="24"/>
          <w:shd w:val="clear" w:color="auto" w:fill="FFFFFF"/>
        </w:rPr>
        <w:t>pollen grains</w:t>
      </w:r>
      <w:r w:rsidR="00447FDA">
        <w:rPr>
          <w:rFonts w:cs="Times New Roman"/>
          <w:color w:val="000000"/>
          <w:szCs w:val="24"/>
          <w:shd w:val="clear" w:color="auto" w:fill="FFFFFF"/>
        </w:rPr>
        <w:t>/day</w:t>
      </w:r>
      <w:r w:rsidR="005374F9">
        <w:rPr>
          <w:rFonts w:cs="Times New Roman"/>
          <w:color w:val="000000"/>
          <w:szCs w:val="24"/>
          <w:shd w:val="clear" w:color="auto" w:fill="FFFFFF"/>
        </w:rPr>
        <w:t xml:space="preserve"> in </w:t>
      </w:r>
      <w:r w:rsidR="00911FB0">
        <w:rPr>
          <w:rFonts w:cs="Times New Roman"/>
          <w:color w:val="000000"/>
          <w:szCs w:val="24"/>
          <w:shd w:val="clear" w:color="auto" w:fill="FFFFFF"/>
        </w:rPr>
        <w:t xml:space="preserve">the </w:t>
      </w:r>
      <w:r w:rsidR="005374F9">
        <w:rPr>
          <w:rFonts w:cs="Times New Roman"/>
          <w:color w:val="000000"/>
          <w:szCs w:val="24"/>
          <w:shd w:val="clear" w:color="auto" w:fill="FFFFFF"/>
        </w:rPr>
        <w:t>East</w:t>
      </w:r>
      <w:r w:rsidR="00911FB0">
        <w:rPr>
          <w:rFonts w:cs="Times New Roman"/>
          <w:color w:val="000000"/>
          <w:szCs w:val="24"/>
          <w:shd w:val="clear" w:color="auto" w:fill="FFFFFF"/>
        </w:rPr>
        <w:t xml:space="preserve"> North Central </w:t>
      </w:r>
      <w:r w:rsidR="0040076C">
        <w:rPr>
          <w:rFonts w:cs="Times New Roman"/>
          <w:color w:val="000000"/>
          <w:szCs w:val="24"/>
          <w:shd w:val="clear" w:color="auto" w:fill="FFFFFF"/>
        </w:rPr>
        <w:t>Region</w:t>
      </w:r>
      <w:proofErr w:type="gramEnd"/>
      <w:r w:rsidR="005374F9">
        <w:rPr>
          <w:rFonts w:cs="Times New Roman"/>
          <w:color w:val="000000"/>
          <w:szCs w:val="24"/>
          <w:shd w:val="clear" w:color="auto" w:fill="FFFFFF"/>
        </w:rPr>
        <w:t xml:space="preserve">. The daily </w:t>
      </w:r>
      <w:r w:rsidR="00502D91">
        <w:rPr>
          <w:rFonts w:cs="Times New Roman"/>
          <w:color w:val="000000"/>
          <w:szCs w:val="24"/>
          <w:shd w:val="clear" w:color="auto" w:fill="FFFFFF"/>
        </w:rPr>
        <w:t>inhalation intake</w:t>
      </w:r>
      <w:r>
        <w:rPr>
          <w:rFonts w:cs="Times New Roman"/>
          <w:color w:val="000000"/>
          <w:szCs w:val="24"/>
          <w:shd w:val="clear" w:color="auto" w:fill="FFFFFF"/>
        </w:rPr>
        <w:t>s</w:t>
      </w:r>
      <w:r w:rsidR="005374F9">
        <w:rPr>
          <w:rFonts w:cs="Times New Roman"/>
          <w:color w:val="000000"/>
          <w:szCs w:val="24"/>
          <w:shd w:val="clear" w:color="auto" w:fill="FFFFFF"/>
        </w:rPr>
        <w:t xml:space="preserve"> to</w:t>
      </w:r>
      <w:r w:rsidR="00E639F8">
        <w:rPr>
          <w:rFonts w:cs="Times New Roman"/>
          <w:color w:val="000000"/>
          <w:szCs w:val="24"/>
          <w:shd w:val="clear" w:color="auto" w:fill="FFFFFF"/>
        </w:rPr>
        <w:t xml:space="preserve"> </w:t>
      </w:r>
      <w:r w:rsidR="005374F9">
        <w:rPr>
          <w:rFonts w:cs="Times New Roman"/>
          <w:color w:val="000000"/>
          <w:szCs w:val="24"/>
          <w:shd w:val="clear" w:color="auto" w:fill="FFFFFF"/>
        </w:rPr>
        <w:t xml:space="preserve">Artemisia </w:t>
      </w:r>
      <w:r w:rsidR="00016264">
        <w:rPr>
          <w:rFonts w:cs="Times New Roman"/>
          <w:color w:val="000000"/>
          <w:szCs w:val="24"/>
          <w:shd w:val="clear" w:color="auto" w:fill="FFFFFF"/>
        </w:rPr>
        <w:t>are the lowest</w:t>
      </w:r>
      <w:r w:rsidR="005374F9">
        <w:rPr>
          <w:rFonts w:cs="Times New Roman"/>
          <w:color w:val="000000"/>
          <w:szCs w:val="24"/>
          <w:shd w:val="clear" w:color="auto" w:fill="FFFFFF"/>
        </w:rPr>
        <w:t xml:space="preserve">, from </w:t>
      </w:r>
      <w:r w:rsidR="00016264">
        <w:rPr>
          <w:rFonts w:cs="Times New Roman"/>
          <w:color w:val="000000"/>
          <w:szCs w:val="24"/>
          <w:shd w:val="clear" w:color="auto" w:fill="FFFFFF"/>
        </w:rPr>
        <w:t>30</w:t>
      </w:r>
      <w:r w:rsidR="00157B3C">
        <w:rPr>
          <w:rFonts w:cs="Times New Roman"/>
          <w:color w:val="000000"/>
          <w:szCs w:val="24"/>
          <w:shd w:val="clear" w:color="auto" w:fill="FFFFFF"/>
        </w:rPr>
        <w:t xml:space="preserve"> </w:t>
      </w:r>
      <w:r w:rsidR="005056FB">
        <w:rPr>
          <w:rFonts w:cs="Times New Roman"/>
          <w:color w:val="000000"/>
          <w:szCs w:val="24"/>
          <w:shd w:val="clear" w:color="auto" w:fill="FFFFFF"/>
        </w:rPr>
        <w:t>pollen grains</w:t>
      </w:r>
      <w:r w:rsidR="00447FDA">
        <w:rPr>
          <w:rFonts w:cs="Times New Roman"/>
          <w:color w:val="000000"/>
          <w:szCs w:val="24"/>
          <w:shd w:val="clear" w:color="auto" w:fill="FFFFFF"/>
        </w:rPr>
        <w:t>/day</w:t>
      </w:r>
      <w:r w:rsidR="00157B3C">
        <w:rPr>
          <w:rFonts w:cs="Times New Roman"/>
          <w:color w:val="000000"/>
          <w:szCs w:val="24"/>
          <w:shd w:val="clear" w:color="auto" w:fill="FFFFFF"/>
        </w:rPr>
        <w:t xml:space="preserve"> in </w:t>
      </w:r>
      <w:r w:rsidR="00911FB0">
        <w:rPr>
          <w:rFonts w:cs="Times New Roman"/>
          <w:color w:val="000000"/>
          <w:szCs w:val="24"/>
          <w:shd w:val="clear" w:color="auto" w:fill="FFFFFF"/>
        </w:rPr>
        <w:t xml:space="preserve">the </w:t>
      </w:r>
      <w:r w:rsidR="00157B3C">
        <w:rPr>
          <w:rFonts w:cs="Times New Roman"/>
          <w:color w:val="000000"/>
          <w:szCs w:val="24"/>
          <w:shd w:val="clear" w:color="auto" w:fill="FFFFFF"/>
        </w:rPr>
        <w:t>South</w:t>
      </w:r>
      <w:r w:rsidR="00016264">
        <w:rPr>
          <w:rFonts w:cs="Times New Roman"/>
          <w:color w:val="000000"/>
          <w:szCs w:val="24"/>
          <w:shd w:val="clear" w:color="auto" w:fill="FFFFFF"/>
        </w:rPr>
        <w:t>east</w:t>
      </w:r>
      <w:r w:rsidR="00DA3319">
        <w:rPr>
          <w:rFonts w:cs="Times New Roman"/>
          <w:color w:val="000000"/>
          <w:szCs w:val="24"/>
          <w:shd w:val="clear" w:color="auto" w:fill="FFFFFF"/>
        </w:rPr>
        <w:t xml:space="preserve"> </w:t>
      </w:r>
      <w:r w:rsidR="0040076C">
        <w:rPr>
          <w:rFonts w:cs="Times New Roman"/>
          <w:color w:val="000000"/>
          <w:szCs w:val="24"/>
          <w:shd w:val="clear" w:color="auto" w:fill="FFFFFF"/>
        </w:rPr>
        <w:t>Region</w:t>
      </w:r>
      <w:r w:rsidR="00157B3C">
        <w:rPr>
          <w:rFonts w:cs="Times New Roman"/>
          <w:color w:val="000000"/>
          <w:szCs w:val="24"/>
          <w:shd w:val="clear" w:color="auto" w:fill="FFFFFF"/>
        </w:rPr>
        <w:t xml:space="preserve"> </w:t>
      </w:r>
      <w:proofErr w:type="gramStart"/>
      <w:r w:rsidR="00157B3C">
        <w:rPr>
          <w:rFonts w:cs="Times New Roman"/>
          <w:color w:val="000000"/>
          <w:szCs w:val="24"/>
          <w:shd w:val="clear" w:color="auto" w:fill="FFFFFF"/>
        </w:rPr>
        <w:t>to 14</w:t>
      </w:r>
      <w:r w:rsidR="00016264">
        <w:rPr>
          <w:rFonts w:cs="Times New Roman"/>
          <w:color w:val="000000"/>
          <w:szCs w:val="24"/>
          <w:shd w:val="clear" w:color="auto" w:fill="FFFFFF"/>
        </w:rPr>
        <w:t>6</w:t>
      </w:r>
      <w:r w:rsidR="005374F9">
        <w:rPr>
          <w:rFonts w:cs="Times New Roman"/>
          <w:color w:val="000000"/>
          <w:szCs w:val="24"/>
          <w:shd w:val="clear" w:color="auto" w:fill="FFFFFF"/>
        </w:rPr>
        <w:t xml:space="preserve"> </w:t>
      </w:r>
      <w:r w:rsidR="005056FB">
        <w:rPr>
          <w:rFonts w:cs="Times New Roman"/>
          <w:color w:val="000000"/>
          <w:szCs w:val="24"/>
          <w:shd w:val="clear" w:color="auto" w:fill="FFFFFF"/>
        </w:rPr>
        <w:t>pollen grains</w:t>
      </w:r>
      <w:r w:rsidR="00447FDA">
        <w:rPr>
          <w:rFonts w:cs="Times New Roman"/>
          <w:color w:val="000000"/>
          <w:szCs w:val="24"/>
          <w:shd w:val="clear" w:color="auto" w:fill="FFFFFF"/>
        </w:rPr>
        <w:t>/day</w:t>
      </w:r>
      <w:r w:rsidR="005374F9">
        <w:rPr>
          <w:rFonts w:cs="Times New Roman"/>
          <w:color w:val="000000"/>
          <w:szCs w:val="24"/>
          <w:shd w:val="clear" w:color="auto" w:fill="FFFFFF"/>
        </w:rPr>
        <w:t xml:space="preserve"> in </w:t>
      </w:r>
      <w:r w:rsidR="00911FB0">
        <w:rPr>
          <w:rFonts w:cs="Times New Roman"/>
          <w:color w:val="000000"/>
          <w:szCs w:val="24"/>
          <w:shd w:val="clear" w:color="auto" w:fill="FFFFFF"/>
        </w:rPr>
        <w:t xml:space="preserve">the </w:t>
      </w:r>
      <w:r w:rsidR="00016264">
        <w:rPr>
          <w:rFonts w:cs="Times New Roman"/>
          <w:color w:val="000000"/>
          <w:szCs w:val="24"/>
          <w:shd w:val="clear" w:color="auto" w:fill="FFFFFF"/>
        </w:rPr>
        <w:t>South</w:t>
      </w:r>
      <w:r w:rsidR="005374F9">
        <w:rPr>
          <w:rFonts w:cs="Times New Roman"/>
          <w:color w:val="000000"/>
          <w:szCs w:val="24"/>
          <w:shd w:val="clear" w:color="auto" w:fill="FFFFFF"/>
        </w:rPr>
        <w:t>west</w:t>
      </w:r>
      <w:r w:rsidR="00DA3319">
        <w:rPr>
          <w:rFonts w:cs="Times New Roman"/>
          <w:color w:val="000000"/>
          <w:szCs w:val="24"/>
          <w:shd w:val="clear" w:color="auto" w:fill="FFFFFF"/>
        </w:rPr>
        <w:t xml:space="preserve"> </w:t>
      </w:r>
      <w:r w:rsidR="0040076C">
        <w:rPr>
          <w:rFonts w:cs="Times New Roman"/>
          <w:color w:val="000000"/>
          <w:szCs w:val="24"/>
          <w:shd w:val="clear" w:color="auto" w:fill="FFFFFF"/>
        </w:rPr>
        <w:t>Region</w:t>
      </w:r>
      <w:proofErr w:type="gramEnd"/>
      <w:r w:rsidR="005374F9">
        <w:rPr>
          <w:rFonts w:cs="Times New Roman"/>
          <w:color w:val="000000"/>
          <w:szCs w:val="24"/>
          <w:shd w:val="clear" w:color="auto" w:fill="FFFFFF"/>
        </w:rPr>
        <w:t xml:space="preserve">. The daily </w:t>
      </w:r>
      <w:r w:rsidR="00502D91">
        <w:rPr>
          <w:rFonts w:cs="Times New Roman"/>
          <w:color w:val="000000"/>
          <w:szCs w:val="24"/>
          <w:shd w:val="clear" w:color="auto" w:fill="FFFFFF"/>
        </w:rPr>
        <w:t>inhalation intake</w:t>
      </w:r>
      <w:r>
        <w:rPr>
          <w:rFonts w:cs="Times New Roman"/>
          <w:color w:val="000000"/>
          <w:szCs w:val="24"/>
          <w:shd w:val="clear" w:color="auto" w:fill="FFFFFF"/>
        </w:rPr>
        <w:t>s</w:t>
      </w:r>
      <w:r w:rsidR="005374F9">
        <w:rPr>
          <w:rFonts w:cs="Times New Roman"/>
          <w:color w:val="000000"/>
          <w:szCs w:val="24"/>
          <w:shd w:val="clear" w:color="auto" w:fill="FFFFFF"/>
        </w:rPr>
        <w:t xml:space="preserve"> to </w:t>
      </w:r>
      <w:proofErr w:type="spellStart"/>
      <w:r w:rsidR="00E639F8">
        <w:rPr>
          <w:rFonts w:cs="Times New Roman"/>
          <w:color w:val="000000"/>
          <w:szCs w:val="24"/>
          <w:shd w:val="clear" w:color="auto" w:fill="FFFFFF"/>
        </w:rPr>
        <w:t>Graminae</w:t>
      </w:r>
      <w:proofErr w:type="spellEnd"/>
      <w:r w:rsidR="00E639F8">
        <w:rPr>
          <w:rFonts w:cs="Times New Roman"/>
          <w:color w:val="000000"/>
          <w:szCs w:val="24"/>
          <w:shd w:val="clear" w:color="auto" w:fill="FFFFFF"/>
        </w:rPr>
        <w:t xml:space="preserve"> </w:t>
      </w:r>
      <w:r w:rsidR="005374F9">
        <w:rPr>
          <w:rFonts w:cs="Times New Roman"/>
          <w:color w:val="000000"/>
          <w:szCs w:val="24"/>
          <w:shd w:val="clear" w:color="auto" w:fill="FFFFFF"/>
        </w:rPr>
        <w:t xml:space="preserve">are generally </w:t>
      </w:r>
      <w:r w:rsidR="00B37CAA">
        <w:rPr>
          <w:rFonts w:cs="Times New Roman"/>
          <w:color w:val="000000"/>
          <w:szCs w:val="24"/>
          <w:shd w:val="clear" w:color="auto" w:fill="FFFFFF"/>
        </w:rPr>
        <w:t xml:space="preserve">low, ranging </w:t>
      </w:r>
      <w:proofErr w:type="gramStart"/>
      <w:r w:rsidR="00B37CAA">
        <w:rPr>
          <w:rFonts w:cs="Times New Roman"/>
          <w:color w:val="000000"/>
          <w:szCs w:val="24"/>
          <w:shd w:val="clear" w:color="auto" w:fill="FFFFFF"/>
        </w:rPr>
        <w:t xml:space="preserve">from </w:t>
      </w:r>
      <w:r w:rsidR="00016264">
        <w:rPr>
          <w:rFonts w:cs="Times New Roman"/>
          <w:color w:val="000000"/>
          <w:szCs w:val="24"/>
          <w:shd w:val="clear" w:color="auto" w:fill="FFFFFF"/>
        </w:rPr>
        <w:t>3</w:t>
      </w:r>
      <w:r w:rsidR="00B37CAA">
        <w:rPr>
          <w:rFonts w:cs="Times New Roman"/>
          <w:color w:val="000000"/>
          <w:szCs w:val="24"/>
          <w:shd w:val="clear" w:color="auto" w:fill="FFFFFF"/>
        </w:rPr>
        <w:t xml:space="preserve">1 </w:t>
      </w:r>
      <w:r w:rsidR="005056FB">
        <w:rPr>
          <w:rFonts w:cs="Times New Roman"/>
          <w:color w:val="000000"/>
          <w:szCs w:val="24"/>
          <w:shd w:val="clear" w:color="auto" w:fill="FFFFFF"/>
        </w:rPr>
        <w:t>pollen grains</w:t>
      </w:r>
      <w:r w:rsidR="00447FDA">
        <w:rPr>
          <w:rFonts w:cs="Times New Roman"/>
          <w:color w:val="000000"/>
          <w:szCs w:val="24"/>
          <w:shd w:val="clear" w:color="auto" w:fill="FFFFFF"/>
        </w:rPr>
        <w:t>/day</w:t>
      </w:r>
      <w:r w:rsidR="00B37CAA">
        <w:rPr>
          <w:rFonts w:cs="Times New Roman"/>
          <w:color w:val="000000"/>
          <w:szCs w:val="24"/>
          <w:shd w:val="clear" w:color="auto" w:fill="FFFFFF"/>
        </w:rPr>
        <w:t xml:space="preserve"> in </w:t>
      </w:r>
      <w:r w:rsidR="00911FB0">
        <w:rPr>
          <w:rFonts w:cs="Times New Roman"/>
          <w:color w:val="000000"/>
          <w:szCs w:val="24"/>
          <w:shd w:val="clear" w:color="auto" w:fill="FFFFFF"/>
        </w:rPr>
        <w:t xml:space="preserve">the </w:t>
      </w:r>
      <w:r w:rsidR="007606BB">
        <w:rPr>
          <w:rFonts w:cs="Times New Roman"/>
          <w:color w:val="000000"/>
          <w:szCs w:val="24"/>
          <w:shd w:val="clear" w:color="auto" w:fill="FFFFFF"/>
        </w:rPr>
        <w:t>Southwest</w:t>
      </w:r>
      <w:r w:rsidR="00DA3319">
        <w:rPr>
          <w:rFonts w:cs="Times New Roman"/>
          <w:color w:val="000000"/>
          <w:szCs w:val="24"/>
          <w:shd w:val="clear" w:color="auto" w:fill="FFFFFF"/>
        </w:rPr>
        <w:t xml:space="preserve"> </w:t>
      </w:r>
      <w:r w:rsidR="0040076C">
        <w:rPr>
          <w:rFonts w:cs="Times New Roman"/>
          <w:color w:val="000000"/>
          <w:szCs w:val="24"/>
          <w:shd w:val="clear" w:color="auto" w:fill="FFFFFF"/>
        </w:rPr>
        <w:t>Region</w:t>
      </w:r>
      <w:proofErr w:type="gramEnd"/>
      <w:r w:rsidR="00B37CAA">
        <w:rPr>
          <w:rFonts w:cs="Times New Roman"/>
          <w:color w:val="000000"/>
          <w:szCs w:val="24"/>
          <w:shd w:val="clear" w:color="auto" w:fill="FFFFFF"/>
        </w:rPr>
        <w:t xml:space="preserve"> to </w:t>
      </w:r>
      <w:r w:rsidR="00016264">
        <w:rPr>
          <w:rFonts w:cs="Times New Roman"/>
          <w:color w:val="000000"/>
          <w:szCs w:val="24"/>
          <w:shd w:val="clear" w:color="auto" w:fill="FFFFFF"/>
        </w:rPr>
        <w:t>196</w:t>
      </w:r>
      <w:r w:rsidR="00B37CAA">
        <w:rPr>
          <w:rFonts w:cs="Times New Roman"/>
          <w:color w:val="000000"/>
          <w:szCs w:val="24"/>
          <w:shd w:val="clear" w:color="auto" w:fill="FFFFFF"/>
        </w:rPr>
        <w:t xml:space="preserve"> </w:t>
      </w:r>
      <w:r w:rsidR="005056FB">
        <w:rPr>
          <w:rFonts w:cs="Times New Roman"/>
          <w:color w:val="000000"/>
          <w:szCs w:val="24"/>
          <w:shd w:val="clear" w:color="auto" w:fill="FFFFFF"/>
        </w:rPr>
        <w:t>pollen grains</w:t>
      </w:r>
      <w:r w:rsidR="00447FDA">
        <w:rPr>
          <w:rFonts w:cs="Times New Roman"/>
          <w:color w:val="000000"/>
          <w:szCs w:val="24"/>
          <w:shd w:val="clear" w:color="auto" w:fill="FFFFFF"/>
        </w:rPr>
        <w:t>/day</w:t>
      </w:r>
      <w:r w:rsidR="00B37CAA">
        <w:rPr>
          <w:rFonts w:cs="Times New Roman"/>
          <w:color w:val="000000"/>
          <w:szCs w:val="24"/>
          <w:shd w:val="clear" w:color="auto" w:fill="FFFFFF"/>
        </w:rPr>
        <w:t xml:space="preserve"> in </w:t>
      </w:r>
      <w:r w:rsidR="00911FB0">
        <w:rPr>
          <w:rFonts w:cs="Times New Roman"/>
          <w:color w:val="000000"/>
          <w:szCs w:val="24"/>
          <w:shd w:val="clear" w:color="auto" w:fill="FFFFFF"/>
        </w:rPr>
        <w:t xml:space="preserve">the </w:t>
      </w:r>
      <w:r w:rsidR="00016264">
        <w:rPr>
          <w:rFonts w:cs="Times New Roman"/>
          <w:color w:val="000000"/>
          <w:szCs w:val="24"/>
          <w:shd w:val="clear" w:color="auto" w:fill="FFFFFF"/>
        </w:rPr>
        <w:t>West</w:t>
      </w:r>
      <w:r w:rsidR="007606BB">
        <w:rPr>
          <w:rFonts w:cs="Times New Roman"/>
          <w:color w:val="000000"/>
          <w:szCs w:val="24"/>
          <w:shd w:val="clear" w:color="auto" w:fill="FFFFFF"/>
        </w:rPr>
        <w:t xml:space="preserve"> </w:t>
      </w:r>
      <w:r w:rsidR="00F4730F">
        <w:rPr>
          <w:rFonts w:cs="Times New Roman"/>
          <w:color w:val="000000"/>
          <w:szCs w:val="24"/>
          <w:shd w:val="clear" w:color="auto" w:fill="FFFFFF"/>
        </w:rPr>
        <w:t xml:space="preserve">North Central </w:t>
      </w:r>
      <w:r w:rsidR="0040076C">
        <w:rPr>
          <w:rFonts w:cs="Times New Roman"/>
          <w:color w:val="000000"/>
          <w:szCs w:val="24"/>
          <w:shd w:val="clear" w:color="auto" w:fill="FFFFFF"/>
        </w:rPr>
        <w:t>Region</w:t>
      </w:r>
      <w:r w:rsidR="007606BB">
        <w:rPr>
          <w:rFonts w:cs="Times New Roman"/>
          <w:color w:val="000000"/>
          <w:szCs w:val="24"/>
          <w:shd w:val="clear" w:color="auto" w:fill="FFFFFF"/>
        </w:rPr>
        <w:t xml:space="preserve">. </w:t>
      </w:r>
      <w:r w:rsidR="00B37CAA">
        <w:rPr>
          <w:rFonts w:cs="Times New Roman"/>
          <w:color w:val="000000"/>
          <w:szCs w:val="24"/>
          <w:shd w:val="clear" w:color="auto" w:fill="FFFFFF"/>
        </w:rPr>
        <w:t xml:space="preserve">For </w:t>
      </w:r>
      <w:r w:rsidR="00F4730F" w:rsidRPr="00F4730F">
        <w:rPr>
          <w:rFonts w:cs="Times New Roman"/>
          <w:color w:val="000000"/>
          <w:szCs w:val="24"/>
          <w:shd w:val="clear" w:color="auto" w:fill="FFFFFF"/>
        </w:rPr>
        <w:t>Quercus</w:t>
      </w:r>
      <w:r w:rsidR="00B37CAA">
        <w:rPr>
          <w:rFonts w:cs="Times New Roman"/>
          <w:color w:val="000000"/>
          <w:szCs w:val="24"/>
          <w:shd w:val="clear" w:color="auto" w:fill="FFFFFF"/>
        </w:rPr>
        <w:t xml:space="preserve">, the daily </w:t>
      </w:r>
      <w:r w:rsidR="00502D91">
        <w:rPr>
          <w:rFonts w:cs="Times New Roman"/>
          <w:color w:val="000000"/>
          <w:szCs w:val="24"/>
          <w:shd w:val="clear" w:color="auto" w:fill="FFFFFF"/>
        </w:rPr>
        <w:t>inhalation intake</w:t>
      </w:r>
      <w:r w:rsidR="00F4730F">
        <w:rPr>
          <w:rFonts w:cs="Times New Roman"/>
          <w:color w:val="000000"/>
          <w:szCs w:val="24"/>
          <w:shd w:val="clear" w:color="auto" w:fill="FFFFFF"/>
        </w:rPr>
        <w:t>s</w:t>
      </w:r>
      <w:r w:rsidR="00502D91">
        <w:rPr>
          <w:rFonts w:cs="Times New Roman"/>
          <w:color w:val="000000"/>
          <w:szCs w:val="24"/>
          <w:shd w:val="clear" w:color="auto" w:fill="FFFFFF"/>
        </w:rPr>
        <w:t xml:space="preserve"> range</w:t>
      </w:r>
      <w:r w:rsidR="00B37CAA">
        <w:rPr>
          <w:rFonts w:cs="Times New Roman"/>
          <w:color w:val="000000"/>
          <w:szCs w:val="24"/>
          <w:shd w:val="clear" w:color="auto" w:fill="FFFFFF"/>
        </w:rPr>
        <w:t xml:space="preserve"> </w:t>
      </w:r>
      <w:r w:rsidR="007606BB">
        <w:rPr>
          <w:rFonts w:cs="Times New Roman"/>
          <w:color w:val="000000"/>
          <w:szCs w:val="24"/>
          <w:shd w:val="clear" w:color="auto" w:fill="FFFFFF"/>
        </w:rPr>
        <w:t xml:space="preserve">widely, </w:t>
      </w:r>
      <w:proofErr w:type="gramStart"/>
      <w:r w:rsidR="00B37CAA">
        <w:rPr>
          <w:rFonts w:cs="Times New Roman"/>
          <w:color w:val="000000"/>
          <w:szCs w:val="24"/>
          <w:shd w:val="clear" w:color="auto" w:fill="FFFFFF"/>
        </w:rPr>
        <w:t xml:space="preserve">from </w:t>
      </w:r>
      <w:r w:rsidR="007606BB">
        <w:rPr>
          <w:rFonts w:cs="Times New Roman"/>
          <w:color w:val="000000"/>
          <w:szCs w:val="24"/>
          <w:shd w:val="clear" w:color="auto" w:fill="FFFFFF"/>
        </w:rPr>
        <w:t>61</w:t>
      </w:r>
      <w:r w:rsidR="00B37CAA">
        <w:rPr>
          <w:rFonts w:cs="Times New Roman"/>
          <w:color w:val="000000"/>
          <w:szCs w:val="24"/>
          <w:shd w:val="clear" w:color="auto" w:fill="FFFFFF"/>
        </w:rPr>
        <w:t xml:space="preserve"> </w:t>
      </w:r>
      <w:r w:rsidR="005056FB">
        <w:rPr>
          <w:rFonts w:cs="Times New Roman"/>
          <w:color w:val="000000"/>
          <w:szCs w:val="24"/>
          <w:shd w:val="clear" w:color="auto" w:fill="FFFFFF"/>
        </w:rPr>
        <w:t>pollen grains</w:t>
      </w:r>
      <w:r w:rsidR="00447FDA">
        <w:rPr>
          <w:rFonts w:cs="Times New Roman"/>
          <w:color w:val="000000"/>
          <w:szCs w:val="24"/>
          <w:shd w:val="clear" w:color="auto" w:fill="FFFFFF"/>
        </w:rPr>
        <w:t>/day</w:t>
      </w:r>
      <w:r w:rsidR="00B37CAA">
        <w:rPr>
          <w:rFonts w:cs="Times New Roman"/>
          <w:color w:val="000000"/>
          <w:szCs w:val="24"/>
          <w:shd w:val="clear" w:color="auto" w:fill="FFFFFF"/>
        </w:rPr>
        <w:t xml:space="preserve"> in </w:t>
      </w:r>
      <w:r w:rsidR="00911FB0">
        <w:rPr>
          <w:rFonts w:cs="Times New Roman"/>
          <w:color w:val="000000"/>
          <w:szCs w:val="24"/>
          <w:shd w:val="clear" w:color="auto" w:fill="FFFFFF"/>
        </w:rPr>
        <w:t xml:space="preserve">the </w:t>
      </w:r>
      <w:r w:rsidR="00816A0A">
        <w:rPr>
          <w:rFonts w:cs="Times New Roman"/>
          <w:color w:val="000000"/>
          <w:szCs w:val="24"/>
          <w:shd w:val="clear" w:color="auto" w:fill="FFFFFF"/>
        </w:rPr>
        <w:t>Northeast</w:t>
      </w:r>
      <w:proofErr w:type="gramEnd"/>
      <w:r w:rsidR="00B37CAA">
        <w:rPr>
          <w:rFonts w:cs="Times New Roman"/>
          <w:color w:val="000000"/>
          <w:szCs w:val="24"/>
          <w:shd w:val="clear" w:color="auto" w:fill="FFFFFF"/>
        </w:rPr>
        <w:t xml:space="preserve"> to </w:t>
      </w:r>
      <w:r w:rsidR="007606BB">
        <w:rPr>
          <w:rFonts w:cs="Times New Roman"/>
          <w:color w:val="000000"/>
          <w:szCs w:val="24"/>
          <w:shd w:val="clear" w:color="auto" w:fill="FFFFFF"/>
        </w:rPr>
        <w:t>801</w:t>
      </w:r>
      <w:r w:rsidR="00AF504B">
        <w:rPr>
          <w:rFonts w:cs="Times New Roman"/>
          <w:color w:val="000000"/>
          <w:szCs w:val="24"/>
          <w:shd w:val="clear" w:color="auto" w:fill="FFFFFF"/>
        </w:rPr>
        <w:t xml:space="preserve"> </w:t>
      </w:r>
      <w:r w:rsidR="005056FB">
        <w:rPr>
          <w:rFonts w:cs="Times New Roman"/>
          <w:color w:val="000000"/>
          <w:szCs w:val="24"/>
          <w:shd w:val="clear" w:color="auto" w:fill="FFFFFF"/>
        </w:rPr>
        <w:t>pollen grains</w:t>
      </w:r>
      <w:r w:rsidR="00AF504B">
        <w:rPr>
          <w:rFonts w:cs="Times New Roman"/>
          <w:color w:val="000000"/>
          <w:szCs w:val="24"/>
          <w:shd w:val="clear" w:color="auto" w:fill="FFFFFF"/>
        </w:rPr>
        <w:t>/day</w:t>
      </w:r>
      <w:r w:rsidR="00B37CAA">
        <w:rPr>
          <w:rFonts w:cs="Times New Roman"/>
          <w:color w:val="000000"/>
          <w:szCs w:val="24"/>
          <w:shd w:val="clear" w:color="auto" w:fill="FFFFFF"/>
        </w:rPr>
        <w:t xml:space="preserve"> in </w:t>
      </w:r>
      <w:r w:rsidR="00911FB0">
        <w:rPr>
          <w:rFonts w:cs="Times New Roman"/>
          <w:color w:val="000000"/>
          <w:szCs w:val="24"/>
          <w:shd w:val="clear" w:color="auto" w:fill="FFFFFF"/>
        </w:rPr>
        <w:t xml:space="preserve">the </w:t>
      </w:r>
      <w:r w:rsidR="007606BB">
        <w:rPr>
          <w:rFonts w:cs="Times New Roman"/>
          <w:color w:val="000000"/>
          <w:szCs w:val="24"/>
          <w:shd w:val="clear" w:color="auto" w:fill="FFFFFF"/>
        </w:rPr>
        <w:t>West</w:t>
      </w:r>
      <w:r w:rsidR="00DA3319">
        <w:rPr>
          <w:rFonts w:cs="Times New Roman"/>
          <w:color w:val="000000"/>
          <w:szCs w:val="24"/>
          <w:shd w:val="clear" w:color="auto" w:fill="FFFFFF"/>
        </w:rPr>
        <w:t xml:space="preserve"> </w:t>
      </w:r>
      <w:r w:rsidR="0040076C">
        <w:rPr>
          <w:rFonts w:cs="Times New Roman"/>
          <w:color w:val="000000"/>
          <w:szCs w:val="24"/>
          <w:shd w:val="clear" w:color="auto" w:fill="FFFFFF"/>
        </w:rPr>
        <w:t>Region</w:t>
      </w:r>
      <w:r w:rsidR="00B37CAA">
        <w:rPr>
          <w:rFonts w:cs="Times New Roman"/>
          <w:color w:val="000000"/>
          <w:szCs w:val="24"/>
          <w:shd w:val="clear" w:color="auto" w:fill="FFFFFF"/>
        </w:rPr>
        <w:t>.</w:t>
      </w:r>
      <w:r w:rsidR="00FC0227" w:rsidRPr="00CE2E6D" w:rsidDel="00FC0227">
        <w:rPr>
          <w:rFonts w:cs="Times New Roman"/>
          <w:color w:val="000000"/>
          <w:szCs w:val="24"/>
          <w:shd w:val="clear" w:color="auto" w:fill="FFFFFF"/>
        </w:rPr>
        <w:t xml:space="preserve"> </w:t>
      </w:r>
      <w:r w:rsidR="006B4CBE">
        <w:rPr>
          <w:rFonts w:cs="Times New Roman" w:hint="eastAsia"/>
          <w:color w:val="000000"/>
          <w:szCs w:val="24"/>
          <w:shd w:val="clear" w:color="auto" w:fill="FFFFFF"/>
        </w:rPr>
        <w:t>In general</w:t>
      </w:r>
      <w:proofErr w:type="gramStart"/>
      <w:r w:rsidR="006B4CBE">
        <w:rPr>
          <w:rFonts w:cs="Times New Roman"/>
          <w:color w:val="000000"/>
          <w:szCs w:val="24"/>
          <w:shd w:val="clear" w:color="auto" w:fill="FFFFFF"/>
        </w:rPr>
        <w:t xml:space="preserve">, </w:t>
      </w:r>
      <w:r w:rsidR="00135ACE">
        <w:rPr>
          <w:rFonts w:cs="Times New Roman"/>
          <w:color w:val="000000"/>
          <w:szCs w:val="24"/>
          <w:shd w:val="clear" w:color="auto" w:fill="FFFFFF"/>
        </w:rPr>
        <w:t xml:space="preserve"> </w:t>
      </w:r>
      <w:r w:rsidR="00DE7ACE">
        <w:rPr>
          <w:rFonts w:cs="Times New Roman"/>
          <w:color w:val="000000"/>
          <w:szCs w:val="24"/>
          <w:shd w:val="clear" w:color="auto" w:fill="FFFFFF"/>
        </w:rPr>
        <w:t>2003</w:t>
      </w:r>
      <w:proofErr w:type="gramEnd"/>
      <w:r w:rsidR="00135ACE">
        <w:rPr>
          <w:rFonts w:cs="Times New Roman"/>
          <w:color w:val="000000"/>
          <w:szCs w:val="24"/>
          <w:shd w:val="clear" w:color="auto" w:fill="FFFFFF"/>
        </w:rPr>
        <w:t xml:space="preserve">-2010 </w:t>
      </w:r>
      <w:r w:rsidR="00387215">
        <w:rPr>
          <w:rFonts w:cs="Times New Roman" w:hint="eastAsia"/>
          <w:color w:val="000000"/>
          <w:szCs w:val="24"/>
          <w:shd w:val="clear" w:color="auto" w:fill="FFFFFF"/>
        </w:rPr>
        <w:t xml:space="preserve">national-wide </w:t>
      </w:r>
      <w:r w:rsidR="00135ACE">
        <w:rPr>
          <w:rFonts w:cs="Times New Roman"/>
          <w:color w:val="000000"/>
          <w:szCs w:val="24"/>
          <w:shd w:val="clear" w:color="auto" w:fill="FFFFFF"/>
        </w:rPr>
        <w:t>d</w:t>
      </w:r>
      <w:r w:rsidR="00CE2E6D">
        <w:rPr>
          <w:rFonts w:cs="Times New Roman"/>
          <w:color w:val="000000"/>
          <w:szCs w:val="24"/>
          <w:shd w:val="clear" w:color="auto" w:fill="FFFFFF"/>
        </w:rPr>
        <w:t xml:space="preserve">aily mean inhalation </w:t>
      </w:r>
      <w:r w:rsidR="00135ACE">
        <w:rPr>
          <w:rFonts w:cs="Times New Roman"/>
          <w:color w:val="000000"/>
          <w:szCs w:val="24"/>
          <w:shd w:val="clear" w:color="auto" w:fill="FFFFFF"/>
        </w:rPr>
        <w:t xml:space="preserve">intakes </w:t>
      </w:r>
      <w:r w:rsidR="00AF504B">
        <w:rPr>
          <w:rFonts w:cs="Times New Roman"/>
          <w:color w:val="000000"/>
          <w:szCs w:val="24"/>
          <w:shd w:val="clear" w:color="auto" w:fill="FFFFFF"/>
        </w:rPr>
        <w:t xml:space="preserve">were higher </w:t>
      </w:r>
      <w:r w:rsidR="00135ACE">
        <w:rPr>
          <w:rFonts w:cs="Times New Roman"/>
          <w:color w:val="000000"/>
          <w:szCs w:val="24"/>
          <w:shd w:val="clear" w:color="auto" w:fill="FFFFFF"/>
        </w:rPr>
        <w:t xml:space="preserve">than those </w:t>
      </w:r>
      <w:r w:rsidR="00AF504B">
        <w:rPr>
          <w:rFonts w:cs="Times New Roman"/>
          <w:color w:val="000000"/>
          <w:szCs w:val="24"/>
          <w:shd w:val="clear" w:color="auto" w:fill="FFFFFF"/>
        </w:rPr>
        <w:t xml:space="preserve">of </w:t>
      </w:r>
      <w:r w:rsidR="00135ACE">
        <w:rPr>
          <w:rFonts w:cs="Times New Roman"/>
          <w:color w:val="000000"/>
          <w:szCs w:val="24"/>
          <w:shd w:val="clear" w:color="auto" w:fill="FFFFFF"/>
        </w:rPr>
        <w:t xml:space="preserve">1994-2000, </w:t>
      </w:r>
      <w:r w:rsidR="00AF504B">
        <w:rPr>
          <w:rFonts w:cs="Times New Roman"/>
          <w:color w:val="000000"/>
          <w:szCs w:val="24"/>
          <w:shd w:val="clear" w:color="auto" w:fill="FFFFFF"/>
        </w:rPr>
        <w:t xml:space="preserve">with </w:t>
      </w:r>
      <w:r w:rsidR="00135ACE">
        <w:rPr>
          <w:rFonts w:cs="Times New Roman"/>
          <w:color w:val="000000"/>
          <w:szCs w:val="24"/>
          <w:shd w:val="clear" w:color="auto" w:fill="FFFFFF"/>
        </w:rPr>
        <w:t xml:space="preserve">one exception </w:t>
      </w:r>
      <w:r w:rsidR="00AF504B">
        <w:rPr>
          <w:rFonts w:cs="Times New Roman"/>
          <w:color w:val="000000"/>
          <w:szCs w:val="24"/>
          <w:shd w:val="clear" w:color="auto" w:fill="FFFFFF"/>
        </w:rPr>
        <w:t>being</w:t>
      </w:r>
      <w:r w:rsidR="00135ACE">
        <w:rPr>
          <w:rFonts w:cs="Times New Roman"/>
          <w:color w:val="000000"/>
          <w:szCs w:val="24"/>
          <w:shd w:val="clear" w:color="auto" w:fill="FFFFFF"/>
        </w:rPr>
        <w:t xml:space="preserve"> Ambrosia, which </w:t>
      </w:r>
      <w:r w:rsidR="00AF504B">
        <w:rPr>
          <w:rFonts w:cs="Times New Roman"/>
          <w:color w:val="000000"/>
          <w:szCs w:val="24"/>
          <w:shd w:val="clear" w:color="auto" w:fill="FFFFFF"/>
        </w:rPr>
        <w:t>had lower nation-</w:t>
      </w:r>
      <w:r w:rsidR="00135ACE">
        <w:rPr>
          <w:rFonts w:cs="Times New Roman"/>
          <w:color w:val="000000"/>
          <w:szCs w:val="24"/>
          <w:shd w:val="clear" w:color="auto" w:fill="FFFFFF"/>
        </w:rPr>
        <w:t>wide average inhalation intakes</w:t>
      </w:r>
      <w:r w:rsidR="00AF504B">
        <w:rPr>
          <w:rFonts w:cs="Times New Roman"/>
          <w:color w:val="000000"/>
          <w:szCs w:val="24"/>
          <w:shd w:val="clear" w:color="auto" w:fill="FFFFFF"/>
        </w:rPr>
        <w:t>.</w:t>
      </w:r>
    </w:p>
    <w:p w:rsidR="00F95335" w:rsidRDefault="00440686" w:rsidP="00B874A0">
      <w:pPr>
        <w:spacing w:before="96" w:after="120" w:line="480" w:lineRule="auto"/>
        <w:ind w:firstLine="720"/>
        <w:rPr>
          <w:rFonts w:cs="Times New Roman"/>
          <w:color w:val="000000"/>
          <w:szCs w:val="24"/>
          <w:shd w:val="clear" w:color="auto" w:fill="FFFFFF"/>
        </w:rPr>
      </w:pPr>
      <w:r>
        <w:rPr>
          <w:rFonts w:eastAsia="黑体" w:cs="Times New Roman"/>
          <w:color w:val="000000"/>
          <w:szCs w:val="24"/>
          <w:shd w:val="clear" w:color="auto" w:fill="FFFFFF"/>
        </w:rPr>
        <w:fldChar w:fldCharType="begin"/>
      </w:r>
      <w:r>
        <w:rPr>
          <w:rFonts w:eastAsia="黑体" w:cs="Times New Roman"/>
          <w:color w:val="000000"/>
          <w:szCs w:val="24"/>
          <w:shd w:val="clear" w:color="auto" w:fill="FFFFFF"/>
        </w:rPr>
        <w:instrText xml:space="preserve"> REF _Ref379484475 \h </w:instrText>
      </w:r>
      <w:r>
        <w:rPr>
          <w:rFonts w:eastAsia="黑体" w:cs="Times New Roman"/>
          <w:color w:val="000000"/>
          <w:szCs w:val="24"/>
          <w:shd w:val="clear" w:color="auto" w:fill="FFFFFF"/>
        </w:rPr>
      </w:r>
      <w:r>
        <w:rPr>
          <w:rFonts w:eastAsia="黑体" w:cs="Times New Roman"/>
          <w:color w:val="000000"/>
          <w:szCs w:val="24"/>
          <w:shd w:val="clear" w:color="auto" w:fill="FFFFFF"/>
        </w:rPr>
        <w:fldChar w:fldCharType="separate"/>
      </w:r>
      <w:r>
        <w:t xml:space="preserve">Figure </w:t>
      </w:r>
      <w:r>
        <w:rPr>
          <w:noProof/>
        </w:rPr>
        <w:t>26</w:t>
      </w:r>
      <w:r>
        <w:rPr>
          <w:rFonts w:eastAsia="黑体" w:cs="Times New Roman"/>
          <w:color w:val="000000"/>
          <w:szCs w:val="24"/>
          <w:shd w:val="clear" w:color="auto" w:fill="FFFFFF"/>
        </w:rPr>
        <w:fldChar w:fldCharType="end"/>
      </w:r>
      <w:r>
        <w:rPr>
          <w:rFonts w:eastAsia="黑体" w:cs="Times New Roman" w:hint="eastAsia"/>
          <w:color w:val="000000"/>
          <w:szCs w:val="24"/>
          <w:shd w:val="clear" w:color="auto" w:fill="FFFFFF"/>
        </w:rPr>
        <w:t xml:space="preserve"> </w:t>
      </w:r>
      <w:r w:rsidR="00731D2C">
        <w:rPr>
          <w:rFonts w:eastAsia="黑体" w:cs="Times New Roman"/>
          <w:color w:val="000000"/>
          <w:szCs w:val="24"/>
          <w:shd w:val="clear" w:color="auto" w:fill="FFFFFF"/>
        </w:rPr>
        <w:t xml:space="preserve">shows </w:t>
      </w:r>
      <w:r w:rsidR="00731D2C" w:rsidRPr="00B874A0">
        <w:rPr>
          <w:rFonts w:eastAsia="黑体" w:cs="Times New Roman"/>
          <w:color w:val="000000"/>
          <w:szCs w:val="24"/>
          <w:shd w:val="clear" w:color="auto" w:fill="FFFFFF"/>
        </w:rPr>
        <w:t>the trend of the mean daily inhalation intakes of “virtual individuals” of the population of pollen of five species in nine climate regions of CONUS. The values shown in heat map are the standardized logarithmic values. Larger values are redder, indicating great increasing of daily concentrations in the second year period (2003-2010). Smaller values are greener, indicating great decreasing of daily concentrations in the second year period (2003-2010).Blue box shows that the there is no data in that region for that species in period 1994-2000.</w:t>
      </w:r>
    </w:p>
    <w:p w:rsidR="0094115F" w:rsidRPr="00B874A0" w:rsidRDefault="00806F00" w:rsidP="00B874A0">
      <w:pPr>
        <w:spacing w:before="96" w:after="120" w:line="480" w:lineRule="auto"/>
        <w:ind w:firstLine="720"/>
      </w:pPr>
      <w:r>
        <w:t>T</w:t>
      </w:r>
      <w:r w:rsidR="00ED1E96">
        <w:t xml:space="preserve">he heat map of the trend of mean individual daily inhalation intakes of five species in nine climate regions of CONUS is quite similar to the heat map of the trend of mean daily pollen concentration of five species in nine climate regions of CONUS. </w:t>
      </w:r>
      <w:r w:rsidR="0094115F" w:rsidRPr="00604D52">
        <w:t xml:space="preserve">The mean </w:t>
      </w:r>
      <w:r w:rsidR="00ED1E96">
        <w:t xml:space="preserve">individual </w:t>
      </w:r>
      <w:r w:rsidR="0094115F" w:rsidRPr="00604D52">
        <w:t xml:space="preserve">daily </w:t>
      </w:r>
      <w:r w:rsidR="0094115F">
        <w:t>inhalation</w:t>
      </w:r>
      <w:r w:rsidR="0094115F" w:rsidRPr="00604D52">
        <w:t xml:space="preserve"> </w:t>
      </w:r>
      <w:r w:rsidR="00ED1E96">
        <w:t>intakes</w:t>
      </w:r>
      <w:r w:rsidR="0094115F" w:rsidRPr="00604D52">
        <w:t xml:space="preserve"> of Quercus</w:t>
      </w:r>
      <w:r w:rsidR="00ED1E96">
        <w:t xml:space="preserve"> pollen</w:t>
      </w:r>
      <w:r w:rsidR="0094115F" w:rsidRPr="00604D52">
        <w:t xml:space="preserve"> increased significantly </w:t>
      </w:r>
      <w:r w:rsidR="0094115F" w:rsidRPr="00604D52">
        <w:lastRenderedPageBreak/>
        <w:t>almo</w:t>
      </w:r>
      <w:r w:rsidR="0094115F" w:rsidRPr="00826C0F">
        <w:t>st all climate region</w:t>
      </w:r>
      <w:r w:rsidR="00ED1E96">
        <w:t>s</w:t>
      </w:r>
      <w:r w:rsidR="0094115F" w:rsidRPr="00604D52">
        <w:t xml:space="preserve"> except </w:t>
      </w:r>
      <w:proofErr w:type="spellStart"/>
      <w:r w:rsidR="0094115F" w:rsidRPr="00604D52">
        <w:t>Westnorthcentral</w:t>
      </w:r>
      <w:proofErr w:type="spellEnd"/>
      <w:r w:rsidR="0094115F" w:rsidRPr="00604D52">
        <w:t xml:space="preserve"> </w:t>
      </w:r>
      <w:proofErr w:type="spellStart"/>
      <w:r w:rsidR="0094115F" w:rsidRPr="00604D52">
        <w:t>Region.The</w:t>
      </w:r>
      <w:proofErr w:type="spellEnd"/>
      <w:r w:rsidR="0094115F" w:rsidRPr="00604D52">
        <w:t xml:space="preserve"> </w:t>
      </w:r>
      <w:r w:rsidR="00ED1E96">
        <w:t xml:space="preserve">other seven climate </w:t>
      </w:r>
      <w:r w:rsidR="00FF2FCA">
        <w:t>Regions (</w:t>
      </w:r>
      <w:r w:rsidR="00ED1E96">
        <w:t xml:space="preserve">no data in southwest) all suffer great increasing of mean individual daily inhalation intakes of Quercus </w:t>
      </w:r>
      <w:r w:rsidR="000221D9">
        <w:t>pollen, having</w:t>
      </w:r>
      <w:r w:rsidR="00187ECA">
        <w:t xml:space="preserve"> </w:t>
      </w:r>
      <w:r w:rsidR="000221D9">
        <w:t>value</w:t>
      </w:r>
      <w:r w:rsidR="00187ECA">
        <w:t>s</w:t>
      </w:r>
      <w:r w:rsidR="000221D9">
        <w:t xml:space="preserve"> ranging from 0.5(</w:t>
      </w:r>
      <w:r w:rsidR="00187ECA">
        <w:t>the mean individual daily intakes in 2003 -2010 being 2.23 times higher than the 1994-2003 year</w:t>
      </w:r>
      <w:r w:rsidR="000221D9">
        <w:t>) to 0.74(3.42 times higher)</w:t>
      </w:r>
      <w:r w:rsidR="00ED1E96">
        <w:t xml:space="preserve">. </w:t>
      </w:r>
      <w:r w:rsidR="0094115F" w:rsidRPr="00604D52">
        <w:t>Gramineae show a similar situation</w:t>
      </w:r>
      <w:r w:rsidR="00284F0A">
        <w:t xml:space="preserve"> w</w:t>
      </w:r>
      <w:r w:rsidR="000221D9">
        <w:t xml:space="preserve">ith inhalation intakes increasing in Central, </w:t>
      </w:r>
      <w:proofErr w:type="spellStart"/>
      <w:r w:rsidR="00B73412">
        <w:t>Eastnorthcentral</w:t>
      </w:r>
      <w:proofErr w:type="spellEnd"/>
      <w:r w:rsidR="00B73412">
        <w:t>, N</w:t>
      </w:r>
      <w:r w:rsidR="000221D9">
        <w:t xml:space="preserve">ortheast, </w:t>
      </w:r>
      <w:r w:rsidR="00B73412">
        <w:t>N</w:t>
      </w:r>
      <w:r w:rsidR="000221D9">
        <w:t>orthwest</w:t>
      </w:r>
      <w:r w:rsidR="00B73412">
        <w:t>,</w:t>
      </w:r>
      <w:r w:rsidR="000221D9">
        <w:t xml:space="preserve"> </w:t>
      </w:r>
      <w:r w:rsidR="00B73412">
        <w:t>South and S</w:t>
      </w:r>
      <w:r w:rsidR="000221D9">
        <w:t>outhwest</w:t>
      </w:r>
      <w:r w:rsidR="00B73412">
        <w:t xml:space="preserve"> Regions</w:t>
      </w:r>
      <w:r w:rsidR="000221D9">
        <w:t xml:space="preserve">. Inhalation intakes in South </w:t>
      </w:r>
      <w:r w:rsidR="00F35834">
        <w:t xml:space="preserve">Region </w:t>
      </w:r>
      <w:r w:rsidR="000221D9">
        <w:t>show a dramatically increasing with</w:t>
      </w:r>
      <w:r w:rsidR="00187ECA">
        <w:t xml:space="preserve"> the mean individual daily intakes in 2003 -2010 being 6.32 times higher than the 1994-2003 year</w:t>
      </w:r>
      <w:r w:rsidR="000221D9">
        <w:t xml:space="preserve"> </w:t>
      </w:r>
      <w:r w:rsidR="0094115F" w:rsidRPr="00604D52">
        <w:t xml:space="preserve">.The </w:t>
      </w:r>
      <w:r w:rsidR="00B73412">
        <w:t xml:space="preserve">mean individual inhalation intakes of pollen of </w:t>
      </w:r>
      <w:r w:rsidR="0094115F" w:rsidRPr="00604D52">
        <w:t>Betula</w:t>
      </w:r>
      <w:r w:rsidR="00B73412">
        <w:t xml:space="preserve"> increased in Central ,Northeast, and Southeast Regions, while in the same time the West and </w:t>
      </w:r>
      <w:proofErr w:type="spellStart"/>
      <w:r w:rsidR="00B73412">
        <w:t>Westnorthcentral</w:t>
      </w:r>
      <w:proofErr w:type="spellEnd"/>
      <w:r w:rsidR="00B73412">
        <w:t xml:space="preserve"> Regions show a negative trend. </w:t>
      </w:r>
      <w:r w:rsidR="00B73412" w:rsidRPr="0094115F">
        <w:t>In</w:t>
      </w:r>
      <w:r w:rsidR="0094115F" w:rsidRPr="00604D52">
        <w:t xml:space="preserve"> other regions, </w:t>
      </w:r>
      <w:r w:rsidR="00B73412">
        <w:t xml:space="preserve">mean individual inhalation intakes of pollen of </w:t>
      </w:r>
      <w:r w:rsidR="00B73412" w:rsidRPr="00751CFC">
        <w:t>Betula</w:t>
      </w:r>
      <w:r w:rsidR="0094115F" w:rsidRPr="00604D52">
        <w:t xml:space="preserve"> </w:t>
      </w:r>
      <w:r w:rsidR="00B73412">
        <w:t>nearly remain the same. For Artemisia, mean individual inhalation intakes</w:t>
      </w:r>
      <w:r w:rsidR="0094115F" w:rsidRPr="00604D52">
        <w:t xml:space="preserve"> </w:t>
      </w:r>
      <w:r w:rsidR="00B73412">
        <w:t xml:space="preserve">decreased in Northeast, Southeast and West </w:t>
      </w:r>
      <w:proofErr w:type="spellStart"/>
      <w:r w:rsidR="00B73412">
        <w:t>Regions</w:t>
      </w:r>
      <w:proofErr w:type="gramStart"/>
      <w:r w:rsidR="00B73412">
        <w:t>,but</w:t>
      </w:r>
      <w:proofErr w:type="spellEnd"/>
      <w:proofErr w:type="gramEnd"/>
      <w:r w:rsidR="00B73412">
        <w:t xml:space="preserve"> the Southwest shows a positive trend.</w:t>
      </w:r>
      <w:r w:rsidR="0094115F" w:rsidRPr="00604D52">
        <w:t xml:space="preserve"> For Ambrosia, </w:t>
      </w:r>
      <w:r w:rsidR="00B73412">
        <w:t xml:space="preserve">the mean individual inhalation intakes are increasing in south and west regions. In Southeast, Southwest and </w:t>
      </w:r>
      <w:proofErr w:type="spellStart"/>
      <w:r w:rsidR="00B73412">
        <w:t>Westnorthcentral</w:t>
      </w:r>
      <w:proofErr w:type="spellEnd"/>
      <w:r w:rsidR="00B73412">
        <w:t xml:space="preserve"> Regions, the trend is negative.</w:t>
      </w:r>
    </w:p>
    <w:p w:rsidR="00A57DFB" w:rsidRDefault="002A7B33" w:rsidP="00B874A0">
      <w:pPr>
        <w:pStyle w:val="a7"/>
        <w:spacing w:before="96" w:after="120" w:line="480" w:lineRule="auto"/>
        <w:rPr>
          <w:rFonts w:cs="Times New Roman"/>
          <w:color w:val="000000"/>
          <w:szCs w:val="24"/>
          <w:shd w:val="clear" w:color="auto" w:fill="FFFFFF"/>
        </w:rPr>
      </w:pPr>
      <w:r>
        <w:rPr>
          <w:rFonts w:cs="Times New Roman"/>
          <w:color w:val="000000"/>
          <w:szCs w:val="24"/>
          <w:shd w:val="clear" w:color="auto" w:fill="FFFFFF"/>
        </w:rPr>
        <w:t xml:space="preserve">     </w:t>
      </w:r>
      <w:r w:rsidR="00B37CAA">
        <w:rPr>
          <w:rFonts w:cs="Times New Roman"/>
          <w:color w:val="000000"/>
          <w:szCs w:val="24"/>
          <w:shd w:val="clear" w:color="auto" w:fill="FFFFFF"/>
        </w:rPr>
        <w:t xml:space="preserve">In </w:t>
      </w:r>
      <w:r w:rsidR="005A09D8">
        <w:rPr>
          <w:rFonts w:cs="Times New Roman"/>
          <w:color w:val="000000"/>
          <w:szCs w:val="24"/>
          <w:shd w:val="clear" w:color="auto" w:fill="FFFFFF"/>
        </w:rPr>
        <w:t>general</w:t>
      </w:r>
      <w:r w:rsidR="00B37CAA">
        <w:rPr>
          <w:rFonts w:cs="Times New Roman"/>
          <w:color w:val="000000"/>
          <w:szCs w:val="24"/>
          <w:shd w:val="clear" w:color="auto" w:fill="FFFFFF"/>
        </w:rPr>
        <w:t>,</w:t>
      </w:r>
      <w:r w:rsidR="005A09D8">
        <w:rPr>
          <w:rFonts w:cs="Times New Roman"/>
          <w:color w:val="000000"/>
          <w:szCs w:val="24"/>
          <w:shd w:val="clear" w:color="auto" w:fill="FFFFFF"/>
        </w:rPr>
        <w:t xml:space="preserve"> </w:t>
      </w:r>
      <w:r w:rsidR="0095460C">
        <w:rPr>
          <w:rFonts w:cs="Times New Roman"/>
          <w:color w:val="000000"/>
          <w:szCs w:val="24"/>
          <w:shd w:val="clear" w:color="auto" w:fill="FFFFFF"/>
        </w:rPr>
        <w:t>populations</w:t>
      </w:r>
      <w:r w:rsidR="00B37CAA">
        <w:rPr>
          <w:rFonts w:cs="Times New Roman"/>
          <w:color w:val="000000"/>
          <w:szCs w:val="24"/>
          <w:shd w:val="clear" w:color="auto" w:fill="FFFFFF"/>
        </w:rPr>
        <w:t xml:space="preserve"> </w:t>
      </w:r>
      <w:r w:rsidR="00F35834">
        <w:rPr>
          <w:rFonts w:cs="Times New Roman"/>
          <w:color w:val="000000"/>
          <w:szCs w:val="24"/>
          <w:shd w:val="clear" w:color="auto" w:fill="FFFFFF"/>
        </w:rPr>
        <w:t>are suffering more inhalation intakes of Quercus and Gramineae Pollen</w:t>
      </w:r>
      <w:r>
        <w:rPr>
          <w:rFonts w:cs="Times New Roman"/>
          <w:color w:val="000000"/>
          <w:szCs w:val="24"/>
          <w:shd w:val="clear" w:color="auto" w:fill="FFFFFF"/>
        </w:rPr>
        <w:t xml:space="preserve"> in COUNS</w:t>
      </w:r>
      <w:r w:rsidR="00F35834">
        <w:rPr>
          <w:rFonts w:cs="Times New Roman"/>
          <w:color w:val="000000"/>
          <w:szCs w:val="24"/>
          <w:shd w:val="clear" w:color="auto" w:fill="FFFFFF"/>
        </w:rPr>
        <w:t>.</w:t>
      </w:r>
      <w:r>
        <w:rPr>
          <w:rFonts w:cs="Times New Roman"/>
          <w:color w:val="000000"/>
          <w:szCs w:val="24"/>
          <w:shd w:val="clear" w:color="auto" w:fill="FFFFFF"/>
        </w:rPr>
        <w:t xml:space="preserve"> However, population in </w:t>
      </w:r>
      <w:proofErr w:type="spellStart"/>
      <w:r>
        <w:rPr>
          <w:rFonts w:cs="Times New Roman"/>
          <w:color w:val="000000"/>
          <w:szCs w:val="24"/>
          <w:shd w:val="clear" w:color="auto" w:fill="FFFFFF"/>
        </w:rPr>
        <w:t>Westnorthcentral</w:t>
      </w:r>
      <w:proofErr w:type="spellEnd"/>
      <w:r>
        <w:rPr>
          <w:rFonts w:cs="Times New Roman"/>
          <w:color w:val="000000"/>
          <w:szCs w:val="24"/>
          <w:shd w:val="clear" w:color="auto" w:fill="FFFFFF"/>
        </w:rPr>
        <w:t xml:space="preserve"> region are suffering less inhalation intakes of almost all the airborne pollen of five </w:t>
      </w:r>
      <w:proofErr w:type="gramStart"/>
      <w:r>
        <w:rPr>
          <w:rFonts w:cs="Times New Roman"/>
          <w:color w:val="000000"/>
          <w:szCs w:val="24"/>
          <w:shd w:val="clear" w:color="auto" w:fill="FFFFFF"/>
        </w:rPr>
        <w:t>species(</w:t>
      </w:r>
      <w:proofErr w:type="gramEnd"/>
      <w:r>
        <w:rPr>
          <w:rFonts w:cs="Times New Roman"/>
          <w:color w:val="000000"/>
          <w:szCs w:val="24"/>
          <w:shd w:val="clear" w:color="auto" w:fill="FFFFFF"/>
        </w:rPr>
        <w:t>no data of Artemisia)</w:t>
      </w:r>
    </w:p>
    <w:p w:rsidR="004C7C64" w:rsidRPr="004C7C64" w:rsidRDefault="004C7C64" w:rsidP="003C0FB8">
      <w:pPr>
        <w:pStyle w:val="2"/>
        <w:ind w:firstLine="630"/>
      </w:pPr>
      <w:r>
        <w:t>Sensitivity Analysis</w:t>
      </w:r>
      <w:r w:rsidR="002702CC" w:rsidRPr="004C7C64">
        <w:t xml:space="preserve"> </w:t>
      </w:r>
    </w:p>
    <w:p w:rsidR="00087EDB" w:rsidRPr="00087EDB" w:rsidRDefault="00087EDB" w:rsidP="00533CA2">
      <w:pPr>
        <w:spacing w:beforeLines="96" w:before="230" w:afterLines="120" w:after="288" w:line="480" w:lineRule="auto"/>
        <w:ind w:firstLine="720"/>
        <w:rPr>
          <w:rFonts w:cs="Times New Roman"/>
          <w:szCs w:val="24"/>
          <w:shd w:val="clear" w:color="auto" w:fill="FFFFFF"/>
        </w:rPr>
      </w:pPr>
      <w:r w:rsidRPr="00087EDB">
        <w:rPr>
          <w:rFonts w:cs="Times New Roman"/>
          <w:color w:val="000000"/>
          <w:szCs w:val="24"/>
          <w:shd w:val="clear" w:color="auto" w:fill="FFFFFF"/>
        </w:rPr>
        <w:t>G</w:t>
      </w:r>
      <w:r w:rsidR="00CE4331" w:rsidRPr="00CE4331">
        <w:rPr>
          <w:rFonts w:cs="Times New Roman"/>
          <w:color w:val="000000"/>
          <w:szCs w:val="24"/>
          <w:shd w:val="clear" w:color="auto" w:fill="FFFFFF"/>
        </w:rPr>
        <w:t>lobal sensitivity</w:t>
      </w:r>
      <w:r w:rsidR="00AF504B">
        <w:rPr>
          <w:rFonts w:cs="Times New Roman"/>
          <w:color w:val="000000"/>
          <w:szCs w:val="24"/>
          <w:shd w:val="clear" w:color="auto" w:fill="FFFFFF"/>
        </w:rPr>
        <w:t xml:space="preserve">, </w:t>
      </w:r>
      <w:r w:rsidR="00CE4331" w:rsidRPr="00CE4331">
        <w:rPr>
          <w:rFonts w:cs="Times New Roman"/>
          <w:color w:val="000000"/>
          <w:szCs w:val="24"/>
          <w:shd w:val="clear" w:color="auto" w:fill="FFFFFF"/>
        </w:rPr>
        <w:t>based on Morris’ design</w:t>
      </w:r>
      <w:r w:rsidR="00AF504B">
        <w:rPr>
          <w:rFonts w:cs="Times New Roman"/>
          <w:color w:val="000000"/>
          <w:szCs w:val="24"/>
          <w:shd w:val="clear" w:color="auto" w:fill="FFFFFF"/>
        </w:rPr>
        <w:t xml:space="preserve"> </w:t>
      </w:r>
      <w:r w:rsidR="00222E77">
        <w:rPr>
          <w:rFonts w:cs="Times New Roman"/>
          <w:color w:val="000000"/>
          <w:szCs w:val="24"/>
          <w:shd w:val="clear" w:color="auto" w:fill="FFFFFF"/>
        </w:rPr>
        <w:fldChar w:fldCharType="begin"/>
      </w:r>
      <w:r w:rsidR="002D6A9C">
        <w:rPr>
          <w:rFonts w:cs="Times New Roman"/>
          <w:color w:val="000000"/>
          <w:szCs w:val="24"/>
          <w:shd w:val="clear" w:color="auto" w:fill="FFFFFF"/>
        </w:rPr>
        <w:instrText xml:space="preserve"> ADDIN EN.CITE &lt;EndNote&gt;&lt;Cite&gt;&lt;Author&gt;Saltelli&lt;/Author&gt;&lt;Year&gt;2000&lt;/Year&gt;&lt;RecNum&gt;64&lt;/RecNum&gt;&lt;DisplayText&gt;(Saltelli et al., 2000b)&lt;/DisplayText&gt;&lt;record&gt;&lt;rec-number&gt;64&lt;/rec-number&gt;&lt;foreign-keys&gt;&lt;key app="EN" db-id="tdz2dxda7d9zpsere5vps09wvftsz5xrwvx9" timestamp="1391102821"&gt;64&lt;/key&gt;&lt;/foreign-keys&gt;&lt;ref-type name="Journal Article"&gt;17&lt;/ref-type&gt;&lt;contributors&gt;&lt;authors&gt;&lt;author&gt;Saltelli, Andrea&lt;/author&gt;&lt;author&gt;Tarantola, Stefano&lt;/author&gt;&lt;author&gt;Campolongo, Francesca&lt;/author&gt;&lt;/authors&gt;&lt;/contributors&gt;&lt;titles&gt;&lt;title&gt;Sensitivity analysis as an ingredient of modeling&lt;/title&gt;&lt;secondary-title&gt;Statistical Science&lt;/secondary-title&gt;&lt;/titles&gt;&lt;periodical&gt;&lt;full-title&gt;Statistical Science&lt;/full-title&gt;&lt;/periodical&gt;&lt;pages&gt;377-395&lt;/pages&gt;&lt;volume&gt;15(4)&lt;/volume&gt;&lt;dates&gt;&lt;year&gt;2000&lt;/year&gt;&lt;/dates&gt;&lt;isbn&gt;0883-4237&lt;/isbn&gt;&lt;urls&gt;&lt;/urls&gt;&lt;/record&gt;&lt;/Cite&gt;&lt;/EndNote&gt;</w:instrText>
      </w:r>
      <w:r w:rsidR="00222E77">
        <w:rPr>
          <w:rFonts w:cs="Times New Roman"/>
          <w:color w:val="000000"/>
          <w:szCs w:val="24"/>
          <w:shd w:val="clear" w:color="auto" w:fill="FFFFFF"/>
        </w:rPr>
        <w:fldChar w:fldCharType="separate"/>
      </w:r>
      <w:r w:rsidR="00AF504B">
        <w:rPr>
          <w:rFonts w:cs="Times New Roman"/>
          <w:noProof/>
          <w:color w:val="000000"/>
          <w:szCs w:val="24"/>
          <w:shd w:val="clear" w:color="auto" w:fill="FFFFFF"/>
        </w:rPr>
        <w:t>(</w:t>
      </w:r>
      <w:hyperlink w:anchor="_ENREF_21" w:tooltip="Saltelli, 2000 #64" w:history="1">
        <w:r w:rsidR="00637C89">
          <w:rPr>
            <w:rFonts w:cs="Times New Roman"/>
            <w:noProof/>
            <w:color w:val="000000"/>
            <w:szCs w:val="24"/>
            <w:shd w:val="clear" w:color="auto" w:fill="FFFFFF"/>
          </w:rPr>
          <w:t>Saltelli et al., 2000b</w:t>
        </w:r>
      </w:hyperlink>
      <w:r w:rsidR="00AF504B">
        <w:rPr>
          <w:rFonts w:cs="Times New Roman"/>
          <w:noProof/>
          <w:color w:val="000000"/>
          <w:szCs w:val="24"/>
          <w:shd w:val="clear" w:color="auto" w:fill="FFFFFF"/>
        </w:rPr>
        <w:t>)</w:t>
      </w:r>
      <w:r w:rsidR="00222E77">
        <w:rPr>
          <w:rFonts w:cs="Times New Roman"/>
          <w:color w:val="000000"/>
          <w:szCs w:val="24"/>
          <w:shd w:val="clear" w:color="auto" w:fill="FFFFFF"/>
        </w:rPr>
        <w:fldChar w:fldCharType="end"/>
      </w:r>
      <w:r w:rsidR="00AF504B">
        <w:rPr>
          <w:rFonts w:cs="Times New Roman"/>
          <w:color w:val="000000"/>
          <w:szCs w:val="24"/>
          <w:shd w:val="clear" w:color="auto" w:fill="FFFFFF"/>
        </w:rPr>
        <w:t xml:space="preserve">, </w:t>
      </w:r>
      <w:r w:rsidR="00CE4331" w:rsidRPr="00CE4331">
        <w:rPr>
          <w:rFonts w:cs="Times New Roman"/>
          <w:color w:val="000000"/>
          <w:szCs w:val="24"/>
          <w:shd w:val="clear" w:color="auto" w:fill="FFFFFF"/>
        </w:rPr>
        <w:t xml:space="preserve">of the simulated exposures to 18 different parameters are </w:t>
      </w:r>
      <w:r w:rsidR="00CE4331" w:rsidRPr="00CE4331">
        <w:rPr>
          <w:rFonts w:cs="Times New Roman"/>
          <w:szCs w:val="24"/>
          <w:shd w:val="clear" w:color="auto" w:fill="FFFFFF"/>
        </w:rPr>
        <w:t>illustrated in</w:t>
      </w:r>
      <w:r w:rsidR="00D2665D">
        <w:rPr>
          <w:rFonts w:cs="Times New Roman"/>
          <w:szCs w:val="24"/>
          <w:shd w:val="clear" w:color="auto" w:fill="FFFFFF"/>
        </w:rPr>
        <w:t xml:space="preserve"> </w:t>
      </w:r>
      <w:r w:rsidR="00222E77">
        <w:rPr>
          <w:rFonts w:cs="Times New Roman"/>
          <w:szCs w:val="24"/>
          <w:shd w:val="clear" w:color="auto" w:fill="FFFFFF"/>
        </w:rPr>
        <w:fldChar w:fldCharType="begin"/>
      </w:r>
      <w:r w:rsidR="00D2665D">
        <w:rPr>
          <w:rFonts w:cs="Times New Roman"/>
          <w:szCs w:val="24"/>
          <w:shd w:val="clear" w:color="auto" w:fill="FFFFFF"/>
        </w:rPr>
        <w:instrText xml:space="preserve"> REF _Ref378757932 \h </w:instrText>
      </w:r>
      <w:r w:rsidR="00222E77">
        <w:rPr>
          <w:rFonts w:cs="Times New Roman"/>
          <w:szCs w:val="24"/>
          <w:shd w:val="clear" w:color="auto" w:fill="FFFFFF"/>
        </w:rPr>
      </w:r>
      <w:r w:rsidR="00222E77">
        <w:rPr>
          <w:rFonts w:cs="Times New Roman"/>
          <w:szCs w:val="24"/>
          <w:shd w:val="clear" w:color="auto" w:fill="FFFFFF"/>
        </w:rPr>
        <w:fldChar w:fldCharType="separate"/>
      </w:r>
      <w:r w:rsidR="0008141F" w:rsidRPr="005825F9">
        <w:rPr>
          <w:rFonts w:cs="Times New Roman"/>
          <w:szCs w:val="24"/>
        </w:rPr>
        <w:t xml:space="preserve">Figure </w:t>
      </w:r>
      <w:r w:rsidR="0008141F">
        <w:rPr>
          <w:rFonts w:cs="Times New Roman"/>
          <w:noProof/>
          <w:szCs w:val="24"/>
        </w:rPr>
        <w:t>25</w:t>
      </w:r>
      <w:r w:rsidR="00222E77">
        <w:rPr>
          <w:rFonts w:cs="Times New Roman"/>
          <w:szCs w:val="24"/>
          <w:shd w:val="clear" w:color="auto" w:fill="FFFFFF"/>
        </w:rPr>
        <w:fldChar w:fldCharType="end"/>
      </w:r>
      <w:r w:rsidR="00CE4331" w:rsidRPr="00CE4331">
        <w:rPr>
          <w:rFonts w:cs="Times New Roman"/>
          <w:szCs w:val="24"/>
          <w:shd w:val="clear" w:color="auto" w:fill="FFFFFF"/>
        </w:rPr>
        <w:t xml:space="preserve">, for the Central Climate Region. Overall, the global </w:t>
      </w:r>
      <w:r w:rsidR="00CE4331" w:rsidRPr="00CE4331">
        <w:rPr>
          <w:rFonts w:cs="Times New Roman"/>
          <w:i/>
          <w:szCs w:val="24"/>
          <w:shd w:val="clear" w:color="auto" w:fill="FFFFFF"/>
        </w:rPr>
        <w:t>NSC</w:t>
      </w:r>
      <w:r w:rsidR="00CE4331" w:rsidRPr="00CE4331">
        <w:rPr>
          <w:rFonts w:cs="Times New Roman"/>
          <w:szCs w:val="24"/>
          <w:shd w:val="clear" w:color="auto" w:fill="FFFFFF"/>
        </w:rPr>
        <w:t xml:space="preserve"> of all parameters varied between </w:t>
      </w:r>
      <w:r w:rsidR="00CE4331" w:rsidRPr="00CE4331">
        <w:rPr>
          <w:rFonts w:cs="Times New Roman"/>
          <w:szCs w:val="24"/>
          <w:shd w:val="clear" w:color="auto" w:fill="FFFFFF"/>
        </w:rPr>
        <w:lastRenderedPageBreak/>
        <w:t xml:space="preserve">-0.3 and 0.35, indicating the robustness of this modeling approach. Dermal contact and ingestion exposures are shown to be more sensitive to parameter perturbations, with absolute average global </w:t>
      </w:r>
      <w:r w:rsidR="00CE4331" w:rsidRPr="00CE4331">
        <w:rPr>
          <w:rFonts w:cs="Times New Roman"/>
          <w:i/>
          <w:szCs w:val="24"/>
          <w:shd w:val="clear" w:color="auto" w:fill="FFFFFF"/>
        </w:rPr>
        <w:t>NSC</w:t>
      </w:r>
      <w:r w:rsidR="00CE4331" w:rsidRPr="00CE4331">
        <w:rPr>
          <w:rFonts w:cs="Times New Roman"/>
          <w:szCs w:val="24"/>
          <w:shd w:val="clear" w:color="auto" w:fill="FFFFFF"/>
        </w:rPr>
        <w:t xml:space="preserve"> of these 18 parameters</w:t>
      </w:r>
      <w:proofErr w:type="gramStart"/>
      <w:r w:rsidR="00CE4331" w:rsidRPr="00CE4331">
        <w:rPr>
          <w:rFonts w:cs="Times New Roman"/>
          <w:szCs w:val="24"/>
          <w:shd w:val="clear" w:color="auto" w:fill="FFFFFF"/>
        </w:rPr>
        <w:t xml:space="preserve">, </w:t>
      </w:r>
      <w:proofErr w:type="gramEnd"/>
      <w:r w:rsidRPr="00D07E54">
        <w:rPr>
          <w:rFonts w:cs="Times New Roman"/>
          <w:position w:val="-8"/>
          <w:szCs w:val="24"/>
          <w:shd w:val="clear" w:color="auto" w:fill="FFFFFF"/>
        </w:rPr>
        <w:object w:dxaOrig="620" w:dyaOrig="360">
          <v:shape id="_x0000_i1082" type="#_x0000_t75" style="width:30pt;height:18.55pt" o:ole="">
            <v:imagedata r:id="rId120" o:title=""/>
          </v:shape>
          <o:OLEObject Type="Embed" ProgID="Equation.DSMT4" ShapeID="_x0000_i1082" DrawAspect="Content" ObjectID="_1454703483" r:id="rId121"/>
        </w:object>
      </w:r>
      <w:r w:rsidR="00CE4331" w:rsidRPr="00CE4331">
        <w:rPr>
          <w:rFonts w:cs="Times New Roman"/>
          <w:szCs w:val="24"/>
          <w:shd w:val="clear" w:color="auto" w:fill="FFFFFF"/>
        </w:rPr>
        <w:t xml:space="preserve">, being 0.1634 and 0.1312, respectively. </w:t>
      </w:r>
      <w:r w:rsidR="00AF504B" w:rsidRPr="00CE4331">
        <w:rPr>
          <w:rFonts w:cs="Times New Roman"/>
          <w:szCs w:val="24"/>
          <w:shd w:val="clear" w:color="auto" w:fill="FFFFFF"/>
        </w:rPr>
        <w:t>Sensitiv</w:t>
      </w:r>
      <w:r w:rsidR="00AF504B">
        <w:rPr>
          <w:rFonts w:cs="Times New Roman"/>
          <w:szCs w:val="24"/>
          <w:shd w:val="clear" w:color="auto" w:fill="FFFFFF"/>
        </w:rPr>
        <w:t>ity</w:t>
      </w:r>
      <w:r w:rsidR="00AF504B" w:rsidRPr="00CE4331">
        <w:rPr>
          <w:rFonts w:cs="Times New Roman"/>
          <w:szCs w:val="24"/>
          <w:shd w:val="clear" w:color="auto" w:fill="FFFFFF"/>
        </w:rPr>
        <w:t xml:space="preserve"> </w:t>
      </w:r>
      <w:r w:rsidR="00CE4331" w:rsidRPr="00CE4331">
        <w:rPr>
          <w:rFonts w:cs="Times New Roman"/>
          <w:szCs w:val="24"/>
          <w:shd w:val="clear" w:color="auto" w:fill="FFFFFF"/>
        </w:rPr>
        <w:t xml:space="preserve">parameters for </w:t>
      </w:r>
      <w:r w:rsidR="00AF504B">
        <w:rPr>
          <w:rFonts w:cs="Times New Roman"/>
          <w:szCs w:val="24"/>
          <w:shd w:val="clear" w:color="auto" w:fill="FFFFFF"/>
        </w:rPr>
        <w:t xml:space="preserve">the </w:t>
      </w:r>
      <w:r w:rsidR="00CE4331" w:rsidRPr="00CE4331">
        <w:rPr>
          <w:rFonts w:cs="Times New Roman"/>
          <w:szCs w:val="24"/>
          <w:shd w:val="clear" w:color="auto" w:fill="FFFFFF"/>
        </w:rPr>
        <w:t>dermal contact route include: indoor ventilation rate (</w:t>
      </w:r>
      <w:proofErr w:type="spellStart"/>
      <w:r w:rsidR="00CE4331" w:rsidRPr="00CE4331">
        <w:rPr>
          <w:rFonts w:cs="Times New Roman"/>
          <w:i/>
          <w:szCs w:val="24"/>
          <w:shd w:val="clear" w:color="auto" w:fill="FFFFFF"/>
        </w:rPr>
        <w:t>λ</w:t>
      </w:r>
      <w:r w:rsidR="00CE4331" w:rsidRPr="00CE4331">
        <w:rPr>
          <w:rFonts w:cs="Times New Roman"/>
          <w:i/>
          <w:szCs w:val="24"/>
          <w:shd w:val="clear" w:color="auto" w:fill="FFFFFF"/>
          <w:vertAlign w:val="subscript"/>
        </w:rPr>
        <w:t>v</w:t>
      </w:r>
      <w:proofErr w:type="spellEnd"/>
      <w:r w:rsidR="00CE4331" w:rsidRPr="00CE4331">
        <w:rPr>
          <w:rFonts w:cs="Times New Roman"/>
          <w:szCs w:val="24"/>
          <w:shd w:val="clear" w:color="auto" w:fill="FFFFFF"/>
        </w:rPr>
        <w:t>), density of pollen (</w:t>
      </w:r>
      <w:r w:rsidR="00897E90" w:rsidRPr="00897E90">
        <w:rPr>
          <w:rFonts w:cs="Times New Roman"/>
          <w:i/>
          <w:szCs w:val="24"/>
          <w:u w:val="single"/>
          <w:shd w:val="clear" w:color="auto" w:fill="FFFFFF"/>
        </w:rPr>
        <w:t>P</w:t>
      </w:r>
      <w:r w:rsidR="00897E90" w:rsidRPr="00897E90">
        <w:rPr>
          <w:rFonts w:cs="Times New Roman"/>
          <w:i/>
          <w:szCs w:val="24"/>
          <w:u w:val="single"/>
          <w:shd w:val="clear" w:color="auto" w:fill="FFFFFF"/>
          <w:vertAlign w:val="subscript"/>
        </w:rPr>
        <w:t>p</w:t>
      </w:r>
      <w:r w:rsidR="00CE4331" w:rsidRPr="00CE4331">
        <w:rPr>
          <w:rFonts w:cs="Times New Roman"/>
          <w:szCs w:val="24"/>
          <w:shd w:val="clear" w:color="auto" w:fill="FFFFFF"/>
        </w:rPr>
        <w:t>), removal coefficient on the skin (</w:t>
      </w:r>
      <w:proofErr w:type="spellStart"/>
      <w:r w:rsidR="00CE4331" w:rsidRPr="00CE4331">
        <w:rPr>
          <w:rFonts w:cs="Times New Roman"/>
          <w:i/>
          <w:szCs w:val="24"/>
          <w:shd w:val="clear" w:color="auto" w:fill="FFFFFF"/>
        </w:rPr>
        <w:t>R</w:t>
      </w:r>
      <w:r w:rsidR="00CE4331" w:rsidRPr="00CE4331">
        <w:rPr>
          <w:rFonts w:cs="Times New Roman"/>
          <w:i/>
          <w:szCs w:val="24"/>
          <w:shd w:val="clear" w:color="auto" w:fill="FFFFFF"/>
          <w:vertAlign w:val="subscript"/>
        </w:rPr>
        <w:t>m</w:t>
      </w:r>
      <w:proofErr w:type="spellEnd"/>
      <w:r w:rsidR="00CE4331" w:rsidRPr="00CE4331">
        <w:rPr>
          <w:rFonts w:cs="Times New Roman"/>
          <w:szCs w:val="24"/>
          <w:shd w:val="clear" w:color="auto" w:fill="FFFFFF"/>
        </w:rPr>
        <w:t xml:space="preserve">). </w:t>
      </w:r>
      <w:proofErr w:type="gramStart"/>
      <w:r w:rsidR="00AF504B">
        <w:rPr>
          <w:rFonts w:cs="Times New Roman"/>
          <w:szCs w:val="24"/>
          <w:shd w:val="clear" w:color="auto" w:fill="FFFFFF"/>
        </w:rPr>
        <w:t>and</w:t>
      </w:r>
      <w:proofErr w:type="gramEnd"/>
      <w:r w:rsidR="00AF504B">
        <w:rPr>
          <w:rFonts w:cs="Times New Roman"/>
          <w:szCs w:val="24"/>
          <w:shd w:val="clear" w:color="auto" w:fill="FFFFFF"/>
        </w:rPr>
        <w:t xml:space="preserve"> </w:t>
      </w:r>
      <w:r w:rsidR="00CE4331" w:rsidRPr="00CE4331">
        <w:rPr>
          <w:rFonts w:cs="Times New Roman"/>
          <w:szCs w:val="24"/>
          <w:shd w:val="clear" w:color="auto" w:fill="FFFFFF"/>
        </w:rPr>
        <w:t>friction velocity (</w:t>
      </w:r>
      <w:r w:rsidR="00CE4331" w:rsidRPr="00CE4331">
        <w:rPr>
          <w:rFonts w:cs="Times New Roman"/>
          <w:i/>
          <w:szCs w:val="24"/>
          <w:shd w:val="clear" w:color="auto" w:fill="FFFFFF"/>
        </w:rPr>
        <w:t>u*</w:t>
      </w:r>
      <w:r w:rsidR="00CE4331" w:rsidRPr="00CE4331">
        <w:rPr>
          <w:rFonts w:cs="Times New Roman"/>
          <w:szCs w:val="24"/>
          <w:shd w:val="clear" w:color="auto" w:fill="FFFFFF"/>
        </w:rPr>
        <w:t xml:space="preserve">). </w:t>
      </w:r>
      <w:r w:rsidR="007A0A18" w:rsidRPr="00CE4331">
        <w:rPr>
          <w:rFonts w:cs="Times New Roman"/>
          <w:szCs w:val="24"/>
          <w:shd w:val="clear" w:color="auto" w:fill="FFFFFF"/>
        </w:rPr>
        <w:t>Sensitiv</w:t>
      </w:r>
      <w:r w:rsidR="007A0A18">
        <w:rPr>
          <w:rFonts w:cs="Times New Roman"/>
          <w:szCs w:val="24"/>
          <w:shd w:val="clear" w:color="auto" w:fill="FFFFFF"/>
        </w:rPr>
        <w:t>ity</w:t>
      </w:r>
      <w:r w:rsidR="007A0A18" w:rsidRPr="00CE4331">
        <w:rPr>
          <w:rFonts w:cs="Times New Roman"/>
          <w:szCs w:val="24"/>
          <w:shd w:val="clear" w:color="auto" w:fill="FFFFFF"/>
        </w:rPr>
        <w:t xml:space="preserve"> </w:t>
      </w:r>
      <w:r w:rsidR="00CE4331" w:rsidRPr="00CE4331">
        <w:rPr>
          <w:rFonts w:cs="Times New Roman"/>
          <w:szCs w:val="24"/>
          <w:shd w:val="clear" w:color="auto" w:fill="FFFFFF"/>
        </w:rPr>
        <w:t xml:space="preserve">parameters for </w:t>
      </w:r>
      <w:r w:rsidR="007A0A18">
        <w:rPr>
          <w:rFonts w:cs="Times New Roman"/>
          <w:szCs w:val="24"/>
          <w:shd w:val="clear" w:color="auto" w:fill="FFFFFF"/>
        </w:rPr>
        <w:t xml:space="preserve">the </w:t>
      </w:r>
      <w:r w:rsidR="00CE4331" w:rsidRPr="00CE4331">
        <w:rPr>
          <w:rFonts w:cs="Times New Roman"/>
          <w:szCs w:val="24"/>
          <w:shd w:val="clear" w:color="auto" w:fill="FFFFFF"/>
        </w:rPr>
        <w:t>unintentional ingestion route include: density of pollen (</w:t>
      </w:r>
      <w:r w:rsidR="00897E90" w:rsidRPr="00897E90">
        <w:rPr>
          <w:rFonts w:cs="Times New Roman"/>
          <w:i/>
          <w:szCs w:val="24"/>
          <w:u w:val="single"/>
          <w:shd w:val="clear" w:color="auto" w:fill="FFFFFF"/>
        </w:rPr>
        <w:t>P</w:t>
      </w:r>
      <w:r w:rsidR="00897E90" w:rsidRPr="00897E90">
        <w:rPr>
          <w:rFonts w:cs="Times New Roman"/>
          <w:i/>
          <w:szCs w:val="24"/>
          <w:u w:val="single"/>
          <w:shd w:val="clear" w:color="auto" w:fill="FFFFFF"/>
          <w:vertAlign w:val="subscript"/>
        </w:rPr>
        <w:t>p</w:t>
      </w:r>
      <w:r w:rsidR="00CE4331" w:rsidRPr="00CE4331">
        <w:rPr>
          <w:rFonts w:cs="Times New Roman"/>
          <w:szCs w:val="24"/>
          <w:shd w:val="clear" w:color="auto" w:fill="FFFFFF"/>
        </w:rPr>
        <w:t>), indoor ventilation rate (</w:t>
      </w:r>
      <w:proofErr w:type="spellStart"/>
      <w:r w:rsidR="00CE4331" w:rsidRPr="00CE4331">
        <w:rPr>
          <w:rFonts w:cs="Times New Roman"/>
          <w:i/>
          <w:szCs w:val="24"/>
          <w:shd w:val="clear" w:color="auto" w:fill="FFFFFF"/>
        </w:rPr>
        <w:t>λ</w:t>
      </w:r>
      <w:r w:rsidR="00CE4331" w:rsidRPr="00CE4331">
        <w:rPr>
          <w:rFonts w:cs="Times New Roman"/>
          <w:i/>
          <w:szCs w:val="24"/>
          <w:shd w:val="clear" w:color="auto" w:fill="FFFFFF"/>
          <w:vertAlign w:val="subscript"/>
        </w:rPr>
        <w:t>v</w:t>
      </w:r>
      <w:proofErr w:type="spellEnd"/>
      <w:r w:rsidR="00CE4331" w:rsidRPr="00CE4331">
        <w:rPr>
          <w:rFonts w:cs="Times New Roman"/>
          <w:szCs w:val="24"/>
          <w:shd w:val="clear" w:color="auto" w:fill="FFFFFF"/>
        </w:rPr>
        <w:t>), dermal loading rate (</w:t>
      </w:r>
      <w:proofErr w:type="spellStart"/>
      <w:r w:rsidR="00CE4331" w:rsidRPr="00CE4331">
        <w:rPr>
          <w:rFonts w:cs="Times New Roman"/>
          <w:i/>
          <w:szCs w:val="24"/>
          <w:shd w:val="clear" w:color="auto" w:fill="FFFFFF"/>
        </w:rPr>
        <w:t>L</w:t>
      </w:r>
      <w:r w:rsidR="00CE4331" w:rsidRPr="00CE4331">
        <w:rPr>
          <w:rFonts w:cs="Times New Roman"/>
          <w:i/>
          <w:szCs w:val="24"/>
          <w:shd w:val="clear" w:color="auto" w:fill="FFFFFF"/>
          <w:vertAlign w:val="subscript"/>
        </w:rPr>
        <w:t>r</w:t>
      </w:r>
      <w:proofErr w:type="spellEnd"/>
      <w:r w:rsidR="00CE4331" w:rsidRPr="00CE4331">
        <w:rPr>
          <w:rFonts w:cs="Times New Roman"/>
          <w:szCs w:val="24"/>
          <w:shd w:val="clear" w:color="auto" w:fill="FFFFFF"/>
        </w:rPr>
        <w:t>), removal coefficient on the skin (</w:t>
      </w:r>
      <w:proofErr w:type="spellStart"/>
      <w:r w:rsidR="00CE4331" w:rsidRPr="00CE4331">
        <w:rPr>
          <w:rFonts w:cs="Times New Roman"/>
          <w:i/>
          <w:szCs w:val="24"/>
          <w:shd w:val="clear" w:color="auto" w:fill="FFFFFF"/>
        </w:rPr>
        <w:t>R</w:t>
      </w:r>
      <w:r w:rsidR="00CE4331" w:rsidRPr="00CE4331">
        <w:rPr>
          <w:rFonts w:cs="Times New Roman"/>
          <w:i/>
          <w:szCs w:val="24"/>
          <w:shd w:val="clear" w:color="auto" w:fill="FFFFFF"/>
          <w:vertAlign w:val="subscript"/>
        </w:rPr>
        <w:t>m</w:t>
      </w:r>
      <w:proofErr w:type="spellEnd"/>
      <w:r w:rsidR="00CE4331" w:rsidRPr="00CE4331">
        <w:rPr>
          <w:rFonts w:cs="Times New Roman"/>
          <w:szCs w:val="24"/>
          <w:shd w:val="clear" w:color="auto" w:fill="FFFFFF"/>
        </w:rPr>
        <w:t xml:space="preserve">). Inhalation exposure is less sensitive to modeling parameters. Total exposures have nearly the same sensitivity to the 18 parameters as the inhalation exposure. This is </w:t>
      </w:r>
      <w:r w:rsidR="007A0A18">
        <w:rPr>
          <w:rFonts w:cs="Times New Roman"/>
          <w:szCs w:val="24"/>
          <w:shd w:val="clear" w:color="auto" w:fill="FFFFFF"/>
        </w:rPr>
        <w:t>due to</w:t>
      </w:r>
      <w:r w:rsidR="00CE4331" w:rsidRPr="00CE4331">
        <w:rPr>
          <w:rFonts w:cs="Times New Roman"/>
          <w:szCs w:val="24"/>
          <w:shd w:val="clear" w:color="auto" w:fill="FFFFFF"/>
        </w:rPr>
        <w:t xml:space="preserve"> the fact that </w:t>
      </w:r>
      <w:r w:rsidR="00CE4331" w:rsidRPr="00CE4331">
        <w:rPr>
          <w:rFonts w:cs="Times New Roman"/>
          <w:szCs w:val="24"/>
        </w:rPr>
        <w:t>exposure from inhalation is much higher than the other two routes which are based on skin contact.</w:t>
      </w:r>
    </w:p>
    <w:p w:rsidR="00222E77" w:rsidRDefault="00CE4331">
      <w:pPr>
        <w:spacing w:beforeLines="96" w:before="230" w:afterLines="120" w:after="288" w:line="480" w:lineRule="auto"/>
        <w:ind w:firstLine="720"/>
        <w:rPr>
          <w:rFonts w:cs="Times New Roman"/>
          <w:szCs w:val="24"/>
          <w:shd w:val="clear" w:color="auto" w:fill="FFFFFF"/>
        </w:rPr>
      </w:pPr>
      <w:r w:rsidRPr="00CE4331">
        <w:rPr>
          <w:rFonts w:cs="Times New Roman"/>
          <w:szCs w:val="24"/>
          <w:shd w:val="clear" w:color="auto" w:fill="FFFFFF"/>
        </w:rPr>
        <w:t xml:space="preserve">High interaction and nonlinearity effects among parameters were found in dermal contact and ingestion routes for pollen exposures. Average interaction effects </w:t>
      </w:r>
      <w:r w:rsidR="00087EDB" w:rsidRPr="00D07E54">
        <w:rPr>
          <w:rFonts w:cs="Times New Roman"/>
          <w:position w:val="-6"/>
          <w:szCs w:val="24"/>
          <w:shd w:val="clear" w:color="auto" w:fill="FFFFFF"/>
        </w:rPr>
        <w:object w:dxaOrig="520" w:dyaOrig="340">
          <v:shape id="_x0000_i1083" type="#_x0000_t75" style="width:25.65pt;height:17.45pt" o:ole="">
            <v:imagedata r:id="rId122" o:title=""/>
          </v:shape>
          <o:OLEObject Type="Embed" ProgID="Equation.DSMT4" ShapeID="_x0000_i1083" DrawAspect="Content" ObjectID="_1454703484" r:id="rId123"/>
        </w:object>
      </w:r>
      <w:r w:rsidR="0095460C">
        <w:rPr>
          <w:rFonts w:cs="Times New Roman"/>
          <w:szCs w:val="24"/>
          <w:shd w:val="clear" w:color="auto" w:fill="FFFFFF"/>
        </w:rPr>
        <w:t xml:space="preserve"> </w:t>
      </w:r>
      <w:r w:rsidRPr="00CE4331">
        <w:rPr>
          <w:rFonts w:cs="Times New Roman"/>
          <w:szCs w:val="24"/>
          <w:shd w:val="clear" w:color="auto" w:fill="FFFFFF"/>
        </w:rPr>
        <w:t>were 0.2288 and 0.1943, in dermal contact and ingestion routes, respectively. Parameters with high interaction and nonlinearity effects included removal coefficient on the skin (</w:t>
      </w:r>
      <w:proofErr w:type="spellStart"/>
      <w:r w:rsidRPr="00CE4331">
        <w:rPr>
          <w:rFonts w:cs="Times New Roman"/>
          <w:i/>
          <w:szCs w:val="24"/>
          <w:shd w:val="clear" w:color="auto" w:fill="FFFFFF"/>
        </w:rPr>
        <w:t>R</w:t>
      </w:r>
      <w:r w:rsidRPr="00CE4331">
        <w:rPr>
          <w:rFonts w:cs="Times New Roman"/>
          <w:i/>
          <w:szCs w:val="24"/>
          <w:shd w:val="clear" w:color="auto" w:fill="FFFFFF"/>
          <w:vertAlign w:val="subscript"/>
        </w:rPr>
        <w:t>m</w:t>
      </w:r>
      <w:proofErr w:type="spellEnd"/>
      <w:r w:rsidR="007A0A18" w:rsidRPr="00CE4331">
        <w:rPr>
          <w:rFonts w:cs="Times New Roman"/>
          <w:szCs w:val="24"/>
          <w:shd w:val="clear" w:color="auto" w:fill="FFFFFF"/>
        </w:rPr>
        <w:t>)</w:t>
      </w:r>
      <w:r w:rsidR="007A0A18">
        <w:rPr>
          <w:rFonts w:cs="Times New Roman"/>
          <w:szCs w:val="24"/>
          <w:shd w:val="clear" w:color="auto" w:fill="FFFFFF"/>
        </w:rPr>
        <w:t xml:space="preserve">, </w:t>
      </w:r>
      <w:r w:rsidRPr="00CE4331">
        <w:rPr>
          <w:rFonts w:cs="Times New Roman"/>
          <w:szCs w:val="24"/>
          <w:shd w:val="clear" w:color="auto" w:fill="FFFFFF"/>
        </w:rPr>
        <w:t>female inhalation rate (</w:t>
      </w:r>
      <w:proofErr w:type="spellStart"/>
      <w:r w:rsidRPr="00CE4331">
        <w:rPr>
          <w:rFonts w:cs="Times New Roman"/>
          <w:i/>
          <w:szCs w:val="24"/>
          <w:shd w:val="clear" w:color="auto" w:fill="FFFFFF"/>
        </w:rPr>
        <w:t>Ih</w:t>
      </w:r>
      <w:r w:rsidRPr="00CE4331">
        <w:rPr>
          <w:rFonts w:cs="Times New Roman"/>
          <w:i/>
          <w:szCs w:val="24"/>
          <w:shd w:val="clear" w:color="auto" w:fill="FFFFFF"/>
          <w:vertAlign w:val="subscript"/>
        </w:rPr>
        <w:t>f</w:t>
      </w:r>
      <w:proofErr w:type="spellEnd"/>
      <w:r w:rsidRPr="00CE4331">
        <w:rPr>
          <w:rFonts w:cs="Times New Roman"/>
          <w:szCs w:val="24"/>
          <w:shd w:val="clear" w:color="auto" w:fill="FFFFFF"/>
        </w:rPr>
        <w:t>), for dermal contact routes. Parameters with high interaction and nonlinearity effects included removal coefficient on the skin (</w:t>
      </w:r>
      <w:proofErr w:type="spellStart"/>
      <w:r w:rsidRPr="00CE4331">
        <w:rPr>
          <w:rFonts w:cs="Times New Roman"/>
          <w:i/>
          <w:szCs w:val="24"/>
          <w:shd w:val="clear" w:color="auto" w:fill="FFFFFF"/>
        </w:rPr>
        <w:t>R</w:t>
      </w:r>
      <w:r w:rsidRPr="00CE4331">
        <w:rPr>
          <w:rFonts w:cs="Times New Roman"/>
          <w:i/>
          <w:szCs w:val="24"/>
          <w:shd w:val="clear" w:color="auto" w:fill="FFFFFF"/>
          <w:vertAlign w:val="subscript"/>
        </w:rPr>
        <w:t>m</w:t>
      </w:r>
      <w:proofErr w:type="spellEnd"/>
      <w:r w:rsidRPr="00CE4331">
        <w:rPr>
          <w:rFonts w:cs="Times New Roman"/>
          <w:szCs w:val="24"/>
          <w:shd w:val="clear" w:color="auto" w:fill="FFFFFF"/>
        </w:rPr>
        <w:t xml:space="preserve">) for dermal contact routes.  </w:t>
      </w:r>
    </w:p>
    <w:p w:rsidR="00222E77" w:rsidRDefault="00CE4331">
      <w:pPr>
        <w:spacing w:beforeLines="96" w:before="230" w:afterLines="120" w:after="288" w:line="480" w:lineRule="auto"/>
        <w:ind w:firstLine="720"/>
        <w:rPr>
          <w:rFonts w:cs="Times New Roman"/>
          <w:color w:val="000000"/>
          <w:szCs w:val="24"/>
          <w:shd w:val="clear" w:color="auto" w:fill="FFFFFF"/>
        </w:rPr>
      </w:pPr>
      <w:r w:rsidRPr="00CE4331">
        <w:rPr>
          <w:rFonts w:eastAsiaTheme="majorEastAsia" w:cs="Times New Roman"/>
          <w:bCs/>
          <w:color w:val="000000"/>
          <w:szCs w:val="24"/>
          <w:shd w:val="clear" w:color="auto" w:fill="FFFFFF"/>
        </w:rPr>
        <w:t>Uncertainties in sensitive and interactive input parameters would result in large deviations of model predictions. Parameters derived from large population studies</w:t>
      </w:r>
      <w:r w:rsidR="00B64357">
        <w:rPr>
          <w:rFonts w:eastAsiaTheme="majorEastAsia" w:cs="Times New Roman"/>
          <w:bCs/>
          <w:color w:val="000000"/>
          <w:szCs w:val="24"/>
          <w:shd w:val="clear" w:color="auto" w:fill="FFFFFF"/>
        </w:rPr>
        <w:t xml:space="preserve"> </w:t>
      </w:r>
      <w:r w:rsidR="00222E77">
        <w:rPr>
          <w:rFonts w:eastAsiaTheme="majorEastAsia" w:cs="Times New Roman"/>
          <w:bCs/>
          <w:color w:val="000000"/>
          <w:szCs w:val="24"/>
          <w:shd w:val="clear" w:color="auto" w:fill="FFFFFF"/>
        </w:rPr>
        <w:fldChar w:fldCharType="begin"/>
      </w:r>
      <w:r w:rsidR="00DA001E">
        <w:rPr>
          <w:rFonts w:eastAsiaTheme="majorEastAsia" w:cs="Times New Roman"/>
          <w:bCs/>
          <w:color w:val="000000"/>
          <w:szCs w:val="24"/>
          <w:shd w:val="clear" w:color="auto" w:fill="FFFFFF"/>
        </w:rPr>
        <w:instrText xml:space="preserve"> ADDIN EN.CITE &lt;EndNote&gt;&lt;Cite&gt;&lt;Author&gt;USEPA&lt;/Author&gt;&lt;Year&gt;2010&lt;/Year&gt;&lt;RecNum&gt;68&lt;/RecNum&gt;&lt;DisplayText&gt;(USEPA, 2010)&lt;/DisplayText&gt;&lt;record&gt;&lt;rec-number&gt;68&lt;/rec-number&gt;&lt;foreign-keys&gt;&lt;key app="EN" db-id="tdz2dxda7d9zpsere5vps09wvftsz5xrwvx9" timestamp="1391106016"&gt;68&lt;/key&gt;&lt;/foreign-keys&gt;&lt;ref-type name="Web Page"&gt;12&lt;/ref-type&gt;&lt;contributors&gt;&lt;authors&gt;&lt;author&gt;USEPA&lt;/author&gt;&lt;/authors&gt;&lt;/contributors&gt;&lt;titles&gt;&lt;title&gt;Exposure factors handbook&lt;/title&gt;&lt;/titles&gt;&lt;dates&gt;&lt;year&gt;2010&lt;/year&gt;&lt;/dates&gt;&lt;pub-location&gt;Washington, DC&lt;/pub-location&gt;&lt;publisher&gt;US Environmental Protection Agency&lt;/publisher&gt;&lt;urls&gt;&lt;related-urls&gt;&lt;url&gt;http://www.epa.gov/ncea/efh/pdfs/efh-complete.pdf&lt;/url&gt;&lt;/related-urls&gt;&lt;/urls&gt;&lt;/record&gt;&lt;/Cite&gt;&lt;/EndNote&gt;</w:instrText>
      </w:r>
      <w:r w:rsidR="00222E77">
        <w:rPr>
          <w:rFonts w:eastAsiaTheme="majorEastAsia" w:cs="Times New Roman"/>
          <w:bCs/>
          <w:color w:val="000000"/>
          <w:szCs w:val="24"/>
          <w:shd w:val="clear" w:color="auto" w:fill="FFFFFF"/>
        </w:rPr>
        <w:fldChar w:fldCharType="separate"/>
      </w:r>
      <w:r w:rsidR="00B64357">
        <w:rPr>
          <w:rFonts w:eastAsiaTheme="majorEastAsia" w:cs="Times New Roman"/>
          <w:bCs/>
          <w:noProof/>
          <w:color w:val="000000"/>
          <w:szCs w:val="24"/>
          <w:shd w:val="clear" w:color="auto" w:fill="FFFFFF"/>
        </w:rPr>
        <w:t>(</w:t>
      </w:r>
      <w:hyperlink w:anchor="_ENREF_28" w:tooltip="USEPA, 2010 #68" w:history="1">
        <w:r w:rsidR="00637C89">
          <w:rPr>
            <w:rFonts w:eastAsiaTheme="majorEastAsia" w:cs="Times New Roman"/>
            <w:bCs/>
            <w:noProof/>
            <w:color w:val="000000"/>
            <w:szCs w:val="24"/>
            <w:shd w:val="clear" w:color="auto" w:fill="FFFFFF"/>
          </w:rPr>
          <w:t>USEPA, 2010</w:t>
        </w:r>
      </w:hyperlink>
      <w:r w:rsidR="00B64357">
        <w:rPr>
          <w:rFonts w:eastAsiaTheme="majorEastAsia" w:cs="Times New Roman"/>
          <w:bCs/>
          <w:noProof/>
          <w:color w:val="000000"/>
          <w:szCs w:val="24"/>
          <w:shd w:val="clear" w:color="auto" w:fill="FFFFFF"/>
        </w:rPr>
        <w:t>)</w:t>
      </w:r>
      <w:r w:rsidR="00222E77">
        <w:rPr>
          <w:rFonts w:eastAsiaTheme="majorEastAsia" w:cs="Times New Roman"/>
          <w:bCs/>
          <w:color w:val="000000"/>
          <w:szCs w:val="24"/>
          <w:shd w:val="clear" w:color="auto" w:fill="FFFFFF"/>
        </w:rPr>
        <w:fldChar w:fldCharType="end"/>
      </w:r>
      <w:r w:rsidRPr="00CE4331">
        <w:rPr>
          <w:rFonts w:eastAsiaTheme="majorEastAsia" w:cs="Times New Roman"/>
          <w:bCs/>
          <w:color w:val="000000"/>
          <w:szCs w:val="24"/>
          <w:shd w:val="clear" w:color="auto" w:fill="FFFFFF"/>
        </w:rPr>
        <w:t>, such as distribution of inhalation rate (</w:t>
      </w:r>
      <w:proofErr w:type="spellStart"/>
      <w:r w:rsidRPr="00CE4331">
        <w:rPr>
          <w:rFonts w:eastAsiaTheme="majorEastAsia" w:cs="Times New Roman"/>
          <w:bCs/>
          <w:i/>
          <w:color w:val="000000"/>
          <w:szCs w:val="24"/>
          <w:shd w:val="clear" w:color="auto" w:fill="FFFFFF"/>
        </w:rPr>
        <w:t>Ih</w:t>
      </w:r>
      <w:r w:rsidRPr="00CE4331">
        <w:rPr>
          <w:rFonts w:eastAsiaTheme="majorEastAsia" w:cs="Times New Roman"/>
          <w:bCs/>
          <w:i/>
          <w:color w:val="000000"/>
          <w:szCs w:val="24"/>
          <w:shd w:val="clear" w:color="auto" w:fill="FFFFFF"/>
          <w:vertAlign w:val="subscript"/>
        </w:rPr>
        <w:t>f</w:t>
      </w:r>
      <w:proofErr w:type="spellEnd"/>
      <w:r w:rsidRPr="00CE4331">
        <w:rPr>
          <w:rFonts w:eastAsiaTheme="majorEastAsia" w:cs="Times New Roman"/>
          <w:bCs/>
          <w:i/>
          <w:color w:val="000000"/>
          <w:szCs w:val="24"/>
          <w:shd w:val="clear" w:color="auto" w:fill="FFFFFF"/>
        </w:rPr>
        <w:t xml:space="preserve">, </w:t>
      </w:r>
      <w:proofErr w:type="spellStart"/>
      <w:r w:rsidRPr="00CE4331">
        <w:rPr>
          <w:rFonts w:eastAsiaTheme="majorEastAsia" w:cs="Times New Roman"/>
          <w:bCs/>
          <w:i/>
          <w:color w:val="000000"/>
          <w:szCs w:val="24"/>
          <w:shd w:val="clear" w:color="auto" w:fill="FFFFFF"/>
        </w:rPr>
        <w:t>Ih</w:t>
      </w:r>
      <w:r w:rsidRPr="00CE4331">
        <w:rPr>
          <w:rFonts w:eastAsiaTheme="majorEastAsia" w:cs="Times New Roman"/>
          <w:bCs/>
          <w:i/>
          <w:color w:val="000000"/>
          <w:szCs w:val="24"/>
          <w:shd w:val="clear" w:color="auto" w:fill="FFFFFF"/>
          <w:vertAlign w:val="subscript"/>
        </w:rPr>
        <w:t>m</w:t>
      </w:r>
      <w:proofErr w:type="spellEnd"/>
      <w:r w:rsidR="007A0A18" w:rsidRPr="00CE4331">
        <w:rPr>
          <w:rFonts w:eastAsiaTheme="majorEastAsia" w:cs="Times New Roman"/>
          <w:bCs/>
          <w:color w:val="000000"/>
          <w:szCs w:val="24"/>
          <w:shd w:val="clear" w:color="auto" w:fill="FFFFFF"/>
        </w:rPr>
        <w:t>)</w:t>
      </w:r>
      <w:r w:rsidR="007A0A18">
        <w:rPr>
          <w:rFonts w:eastAsiaTheme="majorEastAsia" w:cs="Times New Roman"/>
          <w:bCs/>
          <w:color w:val="000000"/>
          <w:szCs w:val="24"/>
          <w:shd w:val="clear" w:color="auto" w:fill="FFFFFF"/>
        </w:rPr>
        <w:t xml:space="preserve"> and</w:t>
      </w:r>
      <w:r w:rsidR="007A0A18" w:rsidRPr="00CE4331">
        <w:rPr>
          <w:rFonts w:eastAsiaTheme="majorEastAsia" w:cs="Times New Roman"/>
          <w:bCs/>
          <w:color w:val="000000"/>
          <w:szCs w:val="24"/>
          <w:shd w:val="clear" w:color="auto" w:fill="FFFFFF"/>
        </w:rPr>
        <w:t xml:space="preserve"> </w:t>
      </w:r>
      <w:r w:rsidRPr="00CE4331">
        <w:rPr>
          <w:rFonts w:eastAsiaTheme="majorEastAsia" w:cs="Times New Roman"/>
          <w:bCs/>
          <w:color w:val="000000"/>
          <w:szCs w:val="24"/>
          <w:shd w:val="clear" w:color="auto" w:fill="FFFFFF"/>
        </w:rPr>
        <w:t>hand surface ratio</w:t>
      </w:r>
      <w:r w:rsidR="007A0A18">
        <w:rPr>
          <w:rFonts w:eastAsiaTheme="majorEastAsia" w:cs="Times New Roman"/>
          <w:bCs/>
          <w:color w:val="000000"/>
          <w:szCs w:val="24"/>
          <w:shd w:val="clear" w:color="auto" w:fill="FFFFFF"/>
        </w:rPr>
        <w:t xml:space="preserve"> </w:t>
      </w:r>
      <w:r w:rsidRPr="00CE4331">
        <w:rPr>
          <w:rFonts w:eastAsiaTheme="majorEastAsia" w:cs="Times New Roman"/>
          <w:bCs/>
          <w:color w:val="000000"/>
          <w:szCs w:val="24"/>
          <w:shd w:val="clear" w:color="auto" w:fill="FFFFFF"/>
        </w:rPr>
        <w:t>(</w:t>
      </w:r>
      <w:r w:rsidRPr="00CE4331">
        <w:rPr>
          <w:rFonts w:eastAsiaTheme="majorEastAsia" w:cs="Times New Roman"/>
          <w:bCs/>
          <w:i/>
          <w:color w:val="000000"/>
          <w:szCs w:val="24"/>
          <w:shd w:val="clear" w:color="auto" w:fill="FFFFFF"/>
        </w:rPr>
        <w:t>S</w:t>
      </w:r>
      <w:r w:rsidRPr="00CE4331">
        <w:rPr>
          <w:rFonts w:eastAsiaTheme="majorEastAsia" w:cs="Times New Roman"/>
          <w:bCs/>
          <w:i/>
          <w:color w:val="000000"/>
          <w:szCs w:val="24"/>
          <w:shd w:val="clear" w:color="auto" w:fill="FFFFFF"/>
          <w:vertAlign w:val="subscript"/>
        </w:rPr>
        <w:t>r</w:t>
      </w:r>
      <w:r w:rsidRPr="00CE4331">
        <w:rPr>
          <w:rFonts w:eastAsiaTheme="majorEastAsia" w:cs="Times New Roman"/>
          <w:bCs/>
          <w:color w:val="000000"/>
          <w:szCs w:val="24"/>
          <w:shd w:val="clear" w:color="auto" w:fill="FFFFFF"/>
        </w:rPr>
        <w:t xml:space="preserve">), </w:t>
      </w:r>
      <w:r w:rsidR="007A0A18">
        <w:rPr>
          <w:rFonts w:eastAsiaTheme="majorEastAsia" w:cs="Times New Roman"/>
          <w:bCs/>
          <w:color w:val="000000"/>
          <w:szCs w:val="24"/>
          <w:shd w:val="clear" w:color="auto" w:fill="FFFFFF"/>
        </w:rPr>
        <w:t>should</w:t>
      </w:r>
      <w:r w:rsidRPr="00CE4331">
        <w:rPr>
          <w:rFonts w:eastAsiaTheme="majorEastAsia" w:cs="Times New Roman"/>
          <w:bCs/>
          <w:color w:val="000000"/>
          <w:szCs w:val="24"/>
          <w:shd w:val="clear" w:color="auto" w:fill="FFFFFF"/>
        </w:rPr>
        <w:t xml:space="preserve"> bear lower uncertainties. Distribution of hand to mouth touch frequency (</w:t>
      </w:r>
      <w:proofErr w:type="spellStart"/>
      <w:r w:rsidRPr="00CE4331">
        <w:rPr>
          <w:rFonts w:eastAsiaTheme="majorEastAsia" w:cs="Times New Roman"/>
          <w:bCs/>
          <w:i/>
          <w:color w:val="000000"/>
          <w:szCs w:val="24"/>
          <w:shd w:val="clear" w:color="auto" w:fill="FFFFFF"/>
        </w:rPr>
        <w:t>F</w:t>
      </w:r>
      <w:r w:rsidRPr="00CE4331">
        <w:rPr>
          <w:rFonts w:eastAsiaTheme="majorEastAsia" w:cs="Times New Roman"/>
          <w:bCs/>
          <w:i/>
          <w:color w:val="000000"/>
          <w:szCs w:val="24"/>
          <w:shd w:val="clear" w:color="auto" w:fill="FFFFFF"/>
          <w:vertAlign w:val="subscript"/>
        </w:rPr>
        <w:t>r</w:t>
      </w:r>
      <w:proofErr w:type="spellEnd"/>
      <w:r w:rsidRPr="00CE4331">
        <w:rPr>
          <w:rFonts w:eastAsiaTheme="majorEastAsia" w:cs="Times New Roman"/>
          <w:bCs/>
          <w:color w:val="000000"/>
          <w:szCs w:val="24"/>
          <w:shd w:val="clear" w:color="auto" w:fill="FFFFFF"/>
        </w:rPr>
        <w:t xml:space="preserve">) is derived </w:t>
      </w:r>
      <w:r w:rsidR="007A0A18">
        <w:rPr>
          <w:rFonts w:eastAsiaTheme="majorEastAsia" w:cs="Times New Roman"/>
          <w:bCs/>
          <w:color w:val="000000"/>
          <w:szCs w:val="24"/>
          <w:shd w:val="clear" w:color="auto" w:fill="FFFFFF"/>
        </w:rPr>
        <w:t xml:space="preserve">from </w:t>
      </w:r>
      <w:r w:rsidRPr="00CE4331">
        <w:rPr>
          <w:rFonts w:eastAsiaTheme="majorEastAsia" w:cs="Times New Roman"/>
          <w:bCs/>
          <w:color w:val="000000"/>
          <w:szCs w:val="24"/>
          <w:shd w:val="clear" w:color="auto" w:fill="FFFFFF"/>
        </w:rPr>
        <w:t xml:space="preserve">small </w:t>
      </w:r>
      <w:r w:rsidR="007A0A18" w:rsidRPr="00CE4331">
        <w:rPr>
          <w:rFonts w:eastAsiaTheme="majorEastAsia" w:cs="Times New Roman"/>
          <w:bCs/>
          <w:color w:val="000000"/>
          <w:szCs w:val="24"/>
          <w:shd w:val="clear" w:color="auto" w:fill="FFFFFF"/>
        </w:rPr>
        <w:t>population</w:t>
      </w:r>
      <w:r w:rsidR="007A0A18">
        <w:rPr>
          <w:rFonts w:eastAsiaTheme="majorEastAsia" w:cs="Times New Roman"/>
          <w:bCs/>
          <w:color w:val="000000"/>
          <w:szCs w:val="24"/>
          <w:shd w:val="clear" w:color="auto" w:fill="FFFFFF"/>
        </w:rPr>
        <w:t xml:space="preserve"> </w:t>
      </w:r>
      <w:r w:rsidRPr="00CE4331">
        <w:rPr>
          <w:rFonts w:eastAsiaTheme="majorEastAsia" w:cs="Times New Roman"/>
          <w:bCs/>
          <w:color w:val="000000"/>
          <w:szCs w:val="24"/>
          <w:shd w:val="clear" w:color="auto" w:fill="FFFFFF"/>
        </w:rPr>
        <w:t xml:space="preserve">size, which </w:t>
      </w:r>
      <w:r w:rsidR="007A0A18">
        <w:rPr>
          <w:rFonts w:eastAsiaTheme="majorEastAsia" w:cs="Times New Roman"/>
          <w:bCs/>
          <w:color w:val="000000"/>
          <w:szCs w:val="24"/>
          <w:shd w:val="clear" w:color="auto" w:fill="FFFFFF"/>
        </w:rPr>
        <w:t>should</w:t>
      </w:r>
      <w:r w:rsidRPr="00CE4331">
        <w:rPr>
          <w:rFonts w:eastAsiaTheme="majorEastAsia" w:cs="Times New Roman"/>
          <w:bCs/>
          <w:color w:val="000000"/>
          <w:szCs w:val="24"/>
          <w:shd w:val="clear" w:color="auto" w:fill="FFFFFF"/>
        </w:rPr>
        <w:t xml:space="preserve"> bear larger </w:t>
      </w:r>
      <w:r w:rsidR="00895194" w:rsidRPr="00CE4331">
        <w:rPr>
          <w:rFonts w:eastAsiaTheme="majorEastAsia" w:cs="Times New Roman"/>
          <w:bCs/>
          <w:color w:val="000000"/>
          <w:szCs w:val="24"/>
          <w:shd w:val="clear" w:color="auto" w:fill="FFFFFF"/>
        </w:rPr>
        <w:t>uncertainties.</w:t>
      </w:r>
      <w:r w:rsidR="00895194">
        <w:rPr>
          <w:rFonts w:eastAsiaTheme="majorEastAsia" w:cs="Times New Roman"/>
          <w:bCs/>
          <w:color w:val="000000"/>
          <w:szCs w:val="24"/>
          <w:shd w:val="clear" w:color="auto" w:fill="FFFFFF"/>
        </w:rPr>
        <w:t xml:space="preserve"> High</w:t>
      </w:r>
      <w:r w:rsidR="00F6331F">
        <w:rPr>
          <w:rFonts w:eastAsiaTheme="majorEastAsia" w:cs="Times New Roman"/>
          <w:bCs/>
          <w:color w:val="000000"/>
          <w:szCs w:val="24"/>
          <w:shd w:val="clear" w:color="auto" w:fill="FFFFFF"/>
        </w:rPr>
        <w:t xml:space="preserve"> uncertainties are expected for </w:t>
      </w:r>
      <w:r w:rsidR="00146615">
        <w:rPr>
          <w:rFonts w:eastAsiaTheme="majorEastAsia" w:cs="Times New Roman"/>
          <w:bCs/>
          <w:color w:val="000000"/>
          <w:szCs w:val="24"/>
          <w:shd w:val="clear" w:color="auto" w:fill="FFFFFF"/>
        </w:rPr>
        <w:t xml:space="preserve">these </w:t>
      </w:r>
      <w:r w:rsidR="00F6331F">
        <w:rPr>
          <w:rFonts w:eastAsiaTheme="majorEastAsia" w:cs="Times New Roman"/>
          <w:bCs/>
          <w:color w:val="000000"/>
          <w:szCs w:val="24"/>
          <w:shd w:val="clear" w:color="auto" w:fill="FFFFFF"/>
        </w:rPr>
        <w:t xml:space="preserve">sensitive </w:t>
      </w:r>
      <w:proofErr w:type="spellStart"/>
      <w:r w:rsidR="00F6331F">
        <w:rPr>
          <w:rFonts w:eastAsiaTheme="majorEastAsia" w:cs="Times New Roman"/>
          <w:bCs/>
          <w:color w:val="000000"/>
          <w:szCs w:val="24"/>
          <w:shd w:val="clear" w:color="auto" w:fill="FFFFFF"/>
        </w:rPr>
        <w:t>parameters</w:t>
      </w:r>
      <w:proofErr w:type="gramStart"/>
      <w:r w:rsidR="00F6331F">
        <w:rPr>
          <w:rFonts w:eastAsiaTheme="majorEastAsia" w:cs="Times New Roman"/>
          <w:bCs/>
          <w:color w:val="000000"/>
          <w:szCs w:val="24"/>
          <w:shd w:val="clear" w:color="auto" w:fill="FFFFFF"/>
        </w:rPr>
        <w:t>:</w:t>
      </w:r>
      <w:r w:rsidR="00F6331F" w:rsidRPr="00CE4331">
        <w:rPr>
          <w:rFonts w:cs="Times New Roman"/>
          <w:i/>
          <w:szCs w:val="24"/>
          <w:shd w:val="clear" w:color="auto" w:fill="FFFFFF"/>
        </w:rPr>
        <w:t>λ</w:t>
      </w:r>
      <w:r w:rsidR="00F6331F" w:rsidRPr="00CE4331">
        <w:rPr>
          <w:rFonts w:cs="Times New Roman"/>
          <w:i/>
          <w:szCs w:val="24"/>
          <w:shd w:val="clear" w:color="auto" w:fill="FFFFFF"/>
          <w:vertAlign w:val="subscript"/>
        </w:rPr>
        <w:t>v</w:t>
      </w:r>
      <w:proofErr w:type="spellEnd"/>
      <w:proofErr w:type="gramEnd"/>
      <w:r w:rsidR="00895194">
        <w:rPr>
          <w:rFonts w:cs="Times New Roman"/>
          <w:szCs w:val="24"/>
          <w:shd w:val="clear" w:color="auto" w:fill="FFFFFF"/>
        </w:rPr>
        <w:t xml:space="preserve">, </w:t>
      </w:r>
      <w:r w:rsidR="009F05F7" w:rsidRPr="009F05F7">
        <w:rPr>
          <w:rFonts w:cs="Times New Roman"/>
          <w:position w:val="-8"/>
          <w:szCs w:val="24"/>
          <w:shd w:val="clear" w:color="auto" w:fill="FFFFFF"/>
        </w:rPr>
        <w:object w:dxaOrig="620" w:dyaOrig="360">
          <v:shape id="_x0000_i1084" type="#_x0000_t75" style="width:31.1pt;height:18.55pt" o:ole="">
            <v:imagedata r:id="rId124" o:title=""/>
          </v:shape>
          <o:OLEObject Type="Embed" ProgID="Equation.DSMT4" ShapeID="_x0000_i1084" DrawAspect="Content" ObjectID="_1454703485" r:id="rId125"/>
        </w:object>
      </w:r>
      <w:r w:rsidR="00895194">
        <w:rPr>
          <w:rFonts w:cs="Times New Roman"/>
          <w:szCs w:val="24"/>
          <w:shd w:val="clear" w:color="auto" w:fill="FFFFFF"/>
        </w:rPr>
        <w:t xml:space="preserve">=-0.2349; </w:t>
      </w:r>
      <w:r w:rsidR="00F6331F" w:rsidRPr="00CE4331">
        <w:rPr>
          <w:rFonts w:cs="Times New Roman"/>
          <w:i/>
          <w:szCs w:val="24"/>
          <w:shd w:val="clear" w:color="auto" w:fill="FFFFFF"/>
        </w:rPr>
        <w:t>P</w:t>
      </w:r>
      <w:r w:rsidR="00F6331F" w:rsidRPr="00CE4331">
        <w:rPr>
          <w:rFonts w:cs="Times New Roman"/>
          <w:i/>
          <w:szCs w:val="24"/>
          <w:shd w:val="clear" w:color="auto" w:fill="FFFFFF"/>
          <w:vertAlign w:val="subscript"/>
        </w:rPr>
        <w:t>p</w:t>
      </w:r>
      <w:r w:rsidR="00895194">
        <w:rPr>
          <w:rFonts w:cs="Times New Roman"/>
          <w:i/>
          <w:szCs w:val="24"/>
          <w:shd w:val="clear" w:color="auto" w:fill="FFFFFF"/>
          <w:vertAlign w:val="subscript"/>
        </w:rPr>
        <w:t xml:space="preserve"> </w:t>
      </w:r>
      <w:r w:rsidR="00895194">
        <w:rPr>
          <w:rFonts w:cs="Times New Roman"/>
          <w:szCs w:val="24"/>
          <w:shd w:val="clear" w:color="auto" w:fill="FFFFFF"/>
        </w:rPr>
        <w:t xml:space="preserve">, </w:t>
      </w:r>
      <w:r w:rsidR="009F05F7" w:rsidRPr="009F05F7">
        <w:rPr>
          <w:rFonts w:cs="Times New Roman"/>
          <w:position w:val="-8"/>
          <w:szCs w:val="24"/>
          <w:shd w:val="clear" w:color="auto" w:fill="FFFFFF"/>
        </w:rPr>
        <w:object w:dxaOrig="620" w:dyaOrig="360">
          <v:shape id="_x0000_i1085" type="#_x0000_t75" style="width:31.1pt;height:18.55pt" o:ole="">
            <v:imagedata r:id="rId124" o:title=""/>
          </v:shape>
          <o:OLEObject Type="Embed" ProgID="Equation.DSMT4" ShapeID="_x0000_i1085" DrawAspect="Content" ObjectID="_1454703486" r:id="rId126"/>
        </w:object>
      </w:r>
      <w:r w:rsidR="00895194">
        <w:rPr>
          <w:rFonts w:cs="Times New Roman"/>
          <w:szCs w:val="24"/>
          <w:shd w:val="clear" w:color="auto" w:fill="FFFFFF"/>
        </w:rPr>
        <w:t>=0.3246;</w:t>
      </w:r>
      <w:r w:rsidR="00F6331F">
        <w:rPr>
          <w:rFonts w:eastAsiaTheme="majorEastAsia" w:cs="Times New Roman"/>
          <w:bCs/>
          <w:color w:val="000000"/>
          <w:szCs w:val="24"/>
          <w:shd w:val="clear" w:color="auto" w:fill="FFFFFF"/>
        </w:rPr>
        <w:t xml:space="preserve"> </w:t>
      </w:r>
      <w:proofErr w:type="spellStart"/>
      <w:r w:rsidR="00F6331F" w:rsidRPr="00CE4331">
        <w:rPr>
          <w:rFonts w:cs="Times New Roman"/>
          <w:i/>
          <w:szCs w:val="24"/>
          <w:shd w:val="clear" w:color="auto" w:fill="FFFFFF"/>
        </w:rPr>
        <w:t>R</w:t>
      </w:r>
      <w:r w:rsidR="00F6331F" w:rsidRPr="00CE4331">
        <w:rPr>
          <w:rFonts w:cs="Times New Roman"/>
          <w:i/>
          <w:szCs w:val="24"/>
          <w:shd w:val="clear" w:color="auto" w:fill="FFFFFF"/>
          <w:vertAlign w:val="subscript"/>
        </w:rPr>
        <w:t>m</w:t>
      </w:r>
      <w:proofErr w:type="spellEnd"/>
      <w:r w:rsidR="00895194">
        <w:rPr>
          <w:rFonts w:cs="Times New Roman"/>
          <w:szCs w:val="24"/>
          <w:shd w:val="clear" w:color="auto" w:fill="FFFFFF"/>
        </w:rPr>
        <w:t xml:space="preserve">, </w:t>
      </w:r>
      <w:r w:rsidR="00895194">
        <w:rPr>
          <w:rFonts w:cs="Times New Roman"/>
          <w:i/>
          <w:szCs w:val="24"/>
          <w:shd w:val="clear" w:color="auto" w:fill="FFFFFF"/>
          <w:vertAlign w:val="subscript"/>
        </w:rPr>
        <w:t xml:space="preserve"> </w:t>
      </w:r>
      <w:r w:rsidR="009F05F7" w:rsidRPr="009F05F7">
        <w:rPr>
          <w:rFonts w:cs="Times New Roman"/>
          <w:position w:val="-8"/>
          <w:szCs w:val="24"/>
          <w:shd w:val="clear" w:color="auto" w:fill="FFFFFF"/>
        </w:rPr>
        <w:object w:dxaOrig="620" w:dyaOrig="360">
          <v:shape id="_x0000_i1086" type="#_x0000_t75" style="width:31.1pt;height:18.55pt" o:ole="">
            <v:imagedata r:id="rId124" o:title=""/>
          </v:shape>
          <o:OLEObject Type="Embed" ProgID="Equation.DSMT4" ShapeID="_x0000_i1086" DrawAspect="Content" ObjectID="_1454703487" r:id="rId127"/>
        </w:object>
      </w:r>
      <w:r w:rsidR="00895194">
        <w:rPr>
          <w:rFonts w:cs="Times New Roman"/>
          <w:szCs w:val="24"/>
          <w:shd w:val="clear" w:color="auto" w:fill="FFFFFF"/>
        </w:rPr>
        <w:t xml:space="preserve">=0.2334; </w:t>
      </w:r>
      <w:proofErr w:type="spellStart"/>
      <w:r w:rsidR="00F6331F" w:rsidRPr="00CE4331">
        <w:rPr>
          <w:rFonts w:cs="Times New Roman"/>
          <w:i/>
          <w:szCs w:val="24"/>
          <w:shd w:val="clear" w:color="auto" w:fill="FFFFFF"/>
        </w:rPr>
        <w:t>L</w:t>
      </w:r>
      <w:r w:rsidR="00F6331F" w:rsidRPr="00CE4331">
        <w:rPr>
          <w:rFonts w:cs="Times New Roman"/>
          <w:i/>
          <w:szCs w:val="24"/>
          <w:shd w:val="clear" w:color="auto" w:fill="FFFFFF"/>
          <w:vertAlign w:val="subscript"/>
        </w:rPr>
        <w:t>r</w:t>
      </w:r>
      <w:proofErr w:type="spellEnd"/>
      <w:r w:rsidR="00895194">
        <w:rPr>
          <w:rFonts w:cs="Times New Roman"/>
          <w:szCs w:val="24"/>
          <w:shd w:val="clear" w:color="auto" w:fill="FFFFFF"/>
        </w:rPr>
        <w:t xml:space="preserve">, </w:t>
      </w:r>
      <w:r w:rsidR="009F05F7" w:rsidRPr="009F05F7">
        <w:rPr>
          <w:rFonts w:cs="Times New Roman"/>
          <w:position w:val="-8"/>
          <w:szCs w:val="24"/>
          <w:shd w:val="clear" w:color="auto" w:fill="FFFFFF"/>
        </w:rPr>
        <w:object w:dxaOrig="620" w:dyaOrig="360">
          <v:shape id="_x0000_i1087" type="#_x0000_t75" style="width:31.1pt;height:18.55pt" o:ole="">
            <v:imagedata r:id="rId124" o:title=""/>
          </v:shape>
          <o:OLEObject Type="Embed" ProgID="Equation.DSMT4" ShapeID="_x0000_i1087" DrawAspect="Content" ObjectID="_1454703488" r:id="rId128"/>
        </w:object>
      </w:r>
      <w:r w:rsidR="00895194">
        <w:rPr>
          <w:rFonts w:cs="Times New Roman"/>
          <w:szCs w:val="24"/>
          <w:shd w:val="clear" w:color="auto" w:fill="FFFFFF"/>
        </w:rPr>
        <w:t xml:space="preserve">=0.2722; </w:t>
      </w:r>
      <w:r w:rsidR="00F6331F" w:rsidRPr="00CE4331">
        <w:rPr>
          <w:rFonts w:eastAsiaTheme="majorEastAsia" w:cs="Times New Roman"/>
          <w:bCs/>
          <w:color w:val="000000"/>
          <w:szCs w:val="24"/>
          <w:shd w:val="clear" w:color="auto" w:fill="FFFFFF"/>
        </w:rPr>
        <w:t>and interactive parameters</w:t>
      </w:r>
      <w:r w:rsidR="00895194">
        <w:rPr>
          <w:rFonts w:eastAsiaTheme="majorEastAsia" w:cs="Times New Roman"/>
          <w:bCs/>
          <w:color w:val="000000"/>
          <w:szCs w:val="24"/>
          <w:shd w:val="clear" w:color="auto" w:fill="FFFFFF"/>
        </w:rPr>
        <w:t xml:space="preserve"> </w:t>
      </w:r>
      <w:r w:rsidR="00F6331F" w:rsidRPr="00CE4331">
        <w:rPr>
          <w:rFonts w:eastAsiaTheme="majorEastAsia" w:cs="Times New Roman"/>
          <w:bCs/>
          <w:color w:val="000000"/>
          <w:szCs w:val="24"/>
          <w:shd w:val="clear" w:color="auto" w:fill="FFFFFF"/>
        </w:rPr>
        <w:t>:</w:t>
      </w:r>
      <w:r w:rsidRPr="00CE4331">
        <w:rPr>
          <w:rFonts w:eastAsiaTheme="majorEastAsia" w:cs="Times New Roman"/>
          <w:bCs/>
          <w:color w:val="000000"/>
          <w:szCs w:val="24"/>
          <w:shd w:val="clear" w:color="auto" w:fill="FFFFFF"/>
        </w:rPr>
        <w:t xml:space="preserve"> </w:t>
      </w:r>
      <w:proofErr w:type="spellStart"/>
      <w:r w:rsidR="00F6331F" w:rsidRPr="00CE4331">
        <w:rPr>
          <w:rFonts w:eastAsiaTheme="majorEastAsia" w:cs="Times New Roman"/>
          <w:bCs/>
          <w:i/>
          <w:color w:val="000000"/>
          <w:szCs w:val="24"/>
          <w:shd w:val="clear" w:color="auto" w:fill="FFFFFF"/>
        </w:rPr>
        <w:t>R</w:t>
      </w:r>
      <w:r w:rsidR="00F6331F" w:rsidRPr="00CE4331">
        <w:rPr>
          <w:rFonts w:eastAsiaTheme="majorEastAsia" w:cs="Times New Roman"/>
          <w:bCs/>
          <w:i/>
          <w:color w:val="000000"/>
          <w:szCs w:val="24"/>
          <w:shd w:val="clear" w:color="auto" w:fill="FFFFFF"/>
          <w:vertAlign w:val="subscript"/>
        </w:rPr>
        <w:t>m</w:t>
      </w:r>
      <w:proofErr w:type="spellEnd"/>
      <w:r w:rsidR="00F6331F" w:rsidRPr="00CE4331">
        <w:rPr>
          <w:rFonts w:eastAsiaTheme="majorEastAsia" w:cs="Times New Roman"/>
          <w:bCs/>
          <w:color w:val="000000"/>
          <w:szCs w:val="24"/>
          <w:shd w:val="clear" w:color="auto" w:fill="FFFFFF"/>
        </w:rPr>
        <w:t xml:space="preserve"> </w:t>
      </w:r>
      <w:r w:rsidR="009F05F7" w:rsidRPr="009F05F7">
        <w:rPr>
          <w:rFonts w:eastAsiaTheme="majorEastAsia" w:cs="Times New Roman"/>
          <w:bCs/>
          <w:color w:val="000000"/>
          <w:position w:val="-8"/>
          <w:szCs w:val="24"/>
          <w:shd w:val="clear" w:color="auto" w:fill="FFFFFF"/>
        </w:rPr>
        <w:object w:dxaOrig="580" w:dyaOrig="360">
          <v:shape id="_x0000_i1088" type="#_x0000_t75" style="width:29.45pt;height:18.55pt" o:ole="">
            <v:imagedata r:id="rId129" o:title=""/>
          </v:shape>
          <o:OLEObject Type="Embed" ProgID="Equation.DSMT4" ShapeID="_x0000_i1088" DrawAspect="Content" ObjectID="_1454703489" r:id="rId130"/>
        </w:object>
      </w:r>
      <w:r w:rsidR="00F6331F" w:rsidRPr="00CE4331">
        <w:rPr>
          <w:rFonts w:eastAsiaTheme="majorEastAsia" w:cs="Times New Roman"/>
          <w:bCs/>
          <w:color w:val="000000"/>
          <w:szCs w:val="24"/>
          <w:shd w:val="clear" w:color="auto" w:fill="FFFFFF"/>
        </w:rPr>
        <w:t>=0.3</w:t>
      </w:r>
      <w:r w:rsidR="00895194">
        <w:rPr>
          <w:rFonts w:eastAsiaTheme="majorEastAsia" w:cs="Times New Roman"/>
          <w:bCs/>
          <w:color w:val="000000"/>
          <w:szCs w:val="24"/>
          <w:shd w:val="clear" w:color="auto" w:fill="FFFFFF"/>
        </w:rPr>
        <w:t xml:space="preserve">344; </w:t>
      </w:r>
      <w:proofErr w:type="spellStart"/>
      <w:r w:rsidR="00F6331F" w:rsidRPr="00CE4331">
        <w:rPr>
          <w:rFonts w:eastAsiaTheme="majorEastAsia" w:cs="Times New Roman"/>
          <w:bCs/>
          <w:i/>
          <w:color w:val="000000"/>
          <w:szCs w:val="24"/>
          <w:shd w:val="clear" w:color="auto" w:fill="FFFFFF"/>
        </w:rPr>
        <w:t>L</w:t>
      </w:r>
      <w:r w:rsidR="00F6331F" w:rsidRPr="00CE4331">
        <w:rPr>
          <w:rFonts w:eastAsiaTheme="majorEastAsia" w:cs="Times New Roman"/>
          <w:bCs/>
          <w:i/>
          <w:color w:val="000000"/>
          <w:szCs w:val="24"/>
          <w:shd w:val="clear" w:color="auto" w:fill="FFFFFF"/>
          <w:vertAlign w:val="subscript"/>
        </w:rPr>
        <w:t>r</w:t>
      </w:r>
      <w:proofErr w:type="spellEnd"/>
      <w:r w:rsidR="00895194">
        <w:rPr>
          <w:rFonts w:eastAsiaTheme="majorEastAsia" w:cs="Times New Roman"/>
          <w:bCs/>
          <w:color w:val="000000"/>
          <w:szCs w:val="24"/>
          <w:shd w:val="clear" w:color="auto" w:fill="FFFFFF"/>
        </w:rPr>
        <w:t xml:space="preserve">, </w:t>
      </w:r>
      <w:r w:rsidR="009F05F7" w:rsidRPr="009F05F7">
        <w:rPr>
          <w:rFonts w:eastAsiaTheme="majorEastAsia" w:cs="Times New Roman"/>
          <w:bCs/>
          <w:color w:val="000000"/>
          <w:position w:val="-8"/>
          <w:szCs w:val="24"/>
          <w:shd w:val="clear" w:color="auto" w:fill="FFFFFF"/>
        </w:rPr>
        <w:object w:dxaOrig="580" w:dyaOrig="360">
          <v:shape id="_x0000_i1089" type="#_x0000_t75" style="width:29.45pt;height:18.55pt" o:ole="">
            <v:imagedata r:id="rId131" o:title=""/>
          </v:shape>
          <o:OLEObject Type="Embed" ProgID="Equation.DSMT4" ShapeID="_x0000_i1089" DrawAspect="Content" ObjectID="_1454703490" r:id="rId132"/>
        </w:object>
      </w:r>
      <w:r w:rsidR="00F6331F" w:rsidRPr="0095460C">
        <w:rPr>
          <w:rFonts w:cs="Times New Roman"/>
          <w:color w:val="000000"/>
          <w:szCs w:val="24"/>
          <w:shd w:val="clear" w:color="auto" w:fill="FFFFFF"/>
        </w:rPr>
        <w:t>=0.2</w:t>
      </w:r>
      <w:r w:rsidR="00895194">
        <w:rPr>
          <w:rFonts w:cs="Times New Roman"/>
          <w:color w:val="000000"/>
          <w:szCs w:val="24"/>
          <w:shd w:val="clear" w:color="auto" w:fill="FFFFFF"/>
        </w:rPr>
        <w:t>723;</w:t>
      </w:r>
      <w:r w:rsidR="00F6331F">
        <w:rPr>
          <w:rFonts w:cs="Times New Roman"/>
          <w:color w:val="000000"/>
          <w:szCs w:val="24"/>
          <w:shd w:val="clear" w:color="auto" w:fill="FFFFFF"/>
        </w:rPr>
        <w:t xml:space="preserve"> </w:t>
      </w:r>
      <w:proofErr w:type="spellStart"/>
      <w:r w:rsidR="00F6331F" w:rsidRPr="0095460C">
        <w:rPr>
          <w:rFonts w:cs="Times New Roman"/>
          <w:i/>
          <w:color w:val="000000"/>
          <w:szCs w:val="24"/>
          <w:shd w:val="clear" w:color="auto" w:fill="FFFFFF"/>
        </w:rPr>
        <w:t>λ</w:t>
      </w:r>
      <w:r w:rsidR="00F6331F" w:rsidRPr="00CE4331">
        <w:rPr>
          <w:rFonts w:eastAsiaTheme="majorEastAsia" w:cs="Times New Roman"/>
          <w:bCs/>
          <w:i/>
          <w:color w:val="000000"/>
          <w:szCs w:val="24"/>
          <w:shd w:val="clear" w:color="auto" w:fill="FFFFFF"/>
          <w:vertAlign w:val="subscript"/>
        </w:rPr>
        <w:t>v</w:t>
      </w:r>
      <w:proofErr w:type="spellEnd"/>
      <w:r w:rsidR="00895194">
        <w:rPr>
          <w:rFonts w:eastAsiaTheme="majorEastAsia" w:cs="Times New Roman"/>
          <w:bCs/>
          <w:color w:val="000000"/>
          <w:szCs w:val="24"/>
          <w:shd w:val="clear" w:color="auto" w:fill="FFFFFF"/>
        </w:rPr>
        <w:t xml:space="preserve">, </w:t>
      </w:r>
      <w:r w:rsidR="009F05F7" w:rsidRPr="009F05F7">
        <w:rPr>
          <w:rFonts w:eastAsiaTheme="majorEastAsia" w:cs="Times New Roman"/>
          <w:bCs/>
          <w:color w:val="000000"/>
          <w:position w:val="-8"/>
          <w:szCs w:val="24"/>
          <w:shd w:val="clear" w:color="auto" w:fill="FFFFFF"/>
        </w:rPr>
        <w:object w:dxaOrig="580" w:dyaOrig="360">
          <v:shape id="_x0000_i1090" type="#_x0000_t75" style="width:29.45pt;height:18.55pt" o:ole="">
            <v:imagedata r:id="rId133" o:title=""/>
          </v:shape>
          <o:OLEObject Type="Embed" ProgID="Equation.DSMT4" ShapeID="_x0000_i1090" DrawAspect="Content" ObjectID="_1454703491" r:id="rId134"/>
        </w:object>
      </w:r>
      <w:r w:rsidR="00F6331F" w:rsidRPr="00CE4331">
        <w:rPr>
          <w:rFonts w:eastAsiaTheme="majorEastAsia" w:cs="Times New Roman"/>
          <w:bCs/>
          <w:color w:val="000000"/>
          <w:szCs w:val="24"/>
          <w:shd w:val="clear" w:color="auto" w:fill="FFFFFF"/>
        </w:rPr>
        <w:t>=0.1683</w:t>
      </w:r>
      <w:r w:rsidR="00895194">
        <w:rPr>
          <w:rFonts w:eastAsiaTheme="majorEastAsia" w:cs="Times New Roman"/>
          <w:bCs/>
          <w:color w:val="000000"/>
          <w:szCs w:val="24"/>
          <w:shd w:val="clear" w:color="auto" w:fill="FFFFFF"/>
        </w:rPr>
        <w:t>.</w:t>
      </w:r>
      <w:r w:rsidR="005C1D6D">
        <w:rPr>
          <w:rFonts w:eastAsiaTheme="majorEastAsia" w:cs="Times New Roman"/>
          <w:bCs/>
          <w:color w:val="000000"/>
          <w:szCs w:val="24"/>
          <w:shd w:val="clear" w:color="auto" w:fill="FFFFFF"/>
        </w:rPr>
        <w:t xml:space="preserve"> </w:t>
      </w:r>
    </w:p>
    <w:p w:rsidR="00F4767D" w:rsidRDefault="00CE4331" w:rsidP="00FE42FB">
      <w:pPr>
        <w:spacing w:before="96" w:after="120" w:line="480" w:lineRule="auto"/>
        <w:ind w:firstLine="720"/>
        <w:rPr>
          <w:rFonts w:cs="Times New Roman"/>
          <w:color w:val="000000"/>
          <w:szCs w:val="24"/>
          <w:shd w:val="clear" w:color="auto" w:fill="FFFFFF"/>
        </w:rPr>
      </w:pPr>
      <w:r w:rsidRPr="00CE4331">
        <w:rPr>
          <w:rFonts w:cs="Times New Roman"/>
          <w:color w:val="000000"/>
          <w:szCs w:val="24"/>
          <w:shd w:val="clear" w:color="auto" w:fill="FFFFFF"/>
        </w:rPr>
        <w:t>The dermal loading rate coefficients and removal coefficient on the skin depend on surface characteristics (dry or wet), temperatures</w:t>
      </w:r>
      <w:r w:rsidR="00C257F5">
        <w:rPr>
          <w:rFonts w:cs="Times New Roman"/>
          <w:color w:val="000000"/>
          <w:szCs w:val="24"/>
          <w:shd w:val="clear" w:color="auto" w:fill="FFFFFF"/>
        </w:rPr>
        <w:t>,</w:t>
      </w:r>
      <w:r w:rsidRPr="00CE4331">
        <w:rPr>
          <w:rFonts w:cs="Times New Roman"/>
          <w:color w:val="000000"/>
          <w:szCs w:val="24"/>
          <w:shd w:val="clear" w:color="auto" w:fill="FFFFFF"/>
        </w:rPr>
        <w:t xml:space="preserve"> and physical transport effects. The indoor ventilation rate depends on temperatures and </w:t>
      </w:r>
      <w:r w:rsidR="000D595A">
        <w:rPr>
          <w:rFonts w:cs="Times New Roman" w:hint="eastAsia"/>
          <w:color w:val="000000"/>
          <w:szCs w:val="24"/>
          <w:shd w:val="clear" w:color="auto" w:fill="FFFFFF"/>
        </w:rPr>
        <w:t>aerodynamic</w:t>
      </w:r>
      <w:r w:rsidRPr="00CE4331">
        <w:rPr>
          <w:rFonts w:cs="Times New Roman"/>
          <w:color w:val="000000"/>
          <w:szCs w:val="24"/>
          <w:shd w:val="clear" w:color="auto" w:fill="FFFFFF"/>
        </w:rPr>
        <w:t xml:space="preserve"> effects. Data on these dependencies are extremely limited for pollen deposition and ventilation. The values of </w:t>
      </w:r>
      <w:proofErr w:type="spellStart"/>
      <w:r w:rsidRPr="00CE4331">
        <w:rPr>
          <w:rFonts w:cs="Times New Roman"/>
          <w:i/>
          <w:color w:val="000000"/>
          <w:szCs w:val="24"/>
          <w:shd w:val="clear" w:color="auto" w:fill="FFFFFF"/>
        </w:rPr>
        <w:t>Rm</w:t>
      </w:r>
      <w:proofErr w:type="spellEnd"/>
      <w:r w:rsidRPr="00CE4331">
        <w:rPr>
          <w:rFonts w:cs="Times New Roman"/>
          <w:color w:val="000000"/>
          <w:szCs w:val="24"/>
          <w:shd w:val="clear" w:color="auto" w:fill="FFFFFF"/>
        </w:rPr>
        <w:t xml:space="preserve"> </w:t>
      </w:r>
      <w:r w:rsidR="00C257F5">
        <w:rPr>
          <w:rFonts w:cs="Times New Roman"/>
          <w:color w:val="000000"/>
          <w:szCs w:val="24"/>
          <w:shd w:val="clear" w:color="auto" w:fill="FFFFFF"/>
        </w:rPr>
        <w:t>and</w:t>
      </w:r>
      <w:r w:rsidRPr="00CE4331">
        <w:rPr>
          <w:rFonts w:cs="Times New Roman"/>
          <w:color w:val="000000"/>
          <w:szCs w:val="24"/>
          <w:shd w:val="clear" w:color="auto" w:fill="FFFFFF"/>
        </w:rPr>
        <w:t xml:space="preserve"> </w:t>
      </w:r>
      <w:proofErr w:type="spellStart"/>
      <w:r w:rsidRPr="00CE4331">
        <w:rPr>
          <w:rFonts w:cs="Times New Roman"/>
          <w:i/>
          <w:color w:val="000000"/>
          <w:szCs w:val="24"/>
          <w:shd w:val="clear" w:color="auto" w:fill="FFFFFF"/>
        </w:rPr>
        <w:t>Lr</w:t>
      </w:r>
      <w:proofErr w:type="spellEnd"/>
      <w:r w:rsidRPr="00CE4331">
        <w:rPr>
          <w:rFonts w:cs="Times New Roman"/>
          <w:color w:val="000000"/>
          <w:szCs w:val="24"/>
          <w:shd w:val="clear" w:color="auto" w:fill="FFFFFF"/>
        </w:rPr>
        <w:t xml:space="preserve"> used in the current study were derived from </w:t>
      </w:r>
      <w:r w:rsidR="00C257F5">
        <w:rPr>
          <w:rFonts w:cs="Times New Roman"/>
          <w:color w:val="000000"/>
          <w:szCs w:val="24"/>
          <w:shd w:val="clear" w:color="auto" w:fill="FFFFFF"/>
        </w:rPr>
        <w:t xml:space="preserve">the literature </w:t>
      </w:r>
      <w:r w:rsidR="00222E77">
        <w:rPr>
          <w:rFonts w:cs="Times New Roman"/>
          <w:color w:val="000000"/>
          <w:szCs w:val="24"/>
          <w:shd w:val="clear" w:color="auto" w:fill="FFFFFF"/>
        </w:rPr>
        <w:fldChar w:fldCharType="begin">
          <w:fldData xml:space="preserve">PEVuZE5vdGU+PENpdGU+PEF1dGhvcj5Db2hlbjwvQXV0aG9yPjxZZWFyPjE5Nzk8L1llYXI+PFJl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=
</w:fldData>
        </w:fldChar>
      </w:r>
      <w:r w:rsidR="002D6A9C">
        <w:rPr>
          <w:rFonts w:cs="Times New Roman"/>
          <w:color w:val="000000"/>
          <w:szCs w:val="24"/>
          <w:shd w:val="clear" w:color="auto" w:fill="FFFFFF"/>
        </w:rPr>
        <w:instrText xml:space="preserve"> ADDIN EN.CITE </w:instrText>
      </w:r>
      <w:r w:rsidR="002D6A9C">
        <w:rPr>
          <w:rFonts w:cs="Times New Roman"/>
          <w:color w:val="000000"/>
          <w:szCs w:val="24"/>
          <w:shd w:val="clear" w:color="auto" w:fill="FFFFFF"/>
        </w:rPr>
        <w:fldChar w:fldCharType="begin">
          <w:fldData xml:space="preserve">PEVuZE5vdGU+PENpdGU+PEF1dGhvcj5Db2hlbjwvQXV0aG9yPjxZZWFyPjE5Nzk8L1llYXI+PFJl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=
</w:fldData>
        </w:fldChar>
      </w:r>
      <w:r w:rsidR="002D6A9C">
        <w:rPr>
          <w:rFonts w:cs="Times New Roman"/>
          <w:color w:val="000000"/>
          <w:szCs w:val="24"/>
          <w:shd w:val="clear" w:color="auto" w:fill="FFFFFF"/>
        </w:rPr>
        <w:instrText xml:space="preserve"> ADDIN EN.CITE.DATA </w:instrText>
      </w:r>
      <w:r w:rsidR="002D6A9C">
        <w:rPr>
          <w:rFonts w:cs="Times New Roman"/>
          <w:color w:val="000000"/>
          <w:szCs w:val="24"/>
          <w:shd w:val="clear" w:color="auto" w:fill="FFFFFF"/>
        </w:rPr>
      </w:r>
      <w:r w:rsidR="002D6A9C">
        <w:rPr>
          <w:rFonts w:cs="Times New Roman"/>
          <w:color w:val="000000"/>
          <w:szCs w:val="24"/>
          <w:shd w:val="clear" w:color="auto" w:fill="FFFFFF"/>
        </w:rPr>
        <w:fldChar w:fldCharType="end"/>
      </w:r>
      <w:r w:rsidR="00222E77">
        <w:rPr>
          <w:rFonts w:cs="Times New Roman"/>
          <w:color w:val="000000"/>
          <w:szCs w:val="24"/>
          <w:shd w:val="clear" w:color="auto" w:fill="FFFFFF"/>
        </w:rPr>
      </w:r>
      <w:r w:rsidR="00222E77">
        <w:rPr>
          <w:rFonts w:cs="Times New Roman"/>
          <w:color w:val="000000"/>
          <w:szCs w:val="24"/>
          <w:shd w:val="clear" w:color="auto" w:fill="FFFFFF"/>
        </w:rPr>
        <w:fldChar w:fldCharType="separate"/>
      </w:r>
      <w:r w:rsidR="007B657A">
        <w:rPr>
          <w:rFonts w:cs="Times New Roman"/>
          <w:noProof/>
          <w:color w:val="000000"/>
          <w:szCs w:val="24"/>
          <w:shd w:val="clear" w:color="auto" w:fill="FFFFFF"/>
        </w:rPr>
        <w:t>(</w:t>
      </w:r>
      <w:hyperlink w:anchor="_ENREF_8" w:tooltip="Cohen, 1979 #7" w:history="1">
        <w:r w:rsidR="00637C89">
          <w:rPr>
            <w:rFonts w:cs="Times New Roman"/>
            <w:noProof/>
            <w:color w:val="000000"/>
            <w:szCs w:val="24"/>
            <w:shd w:val="clear" w:color="auto" w:fill="FFFFFF"/>
          </w:rPr>
          <w:t>Cohen et al., 1979</w:t>
        </w:r>
      </w:hyperlink>
      <w:r w:rsidR="007B657A">
        <w:rPr>
          <w:rFonts w:cs="Times New Roman"/>
          <w:noProof/>
          <w:color w:val="000000"/>
          <w:szCs w:val="24"/>
          <w:shd w:val="clear" w:color="auto" w:fill="FFFFFF"/>
        </w:rPr>
        <w:t xml:space="preserve">; </w:t>
      </w:r>
      <w:hyperlink w:anchor="_ENREF_15" w:tooltip="Hu, 2011 #19" w:history="1">
        <w:r w:rsidR="00637C89">
          <w:rPr>
            <w:rFonts w:cs="Times New Roman"/>
            <w:noProof/>
            <w:color w:val="000000"/>
            <w:szCs w:val="24"/>
            <w:shd w:val="clear" w:color="auto" w:fill="FFFFFF"/>
          </w:rPr>
          <w:t>Hu et al., 2011</w:t>
        </w:r>
      </w:hyperlink>
      <w:r w:rsidR="007B657A">
        <w:rPr>
          <w:rFonts w:cs="Times New Roman"/>
          <w:noProof/>
          <w:color w:val="000000"/>
          <w:szCs w:val="24"/>
          <w:shd w:val="clear" w:color="auto" w:fill="FFFFFF"/>
        </w:rPr>
        <w:t xml:space="preserve">; </w:t>
      </w:r>
      <w:hyperlink w:anchor="_ENREF_30" w:tooltip="Zhang, 2013 #69" w:history="1">
        <w:r w:rsidR="00637C89">
          <w:rPr>
            <w:rFonts w:cs="Times New Roman"/>
            <w:noProof/>
            <w:color w:val="000000"/>
            <w:szCs w:val="24"/>
            <w:shd w:val="clear" w:color="auto" w:fill="FFFFFF"/>
          </w:rPr>
          <w:t>Zhang et al., 2013b</w:t>
        </w:r>
      </w:hyperlink>
      <w:r w:rsidR="007B657A">
        <w:rPr>
          <w:rFonts w:cs="Times New Roman"/>
          <w:noProof/>
          <w:color w:val="000000"/>
          <w:szCs w:val="24"/>
          <w:shd w:val="clear" w:color="auto" w:fill="FFFFFF"/>
        </w:rPr>
        <w:t>)</w:t>
      </w:r>
      <w:r w:rsidR="00222E77">
        <w:rPr>
          <w:rFonts w:cs="Times New Roman"/>
          <w:color w:val="000000"/>
          <w:szCs w:val="24"/>
          <w:shd w:val="clear" w:color="auto" w:fill="FFFFFF"/>
        </w:rPr>
        <w:fldChar w:fldCharType="end"/>
      </w:r>
      <w:r w:rsidR="00087EDB" w:rsidRPr="00087EDB">
        <w:rPr>
          <w:rFonts w:cs="Times New Roman"/>
          <w:color w:val="000000"/>
          <w:szCs w:val="24"/>
          <w:shd w:val="clear" w:color="auto" w:fill="FFFFFF"/>
        </w:rPr>
        <w:t>.</w:t>
      </w:r>
      <w:r w:rsidRPr="00CE4331">
        <w:rPr>
          <w:rFonts w:cs="Times New Roman"/>
          <w:color w:val="000000"/>
          <w:szCs w:val="24"/>
          <w:shd w:val="clear" w:color="auto" w:fill="FFFFFF"/>
        </w:rPr>
        <w:t xml:space="preserve"> The values of </w:t>
      </w:r>
      <w:proofErr w:type="spellStart"/>
      <w:r w:rsidRPr="00CE4331">
        <w:rPr>
          <w:rFonts w:cs="Times New Roman"/>
          <w:i/>
          <w:color w:val="000000"/>
          <w:szCs w:val="24"/>
          <w:shd w:val="clear" w:color="auto" w:fill="FFFFFF"/>
        </w:rPr>
        <w:t>λ</w:t>
      </w:r>
      <w:r w:rsidRPr="00CE4331">
        <w:rPr>
          <w:rFonts w:cs="Times New Roman"/>
          <w:i/>
          <w:color w:val="000000"/>
          <w:szCs w:val="24"/>
          <w:shd w:val="clear" w:color="auto" w:fill="FFFFFF"/>
          <w:vertAlign w:val="subscript"/>
        </w:rPr>
        <w:t>v</w:t>
      </w:r>
      <w:proofErr w:type="spellEnd"/>
      <w:r w:rsidRPr="00CE4331">
        <w:rPr>
          <w:rFonts w:cs="Times New Roman"/>
          <w:color w:val="000000"/>
          <w:szCs w:val="24"/>
          <w:shd w:val="clear" w:color="auto" w:fill="FFFFFF"/>
        </w:rPr>
        <w:t xml:space="preserve"> used in the current study were derived from</w:t>
      </w:r>
      <w:r w:rsidR="00222E77">
        <w:rPr>
          <w:rFonts w:cs="Times New Roman"/>
          <w:color w:val="000000"/>
          <w:szCs w:val="24"/>
          <w:shd w:val="clear" w:color="auto" w:fill="FFFFFF"/>
        </w:rPr>
        <w:fldChar w:fldCharType="begin"/>
      </w:r>
      <w:r w:rsidR="005865FA">
        <w:rPr>
          <w:rFonts w:cs="Times New Roman"/>
          <w:color w:val="000000"/>
          <w:szCs w:val="24"/>
          <w:shd w:val="clear" w:color="auto" w:fill="FFFFFF"/>
        </w:rPr>
        <w:instrText xml:space="preserve"> ADDIN EN.CITE &lt;EndNote&gt;&lt;Cite&gt;&lt;Author&gt;Lu&lt;/Author&gt;&lt;Year&gt;1996&lt;/Year&gt;&lt;RecNum&gt;3&lt;/RecNum&gt;&lt;DisplayText&gt;(Lu &amp;amp; Howarth, 1996)&lt;/DisplayText&gt;&lt;record&gt;&lt;rec-number&gt;3&lt;/rec-number&gt;&lt;foreign-keys&gt;&lt;key app="EN" db-id="avrxaa2ahfftteeps2dxpd5e2ex9wadezd92" timestamp="1391481271"&gt;3&lt;/key&gt;&lt;/foreign-keys&gt;&lt;ref-type name="Journal Article"&gt;17&lt;/ref-type&gt;&lt;contributors&gt;&lt;authors&gt;&lt;author&gt;Lu, Weizhen&lt;/author&gt;&lt;author&gt;Howarth, Andrew T&lt;/author&gt;&lt;/authors&gt;&lt;/contributors&gt;&lt;titles&gt;&lt;title&gt;Numerical analysis of indoor aerosol particle deposition and distribution in two-zone ventilation system&lt;/title&gt;&lt;secondary-title&gt;Building and Environment&lt;/secondary-title&gt;&lt;/titles&gt;&lt;periodical&gt;&lt;full-title&gt;Building and Environment&lt;/full-title&gt;&lt;/periodical&gt;&lt;pages&gt;41-50&lt;/pages&gt;&lt;volume&gt;31&lt;/volume&gt;&lt;number&gt;1&lt;/number&gt;&lt;dates&gt;&lt;year&gt;1996&lt;/year&gt;&lt;/dates&gt;&lt;isbn&gt;0360-1323&lt;/isbn&gt;&lt;urls&gt;&lt;/urls&gt;&lt;/record&gt;&lt;/Cite&gt;&lt;/EndNote&gt;</w:instrText>
      </w:r>
      <w:r w:rsidR="00222E77">
        <w:rPr>
          <w:rFonts w:cs="Times New Roman"/>
          <w:color w:val="000000"/>
          <w:szCs w:val="24"/>
          <w:shd w:val="clear" w:color="auto" w:fill="FFFFFF"/>
        </w:rPr>
        <w:fldChar w:fldCharType="separate"/>
      </w:r>
      <w:r w:rsidR="005865FA">
        <w:rPr>
          <w:rFonts w:cs="Times New Roman"/>
          <w:noProof/>
          <w:color w:val="000000"/>
          <w:szCs w:val="24"/>
          <w:shd w:val="clear" w:color="auto" w:fill="FFFFFF"/>
        </w:rPr>
        <w:t>(</w:t>
      </w:r>
      <w:hyperlink w:anchor="_ENREF_19" w:tooltip="Lu, 1996 #3" w:history="1">
        <w:r w:rsidR="00637C89">
          <w:rPr>
            <w:rFonts w:cs="Times New Roman"/>
            <w:noProof/>
            <w:color w:val="000000"/>
            <w:szCs w:val="24"/>
            <w:shd w:val="clear" w:color="auto" w:fill="FFFFFF"/>
          </w:rPr>
          <w:t>Lu &amp; Howarth, 1996</w:t>
        </w:r>
      </w:hyperlink>
      <w:r w:rsidR="005865FA">
        <w:rPr>
          <w:rFonts w:cs="Times New Roman"/>
          <w:noProof/>
          <w:color w:val="000000"/>
          <w:szCs w:val="24"/>
          <w:shd w:val="clear" w:color="auto" w:fill="FFFFFF"/>
        </w:rPr>
        <w:t>)</w:t>
      </w:r>
      <w:r w:rsidR="00222E77">
        <w:rPr>
          <w:rFonts w:cs="Times New Roman"/>
          <w:color w:val="000000"/>
          <w:szCs w:val="24"/>
          <w:shd w:val="clear" w:color="auto" w:fill="FFFFFF"/>
        </w:rPr>
        <w:fldChar w:fldCharType="end"/>
      </w:r>
      <w:r w:rsidRPr="00CE4331">
        <w:rPr>
          <w:rFonts w:cs="Times New Roman"/>
          <w:color w:val="000000"/>
          <w:szCs w:val="24"/>
          <w:shd w:val="clear" w:color="auto" w:fill="FFFFFF"/>
        </w:rPr>
        <w:t xml:space="preserve"> </w:t>
      </w:r>
      <w:r w:rsidR="00087EDB" w:rsidRPr="00087EDB">
        <w:rPr>
          <w:rFonts w:cs="Times New Roman"/>
          <w:color w:val="000000"/>
          <w:szCs w:val="24"/>
          <w:shd w:val="clear" w:color="auto" w:fill="FFFFFF"/>
        </w:rPr>
        <w:t xml:space="preserve"> .</w:t>
      </w:r>
      <w:r w:rsidRPr="00CE4331">
        <w:rPr>
          <w:rFonts w:cs="Times New Roman"/>
          <w:color w:val="000000"/>
          <w:szCs w:val="24"/>
          <w:shd w:val="clear" w:color="auto" w:fill="FFFFFF"/>
        </w:rPr>
        <w:t xml:space="preserve">Widely different pollen dermal contact effect due to hand touch have been reported in the literature </w:t>
      </w:r>
      <w:r w:rsidR="00222E77" w:rsidRPr="00CE4331">
        <w:rPr>
          <w:rFonts w:cs="Times New Roman"/>
          <w:color w:val="000000"/>
          <w:szCs w:val="24"/>
          <w:shd w:val="clear" w:color="auto" w:fill="FFFFFF"/>
        </w:rPr>
        <w:fldChar w:fldCharType="begin"/>
      </w:r>
      <w:r w:rsidR="00DA001E">
        <w:rPr>
          <w:rFonts w:cs="Times New Roman"/>
          <w:color w:val="000000"/>
          <w:szCs w:val="24"/>
          <w:shd w:val="clear" w:color="auto" w:fill="FFFFFF"/>
        </w:rPr>
        <w:instrText xml:space="preserve"> ADDIN EN.CITE &lt;EndNote&gt;&lt;Cite&gt;&lt;Author&gt;Brożek&lt;/Author&gt;&lt;Year&gt;2010&lt;/Year&gt;&lt;RecNum&gt;12&lt;/RecNum&gt;&lt;DisplayText&gt;(Behrendt &amp;amp; Becker, 2001; Brożek et al., 2010)&lt;/DisplayText&gt;&lt;record&gt;&lt;rec-number&gt;12&lt;/rec-number&gt;&lt;foreign-keys&gt;&lt;key app="EN" db-id="tdz2dxda7d9zpsere5vps09wvftsz5xrwvx9" timestamp="1387474794"&gt;12&lt;/key&gt;&lt;/foreign-keys&gt;&lt;ref-type name="Journal Article"&gt;17&lt;/ref-type&gt;&lt;contributors&gt;&lt;authors&gt;&lt;author&gt;Brożek, Jan L&lt;/author&gt;&lt;author&gt;Bousquet, Jean&lt;/author&gt;&lt;author&gt;Baena-Cagnani, Carlos E&lt;/author&gt;&lt;author&gt;Bonini, Sergio&lt;/author&gt;&lt;author&gt;Canonica, G Walter&lt;/author&gt;&lt;author&gt;Casale, Thomas B&lt;/author&gt;&lt;author&gt;van Wijk, Roy Gerth&lt;/author&gt;&lt;author&gt;Ohta, Ken&lt;/author&gt;&lt;author&gt;Zuberbier, Torsten&lt;/author&gt;&lt;author&gt;Schünemann, Holger J&lt;/author&gt;&lt;/authors&gt;&lt;/contributors&gt;&lt;titles&gt;&lt;title&gt;Allergic Rhinitis and its Impact on Asthma (ARIA) guidelines: 2010 revision&lt;/title&gt;&lt;secondary-title&gt;Journal of Allergy and Clinical Immunology&lt;/secondary-title&gt;&lt;/titles&gt;&lt;periodical&gt;&lt;full-title&gt;Journal of Allergy and Clinical Immunology&lt;/full-title&gt;&lt;/periodical&gt;&lt;pages&gt;466-476&lt;/pages&gt;&lt;volume&gt;126&lt;/volume&gt;&lt;number&gt;3&lt;/number&gt;&lt;dates&gt;&lt;year&gt;2010&lt;/year&gt;&lt;/dates&gt;&lt;isbn&gt;0091-6749&lt;/isbn&gt;&lt;urls&gt;&lt;/urls&gt;&lt;/record&gt;&lt;/Cite&gt;&lt;Cite&gt;&lt;Author&gt;Behrendt&lt;/Author&gt;&lt;Year&gt;2001&lt;/Year&gt;&lt;RecNum&gt;14&lt;/RecNum&gt;&lt;record&gt;&lt;rec-number&gt;14&lt;/rec-number&gt;&lt;foreign-keys&gt;&lt;key app="EN" db-id="tdz2dxda7d9zpsere5vps09wvftsz5xrwvx9" timestamp="1387474794"&gt;14&lt;/key&gt;&lt;/foreign-keys&gt;&lt;ref-type name="Journal Article"&gt;17&lt;/ref-type&gt;&lt;contributors&gt;&lt;authors&gt;&lt;author&gt;Behrendt, Heidrun&lt;/author&gt;&lt;author&gt;Becker, Wolf-Meinhard&lt;/author&gt;&lt;/authors&gt;&lt;/contributors&gt;&lt;titles&gt;&lt;title&gt;Localization, release and bioavailability of pollen allergens: the influence of environmental factors&lt;/title&gt;&lt;secondary-title&gt;Current Opinion in Immunology&lt;/secondary-title&gt;&lt;/titles&gt;&lt;periodical&gt;&lt;full-title&gt;Current Opinion in Immunology&lt;/full-title&gt;&lt;/periodical&gt;&lt;pages&gt;709-715&lt;/pages&gt;&lt;volume&gt;13&lt;/volume&gt;&lt;number&gt;6&lt;/number&gt;&lt;dates&gt;&lt;year&gt;2001&lt;/year&gt;&lt;/dates&gt;&lt;isbn&gt;0952-7915&lt;/isbn&gt;&lt;urls&gt;&lt;/urls&gt;&lt;/record&gt;&lt;/Cite&gt;&lt;/EndNote&gt;</w:instrText>
      </w:r>
      <w:r w:rsidR="00222E77" w:rsidRPr="00CE4331">
        <w:rPr>
          <w:rFonts w:cs="Times New Roman"/>
          <w:color w:val="000000"/>
          <w:szCs w:val="24"/>
          <w:shd w:val="clear" w:color="auto" w:fill="FFFFFF"/>
        </w:rPr>
        <w:fldChar w:fldCharType="separate"/>
      </w:r>
      <w:r w:rsidR="00286423">
        <w:rPr>
          <w:rFonts w:cs="Times New Roman"/>
          <w:noProof/>
          <w:color w:val="000000"/>
          <w:szCs w:val="24"/>
          <w:shd w:val="clear" w:color="auto" w:fill="FFFFFF"/>
        </w:rPr>
        <w:t>(</w:t>
      </w:r>
      <w:hyperlink w:anchor="_ENREF_1" w:tooltip="Behrendt, 2001 #14" w:history="1">
        <w:r w:rsidR="00637C89">
          <w:rPr>
            <w:rFonts w:cs="Times New Roman"/>
            <w:noProof/>
            <w:color w:val="000000"/>
            <w:szCs w:val="24"/>
            <w:shd w:val="clear" w:color="auto" w:fill="FFFFFF"/>
          </w:rPr>
          <w:t>Behrendt &amp; Becker, 2001</w:t>
        </w:r>
      </w:hyperlink>
      <w:r w:rsidR="00286423">
        <w:rPr>
          <w:rFonts w:cs="Times New Roman"/>
          <w:noProof/>
          <w:color w:val="000000"/>
          <w:szCs w:val="24"/>
          <w:shd w:val="clear" w:color="auto" w:fill="FFFFFF"/>
        </w:rPr>
        <w:t xml:space="preserve">; </w:t>
      </w:r>
      <w:hyperlink w:anchor="_ENREF_4" w:tooltip="Brożek, 2010 #12" w:history="1">
        <w:r w:rsidR="00637C89">
          <w:rPr>
            <w:rFonts w:cs="Times New Roman"/>
            <w:noProof/>
            <w:color w:val="000000"/>
            <w:szCs w:val="24"/>
            <w:shd w:val="clear" w:color="auto" w:fill="FFFFFF"/>
          </w:rPr>
          <w:t>Brożek et al., 2010</w:t>
        </w:r>
      </w:hyperlink>
      <w:r w:rsidR="00286423">
        <w:rPr>
          <w:rFonts w:cs="Times New Roman"/>
          <w:noProof/>
          <w:color w:val="000000"/>
          <w:szCs w:val="24"/>
          <w:shd w:val="clear" w:color="auto" w:fill="FFFFFF"/>
        </w:rPr>
        <w:t>)</w:t>
      </w:r>
      <w:r w:rsidR="00222E77" w:rsidRPr="00CE4331">
        <w:rPr>
          <w:rFonts w:cs="Times New Roman"/>
          <w:color w:val="000000"/>
          <w:szCs w:val="24"/>
          <w:shd w:val="clear" w:color="auto" w:fill="FFFFFF"/>
        </w:rPr>
        <w:fldChar w:fldCharType="end"/>
      </w:r>
      <w:r w:rsidR="00087EDB" w:rsidRPr="00087EDB">
        <w:rPr>
          <w:rFonts w:cs="Times New Roman"/>
          <w:color w:val="000000"/>
          <w:szCs w:val="24"/>
          <w:shd w:val="clear" w:color="auto" w:fill="FFFFFF"/>
        </w:rPr>
        <w:t xml:space="preserve">. </w:t>
      </w:r>
      <w:r w:rsidRPr="00CE4331">
        <w:rPr>
          <w:rFonts w:cs="Times New Roman"/>
          <w:color w:val="000000"/>
          <w:szCs w:val="24"/>
          <w:shd w:val="clear" w:color="auto" w:fill="FFFFFF"/>
        </w:rPr>
        <w:t xml:space="preserve">Further investigations to reduce the uncertainties in </w:t>
      </w:r>
      <w:proofErr w:type="spellStart"/>
      <w:r w:rsidR="00681EA2" w:rsidRPr="00CE4331">
        <w:rPr>
          <w:rFonts w:eastAsiaTheme="majorEastAsia" w:cs="Times New Roman"/>
          <w:bCs/>
          <w:i/>
          <w:color w:val="000000"/>
          <w:szCs w:val="24"/>
          <w:shd w:val="clear" w:color="auto" w:fill="FFFFFF"/>
        </w:rPr>
        <w:t>L</w:t>
      </w:r>
      <w:r w:rsidR="00681EA2" w:rsidRPr="00CE4331">
        <w:rPr>
          <w:rFonts w:eastAsiaTheme="majorEastAsia" w:cs="Times New Roman"/>
          <w:bCs/>
          <w:i/>
          <w:color w:val="000000"/>
          <w:szCs w:val="24"/>
          <w:shd w:val="clear" w:color="auto" w:fill="FFFFFF"/>
          <w:vertAlign w:val="subscript"/>
        </w:rPr>
        <w:t>r</w:t>
      </w:r>
      <w:proofErr w:type="spellEnd"/>
      <w:r w:rsidRPr="00CE4331">
        <w:rPr>
          <w:rFonts w:cs="Times New Roman"/>
          <w:color w:val="000000"/>
          <w:szCs w:val="24"/>
          <w:shd w:val="clear" w:color="auto" w:fill="FFFFFF"/>
        </w:rPr>
        <w:t xml:space="preserve"> and </w:t>
      </w:r>
      <w:proofErr w:type="spellStart"/>
      <w:r w:rsidR="00681EA2" w:rsidRPr="00CE4331">
        <w:rPr>
          <w:rFonts w:cs="Times New Roman"/>
          <w:i/>
          <w:color w:val="000000"/>
          <w:szCs w:val="24"/>
          <w:shd w:val="clear" w:color="auto" w:fill="FFFFFF"/>
        </w:rPr>
        <w:t>Rm</w:t>
      </w:r>
      <w:proofErr w:type="spellEnd"/>
      <w:r w:rsidRPr="00CE4331">
        <w:rPr>
          <w:rFonts w:cs="Times New Roman"/>
          <w:color w:val="000000"/>
          <w:szCs w:val="24"/>
          <w:shd w:val="clear" w:color="auto" w:fill="FFFFFF"/>
        </w:rPr>
        <w:t xml:space="preserve">, are important and crucial for accurate assessments of population exposures to pollen in </w:t>
      </w:r>
      <w:r w:rsidR="00C257F5">
        <w:rPr>
          <w:rFonts w:cs="Times New Roman"/>
          <w:color w:val="000000"/>
          <w:szCs w:val="24"/>
          <w:shd w:val="clear" w:color="auto" w:fill="FFFFFF"/>
        </w:rPr>
        <w:t xml:space="preserve">the </w:t>
      </w:r>
      <w:r w:rsidRPr="00CE4331">
        <w:rPr>
          <w:rFonts w:cs="Times New Roman"/>
          <w:color w:val="000000"/>
          <w:szCs w:val="24"/>
          <w:shd w:val="clear" w:color="auto" w:fill="FFFFFF"/>
        </w:rPr>
        <w:t>United States</w:t>
      </w:r>
      <w:r w:rsidR="00C257F5">
        <w:rPr>
          <w:rFonts w:cs="Times New Roman"/>
          <w:color w:val="000000"/>
          <w:szCs w:val="24"/>
          <w:shd w:val="clear" w:color="auto" w:fill="FFFFFF"/>
        </w:rPr>
        <w:t>.</w:t>
      </w:r>
    </w:p>
    <w:p w:rsidR="00B11254" w:rsidRDefault="00B11254" w:rsidP="00B11254">
      <w:pPr>
        <w:pStyle w:val="2"/>
        <w:ind w:firstLine="630"/>
      </w:pPr>
      <w:commentRangeStart w:id="40"/>
      <w:r>
        <w:t>Future Works</w:t>
      </w:r>
      <w:r w:rsidRPr="004C7C64">
        <w:t xml:space="preserve"> </w:t>
      </w:r>
      <w:commentRangeEnd w:id="40"/>
      <w:r w:rsidR="00CD675D">
        <w:rPr>
          <w:rStyle w:val="ae"/>
          <w:rFonts w:eastAsiaTheme="minorEastAsia" w:cstheme="minorBidi"/>
          <w:b w:val="0"/>
          <w:bCs w:val="0"/>
        </w:rPr>
        <w:commentReference w:id="40"/>
      </w:r>
    </w:p>
    <w:p w:rsidR="007E287E" w:rsidRPr="007E287E" w:rsidRDefault="00E77941" w:rsidP="007E287E">
      <w:pPr>
        <w:spacing w:before="96" w:after="120" w:line="480" w:lineRule="auto"/>
        <w:ind w:firstLine="720"/>
        <w:rPr>
          <w:rFonts w:cs="Times New Roman"/>
          <w:color w:val="000000"/>
          <w:szCs w:val="24"/>
          <w:shd w:val="clear" w:color="auto" w:fill="FFFFFF"/>
        </w:rPr>
      </w:pPr>
      <w:r>
        <w:rPr>
          <w:rFonts w:cs="Times New Roman"/>
          <w:color w:val="000000"/>
          <w:szCs w:val="24"/>
          <w:shd w:val="clear" w:color="auto" w:fill="FFFFFF"/>
        </w:rPr>
        <w:t>P</w:t>
      </w:r>
      <w:r w:rsidR="007E287E" w:rsidRPr="007E287E">
        <w:rPr>
          <w:rFonts w:cs="Times New Roman"/>
          <w:color w:val="000000"/>
          <w:szCs w:val="24"/>
          <w:shd w:val="clear" w:color="auto" w:fill="FFFFFF"/>
        </w:rPr>
        <w:t xml:space="preserve">opulation data </w:t>
      </w:r>
      <w:r>
        <w:rPr>
          <w:rFonts w:cs="Times New Roman"/>
          <w:color w:val="000000"/>
          <w:szCs w:val="24"/>
          <w:shd w:val="clear" w:color="auto" w:fill="FFFFFF"/>
        </w:rPr>
        <w:t xml:space="preserve">in the same year </w:t>
      </w:r>
      <w:r w:rsidR="007E287E" w:rsidRPr="007E287E">
        <w:rPr>
          <w:rFonts w:cs="Times New Roman"/>
          <w:color w:val="000000"/>
          <w:szCs w:val="24"/>
          <w:shd w:val="clear" w:color="auto" w:fill="FFFFFF"/>
        </w:rPr>
        <w:t>(2010 population data</w:t>
      </w:r>
      <w:r w:rsidR="003420A0">
        <w:rPr>
          <w:rFonts w:cs="Times New Roman"/>
          <w:color w:val="000000"/>
          <w:szCs w:val="24"/>
          <w:shd w:val="clear" w:color="auto" w:fill="FFFFFF"/>
        </w:rPr>
        <w:t xml:space="preserve"> from US census </w:t>
      </w:r>
      <w:r w:rsidR="000E71E3">
        <w:rPr>
          <w:rFonts w:cs="Times New Roman"/>
          <w:color w:val="000000"/>
          <w:szCs w:val="24"/>
          <w:shd w:val="clear" w:color="auto" w:fill="FFFFFF"/>
        </w:rPr>
        <w:t xml:space="preserve">bureau </w:t>
      </w:r>
      <w:r w:rsidR="002D6A9C">
        <w:rPr>
          <w:rFonts w:cs="Times New Roman"/>
          <w:color w:val="000000"/>
          <w:szCs w:val="24"/>
          <w:shd w:val="clear" w:color="auto" w:fill="FFFFFF"/>
        </w:rPr>
        <w:fldChar w:fldCharType="begin"/>
      </w:r>
      <w:r w:rsidR="002D6A9C">
        <w:rPr>
          <w:rFonts w:cs="Times New Roman"/>
          <w:color w:val="000000"/>
          <w:szCs w:val="24"/>
          <w:shd w:val="clear" w:color="auto" w:fill="FFFFFF"/>
        </w:rPr>
        <w:instrText xml:space="preserve"> ADDIN EN.CITE &lt;EndNote&gt;&lt;Cite&gt;&lt;Author&gt;U.S Census Bureau&lt;/Author&gt;&lt;Year&gt;2010&lt;/Year&gt;&lt;RecNum&gt;16&lt;/RecNum&gt;&lt;DisplayText&gt;(U.S Census Bureau, 2010)&lt;/DisplayText&gt;&lt;record&gt;&lt;rec-number&gt;16&lt;/rec-number&gt;&lt;foreign-keys&gt;&lt;key app="EN" db-id="tdz2dxda7d9zpsere5vps09wvftsz5xrwvx9" timestamp="1387474795"&gt;16&lt;/key&gt;&lt;/foreign-keys&gt;&lt;ref-type name="Web Page"&gt;12&lt;/ref-type&gt;&lt;contributors&gt;&lt;authors&gt;&lt;author&gt;U.S Census Bureau,&lt;/author&gt;&lt;/authors&gt;&lt;/contributors&gt;&lt;titles&gt;&lt;title&gt;Profile of General Population and Housing Characteristics: 2010  &lt;/title&gt;&lt;/titles&gt;&lt;dates&gt;&lt;year&gt;2010&lt;/year&gt;&lt;/dates&gt;&lt;urls&gt;&lt;related-urls&gt;&lt;url&gt;http://factfinder2.census.gov/faces/tableservices/jsf/pages/productview.xhtml?pid=DEC_10_113_113DP1&amp;amp;prodType=table&lt;/url&gt;&lt;/related-urls&gt;&lt;/urls&gt;&lt;/record&gt;&lt;/Cite&gt;&lt;/EndNote&gt;</w:instrText>
      </w:r>
      <w:r w:rsidR="002D6A9C">
        <w:rPr>
          <w:rFonts w:cs="Times New Roman"/>
          <w:color w:val="000000"/>
          <w:szCs w:val="24"/>
          <w:shd w:val="clear" w:color="auto" w:fill="FFFFFF"/>
        </w:rPr>
        <w:fldChar w:fldCharType="separate"/>
      </w:r>
      <w:r w:rsidR="002D6A9C">
        <w:rPr>
          <w:rFonts w:cs="Times New Roman"/>
          <w:noProof/>
          <w:color w:val="000000"/>
          <w:szCs w:val="24"/>
          <w:shd w:val="clear" w:color="auto" w:fill="FFFFFF"/>
        </w:rPr>
        <w:t>(</w:t>
      </w:r>
      <w:hyperlink w:anchor="_ENREF_26" w:tooltip="U.S Census Bureau, 2010 #16" w:history="1">
        <w:r w:rsidR="00637C89">
          <w:rPr>
            <w:rFonts w:cs="Times New Roman"/>
            <w:noProof/>
            <w:color w:val="000000"/>
            <w:szCs w:val="24"/>
            <w:shd w:val="clear" w:color="auto" w:fill="FFFFFF"/>
          </w:rPr>
          <w:t>U.S Census Bureau, 2010</w:t>
        </w:r>
      </w:hyperlink>
      <w:r w:rsidR="002D6A9C">
        <w:rPr>
          <w:rFonts w:cs="Times New Roman"/>
          <w:noProof/>
          <w:color w:val="000000"/>
          <w:szCs w:val="24"/>
          <w:shd w:val="clear" w:color="auto" w:fill="FFFFFF"/>
        </w:rPr>
        <w:t>)</w:t>
      </w:r>
      <w:r w:rsidR="002D6A9C">
        <w:rPr>
          <w:rFonts w:cs="Times New Roman"/>
          <w:color w:val="000000"/>
          <w:szCs w:val="24"/>
          <w:shd w:val="clear" w:color="auto" w:fill="FFFFFF"/>
        </w:rPr>
        <w:fldChar w:fldCharType="end"/>
      </w:r>
      <w:r w:rsidR="007E287E" w:rsidRPr="007E287E">
        <w:rPr>
          <w:rFonts w:cs="Times New Roman"/>
          <w:color w:val="000000"/>
          <w:szCs w:val="24"/>
          <w:shd w:val="clear" w:color="auto" w:fill="FFFFFF"/>
        </w:rPr>
        <w:t>) were coupled with pollen data in different years in the present study. It was not accurate since the population composition (age and gender</w:t>
      </w:r>
      <w:r w:rsidRPr="007E287E">
        <w:rPr>
          <w:rFonts w:cs="Times New Roman"/>
          <w:color w:val="000000"/>
          <w:szCs w:val="24"/>
          <w:shd w:val="clear" w:color="auto" w:fill="FFFFFF"/>
        </w:rPr>
        <w:t>) in</w:t>
      </w:r>
      <w:r w:rsidR="007E287E" w:rsidRPr="007E287E">
        <w:rPr>
          <w:rFonts w:cs="Times New Roman"/>
          <w:color w:val="000000"/>
          <w:szCs w:val="24"/>
          <w:shd w:val="clear" w:color="auto" w:fill="FFFFFF"/>
        </w:rPr>
        <w:t xml:space="preserve"> each climate region of contiguous US changes through years. We will use population data of the corresponding year to couple with the pollen data in the future work.</w:t>
      </w:r>
    </w:p>
    <w:p w:rsidR="007E287E" w:rsidRPr="007E287E" w:rsidRDefault="007E287E" w:rsidP="007E287E">
      <w:pPr>
        <w:spacing w:before="96" w:after="120" w:line="480" w:lineRule="auto"/>
        <w:ind w:firstLine="720"/>
        <w:rPr>
          <w:rFonts w:cs="Times New Roman"/>
          <w:color w:val="000000"/>
          <w:szCs w:val="24"/>
          <w:shd w:val="clear" w:color="auto" w:fill="FFFFFF"/>
        </w:rPr>
      </w:pPr>
      <w:r w:rsidRPr="007E287E">
        <w:rPr>
          <w:rFonts w:cs="Times New Roman"/>
          <w:color w:val="000000"/>
          <w:szCs w:val="24"/>
          <w:shd w:val="clear" w:color="auto" w:fill="FFFFFF"/>
        </w:rPr>
        <w:t xml:space="preserve">Exposure factors such as inhalation rates and time spent indoor may not only vary among different age groups and gender, but also among different climate region (spatial variation).In the future study, we may use these data retrieved from different </w:t>
      </w:r>
      <w:r w:rsidR="007426C5">
        <w:rPr>
          <w:rFonts w:cs="Times New Roman"/>
          <w:color w:val="000000"/>
          <w:szCs w:val="24"/>
          <w:shd w:val="clear" w:color="auto" w:fill="FFFFFF"/>
        </w:rPr>
        <w:lastRenderedPageBreak/>
        <w:t>l</w:t>
      </w:r>
      <w:r w:rsidR="007426C5" w:rsidRPr="007E287E">
        <w:rPr>
          <w:rFonts w:cs="Times New Roman"/>
          <w:color w:val="000000"/>
          <w:szCs w:val="24"/>
          <w:shd w:val="clear" w:color="auto" w:fill="FFFFFF"/>
        </w:rPr>
        <w:t>ocations</w:t>
      </w:r>
      <w:r w:rsidR="007426C5">
        <w:rPr>
          <w:rFonts w:cs="Times New Roman"/>
          <w:color w:val="000000"/>
          <w:szCs w:val="24"/>
          <w:shd w:val="clear" w:color="auto" w:fill="FFFFFF"/>
        </w:rPr>
        <w:t xml:space="preserve"> </w:t>
      </w:r>
      <w:r w:rsidR="007426C5" w:rsidRPr="007E287E">
        <w:rPr>
          <w:rFonts w:cs="Times New Roman"/>
          <w:color w:val="000000"/>
          <w:szCs w:val="24"/>
          <w:shd w:val="clear" w:color="auto" w:fill="FFFFFF"/>
        </w:rPr>
        <w:t>(</w:t>
      </w:r>
      <w:r w:rsidRPr="007E287E">
        <w:rPr>
          <w:rFonts w:cs="Times New Roman"/>
          <w:color w:val="000000"/>
          <w:szCs w:val="24"/>
          <w:shd w:val="clear" w:color="auto" w:fill="FFFFFF"/>
        </w:rPr>
        <w:t>namely south and north) to estimate the spatial distribution of these data. Thus we could generate a more accurate model to estimate the human activity in different regions of contagious US.</w:t>
      </w:r>
    </w:p>
    <w:p w:rsidR="000B5A04" w:rsidRDefault="007E287E" w:rsidP="007E287E">
      <w:pPr>
        <w:spacing w:before="96" w:after="120" w:line="480" w:lineRule="auto"/>
        <w:ind w:firstLine="720"/>
        <w:rPr>
          <w:rFonts w:cs="Times New Roman"/>
          <w:color w:val="000000"/>
          <w:szCs w:val="24"/>
          <w:shd w:val="clear" w:color="auto" w:fill="FFFFFF"/>
        </w:rPr>
      </w:pPr>
      <w:r w:rsidRPr="007E287E">
        <w:rPr>
          <w:rFonts w:cs="Times New Roman"/>
          <w:color w:val="000000"/>
          <w:szCs w:val="24"/>
          <w:shd w:val="clear" w:color="auto" w:fill="FFFFFF"/>
        </w:rPr>
        <w:t>Wind speed and precipitation sometimes have significantly effect</w:t>
      </w:r>
      <w:r w:rsidR="00F04AF6">
        <w:rPr>
          <w:rFonts w:cs="Times New Roman"/>
          <w:color w:val="000000"/>
          <w:szCs w:val="24"/>
          <w:shd w:val="clear" w:color="auto" w:fill="FFFFFF"/>
        </w:rPr>
        <w:t>s</w:t>
      </w:r>
      <w:r w:rsidRPr="007E287E">
        <w:rPr>
          <w:rFonts w:cs="Times New Roman"/>
          <w:color w:val="000000"/>
          <w:szCs w:val="24"/>
          <w:shd w:val="clear" w:color="auto" w:fill="FFFFFF"/>
        </w:rPr>
        <w:t xml:space="preserve"> on </w:t>
      </w:r>
      <w:r w:rsidR="00F04AF6">
        <w:rPr>
          <w:rFonts w:cs="Times New Roman"/>
          <w:color w:val="000000"/>
          <w:szCs w:val="24"/>
          <w:shd w:val="clear" w:color="auto" w:fill="FFFFFF"/>
        </w:rPr>
        <w:t xml:space="preserve">transport of airborne </w:t>
      </w:r>
      <w:r w:rsidRPr="007E287E">
        <w:rPr>
          <w:rFonts w:cs="Times New Roman"/>
          <w:color w:val="000000"/>
          <w:szCs w:val="24"/>
          <w:shd w:val="clear" w:color="auto" w:fill="FFFFFF"/>
        </w:rPr>
        <w:t>pollen</w:t>
      </w:r>
      <w:r w:rsidR="000B5A04">
        <w:rPr>
          <w:rFonts w:cs="Times New Roman"/>
          <w:color w:val="000000"/>
          <w:szCs w:val="24"/>
          <w:shd w:val="clear" w:color="auto" w:fill="FFFFFF"/>
        </w:rPr>
        <w:t xml:space="preserve"> grains</w:t>
      </w:r>
      <w:r w:rsidR="00F04AF6">
        <w:rPr>
          <w:rFonts w:cs="Times New Roman"/>
          <w:color w:val="000000"/>
          <w:szCs w:val="24"/>
          <w:shd w:val="clear" w:color="auto" w:fill="FFFFFF"/>
        </w:rPr>
        <w:t>, thus they would affect human exposure to airborne pollen</w:t>
      </w:r>
      <w:r w:rsidR="000B5A04">
        <w:rPr>
          <w:rFonts w:cs="Times New Roman"/>
          <w:color w:val="000000"/>
          <w:szCs w:val="24"/>
          <w:shd w:val="clear" w:color="auto" w:fill="FFFFFF"/>
        </w:rPr>
        <w:t xml:space="preserve"> grains</w:t>
      </w:r>
      <w:r w:rsidRPr="007E287E">
        <w:rPr>
          <w:rFonts w:cs="Times New Roman"/>
          <w:color w:val="000000"/>
          <w:szCs w:val="24"/>
          <w:shd w:val="clear" w:color="auto" w:fill="FFFFFF"/>
        </w:rPr>
        <w:t>. High wind speed would cause the dispersal of airborne pollen</w:t>
      </w:r>
      <w:r w:rsidR="000B5A04">
        <w:rPr>
          <w:rFonts w:cs="Times New Roman"/>
          <w:color w:val="000000"/>
          <w:szCs w:val="24"/>
          <w:shd w:val="clear" w:color="auto" w:fill="FFFFFF"/>
        </w:rPr>
        <w:t xml:space="preserve"> grains</w:t>
      </w:r>
      <w:r w:rsidRPr="007E287E">
        <w:rPr>
          <w:rFonts w:cs="Times New Roman"/>
          <w:color w:val="000000"/>
          <w:szCs w:val="24"/>
          <w:shd w:val="clear" w:color="auto" w:fill="FFFFFF"/>
        </w:rPr>
        <w:t xml:space="preserve"> becomes large</w:t>
      </w:r>
      <w:r w:rsidR="00637C89">
        <w:rPr>
          <w:rFonts w:cs="Times New Roman"/>
          <w:color w:val="000000"/>
          <w:szCs w:val="24"/>
          <w:shd w:val="clear" w:color="auto" w:fill="FFFFFF"/>
        </w:rPr>
        <w:fldChar w:fldCharType="begin"/>
      </w:r>
      <w:r w:rsidR="00637C89">
        <w:rPr>
          <w:rFonts w:cs="Times New Roman"/>
          <w:color w:val="000000"/>
          <w:szCs w:val="24"/>
          <w:shd w:val="clear" w:color="auto" w:fill="FFFFFF"/>
        </w:rPr>
        <w:instrText xml:space="preserve"> ADDIN EN.CITE &lt;EndNote&gt;&lt;Cite&gt;&lt;Author&gt;Damialis&lt;/Author&gt;&lt;Year&gt;2005&lt;/Year&gt;&lt;RecNum&gt;71&lt;/RecNum&gt;&lt;DisplayText&gt;(Damialis et al., 2005)&lt;/DisplayText&gt;&lt;record&gt;&lt;rec-number&gt;71&lt;/rec-number&gt;&lt;foreign-keys&gt;&lt;key app="EN" db-id="tdz2dxda7d9zpsere5vps09wvftsz5xrwvx9" timestamp="1391742451"&gt;71&lt;/key&gt;&lt;/foreign-keys&gt;&lt;ref-type name="Journal Article"&gt;17&lt;/ref-type&gt;&lt;contributors&gt;&lt;authors&gt;&lt;author&gt;Damialis, Athanasios&lt;/author&gt;&lt;author&gt;Gioulekas, Dimitrios&lt;/author&gt;&lt;author&gt;Lazopoulou, Chariklia&lt;/author&gt;&lt;author&gt;Balafoutis, Christos&lt;/author&gt;&lt;author&gt;Vokou, Despina&lt;/author&gt;&lt;/authors&gt;&lt;/contributors&gt;&lt;titles&gt;&lt;title&gt;Transport of airborne pollen into the city of Thessaloniki: the effects of wind direction, speed and persistence&lt;/title&gt;&lt;secondary-title&gt;International Journal of Biometeorology&lt;/secondary-title&gt;&lt;/titles&gt;&lt;periodical&gt;&lt;full-title&gt;Int J Biometeorol&lt;/full-title&gt;&lt;abbr-1&gt;International journal of biometeorology&lt;/abbr-1&gt;&lt;/periodical&gt;&lt;pages&gt;139-145&lt;/pages&gt;&lt;volume&gt;49&lt;/volume&gt;&lt;number&gt;3&lt;/number&gt;&lt;dates&gt;&lt;year&gt;2005&lt;/year&gt;&lt;/dates&gt;&lt;isbn&gt;0020-7128&lt;/isbn&gt;&lt;urls&gt;&lt;/urls&gt;&lt;/record&gt;&lt;/Cite&gt;&lt;/EndNote&gt;</w:instrText>
      </w:r>
      <w:r w:rsidR="00637C89">
        <w:rPr>
          <w:rFonts w:cs="Times New Roman"/>
          <w:color w:val="000000"/>
          <w:szCs w:val="24"/>
          <w:shd w:val="clear" w:color="auto" w:fill="FFFFFF"/>
        </w:rPr>
        <w:fldChar w:fldCharType="separate"/>
      </w:r>
      <w:r w:rsidR="00637C89">
        <w:rPr>
          <w:rFonts w:cs="Times New Roman"/>
          <w:noProof/>
          <w:color w:val="000000"/>
          <w:szCs w:val="24"/>
          <w:shd w:val="clear" w:color="auto" w:fill="FFFFFF"/>
        </w:rPr>
        <w:t>(</w:t>
      </w:r>
      <w:hyperlink w:anchor="_ENREF_9" w:tooltip="Damialis, 2005 #71" w:history="1">
        <w:r w:rsidR="00637C89">
          <w:rPr>
            <w:rFonts w:cs="Times New Roman"/>
            <w:noProof/>
            <w:color w:val="000000"/>
            <w:szCs w:val="24"/>
            <w:shd w:val="clear" w:color="auto" w:fill="FFFFFF"/>
          </w:rPr>
          <w:t>Damialis et al., 2005</w:t>
        </w:r>
      </w:hyperlink>
      <w:r w:rsidR="00637C89">
        <w:rPr>
          <w:rFonts w:cs="Times New Roman"/>
          <w:noProof/>
          <w:color w:val="000000"/>
          <w:szCs w:val="24"/>
          <w:shd w:val="clear" w:color="auto" w:fill="FFFFFF"/>
        </w:rPr>
        <w:t>)</w:t>
      </w:r>
      <w:r w:rsidR="00637C89">
        <w:rPr>
          <w:rFonts w:cs="Times New Roman"/>
          <w:color w:val="000000"/>
          <w:szCs w:val="24"/>
          <w:shd w:val="clear" w:color="auto" w:fill="FFFFFF"/>
        </w:rPr>
        <w:fldChar w:fldCharType="end"/>
      </w:r>
      <w:r w:rsidRPr="007E287E">
        <w:rPr>
          <w:rFonts w:cs="Times New Roman"/>
          <w:color w:val="000000"/>
          <w:szCs w:val="24"/>
          <w:shd w:val="clear" w:color="auto" w:fill="FFFFFF"/>
        </w:rPr>
        <w:t>. While precipitation would decrease the dispersal speed of pollen</w:t>
      </w:r>
      <w:r w:rsidR="000B5A04">
        <w:rPr>
          <w:rFonts w:cs="Times New Roman"/>
          <w:color w:val="000000"/>
          <w:szCs w:val="24"/>
          <w:shd w:val="clear" w:color="auto" w:fill="FFFFFF"/>
        </w:rPr>
        <w:t xml:space="preserve"> grains</w:t>
      </w:r>
      <w:r w:rsidRPr="007E287E">
        <w:rPr>
          <w:rFonts w:cs="Times New Roman"/>
          <w:color w:val="000000"/>
          <w:szCs w:val="24"/>
          <w:shd w:val="clear" w:color="auto" w:fill="FFFFFF"/>
        </w:rPr>
        <w:t xml:space="preserve"> and</w:t>
      </w:r>
      <w:r w:rsidR="000B5A04">
        <w:rPr>
          <w:rFonts w:cs="Times New Roman"/>
          <w:color w:val="000000"/>
          <w:szCs w:val="24"/>
          <w:shd w:val="clear" w:color="auto" w:fill="FFFFFF"/>
        </w:rPr>
        <w:t xml:space="preserve"> change the surface properties of airborne pollen grain.</w:t>
      </w:r>
    </w:p>
    <w:p w:rsidR="007E287E" w:rsidRPr="007E287E" w:rsidRDefault="000B5A04" w:rsidP="007E287E">
      <w:pPr>
        <w:spacing w:before="96" w:after="120" w:line="480" w:lineRule="auto"/>
        <w:ind w:firstLine="720"/>
        <w:rPr>
          <w:rFonts w:cs="Times New Roman"/>
          <w:color w:val="000000"/>
          <w:szCs w:val="24"/>
          <w:shd w:val="clear" w:color="auto" w:fill="FFFFFF"/>
        </w:rPr>
      </w:pPr>
      <w:r>
        <w:rPr>
          <w:rFonts w:cs="Times New Roman"/>
          <w:color w:val="000000"/>
          <w:szCs w:val="24"/>
          <w:shd w:val="clear" w:color="auto" w:fill="FFFFFF"/>
        </w:rPr>
        <w:t xml:space="preserve">In the </w:t>
      </w:r>
      <w:r w:rsidR="002D6A9C">
        <w:rPr>
          <w:rFonts w:cs="Times New Roman"/>
          <w:color w:val="000000"/>
          <w:szCs w:val="24"/>
          <w:shd w:val="clear" w:color="auto" w:fill="FFFFFF"/>
        </w:rPr>
        <w:t>meantime</w:t>
      </w:r>
      <w:r w:rsidR="00CA6836">
        <w:rPr>
          <w:rFonts w:cs="Times New Roman"/>
          <w:color w:val="000000"/>
          <w:szCs w:val="24"/>
          <w:shd w:val="clear" w:color="auto" w:fill="FFFFFF"/>
        </w:rPr>
        <w:t>, pollen grains of different specs are not identical.</w:t>
      </w:r>
      <w:r w:rsidR="007E287E" w:rsidRPr="007E287E">
        <w:rPr>
          <w:rFonts w:cs="Times New Roman"/>
          <w:color w:val="000000"/>
          <w:szCs w:val="24"/>
          <w:shd w:val="clear" w:color="auto" w:fill="FFFFFF"/>
        </w:rPr>
        <w:t xml:space="preserve"> </w:t>
      </w:r>
      <w:r w:rsidR="00CA6836">
        <w:rPr>
          <w:rFonts w:cs="Times New Roman"/>
          <w:color w:val="000000"/>
          <w:szCs w:val="24"/>
          <w:shd w:val="clear" w:color="auto" w:fill="FFFFFF"/>
        </w:rPr>
        <w:t>The sizes and morphological features can be of great differences</w:t>
      </w:r>
      <w:r w:rsidR="00637C89">
        <w:rPr>
          <w:rFonts w:cs="Times New Roman"/>
          <w:color w:val="000000"/>
          <w:szCs w:val="24"/>
          <w:shd w:val="clear" w:color="auto" w:fill="FFFFFF"/>
        </w:rPr>
        <w:fldChar w:fldCharType="begin"/>
      </w:r>
      <w:r w:rsidR="00637C89">
        <w:rPr>
          <w:rFonts w:cs="Times New Roman"/>
          <w:color w:val="000000"/>
          <w:szCs w:val="24"/>
          <w:shd w:val="clear" w:color="auto" w:fill="FFFFFF"/>
        </w:rPr>
        <w:instrText xml:space="preserve"> ADDIN EN.CITE &lt;EndNote&gt;&lt;Cite&gt;&lt;Author&gt;ERDTMAN&lt;/Author&gt;&lt;Year&gt;1986&lt;/Year&gt;&lt;RecNum&gt;70&lt;/RecNum&gt;&lt;DisplayText&gt;(ERDTMAN, 1986)&lt;/DisplayText&gt;&lt;record&gt;&lt;rec-number&gt;70&lt;/rec-number&gt;&lt;foreign-keys&gt;&lt;key app="EN" db-id="tdz2dxda7d9zpsere5vps09wvftsz5xrwvx9" timestamp="1391742244"&gt;70&lt;/key&gt;&lt;/foreign-keys&gt;&lt;ref-type name="Book"&gt;6&lt;/ref-type&gt;&lt;contributors&gt;&lt;authors&gt;&lt;author&gt;G.. ERDTMAN&lt;/author&gt;&lt;/authors&gt;&lt;/contributors&gt;&lt;titles&gt;&lt;title&gt;Pollen morphology and plant taxonomy: angiosperms&lt;/title&gt;&lt;/titles&gt;&lt;volume&gt;1&lt;/volume&gt;&lt;dates&gt;&lt;year&gt;1986&lt;/year&gt;&lt;/dates&gt;&lt;publisher&gt;Brill Archive&lt;/publisher&gt;&lt;isbn&gt;9004081224&lt;/isbn&gt;&lt;urls&gt;&lt;/urls&gt;&lt;/record&gt;&lt;/Cite&gt;&lt;/EndNote&gt;</w:instrText>
      </w:r>
      <w:r w:rsidR="00637C89">
        <w:rPr>
          <w:rFonts w:cs="Times New Roman"/>
          <w:color w:val="000000"/>
          <w:szCs w:val="24"/>
          <w:shd w:val="clear" w:color="auto" w:fill="FFFFFF"/>
        </w:rPr>
        <w:fldChar w:fldCharType="separate"/>
      </w:r>
      <w:r w:rsidR="00637C89">
        <w:rPr>
          <w:rFonts w:cs="Times New Roman"/>
          <w:noProof/>
          <w:color w:val="000000"/>
          <w:szCs w:val="24"/>
          <w:shd w:val="clear" w:color="auto" w:fill="FFFFFF"/>
        </w:rPr>
        <w:t>(</w:t>
      </w:r>
      <w:hyperlink w:anchor="_ENREF_10" w:tooltip="ERDTMAN, 1986 #70" w:history="1">
        <w:r w:rsidR="00637C89">
          <w:rPr>
            <w:rFonts w:cs="Times New Roman"/>
            <w:noProof/>
            <w:color w:val="000000"/>
            <w:szCs w:val="24"/>
            <w:shd w:val="clear" w:color="auto" w:fill="FFFFFF"/>
          </w:rPr>
          <w:t>ERDTMAN, 1986</w:t>
        </w:r>
      </w:hyperlink>
      <w:r w:rsidR="00637C89">
        <w:rPr>
          <w:rFonts w:cs="Times New Roman"/>
          <w:noProof/>
          <w:color w:val="000000"/>
          <w:szCs w:val="24"/>
          <w:shd w:val="clear" w:color="auto" w:fill="FFFFFF"/>
        </w:rPr>
        <w:t>)</w:t>
      </w:r>
      <w:r w:rsidR="00637C89">
        <w:rPr>
          <w:rFonts w:cs="Times New Roman"/>
          <w:color w:val="000000"/>
          <w:szCs w:val="24"/>
          <w:shd w:val="clear" w:color="auto" w:fill="FFFFFF"/>
        </w:rPr>
        <w:fldChar w:fldCharType="end"/>
      </w:r>
      <w:r w:rsidR="007426C5">
        <w:rPr>
          <w:rFonts w:cs="Times New Roman" w:hint="eastAsia"/>
          <w:color w:val="000000"/>
          <w:szCs w:val="24"/>
          <w:shd w:val="clear" w:color="auto" w:fill="FFFFFF"/>
        </w:rPr>
        <w:t>，</w:t>
      </w:r>
      <w:r w:rsidR="007426C5">
        <w:rPr>
          <w:rFonts w:cs="Times New Roman"/>
          <w:color w:val="000000"/>
          <w:szCs w:val="24"/>
          <w:shd w:val="clear" w:color="auto" w:fill="FFFFFF"/>
        </w:rPr>
        <w:t>thus they would affect the deposited velocity in the micro-environment along the human skin surface.</w:t>
      </w:r>
    </w:p>
    <w:p w:rsidR="00B11254" w:rsidRPr="00B11254" w:rsidRDefault="00B11254" w:rsidP="007E287E">
      <w:pPr>
        <w:spacing w:before="96" w:after="120"/>
        <w:ind w:firstLine="418"/>
      </w:pPr>
    </w:p>
    <w:p w:rsidR="00B11254" w:rsidRPr="00C53C90" w:rsidRDefault="00B11254" w:rsidP="00FE42FB">
      <w:pPr>
        <w:spacing w:before="96" w:after="120" w:line="480" w:lineRule="auto"/>
        <w:ind w:firstLine="720"/>
        <w:rPr>
          <w:rFonts w:cs="Times New Roman"/>
          <w:color w:val="000000"/>
          <w:szCs w:val="24"/>
          <w:shd w:val="clear" w:color="auto" w:fill="FFFFFF"/>
        </w:rPr>
      </w:pPr>
    </w:p>
    <w:p w:rsidR="001C5ED6" w:rsidRDefault="000E6E70" w:rsidP="009D0CDB">
      <w:pPr>
        <w:pStyle w:val="1"/>
      </w:pPr>
      <w:r>
        <w:t>Conclusion</w:t>
      </w:r>
      <w:r w:rsidR="00ED5088">
        <w:t>s</w:t>
      </w:r>
    </w:p>
    <w:p w:rsidR="008C4BC2" w:rsidRDefault="00FB42BA" w:rsidP="008A352F">
      <w:pPr>
        <w:pStyle w:val="ab"/>
        <w:numPr>
          <w:ilvl w:val="0"/>
          <w:numId w:val="20"/>
        </w:numPr>
        <w:spacing w:before="96" w:after="120" w:line="480" w:lineRule="auto"/>
        <w:rPr>
          <w:rFonts w:cs="Times New Roman"/>
          <w:color w:val="000000"/>
          <w:szCs w:val="24"/>
          <w:shd w:val="clear" w:color="auto" w:fill="FFFFFF"/>
        </w:rPr>
      </w:pPr>
      <w:r w:rsidRPr="008A352F">
        <w:rPr>
          <w:rFonts w:cs="Times New Roman"/>
          <w:color w:val="000000"/>
          <w:szCs w:val="24"/>
          <w:shd w:val="clear" w:color="auto" w:fill="FFFFFF"/>
        </w:rPr>
        <w:t xml:space="preserve">A </w:t>
      </w:r>
      <w:r w:rsidR="00355E92" w:rsidRPr="008A352F">
        <w:rPr>
          <w:rFonts w:cs="Times New Roman"/>
          <w:color w:val="000000"/>
          <w:szCs w:val="24"/>
          <w:shd w:val="clear" w:color="auto" w:fill="FFFFFF"/>
        </w:rPr>
        <w:t xml:space="preserve">US population </w:t>
      </w:r>
      <w:r w:rsidR="008C4BC2" w:rsidRPr="008A352F">
        <w:rPr>
          <w:rFonts w:cs="Times New Roman"/>
          <w:color w:val="000000"/>
          <w:szCs w:val="24"/>
          <w:shd w:val="clear" w:color="auto" w:fill="FFFFFF"/>
        </w:rPr>
        <w:t xml:space="preserve">exposure model was developed </w:t>
      </w:r>
      <w:r w:rsidR="00D91632" w:rsidRPr="008A352F">
        <w:rPr>
          <w:rFonts w:cs="Times New Roman"/>
          <w:color w:val="000000"/>
          <w:szCs w:val="24"/>
          <w:shd w:val="clear" w:color="auto" w:fill="FFFFFF"/>
        </w:rPr>
        <w:t>incorporating pollen network measurements</w:t>
      </w:r>
      <w:r w:rsidR="008C4BC2" w:rsidRPr="008A352F">
        <w:rPr>
          <w:rFonts w:cs="Times New Roman"/>
          <w:color w:val="000000"/>
          <w:szCs w:val="24"/>
          <w:shd w:val="clear" w:color="auto" w:fill="FFFFFF"/>
        </w:rPr>
        <w:t xml:space="preserve"> </w:t>
      </w:r>
      <w:r w:rsidR="00D91632" w:rsidRPr="008A352F">
        <w:rPr>
          <w:rFonts w:cs="Times New Roman"/>
          <w:color w:val="000000"/>
          <w:szCs w:val="24"/>
          <w:shd w:val="clear" w:color="auto" w:fill="FFFFFF"/>
        </w:rPr>
        <w:t xml:space="preserve">and </w:t>
      </w:r>
      <w:r w:rsidR="008C4BC2" w:rsidRPr="008A352F">
        <w:rPr>
          <w:rFonts w:cs="Times New Roman"/>
          <w:color w:val="000000"/>
          <w:szCs w:val="24"/>
          <w:shd w:val="clear" w:color="auto" w:fill="FFFFFF"/>
        </w:rPr>
        <w:t>human activity and demographic data</w:t>
      </w:r>
      <w:r w:rsidRPr="008A352F">
        <w:rPr>
          <w:rFonts w:cs="Times New Roman"/>
          <w:color w:val="000000"/>
          <w:szCs w:val="24"/>
          <w:shd w:val="clear" w:color="auto" w:fill="FFFFFF"/>
        </w:rPr>
        <w:t>.</w:t>
      </w:r>
      <w:r w:rsidR="008C4BC2" w:rsidRPr="008A352F">
        <w:rPr>
          <w:rFonts w:cs="Times New Roman"/>
          <w:color w:val="000000"/>
          <w:szCs w:val="24"/>
          <w:shd w:val="clear" w:color="auto" w:fill="FFFFFF"/>
        </w:rPr>
        <w:t xml:space="preserve"> </w:t>
      </w:r>
      <w:r w:rsidRPr="008A352F">
        <w:rPr>
          <w:rFonts w:cs="Times New Roman"/>
          <w:color w:val="000000"/>
          <w:szCs w:val="24"/>
          <w:shd w:val="clear" w:color="auto" w:fill="FFFFFF"/>
        </w:rPr>
        <w:t xml:space="preserve"> </w:t>
      </w:r>
      <w:r w:rsidR="008C4BC2" w:rsidRPr="008A352F">
        <w:rPr>
          <w:rFonts w:cs="Times New Roman"/>
          <w:color w:val="000000"/>
          <w:szCs w:val="24"/>
          <w:shd w:val="clear" w:color="auto" w:fill="FFFFFF"/>
        </w:rPr>
        <w:t xml:space="preserve">Daily pollen concentration data </w:t>
      </w:r>
      <w:r w:rsidR="00D91632" w:rsidRPr="008A352F">
        <w:rPr>
          <w:rFonts w:cs="Times New Roman"/>
          <w:color w:val="000000"/>
          <w:szCs w:val="24"/>
          <w:shd w:val="clear" w:color="auto" w:fill="FFFFFF"/>
        </w:rPr>
        <w:t xml:space="preserve">for nine </w:t>
      </w:r>
      <w:r w:rsidR="008C4BC2" w:rsidRPr="008A352F">
        <w:rPr>
          <w:rFonts w:cs="Times New Roman"/>
          <w:color w:val="000000"/>
          <w:szCs w:val="24"/>
          <w:shd w:val="clear" w:color="auto" w:fill="FFFFFF"/>
        </w:rPr>
        <w:t xml:space="preserve">different climate </w:t>
      </w:r>
      <w:r w:rsidR="0040076C" w:rsidRPr="008A352F">
        <w:rPr>
          <w:rFonts w:cs="Times New Roman"/>
          <w:color w:val="000000"/>
          <w:szCs w:val="24"/>
          <w:shd w:val="clear" w:color="auto" w:fill="FFFFFF"/>
        </w:rPr>
        <w:t>region</w:t>
      </w:r>
      <w:r w:rsidR="008C4BC2" w:rsidRPr="008A352F">
        <w:rPr>
          <w:rFonts w:cs="Times New Roman"/>
          <w:color w:val="000000"/>
          <w:szCs w:val="24"/>
          <w:shd w:val="clear" w:color="auto" w:fill="FFFFFF"/>
        </w:rPr>
        <w:t xml:space="preserve">s </w:t>
      </w:r>
      <w:r w:rsidR="00F16561">
        <w:rPr>
          <w:rFonts w:cs="Times New Roman"/>
          <w:kern w:val="0"/>
          <w:szCs w:val="24"/>
        </w:rPr>
        <w:t>of contiguous US</w:t>
      </w:r>
      <w:r w:rsidR="00F16561" w:rsidRPr="008A352F">
        <w:rPr>
          <w:rFonts w:cs="Times New Roman"/>
          <w:color w:val="000000"/>
          <w:szCs w:val="24"/>
          <w:shd w:val="clear" w:color="auto" w:fill="FFFFFF"/>
        </w:rPr>
        <w:t xml:space="preserve"> </w:t>
      </w:r>
      <w:r w:rsidR="008C4BC2" w:rsidRPr="008A352F">
        <w:rPr>
          <w:rFonts w:cs="Times New Roman"/>
          <w:color w:val="000000"/>
          <w:szCs w:val="24"/>
          <w:shd w:val="clear" w:color="auto" w:fill="FFFFFF"/>
        </w:rPr>
        <w:t xml:space="preserve">were </w:t>
      </w:r>
      <w:r w:rsidR="00D91632" w:rsidRPr="008A352F">
        <w:rPr>
          <w:rFonts w:cs="Times New Roman"/>
          <w:color w:val="000000"/>
          <w:szCs w:val="24"/>
          <w:shd w:val="clear" w:color="auto" w:fill="FFFFFF"/>
        </w:rPr>
        <w:t>compiled from available</w:t>
      </w:r>
      <w:r w:rsidR="008C4BC2" w:rsidRPr="008A352F">
        <w:rPr>
          <w:rFonts w:cs="Times New Roman"/>
          <w:color w:val="000000"/>
          <w:szCs w:val="24"/>
          <w:shd w:val="clear" w:color="auto" w:fill="FFFFFF"/>
        </w:rPr>
        <w:t xml:space="preserve"> time series data</w:t>
      </w:r>
      <w:r w:rsidR="00D91632" w:rsidRPr="008A352F">
        <w:rPr>
          <w:rFonts w:cs="Times New Roman"/>
          <w:color w:val="000000"/>
          <w:szCs w:val="24"/>
          <w:shd w:val="clear" w:color="auto" w:fill="FFFFFF"/>
        </w:rPr>
        <w:t xml:space="preserve"> of the AAAAI network</w:t>
      </w:r>
      <w:r w:rsidR="008C4BC2" w:rsidRPr="008A352F">
        <w:rPr>
          <w:rFonts w:cs="Times New Roman"/>
          <w:color w:val="000000"/>
          <w:szCs w:val="24"/>
          <w:shd w:val="clear" w:color="auto" w:fill="FFFFFF"/>
        </w:rPr>
        <w:t>.</w:t>
      </w:r>
    </w:p>
    <w:p w:rsidR="00B35929" w:rsidRDefault="00D91632" w:rsidP="008A352F">
      <w:pPr>
        <w:pStyle w:val="ab"/>
        <w:numPr>
          <w:ilvl w:val="0"/>
          <w:numId w:val="20"/>
        </w:numPr>
        <w:spacing w:before="96" w:after="120" w:line="480" w:lineRule="auto"/>
        <w:rPr>
          <w:rFonts w:cs="Times New Roman"/>
          <w:color w:val="000000"/>
          <w:szCs w:val="24"/>
          <w:shd w:val="clear" w:color="auto" w:fill="FFFFFF"/>
        </w:rPr>
      </w:pPr>
      <w:r w:rsidRPr="00B35929">
        <w:rPr>
          <w:rFonts w:cs="Times New Roman"/>
          <w:color w:val="000000"/>
          <w:szCs w:val="24"/>
          <w:shd w:val="clear" w:color="auto" w:fill="FFFFFF"/>
        </w:rPr>
        <w:t>E</w:t>
      </w:r>
      <w:r w:rsidR="008C4BC2" w:rsidRPr="00B35929">
        <w:rPr>
          <w:rFonts w:cs="Times New Roman"/>
          <w:color w:val="000000"/>
          <w:szCs w:val="24"/>
          <w:shd w:val="clear" w:color="auto" w:fill="FFFFFF"/>
        </w:rPr>
        <w:t>xposure</w:t>
      </w:r>
      <w:commentRangeStart w:id="41"/>
      <w:r w:rsidR="008C4BC2" w:rsidRPr="00B35929">
        <w:rPr>
          <w:rFonts w:cs="Times New Roman"/>
          <w:color w:val="000000"/>
          <w:szCs w:val="24"/>
          <w:shd w:val="clear" w:color="auto" w:fill="FFFFFF"/>
        </w:rPr>
        <w:t>s to five different allerg</w:t>
      </w:r>
      <w:r w:rsidR="00355E92" w:rsidRPr="00B35929">
        <w:rPr>
          <w:rFonts w:cs="Times New Roman"/>
          <w:color w:val="000000"/>
          <w:szCs w:val="24"/>
          <w:shd w:val="clear" w:color="auto" w:fill="FFFFFF"/>
        </w:rPr>
        <w:t>en</w:t>
      </w:r>
      <w:r w:rsidR="008C4BC2" w:rsidRPr="00B35929">
        <w:rPr>
          <w:rFonts w:cs="Times New Roman"/>
          <w:color w:val="000000"/>
          <w:szCs w:val="24"/>
          <w:shd w:val="clear" w:color="auto" w:fill="FFFFFF"/>
        </w:rPr>
        <w:t>ic pollen</w:t>
      </w:r>
      <w:r w:rsidR="002C5D9C" w:rsidRPr="00B35929">
        <w:rPr>
          <w:rFonts w:cs="Times New Roman"/>
          <w:color w:val="000000"/>
          <w:szCs w:val="24"/>
          <w:shd w:val="clear" w:color="auto" w:fill="FFFFFF"/>
        </w:rPr>
        <w:t xml:space="preserve"> species</w:t>
      </w:r>
      <w:r w:rsidR="008C4BC2" w:rsidRPr="00B35929">
        <w:rPr>
          <w:rFonts w:cs="Times New Roman"/>
          <w:color w:val="000000"/>
          <w:szCs w:val="24"/>
          <w:shd w:val="clear" w:color="auto" w:fill="FFFFFF"/>
        </w:rPr>
        <w:t xml:space="preserve"> in nine climate regions </w:t>
      </w:r>
      <w:r w:rsidR="009B5FB9">
        <w:rPr>
          <w:rFonts w:cs="Times New Roman"/>
          <w:color w:val="000000"/>
          <w:szCs w:val="24"/>
          <w:shd w:val="clear" w:color="auto" w:fill="FFFFFF"/>
        </w:rPr>
        <w:t xml:space="preserve">of </w:t>
      </w:r>
      <w:r w:rsidR="009B5FB9">
        <w:rPr>
          <w:rFonts w:cs="Times New Roman"/>
          <w:kern w:val="0"/>
          <w:szCs w:val="24"/>
        </w:rPr>
        <w:t>contiguous US</w:t>
      </w:r>
      <w:r w:rsidR="009B5FB9" w:rsidRPr="00B35929">
        <w:rPr>
          <w:rFonts w:cs="Times New Roman"/>
          <w:color w:val="000000"/>
          <w:szCs w:val="24"/>
          <w:shd w:val="clear" w:color="auto" w:fill="FFFFFF"/>
        </w:rPr>
        <w:t xml:space="preserve"> </w:t>
      </w:r>
      <w:r w:rsidRPr="00B35929">
        <w:rPr>
          <w:rFonts w:cs="Times New Roman"/>
          <w:color w:val="000000"/>
          <w:szCs w:val="24"/>
          <w:shd w:val="clear" w:color="auto" w:fill="FFFFFF"/>
        </w:rPr>
        <w:t>have been estimated through the present</w:t>
      </w:r>
      <w:r w:rsidR="00B64C4D" w:rsidRPr="00B35929">
        <w:rPr>
          <w:rFonts w:cs="Times New Roman"/>
          <w:color w:val="000000"/>
          <w:szCs w:val="24"/>
          <w:shd w:val="clear" w:color="auto" w:fill="FFFFFF"/>
        </w:rPr>
        <w:t>ed</w:t>
      </w:r>
      <w:r w:rsidRPr="00B35929">
        <w:rPr>
          <w:rFonts w:cs="Times New Roman"/>
          <w:color w:val="000000"/>
          <w:szCs w:val="24"/>
          <w:shd w:val="clear" w:color="auto" w:fill="FFFFFF"/>
        </w:rPr>
        <w:t xml:space="preserve"> </w:t>
      </w:r>
      <w:proofErr w:type="gramStart"/>
      <w:r w:rsidRPr="00B35929">
        <w:rPr>
          <w:rFonts w:cs="Times New Roman"/>
          <w:color w:val="000000"/>
          <w:szCs w:val="24"/>
          <w:shd w:val="clear" w:color="auto" w:fill="FFFFFF"/>
        </w:rPr>
        <w:lastRenderedPageBreak/>
        <w:t>model</w:t>
      </w:r>
      <w:r w:rsidR="001056AE" w:rsidRPr="00B35929">
        <w:rPr>
          <w:rFonts w:cs="Times New Roman"/>
          <w:color w:val="000000"/>
          <w:szCs w:val="24"/>
          <w:shd w:val="clear" w:color="auto" w:fill="FFFFFF"/>
        </w:rPr>
        <w:t xml:space="preserve">  In</w:t>
      </w:r>
      <w:proofErr w:type="gramEnd"/>
      <w:r w:rsidR="001056AE" w:rsidRPr="00B35929">
        <w:rPr>
          <w:rFonts w:cs="Times New Roman"/>
          <w:color w:val="000000"/>
          <w:szCs w:val="24"/>
          <w:shd w:val="clear" w:color="auto" w:fill="FFFFFF"/>
        </w:rPr>
        <w:t xml:space="preserve"> general, populations in the Southwest R</w:t>
      </w:r>
      <w:commentRangeEnd w:id="41"/>
      <w:r w:rsidR="009B2E1A">
        <w:rPr>
          <w:rStyle w:val="ae"/>
        </w:rPr>
        <w:commentReference w:id="41"/>
      </w:r>
      <w:r w:rsidR="001056AE" w:rsidRPr="00B35929">
        <w:rPr>
          <w:rFonts w:cs="Times New Roman"/>
          <w:color w:val="000000"/>
          <w:szCs w:val="24"/>
          <w:shd w:val="clear" w:color="auto" w:fill="FFFFFF"/>
        </w:rPr>
        <w:t xml:space="preserve">egion experience the lowest average pollen intakes (99 </w:t>
      </w:r>
      <w:r w:rsidR="005056FB">
        <w:rPr>
          <w:rFonts w:cs="Times New Roman"/>
          <w:color w:val="000000"/>
          <w:szCs w:val="24"/>
          <w:shd w:val="clear" w:color="auto" w:fill="FFFFFF"/>
        </w:rPr>
        <w:t>pollen grains</w:t>
      </w:r>
      <w:r w:rsidR="001056AE" w:rsidRPr="00B35929">
        <w:rPr>
          <w:rFonts w:cs="Times New Roman"/>
          <w:color w:val="000000"/>
          <w:szCs w:val="24"/>
          <w:shd w:val="clear" w:color="auto" w:fill="FFFFFF"/>
        </w:rPr>
        <w:t xml:space="preserve">/day) while populations in the South Region experience the highest average pollen intakes (682 </w:t>
      </w:r>
      <w:r w:rsidR="005056FB">
        <w:rPr>
          <w:rFonts w:cs="Times New Roman"/>
          <w:color w:val="000000"/>
          <w:szCs w:val="24"/>
          <w:shd w:val="clear" w:color="auto" w:fill="FFFFFF"/>
        </w:rPr>
        <w:t>pollen grains</w:t>
      </w:r>
      <w:r w:rsidR="001056AE" w:rsidRPr="00B35929">
        <w:rPr>
          <w:rFonts w:cs="Times New Roman"/>
          <w:color w:val="000000"/>
          <w:szCs w:val="24"/>
          <w:shd w:val="clear" w:color="auto" w:fill="FFFFFF"/>
        </w:rPr>
        <w:t>/day), taking into account an average of all 5 species of interest.</w:t>
      </w:r>
    </w:p>
    <w:p w:rsidR="00117A84" w:rsidRDefault="00117A84" w:rsidP="008A352F">
      <w:pPr>
        <w:pStyle w:val="ab"/>
        <w:numPr>
          <w:ilvl w:val="0"/>
          <w:numId w:val="20"/>
        </w:numPr>
        <w:spacing w:before="96" w:after="120" w:line="480" w:lineRule="auto"/>
        <w:rPr>
          <w:rFonts w:cs="Times New Roman"/>
          <w:color w:val="000000"/>
          <w:szCs w:val="24"/>
          <w:shd w:val="clear" w:color="auto" w:fill="FFFFFF"/>
        </w:rPr>
      </w:pPr>
      <w:r w:rsidRPr="00F136B2">
        <w:rPr>
          <w:rFonts w:cs="Times New Roman"/>
          <w:kern w:val="0"/>
          <w:szCs w:val="24"/>
        </w:rPr>
        <w:t xml:space="preserve">The inhalation route </w:t>
      </w:r>
      <w:r>
        <w:rPr>
          <w:rFonts w:cs="Times New Roman"/>
          <w:kern w:val="0"/>
          <w:szCs w:val="24"/>
        </w:rPr>
        <w:t>contributes</w:t>
      </w:r>
      <w:r w:rsidRPr="00F136B2">
        <w:rPr>
          <w:rFonts w:cs="Times New Roman"/>
          <w:kern w:val="0"/>
          <w:szCs w:val="24"/>
        </w:rPr>
        <w:t xml:space="preserve"> 140 times higher pollen exposure </w:t>
      </w:r>
      <w:r>
        <w:rPr>
          <w:rFonts w:cs="Times New Roman"/>
          <w:kern w:val="0"/>
          <w:szCs w:val="24"/>
        </w:rPr>
        <w:t>levels</w:t>
      </w:r>
      <w:r w:rsidRPr="00F136B2">
        <w:rPr>
          <w:rFonts w:cs="Times New Roman"/>
          <w:kern w:val="0"/>
          <w:szCs w:val="24"/>
        </w:rPr>
        <w:t xml:space="preserve"> than </w:t>
      </w:r>
      <w:r>
        <w:rPr>
          <w:rFonts w:cs="Times New Roman"/>
          <w:kern w:val="0"/>
          <w:szCs w:val="24"/>
        </w:rPr>
        <w:t xml:space="preserve">the </w:t>
      </w:r>
      <w:r w:rsidRPr="00F136B2">
        <w:rPr>
          <w:rFonts w:cs="Times New Roman"/>
          <w:kern w:val="0"/>
          <w:szCs w:val="24"/>
        </w:rPr>
        <w:t>dermal contact</w:t>
      </w:r>
      <w:r>
        <w:rPr>
          <w:rFonts w:cs="Times New Roman"/>
          <w:kern w:val="0"/>
          <w:szCs w:val="24"/>
        </w:rPr>
        <w:t xml:space="preserve"> route </w:t>
      </w:r>
      <w:r w:rsidRPr="00F136B2">
        <w:rPr>
          <w:rFonts w:cs="Times New Roman"/>
          <w:kern w:val="0"/>
          <w:szCs w:val="24"/>
        </w:rPr>
        <w:t xml:space="preserve">and 157 times higher pollen exposure </w:t>
      </w:r>
      <w:r>
        <w:rPr>
          <w:rFonts w:cs="Times New Roman"/>
          <w:kern w:val="0"/>
          <w:szCs w:val="24"/>
        </w:rPr>
        <w:t>levels</w:t>
      </w:r>
      <w:r w:rsidRPr="00F136B2">
        <w:rPr>
          <w:rFonts w:cs="Times New Roman"/>
          <w:kern w:val="0"/>
          <w:szCs w:val="24"/>
        </w:rPr>
        <w:t xml:space="preserve"> than </w:t>
      </w:r>
      <w:r>
        <w:rPr>
          <w:rFonts w:cs="Times New Roman"/>
          <w:kern w:val="0"/>
          <w:szCs w:val="24"/>
        </w:rPr>
        <w:t xml:space="preserve">the unintentional </w:t>
      </w:r>
      <w:r w:rsidRPr="00F136B2">
        <w:rPr>
          <w:rFonts w:cs="Times New Roman"/>
          <w:kern w:val="0"/>
          <w:szCs w:val="24"/>
        </w:rPr>
        <w:t xml:space="preserve">ingestion route for </w:t>
      </w:r>
      <w:r>
        <w:rPr>
          <w:rFonts w:cs="Times New Roman"/>
          <w:kern w:val="0"/>
          <w:szCs w:val="24"/>
        </w:rPr>
        <w:t>subjects of the general population</w:t>
      </w:r>
    </w:p>
    <w:p w:rsidR="00C257F5" w:rsidRPr="008A352F" w:rsidRDefault="00C257F5" w:rsidP="008A352F">
      <w:pPr>
        <w:pStyle w:val="ab"/>
        <w:numPr>
          <w:ilvl w:val="0"/>
          <w:numId w:val="20"/>
        </w:numPr>
        <w:spacing w:before="96" w:after="120" w:line="480" w:lineRule="auto"/>
        <w:rPr>
          <w:rFonts w:cs="Times New Roman"/>
          <w:color w:val="000000"/>
          <w:szCs w:val="24"/>
          <w:shd w:val="clear" w:color="auto" w:fill="FFFFFF"/>
        </w:rPr>
      </w:pPr>
      <w:r w:rsidRPr="00606C87">
        <w:rPr>
          <w:rFonts w:cs="Times New Roman"/>
          <w:color w:val="000000"/>
          <w:szCs w:val="24"/>
          <w:shd w:val="clear" w:color="auto" w:fill="FFFFFF"/>
        </w:rPr>
        <w:t xml:space="preserve">In addition, sensitivity analyses of the modeling system provide helpful information regarding the physical parameters that affect human exposures to </w:t>
      </w:r>
      <w:r w:rsidR="00B64C4D">
        <w:rPr>
          <w:rFonts w:cs="Times New Roman"/>
          <w:color w:val="000000"/>
          <w:szCs w:val="24"/>
          <w:shd w:val="clear" w:color="auto" w:fill="FFFFFF"/>
        </w:rPr>
        <w:t xml:space="preserve">allergenic </w:t>
      </w:r>
      <w:r w:rsidRPr="00606C87">
        <w:rPr>
          <w:rFonts w:cs="Times New Roman"/>
          <w:color w:val="000000"/>
          <w:szCs w:val="24"/>
          <w:shd w:val="clear" w:color="auto" w:fill="FFFFFF"/>
        </w:rPr>
        <w:t>pollen.</w:t>
      </w:r>
    </w:p>
    <w:p w:rsidR="00E91895" w:rsidRDefault="008C4BC2" w:rsidP="00E91895">
      <w:pPr>
        <w:widowControl/>
        <w:spacing w:before="96" w:after="120" w:line="480" w:lineRule="auto"/>
        <w:jc w:val="left"/>
        <w:rPr>
          <w:rFonts w:cs="Calibri"/>
          <w:noProof/>
          <w:sz w:val="20"/>
        </w:rPr>
      </w:pPr>
      <w:r w:rsidRPr="00C257F5">
        <w:rPr>
          <w:rFonts w:cs="Times New Roman"/>
          <w:color w:val="000000"/>
          <w:szCs w:val="24"/>
          <w:shd w:val="clear" w:color="auto" w:fill="FFFFFF"/>
        </w:rPr>
        <w:t xml:space="preserve"> </w:t>
      </w:r>
      <w:r w:rsidR="00D12A6F">
        <w:br w:type="page"/>
      </w:r>
    </w:p>
    <w:p w:rsidR="00E91895" w:rsidRDefault="00E91895" w:rsidP="00E91895">
      <w:pPr>
        <w:spacing w:after="240"/>
      </w:pPr>
      <w:r w:rsidRPr="00E91895">
        <w:rPr>
          <w:b/>
          <w:sz w:val="44"/>
          <w:szCs w:val="44"/>
        </w:rPr>
        <w:lastRenderedPageBreak/>
        <w:t>Figures</w:t>
      </w:r>
    </w:p>
    <w:p w:rsidR="000962A8" w:rsidRDefault="000962A8" w:rsidP="000962A8">
      <w:pPr>
        <w:keepNext/>
      </w:pPr>
      <w:r>
        <w:rPr>
          <w:noProof/>
        </w:rPr>
        <w:drawing>
          <wp:inline distT="0" distB="0" distL="0" distR="0" wp14:anchorId="2DC60445" wp14:editId="209E8849">
            <wp:extent cx="5274310" cy="4112008"/>
            <wp:effectExtent l="19050" t="0" r="2540" b="0"/>
            <wp:docPr id="2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cstate="print"/>
                    <a:stretch>
                      <a:fillRect/>
                    </a:stretch>
                  </pic:blipFill>
                  <pic:spPr>
                    <a:xfrm>
                      <a:off x="0" y="0"/>
                      <a:ext cx="5274310" cy="4112008"/>
                    </a:xfrm>
                    <a:prstGeom prst="rect">
                      <a:avLst/>
                    </a:prstGeom>
                  </pic:spPr>
                </pic:pic>
              </a:graphicData>
            </a:graphic>
          </wp:inline>
        </w:drawing>
      </w:r>
    </w:p>
    <w:p w:rsidR="000962A8" w:rsidRDefault="000962A8" w:rsidP="000962A8">
      <w:pPr>
        <w:pStyle w:val="a7"/>
      </w:pPr>
      <w:bookmarkStart w:id="42" w:name="_Ref378775669"/>
      <w:proofErr w:type="gramStart"/>
      <w:r>
        <w:t xml:space="preserve">Figure </w:t>
      </w:r>
      <w:r w:rsidR="00222E77">
        <w:fldChar w:fldCharType="begin"/>
      </w:r>
      <w:r w:rsidR="0068144C">
        <w:instrText xml:space="preserve"> SEQ Figure \* ARABIC </w:instrText>
      </w:r>
      <w:r w:rsidR="00222E77">
        <w:fldChar w:fldCharType="separate"/>
      </w:r>
      <w:r w:rsidR="00D6717D">
        <w:rPr>
          <w:noProof/>
        </w:rPr>
        <w:t>1</w:t>
      </w:r>
      <w:r w:rsidR="00222E77">
        <w:rPr>
          <w:noProof/>
        </w:rPr>
        <w:fldChar w:fldCharType="end"/>
      </w:r>
      <w:bookmarkEnd w:id="42"/>
      <w:r w:rsidR="00C257F5">
        <w:rPr>
          <w:rFonts w:cs="Times New Roman"/>
          <w:szCs w:val="24"/>
        </w:rPr>
        <w:t>.</w:t>
      </w:r>
      <w:proofErr w:type="gramEnd"/>
      <w:r w:rsidRPr="00111980">
        <w:rPr>
          <w:rFonts w:cs="Times New Roman"/>
          <w:szCs w:val="24"/>
        </w:rPr>
        <w:t xml:space="preserve"> </w:t>
      </w:r>
      <w:r w:rsidRPr="00ED3099">
        <w:rPr>
          <w:rFonts w:cs="Times New Roman"/>
          <w:szCs w:val="24"/>
        </w:rPr>
        <w:t xml:space="preserve">Locations of </w:t>
      </w:r>
      <w:r w:rsidRPr="00CE4331">
        <w:rPr>
          <w:rFonts w:cs="Times New Roman"/>
          <w:szCs w:val="24"/>
        </w:rPr>
        <w:t>the American Academy of Allergy Asthma and Immunology (AAAAI)</w:t>
      </w:r>
      <w:r w:rsidRPr="00ED3099">
        <w:rPr>
          <w:rFonts w:cs="Times New Roman"/>
          <w:szCs w:val="24"/>
        </w:rPr>
        <w:t xml:space="preserve"> monitor</w:t>
      </w:r>
      <w:r>
        <w:rPr>
          <w:rFonts w:cs="Times New Roman"/>
          <w:szCs w:val="24"/>
        </w:rPr>
        <w:t>ing</w:t>
      </w:r>
      <w:r w:rsidRPr="00ED3099">
        <w:rPr>
          <w:rFonts w:cs="Times New Roman"/>
          <w:szCs w:val="24"/>
        </w:rPr>
        <w:t xml:space="preserve"> stations measuring airborne pollen</w:t>
      </w:r>
      <w:r>
        <w:rPr>
          <w:rFonts w:cs="Times New Roman"/>
          <w:szCs w:val="24"/>
        </w:rPr>
        <w:t xml:space="preserve"> counts</w:t>
      </w:r>
      <w:r w:rsidRPr="00ED3099">
        <w:rPr>
          <w:rFonts w:cs="Times New Roman"/>
          <w:szCs w:val="24"/>
        </w:rPr>
        <w:t xml:space="preserve"> in the United States</w:t>
      </w:r>
    </w:p>
    <w:p w:rsidR="000962A8" w:rsidRDefault="000962A8" w:rsidP="000962A8">
      <w:pPr>
        <w:pStyle w:val="a7"/>
        <w:rPr>
          <w:rFonts w:cs="Times New Roman"/>
          <w:szCs w:val="24"/>
        </w:rPr>
      </w:pPr>
    </w:p>
    <w:p w:rsidR="000962A8" w:rsidRDefault="000962A8" w:rsidP="000962A8">
      <w:r>
        <w:br w:type="page"/>
      </w:r>
    </w:p>
    <w:p w:rsidR="000962A8" w:rsidRDefault="000962A8" w:rsidP="000962A8">
      <w:pPr>
        <w:keepNext/>
      </w:pPr>
      <w:r>
        <w:rPr>
          <w:noProof/>
        </w:rPr>
        <w:lastRenderedPageBreak/>
        <w:drawing>
          <wp:inline distT="0" distB="0" distL="0" distR="0" wp14:anchorId="7CDF1B5A" wp14:editId="16294CCD">
            <wp:extent cx="5273978" cy="3469993"/>
            <wp:effectExtent l="19050" t="0" r="2872" b="0"/>
            <wp:docPr id="31" name="图片 4" descr="http://www1.ncdc.noaa.gov/pub/data/cmb/monitoring-references/maps/us-climate-region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www1.ncdc.noaa.gov/pub/data/cmb/monitoring-references/maps/us-climate-regions.gif"/>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274310" cy="3470211"/>
                    </a:xfrm>
                    <a:prstGeom prst="rect">
                      <a:avLst/>
                    </a:prstGeom>
                    <a:noFill/>
                    <a:ln>
                      <a:noFill/>
                    </a:ln>
                  </pic:spPr>
                </pic:pic>
              </a:graphicData>
            </a:graphic>
          </wp:inline>
        </w:drawing>
      </w:r>
    </w:p>
    <w:p w:rsidR="000962A8" w:rsidRDefault="000962A8" w:rsidP="000962A8">
      <w:pPr>
        <w:pStyle w:val="a7"/>
      </w:pPr>
      <w:bookmarkStart w:id="43" w:name="_Ref378775743"/>
      <w:proofErr w:type="gramStart"/>
      <w:r>
        <w:t xml:space="preserve">Figure </w:t>
      </w:r>
      <w:r w:rsidR="00222E77">
        <w:fldChar w:fldCharType="begin"/>
      </w:r>
      <w:r w:rsidR="0068144C">
        <w:instrText xml:space="preserve"> SEQ Figure \* ARABIC </w:instrText>
      </w:r>
      <w:r w:rsidR="00222E77">
        <w:fldChar w:fldCharType="separate"/>
      </w:r>
      <w:r w:rsidR="00D6717D">
        <w:rPr>
          <w:noProof/>
        </w:rPr>
        <w:t>2</w:t>
      </w:r>
      <w:r w:rsidR="00222E77">
        <w:rPr>
          <w:noProof/>
        </w:rPr>
        <w:fldChar w:fldCharType="end"/>
      </w:r>
      <w:bookmarkEnd w:id="43"/>
      <w:r w:rsidR="00C257F5">
        <w:rPr>
          <w:noProof/>
        </w:rPr>
        <w:t>.</w:t>
      </w:r>
      <w:proofErr w:type="gramEnd"/>
      <w:r>
        <w:t xml:space="preserve"> </w:t>
      </w:r>
      <w:proofErr w:type="gramStart"/>
      <w:r>
        <w:rPr>
          <w:szCs w:val="24"/>
        </w:rPr>
        <w:t>Nine climate regions in the contiguous United States (CONUS).</w:t>
      </w:r>
      <w:proofErr w:type="gramEnd"/>
      <w:r>
        <w:rPr>
          <w:szCs w:val="24"/>
        </w:rPr>
        <w:t xml:space="preserve"> </w:t>
      </w:r>
      <w:r w:rsidRPr="00E10779">
        <w:rPr>
          <w:szCs w:val="24"/>
        </w:rPr>
        <w:t xml:space="preserve">Through climate analysis, National Climatic Data Center scientists have identified nine climatically consistent regions within the </w:t>
      </w:r>
      <w:r>
        <w:rPr>
          <w:szCs w:val="24"/>
        </w:rPr>
        <w:t>CONUS</w:t>
      </w:r>
      <w:r w:rsidRPr="00E10779">
        <w:rPr>
          <w:szCs w:val="24"/>
        </w:rPr>
        <w:t xml:space="preserve"> which are useful for putting current climate anomalies into a historical perspective</w:t>
      </w:r>
      <w:r>
        <w:rPr>
          <w:szCs w:val="24"/>
        </w:rPr>
        <w:t xml:space="preserve"> </w:t>
      </w:r>
      <w:r w:rsidR="00222E77">
        <w:rPr>
          <w:szCs w:val="24"/>
        </w:rPr>
        <w:fldChar w:fldCharType="begin"/>
      </w:r>
      <w:r w:rsidR="00DA001E">
        <w:rPr>
          <w:szCs w:val="24"/>
        </w:rPr>
        <w:instrText xml:space="preserve"> ADDIN EN.CITE &lt;EndNote&gt;&lt;Cite&gt;&lt;Author&gt;Karl&lt;/Author&gt;&lt;Year&gt;1984&lt;/Year&gt;&lt;RecNum&gt;21&lt;/RecNum&gt;&lt;Prefix&gt;figure from &lt;/Prefix&gt;&lt;DisplayText&gt;(figure from Karl &amp;amp; Koss, 1984)&lt;/DisplayText&gt;&lt;record&gt;&lt;rec-number&gt;21&lt;/rec-number&gt;&lt;foreign-keys&gt;&lt;key app="EN" db-id="tdz2dxda7d9zpsere5vps09wvftsz5xrwvx9" timestamp="1387474795"&gt;21&lt;/key&gt;&lt;/foreign-keys&gt;&lt;ref-type name="Book"&gt;6&lt;/ref-type&gt;&lt;contributors&gt;&lt;authors&gt;&lt;author&gt;Karl, Thomas&lt;/author&gt;&lt;author&gt;Koss, Walter James&lt;/author&gt;&lt;/authors&gt;&lt;/contributors&gt;&lt;titles&gt;&lt;title&gt;Regional and National Monthly, Seasonal, and Annual Temperature Weighted by Area, 1895-1983&lt;/title&gt;&lt;/titles&gt;&lt;dates&gt;&lt;year&gt;1984&lt;/year&gt;&lt;/dates&gt;&lt;publisher&gt;National Climatic Data Center&lt;/publisher&gt;&lt;urls&gt;&lt;/urls&gt;&lt;/record&gt;&lt;/Cite&gt;&lt;/EndNote&gt;</w:instrText>
      </w:r>
      <w:r w:rsidR="00222E77">
        <w:rPr>
          <w:szCs w:val="24"/>
        </w:rPr>
        <w:fldChar w:fldCharType="separate"/>
      </w:r>
      <w:r>
        <w:rPr>
          <w:noProof/>
          <w:szCs w:val="24"/>
        </w:rPr>
        <w:t>(</w:t>
      </w:r>
      <w:hyperlink w:anchor="_ENREF_16" w:tooltip="Karl, 1984 #21" w:history="1">
        <w:r w:rsidR="00637C89">
          <w:rPr>
            <w:noProof/>
            <w:szCs w:val="24"/>
          </w:rPr>
          <w:t>figure from Karl &amp; Koss, 1984</w:t>
        </w:r>
      </w:hyperlink>
      <w:r>
        <w:rPr>
          <w:noProof/>
          <w:szCs w:val="24"/>
        </w:rPr>
        <w:t>)</w:t>
      </w:r>
      <w:r w:rsidR="00222E77">
        <w:rPr>
          <w:szCs w:val="24"/>
        </w:rPr>
        <w:fldChar w:fldCharType="end"/>
      </w:r>
      <w:r>
        <w:rPr>
          <w:szCs w:val="24"/>
        </w:rPr>
        <w:t>.</w:t>
      </w:r>
    </w:p>
    <w:p w:rsidR="000962A8" w:rsidRDefault="000962A8" w:rsidP="000962A8"/>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3" w:type="dxa"/>
          <w:left w:w="43" w:type="dxa"/>
          <w:bottom w:w="43" w:type="dxa"/>
          <w:right w:w="43" w:type="dxa"/>
        </w:tblCellMar>
        <w:tblLook w:val="04A0" w:firstRow="1" w:lastRow="0" w:firstColumn="1" w:lastColumn="0" w:noHBand="0" w:noVBand="1"/>
      </w:tblPr>
      <w:tblGrid>
        <w:gridCol w:w="4196"/>
        <w:gridCol w:w="4196"/>
      </w:tblGrid>
      <w:tr w:rsidR="000962A8" w:rsidTr="00355F09">
        <w:tc>
          <w:tcPr>
            <w:tcW w:w="4196" w:type="dxa"/>
          </w:tcPr>
          <w:p w:rsidR="000962A8" w:rsidRDefault="000962A8" w:rsidP="00355F09">
            <w:pPr>
              <w:keepNext/>
              <w:widowControl/>
              <w:jc w:val="center"/>
            </w:pPr>
            <w:r>
              <w:rPr>
                <w:noProof/>
                <w:lang w:eastAsia="en-US"/>
              </w:rPr>
              <w:lastRenderedPageBreak/>
              <w:t xml:space="preserve"> (a)</w:t>
            </w:r>
            <w:r>
              <w:rPr>
                <w:noProof/>
                <w:lang w:eastAsia="en-US"/>
              </w:rPr>
              <w:br/>
            </w:r>
            <w:r>
              <w:rPr>
                <w:noProof/>
              </w:rPr>
              <w:drawing>
                <wp:inline distT="0" distB="0" distL="0" distR="0" wp14:anchorId="497406C0" wp14:editId="0333C906">
                  <wp:extent cx="2576223" cy="1572182"/>
                  <wp:effectExtent l="0" t="0" r="0" b="0"/>
                  <wp:docPr id="34" name="Picture 16" descr="http://bonap.net/MapGallery/County/Genus/Ambros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bonap.net/MapGallery/County/Genus/Ambrosia.png"/>
                          <pic:cNvPicPr>
                            <a:picLocks noChangeAspect="1" noChangeArrowheads="1"/>
                          </pic:cNvPicPr>
                        </pic:nvPicPr>
                        <pic:blipFill>
                          <a:blip r:embed="rId137" cstate="print"/>
                          <a:srcRect/>
                          <a:stretch>
                            <a:fillRect/>
                          </a:stretch>
                        </pic:blipFill>
                        <pic:spPr bwMode="auto">
                          <a:xfrm>
                            <a:off x="0" y="0"/>
                            <a:ext cx="2573610" cy="1570587"/>
                          </a:xfrm>
                          <a:prstGeom prst="rect">
                            <a:avLst/>
                          </a:prstGeom>
                          <a:noFill/>
                          <a:ln w="9525">
                            <a:noFill/>
                            <a:miter lim="800000"/>
                            <a:headEnd/>
                            <a:tailEnd/>
                          </a:ln>
                        </pic:spPr>
                      </pic:pic>
                    </a:graphicData>
                  </a:graphic>
                </wp:inline>
              </w:drawing>
            </w:r>
          </w:p>
        </w:tc>
        <w:tc>
          <w:tcPr>
            <w:tcW w:w="4196" w:type="dxa"/>
          </w:tcPr>
          <w:p w:rsidR="000962A8" w:rsidRDefault="000962A8" w:rsidP="00355F09">
            <w:pPr>
              <w:keepNext/>
              <w:widowControl/>
              <w:jc w:val="center"/>
            </w:pPr>
            <w:r>
              <w:rPr>
                <w:noProof/>
                <w:lang w:eastAsia="en-US"/>
              </w:rPr>
              <w:t>(b)</w:t>
            </w:r>
            <w:r>
              <w:rPr>
                <w:noProof/>
                <w:lang w:eastAsia="en-US"/>
              </w:rPr>
              <w:br/>
            </w:r>
            <w:r>
              <w:rPr>
                <w:noProof/>
              </w:rPr>
              <w:drawing>
                <wp:inline distT="0" distB="0" distL="0" distR="0" wp14:anchorId="74B3936A" wp14:editId="282B381B">
                  <wp:extent cx="2578608" cy="1573638"/>
                  <wp:effectExtent l="0" t="0" r="0" b="0"/>
                  <wp:docPr id="55" name="Picture 4" descr="http://bonap.net/MapGallery/County/Genus/Artemis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bonap.net/MapGallery/County/Genus/Artemisia.png"/>
                          <pic:cNvPicPr>
                            <a:picLocks noChangeAspect="1" noChangeArrowheads="1"/>
                          </pic:cNvPicPr>
                        </pic:nvPicPr>
                        <pic:blipFill>
                          <a:blip r:embed="rId138" cstate="print"/>
                          <a:srcRect/>
                          <a:stretch>
                            <a:fillRect/>
                          </a:stretch>
                        </pic:blipFill>
                        <pic:spPr bwMode="auto">
                          <a:xfrm>
                            <a:off x="0" y="0"/>
                            <a:ext cx="2578608" cy="1573638"/>
                          </a:xfrm>
                          <a:prstGeom prst="rect">
                            <a:avLst/>
                          </a:prstGeom>
                          <a:noFill/>
                          <a:ln w="9525">
                            <a:noFill/>
                            <a:miter lim="800000"/>
                            <a:headEnd/>
                            <a:tailEnd/>
                          </a:ln>
                        </pic:spPr>
                      </pic:pic>
                    </a:graphicData>
                  </a:graphic>
                </wp:inline>
              </w:drawing>
            </w:r>
          </w:p>
        </w:tc>
      </w:tr>
      <w:tr w:rsidR="000962A8" w:rsidTr="00355F09">
        <w:tc>
          <w:tcPr>
            <w:tcW w:w="4196" w:type="dxa"/>
          </w:tcPr>
          <w:p w:rsidR="000962A8" w:rsidRDefault="000962A8" w:rsidP="00355F09">
            <w:pPr>
              <w:keepNext/>
              <w:widowControl/>
              <w:jc w:val="center"/>
            </w:pPr>
            <w:r>
              <w:rPr>
                <w:noProof/>
                <w:lang w:eastAsia="en-US"/>
              </w:rPr>
              <w:t>(c)</w:t>
            </w:r>
            <w:r>
              <w:rPr>
                <w:noProof/>
                <w:lang w:eastAsia="en-US"/>
              </w:rPr>
              <w:br/>
            </w:r>
            <w:r>
              <w:rPr>
                <w:noProof/>
              </w:rPr>
              <w:drawing>
                <wp:inline distT="0" distB="0" distL="0" distR="0" wp14:anchorId="1D14321C" wp14:editId="2AD32EE5">
                  <wp:extent cx="2578608" cy="1573637"/>
                  <wp:effectExtent l="0" t="0" r="0" b="0"/>
                  <wp:docPr id="58" name="Picture 19" descr="http://bonap.net/MapGallery/County/Genus/Betul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bonap.net/MapGallery/County/Genus/Betula.png"/>
                          <pic:cNvPicPr>
                            <a:picLocks noChangeAspect="1" noChangeArrowheads="1"/>
                          </pic:cNvPicPr>
                        </pic:nvPicPr>
                        <pic:blipFill>
                          <a:blip r:embed="rId139" cstate="print"/>
                          <a:srcRect/>
                          <a:stretch>
                            <a:fillRect/>
                          </a:stretch>
                        </pic:blipFill>
                        <pic:spPr bwMode="auto">
                          <a:xfrm>
                            <a:off x="0" y="0"/>
                            <a:ext cx="2578608" cy="1573637"/>
                          </a:xfrm>
                          <a:prstGeom prst="rect">
                            <a:avLst/>
                          </a:prstGeom>
                          <a:noFill/>
                          <a:ln w="9525">
                            <a:noFill/>
                            <a:miter lim="800000"/>
                            <a:headEnd/>
                            <a:tailEnd/>
                          </a:ln>
                        </pic:spPr>
                      </pic:pic>
                    </a:graphicData>
                  </a:graphic>
                </wp:inline>
              </w:drawing>
            </w:r>
          </w:p>
        </w:tc>
        <w:tc>
          <w:tcPr>
            <w:tcW w:w="4196" w:type="dxa"/>
          </w:tcPr>
          <w:p w:rsidR="000962A8" w:rsidRDefault="000962A8" w:rsidP="00355F09">
            <w:pPr>
              <w:keepNext/>
              <w:widowControl/>
              <w:jc w:val="center"/>
            </w:pPr>
            <w:r>
              <w:rPr>
                <w:noProof/>
                <w:lang w:eastAsia="en-US"/>
              </w:rPr>
              <w:t>(d)</w:t>
            </w:r>
            <w:r>
              <w:rPr>
                <w:noProof/>
                <w:lang w:eastAsia="en-US"/>
              </w:rPr>
              <w:br/>
            </w:r>
            <w:r>
              <w:rPr>
                <w:noProof/>
              </w:rPr>
              <w:drawing>
                <wp:inline distT="0" distB="0" distL="0" distR="0" wp14:anchorId="02BACF0D" wp14:editId="53A5E09E">
                  <wp:extent cx="2578608" cy="1573637"/>
                  <wp:effectExtent l="0" t="0" r="0" b="0"/>
                  <wp:docPr id="59" name="Picture 22" descr="http://bonap.net/MapGallery/County/Genus/Po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bonap.net/MapGallery/County/Genus/Poa.png"/>
                          <pic:cNvPicPr>
                            <a:picLocks noChangeAspect="1" noChangeArrowheads="1"/>
                          </pic:cNvPicPr>
                        </pic:nvPicPr>
                        <pic:blipFill>
                          <a:blip r:embed="rId140" cstate="print"/>
                          <a:srcRect/>
                          <a:stretch>
                            <a:fillRect/>
                          </a:stretch>
                        </pic:blipFill>
                        <pic:spPr bwMode="auto">
                          <a:xfrm>
                            <a:off x="0" y="0"/>
                            <a:ext cx="2578608" cy="1573637"/>
                          </a:xfrm>
                          <a:prstGeom prst="rect">
                            <a:avLst/>
                          </a:prstGeom>
                          <a:noFill/>
                          <a:ln w="9525">
                            <a:noFill/>
                            <a:miter lim="800000"/>
                            <a:headEnd/>
                            <a:tailEnd/>
                          </a:ln>
                        </pic:spPr>
                      </pic:pic>
                    </a:graphicData>
                  </a:graphic>
                </wp:inline>
              </w:drawing>
            </w:r>
          </w:p>
        </w:tc>
      </w:tr>
      <w:tr w:rsidR="000962A8" w:rsidTr="00355F09">
        <w:tc>
          <w:tcPr>
            <w:tcW w:w="8392" w:type="dxa"/>
            <w:gridSpan w:val="2"/>
          </w:tcPr>
          <w:p w:rsidR="000962A8" w:rsidRDefault="000962A8" w:rsidP="00355F09">
            <w:pPr>
              <w:keepNext/>
              <w:widowControl/>
              <w:jc w:val="center"/>
            </w:pPr>
            <w:r>
              <w:rPr>
                <w:noProof/>
                <w:lang w:eastAsia="en-US"/>
              </w:rPr>
              <w:t>(e)</w:t>
            </w:r>
            <w:r>
              <w:rPr>
                <w:noProof/>
                <w:lang w:eastAsia="en-US"/>
              </w:rPr>
              <w:br/>
            </w:r>
            <w:r>
              <w:rPr>
                <w:noProof/>
              </w:rPr>
              <w:drawing>
                <wp:inline distT="0" distB="0" distL="0" distR="0" wp14:anchorId="1DA6DE67" wp14:editId="25AEC719">
                  <wp:extent cx="2578608" cy="1573637"/>
                  <wp:effectExtent l="0" t="0" r="0" b="0"/>
                  <wp:docPr id="60" name="Picture 45" descr="http://bonap.net/MapGallery/County/Genus/Querc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descr="http://bonap.net/MapGallery/County/Genus/Quercus.png"/>
                          <pic:cNvPicPr>
                            <a:picLocks noChangeAspect="1" noChangeArrowheads="1"/>
                          </pic:cNvPicPr>
                        </pic:nvPicPr>
                        <pic:blipFill>
                          <a:blip r:embed="rId141" cstate="print"/>
                          <a:srcRect/>
                          <a:stretch>
                            <a:fillRect/>
                          </a:stretch>
                        </pic:blipFill>
                        <pic:spPr bwMode="auto">
                          <a:xfrm>
                            <a:off x="0" y="0"/>
                            <a:ext cx="2578608" cy="1573637"/>
                          </a:xfrm>
                          <a:prstGeom prst="rect">
                            <a:avLst/>
                          </a:prstGeom>
                          <a:noFill/>
                          <a:ln w="9525">
                            <a:noFill/>
                            <a:miter lim="800000"/>
                            <a:headEnd/>
                            <a:tailEnd/>
                          </a:ln>
                        </pic:spPr>
                      </pic:pic>
                    </a:graphicData>
                  </a:graphic>
                </wp:inline>
              </w:drawing>
            </w:r>
          </w:p>
        </w:tc>
      </w:tr>
    </w:tbl>
    <w:p w:rsidR="000962A8" w:rsidRDefault="000962A8" w:rsidP="000962A8">
      <w:pPr>
        <w:pStyle w:val="a7"/>
      </w:pPr>
      <w:bookmarkStart w:id="44" w:name="_Ref378775754"/>
      <w:proofErr w:type="gramStart"/>
      <w:r>
        <w:t xml:space="preserve">Figure </w:t>
      </w:r>
      <w:r w:rsidR="00222E77">
        <w:fldChar w:fldCharType="begin"/>
      </w:r>
      <w:r w:rsidR="0068144C">
        <w:instrText xml:space="preserve"> SEQ Figure \* ARABIC </w:instrText>
      </w:r>
      <w:r w:rsidR="00222E77">
        <w:fldChar w:fldCharType="separate"/>
      </w:r>
      <w:r w:rsidR="00D6717D">
        <w:rPr>
          <w:noProof/>
        </w:rPr>
        <w:t>3</w:t>
      </w:r>
      <w:r w:rsidR="00222E77">
        <w:rPr>
          <w:noProof/>
        </w:rPr>
        <w:fldChar w:fldCharType="end"/>
      </w:r>
      <w:bookmarkEnd w:id="44"/>
      <w:r w:rsidR="00C257F5">
        <w:rPr>
          <w:noProof/>
        </w:rPr>
        <w:t>.</w:t>
      </w:r>
      <w:proofErr w:type="gramEnd"/>
      <w:r>
        <w:t xml:space="preserve"> </w:t>
      </w:r>
      <w:r w:rsidRPr="00111980">
        <w:t>S</w:t>
      </w:r>
      <w:r w:rsidRPr="00111980">
        <w:rPr>
          <w:rFonts w:hint="eastAsia"/>
        </w:rPr>
        <w:t xml:space="preserve">patial distribution of </w:t>
      </w:r>
      <w:r w:rsidRPr="00111980">
        <w:t xml:space="preserve">(a) </w:t>
      </w:r>
      <w:r w:rsidRPr="00B860F1">
        <w:rPr>
          <w:rFonts w:hint="eastAsia"/>
          <w:i/>
        </w:rPr>
        <w:t>Ambrosia</w:t>
      </w:r>
      <w:r w:rsidRPr="00111980">
        <w:t xml:space="preserve">, (b) </w:t>
      </w:r>
      <w:r w:rsidRPr="00B860F1">
        <w:rPr>
          <w:i/>
        </w:rPr>
        <w:t>Artemisia</w:t>
      </w:r>
      <w:r w:rsidRPr="00111980">
        <w:t xml:space="preserve">, (c) </w:t>
      </w:r>
      <w:r w:rsidRPr="00B860F1">
        <w:rPr>
          <w:i/>
        </w:rPr>
        <w:t>Betula</w:t>
      </w:r>
      <w:r w:rsidRPr="00111980">
        <w:t xml:space="preserve">, (d) </w:t>
      </w:r>
      <w:r w:rsidRPr="00B860F1">
        <w:rPr>
          <w:i/>
        </w:rPr>
        <w:t>Gramineae</w:t>
      </w:r>
      <w:r w:rsidRPr="00111980">
        <w:t xml:space="preserve">, (e) </w:t>
      </w:r>
      <w:r w:rsidRPr="00B860F1">
        <w:rPr>
          <w:i/>
        </w:rPr>
        <w:t>Quercus</w:t>
      </w:r>
      <w:r w:rsidRPr="00111980">
        <w:rPr>
          <w:rFonts w:hint="eastAsia"/>
        </w:rPr>
        <w:t xml:space="preserve"> in </w:t>
      </w:r>
      <w:r w:rsidRPr="00111980">
        <w:t>the contiguous US (CONUS)</w:t>
      </w:r>
      <w:r>
        <w:t xml:space="preserve"> </w:t>
      </w:r>
      <w:r w:rsidR="00222E77">
        <w:fldChar w:fldCharType="begin"/>
      </w:r>
      <w:r w:rsidR="00DA001E">
        <w:instrText xml:space="preserve"> ADDIN EN.CITE &lt;EndNote&gt;&lt;Cite&gt;&lt;Author&gt;Kartesz&lt;/Author&gt;&lt;Year&gt;2013&lt;/Year&gt;&lt;RecNum&gt;66&lt;/RecNum&gt;&lt;DisplayText&gt;(Kartesz, 2013)&lt;/DisplayText&gt;&lt;record&gt;&lt;rec-number&gt;66&lt;/rec-number&gt;&lt;foreign-keys&gt;&lt;key app="EN" db-id="tdz2dxda7d9zpsere5vps09wvftsz5xrwvx9" timestamp="1391106016"&gt;66&lt;/key&gt;&lt;/foreign-keys&gt;&lt;ref-type name="Web Page"&gt;12&lt;/ref-type&gt;&lt;contributors&gt;&lt;authors&gt;&lt;author&gt;Kartesz, J.T.&lt;/author&gt;&lt;/authors&gt;&lt;/contributors&gt;&lt;titles&gt;&lt;title&gt;The Biota of North America Program (BONAP), Taxonomic Data Center [maps generated from Kartesz, J.T. 2013. Floristic Synthesis of North America, Version 1.0. Biota of North America Program (BONAP). (in press)]&lt;/title&gt;&lt;/titles&gt;&lt;dates&gt;&lt;year&gt;2013&lt;/year&gt;&lt;/dates&gt;&lt;pub-location&gt;Chapel Hill, N.C.&lt;/pub-location&gt;&lt;urls&gt;&lt;related-urls&gt;&lt;url&gt;http://www.bonap.net/tdc&lt;/url&gt;&lt;/related-urls&gt;&lt;/urls&gt;&lt;/record&gt;&lt;/Cite&gt;&lt;/EndNote&gt;</w:instrText>
      </w:r>
      <w:r w:rsidR="00222E77">
        <w:fldChar w:fldCharType="separate"/>
      </w:r>
      <w:r>
        <w:rPr>
          <w:noProof/>
        </w:rPr>
        <w:t>(</w:t>
      </w:r>
      <w:hyperlink w:anchor="_ENREF_17" w:tooltip="Kartesz, 2013 #66" w:history="1">
        <w:r w:rsidR="00637C89">
          <w:rPr>
            <w:noProof/>
          </w:rPr>
          <w:t>Kartesz, 2013</w:t>
        </w:r>
      </w:hyperlink>
      <w:r>
        <w:rPr>
          <w:noProof/>
        </w:rPr>
        <w:t>)</w:t>
      </w:r>
      <w:r w:rsidR="00222E77">
        <w:fldChar w:fldCharType="end"/>
      </w:r>
      <w:r w:rsidRPr="00111980">
        <w:t>.</w:t>
      </w:r>
      <w:r w:rsidRPr="00111980">
        <w:rPr>
          <w:rFonts w:hint="eastAsia"/>
        </w:rPr>
        <w:t xml:space="preserve"> </w:t>
      </w:r>
      <w:r w:rsidRPr="00111980">
        <w:t>Dark green indicates species present and native. Light green indicates species is not rare.</w:t>
      </w:r>
      <w:r>
        <w:br w:type="page"/>
      </w:r>
    </w:p>
    <w:p w:rsidR="000962A8" w:rsidRDefault="000962A8" w:rsidP="000962A8">
      <w:pPr>
        <w:pStyle w:val="a7"/>
      </w:pPr>
    </w:p>
    <w:p w:rsidR="00634734" w:rsidRDefault="000962A8" w:rsidP="00634734">
      <w:pPr>
        <w:keepNext/>
        <w:jc w:val="center"/>
      </w:pPr>
      <w:r w:rsidRPr="00427AC5">
        <w:rPr>
          <w:noProof/>
        </w:rPr>
        <w:drawing>
          <wp:inline distT="0" distB="0" distL="0" distR="0" wp14:anchorId="3D18CDF8" wp14:editId="7BA26C4C">
            <wp:extent cx="4967567" cy="3838575"/>
            <wp:effectExtent l="19050" t="0" r="4483" b="0"/>
            <wp:docPr id="6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142" cstate="print"/>
                    <a:stretch>
                      <a:fillRect/>
                    </a:stretch>
                  </pic:blipFill>
                  <pic:spPr bwMode="auto">
                    <a:xfrm>
                      <a:off x="0" y="0"/>
                      <a:ext cx="4967096" cy="3838211"/>
                    </a:xfrm>
                    <a:prstGeom prst="rect">
                      <a:avLst/>
                    </a:prstGeom>
                    <a:noFill/>
                    <a:ln>
                      <a:noFill/>
                    </a:ln>
                    <a:extLst>
                      <a:ext uri="{53640926-AAD7-44D8-BBD7-CCE9431645EC}">
                        <a14:shadowObscured xmlns:a14="http://schemas.microsoft.com/office/drawing/2010/main"/>
                      </a:ext>
                    </a:extLst>
                  </pic:spPr>
                </pic:pic>
              </a:graphicData>
            </a:graphic>
          </wp:inline>
        </w:drawing>
      </w:r>
    </w:p>
    <w:p w:rsidR="000962A8" w:rsidRDefault="00634734" w:rsidP="00634734">
      <w:pPr>
        <w:pStyle w:val="a7"/>
        <w:jc w:val="left"/>
      </w:pPr>
      <w:bookmarkStart w:id="45" w:name="_Ref378851736"/>
      <w:proofErr w:type="gramStart"/>
      <w:r>
        <w:t xml:space="preserve">Figure </w:t>
      </w:r>
      <w:r w:rsidR="00222E77">
        <w:fldChar w:fldCharType="begin"/>
      </w:r>
      <w:r w:rsidR="0068144C">
        <w:instrText xml:space="preserve"> SEQ Figure \* ARABIC </w:instrText>
      </w:r>
      <w:r w:rsidR="00222E77">
        <w:fldChar w:fldCharType="separate"/>
      </w:r>
      <w:r w:rsidR="00D6717D">
        <w:rPr>
          <w:noProof/>
        </w:rPr>
        <w:t>4</w:t>
      </w:r>
      <w:r w:rsidR="00222E77">
        <w:rPr>
          <w:noProof/>
        </w:rPr>
        <w:fldChar w:fldCharType="end"/>
      </w:r>
      <w:bookmarkEnd w:id="45"/>
      <w:r w:rsidR="00C257F5">
        <w:rPr>
          <w:noProof/>
        </w:rPr>
        <w:t>.</w:t>
      </w:r>
      <w:proofErr w:type="gramEnd"/>
      <w:r>
        <w:t xml:space="preserve"> Population by gender in nine climate regions in Contiguous United State</w:t>
      </w:r>
      <w:r w:rsidR="00C257F5">
        <w:t xml:space="preserve">s </w:t>
      </w:r>
      <w:r>
        <w:t>(CONUS)</w:t>
      </w:r>
      <w:r w:rsidR="00FE68A8">
        <w:t xml:space="preserve">(Population data were </w:t>
      </w:r>
      <w:r w:rsidR="00F02308">
        <w:t>collected</w:t>
      </w:r>
      <w:r w:rsidR="00FE68A8">
        <w:t xml:space="preserve"> in 2010,</w:t>
      </w:r>
      <w:r w:rsidR="00222E77">
        <w:fldChar w:fldCharType="begin"/>
      </w:r>
      <w:r w:rsidR="00F02308">
        <w:instrText xml:space="preserve"> ADDIN EN.CITE &lt;EndNote&gt;&lt;Cite&gt;&lt;Author&gt;U.S. Census Bureau&lt;/Author&gt;&lt;Year&gt;2010&lt;/Year&gt;&lt;RecNum&gt;7&lt;/RecNum&gt;&lt;DisplayText&gt;(U.S. Census Bureau, 2010)&lt;/DisplayText&gt;&lt;record&gt;&lt;rec-number&gt;7&lt;/rec-number&gt;&lt;foreign-keys&gt;&lt;key app="EN" db-id="205dtszvhxrvakeerws59rzs2xx5d2pwzsvp" timestamp="1390838646"&gt;7&lt;/key&gt;&lt;/foreign-keys&gt;&lt;ref-type name="Web Page"&gt;12&lt;/ref-type&gt;&lt;contributors&gt;&lt;authors&gt;&lt;author&gt;U.S. Census Bureau,&lt;/author&gt;&lt;/authors&gt;&lt;/contributors&gt;&lt;titles&gt;&lt;title&gt;Profile of General Population and Housing Characteristics: 2010  &lt;/title&gt;&lt;/titles&gt;&lt;dates&gt;&lt;year&gt;2010&lt;/year&gt;&lt;/dates&gt;&lt;urls&gt;&lt;/urls&gt;&lt;/record&gt;&lt;/Cite&gt;&lt;/EndNote&gt;</w:instrText>
      </w:r>
      <w:r w:rsidR="00222E77">
        <w:fldChar w:fldCharType="separate"/>
      </w:r>
      <w:r w:rsidR="00F02308">
        <w:rPr>
          <w:noProof/>
        </w:rPr>
        <w:t>(</w:t>
      </w:r>
      <w:hyperlink w:anchor="_ENREF_27" w:tooltip="U.S. Census Bureau, 2010 #7" w:history="1">
        <w:r w:rsidR="00637C89">
          <w:rPr>
            <w:noProof/>
          </w:rPr>
          <w:t>U.S. Census Bureau, 2010</w:t>
        </w:r>
      </w:hyperlink>
      <w:r w:rsidR="00F02308">
        <w:rPr>
          <w:noProof/>
        </w:rPr>
        <w:t>)</w:t>
      </w:r>
      <w:r w:rsidR="00222E77">
        <w:fldChar w:fldCharType="end"/>
      </w:r>
      <w:r w:rsidR="00FE68A8">
        <w:t>)</w:t>
      </w:r>
    </w:p>
    <w:p w:rsidR="000962A8" w:rsidRDefault="000962A8" w:rsidP="000962A8">
      <w:pPr>
        <w:jc w:val="center"/>
      </w:pPr>
      <w:r>
        <w:br w:type="page"/>
      </w:r>
      <w:r>
        <w:rPr>
          <w:rFonts w:cs="Times New Roman"/>
          <w:noProof/>
          <w:szCs w:val="24"/>
        </w:rPr>
        <w:lastRenderedPageBreak/>
        <w:drawing>
          <wp:inline distT="0" distB="0" distL="0" distR="0" wp14:anchorId="21218B35" wp14:editId="1EE643CD">
            <wp:extent cx="3657600" cy="3707139"/>
            <wp:effectExtent l="0" t="0" r="0" b="0"/>
            <wp:docPr id="6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rotWithShape="1">
                    <a:blip r:embed="rId143" cstate="print">
                      <a:extLst>
                        <a:ext uri="{28A0092B-C50C-407E-A947-70E740481C1C}">
                          <a14:useLocalDpi xmlns:a14="http://schemas.microsoft.com/office/drawing/2010/main" val="0"/>
                        </a:ext>
                      </a:extLst>
                    </a:blip>
                    <a:srcRect l="6163" t="8065" r="51579" b="5107"/>
                    <a:stretch/>
                  </pic:blipFill>
                  <pic:spPr bwMode="auto">
                    <a:xfrm>
                      <a:off x="0" y="0"/>
                      <a:ext cx="3657600" cy="3707139"/>
                    </a:xfrm>
                    <a:prstGeom prst="rect">
                      <a:avLst/>
                    </a:prstGeom>
                    <a:noFill/>
                    <a:ln>
                      <a:noFill/>
                    </a:ln>
                    <a:extLst>
                      <a:ext uri="{53640926-AAD7-44D8-BBD7-CCE9431645EC}">
                        <a14:shadowObscured xmlns:a14="http://schemas.microsoft.com/office/drawing/2010/main"/>
                      </a:ext>
                    </a:extLst>
                  </pic:spPr>
                </pic:pic>
              </a:graphicData>
            </a:graphic>
          </wp:inline>
        </w:drawing>
      </w:r>
    </w:p>
    <w:p w:rsidR="000962A8" w:rsidRDefault="000962A8" w:rsidP="000962A8">
      <w:pPr>
        <w:keepNext/>
        <w:jc w:val="center"/>
      </w:pPr>
      <w:r>
        <w:rPr>
          <w:rFonts w:cs="Times New Roman"/>
          <w:noProof/>
          <w:szCs w:val="24"/>
        </w:rPr>
        <w:drawing>
          <wp:inline distT="0" distB="0" distL="0" distR="0" wp14:anchorId="02C3D742" wp14:editId="2E25B2E7">
            <wp:extent cx="3657600" cy="3729632"/>
            <wp:effectExtent l="0" t="0" r="0" b="0"/>
            <wp:docPr id="35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rotWithShape="1">
                    <a:blip r:embed="rId143" cstate="print">
                      <a:extLst>
                        <a:ext uri="{28A0092B-C50C-407E-A947-70E740481C1C}">
                          <a14:useLocalDpi xmlns:a14="http://schemas.microsoft.com/office/drawing/2010/main" val="0"/>
                        </a:ext>
                      </a:extLst>
                    </a:blip>
                    <a:srcRect l="56127" t="8124" r="1637" b="4481"/>
                    <a:stretch/>
                  </pic:blipFill>
                  <pic:spPr bwMode="auto">
                    <a:xfrm>
                      <a:off x="0" y="0"/>
                      <a:ext cx="3657600" cy="3729632"/>
                    </a:xfrm>
                    <a:prstGeom prst="rect">
                      <a:avLst/>
                    </a:prstGeom>
                    <a:noFill/>
                    <a:ln>
                      <a:noFill/>
                    </a:ln>
                    <a:extLst>
                      <a:ext uri="{53640926-AAD7-44D8-BBD7-CCE9431645EC}">
                        <a14:shadowObscured xmlns:a14="http://schemas.microsoft.com/office/drawing/2010/main"/>
                      </a:ext>
                    </a:extLst>
                  </pic:spPr>
                </pic:pic>
              </a:graphicData>
            </a:graphic>
          </wp:inline>
        </w:drawing>
      </w:r>
    </w:p>
    <w:p w:rsidR="000962A8" w:rsidRDefault="000962A8" w:rsidP="000962A8">
      <w:pPr>
        <w:widowControl/>
        <w:jc w:val="left"/>
        <w:rPr>
          <w:rFonts w:cs="Times New Roman"/>
          <w:szCs w:val="24"/>
        </w:rPr>
      </w:pPr>
      <w:bookmarkStart w:id="46" w:name="_Ref378759028"/>
      <w:proofErr w:type="gramStart"/>
      <w:r w:rsidRPr="00ED3099">
        <w:rPr>
          <w:rFonts w:cs="Times New Roman"/>
          <w:szCs w:val="24"/>
        </w:rPr>
        <w:t xml:space="preserve">Figure </w:t>
      </w:r>
      <w:r w:rsidR="00222E77" w:rsidRPr="00ED3099">
        <w:rPr>
          <w:rFonts w:cs="Times New Roman"/>
          <w:szCs w:val="24"/>
        </w:rPr>
        <w:fldChar w:fldCharType="begin"/>
      </w:r>
      <w:r w:rsidRPr="00ED3099">
        <w:rPr>
          <w:rFonts w:cs="Times New Roman"/>
          <w:szCs w:val="24"/>
        </w:rPr>
        <w:instrText xml:space="preserve"> SEQ Figure \* ARABIC </w:instrText>
      </w:r>
      <w:r w:rsidR="00222E77" w:rsidRPr="00ED3099">
        <w:rPr>
          <w:rFonts w:cs="Times New Roman"/>
          <w:szCs w:val="24"/>
        </w:rPr>
        <w:fldChar w:fldCharType="separate"/>
      </w:r>
      <w:r w:rsidR="00D6717D">
        <w:rPr>
          <w:rFonts w:cs="Times New Roman"/>
          <w:noProof/>
          <w:szCs w:val="24"/>
        </w:rPr>
        <w:t>5</w:t>
      </w:r>
      <w:r w:rsidR="00222E77" w:rsidRPr="00ED3099">
        <w:rPr>
          <w:rFonts w:cs="Times New Roman"/>
          <w:szCs w:val="24"/>
        </w:rPr>
        <w:fldChar w:fldCharType="end"/>
      </w:r>
      <w:bookmarkEnd w:id="46"/>
      <w:r>
        <w:rPr>
          <w:rFonts w:cs="Times New Roman"/>
          <w:szCs w:val="24"/>
        </w:rPr>
        <w:t>.</w:t>
      </w:r>
      <w:proofErr w:type="gramEnd"/>
      <w:r w:rsidRPr="00ED3099">
        <w:rPr>
          <w:rFonts w:cs="Times New Roman"/>
          <w:szCs w:val="24"/>
        </w:rPr>
        <w:t xml:space="preserve"> US population distribution of inhalation rate</w:t>
      </w:r>
      <w:r>
        <w:rPr>
          <w:rFonts w:cs="Times New Roman"/>
          <w:szCs w:val="24"/>
        </w:rPr>
        <w:t>s</w:t>
      </w:r>
      <w:r w:rsidRPr="00ED3099">
        <w:rPr>
          <w:rFonts w:cs="Times New Roman"/>
          <w:szCs w:val="24"/>
        </w:rPr>
        <w:t xml:space="preserve"> for males and females, respectively. The data are from </w:t>
      </w:r>
      <w:r>
        <w:rPr>
          <w:rFonts w:cs="Times New Roman"/>
          <w:szCs w:val="24"/>
        </w:rPr>
        <w:t>EPA’s Environmental Factors Handbook</w:t>
      </w:r>
      <w:r w:rsidRPr="00ED3099">
        <w:rPr>
          <w:rFonts w:cs="Times New Roman"/>
          <w:szCs w:val="24"/>
        </w:rPr>
        <w:t xml:space="preserve"> </w:t>
      </w:r>
      <w:r w:rsidR="00222E77" w:rsidRPr="00ED3099">
        <w:rPr>
          <w:rFonts w:cs="Times New Roman"/>
          <w:szCs w:val="24"/>
        </w:rPr>
        <w:fldChar w:fldCharType="begin"/>
      </w:r>
      <w:r w:rsidR="00DA001E">
        <w:rPr>
          <w:rFonts w:cs="Times New Roman"/>
          <w:szCs w:val="24"/>
        </w:rPr>
        <w:instrText xml:space="preserve"> ADDIN EN.CITE &lt;EndNote&gt;&lt;Cite&gt;&lt;Author&gt;USEPA&lt;/Author&gt;&lt;Year&gt;2010&lt;/Year&gt;&lt;RecNum&gt;68&lt;/RecNum&gt;&lt;DisplayText&gt;(USEPA, 2010)&lt;/DisplayText&gt;&lt;record&gt;&lt;rec-number&gt;68&lt;/rec-number&gt;&lt;foreign-keys&gt;&lt;key app="EN" db-id="tdz2dxda7d9zpsere5vps09wvftsz5xrwvx9" timestamp="1391106016"&gt;68&lt;/key&gt;&lt;/foreign-keys&gt;&lt;ref-type name="Web Page"&gt;12&lt;/ref-type&gt;&lt;contributors&gt;&lt;authors&gt;&lt;author&gt;USEPA&lt;/author&gt;&lt;/authors&gt;&lt;/contributors&gt;&lt;titles&gt;&lt;title&gt;Exposure factors handbook&lt;/title&gt;&lt;/titles&gt;&lt;dates&gt;&lt;year&gt;2010&lt;/year&gt;&lt;/dates&gt;&lt;pub-location&gt;Washington, DC&lt;/pub-location&gt;&lt;publisher&gt;US Environmental Protection Agency&lt;/publisher&gt;&lt;urls&gt;&lt;related-urls&gt;&lt;url&gt;http://www.epa.gov/ncea/efh/pdfs/efh-complete.pdf&lt;/url&gt;&lt;/related-urls&gt;&lt;/urls&gt;&lt;/record&gt;&lt;/Cite&gt;&lt;/EndNote&gt;</w:instrText>
      </w:r>
      <w:r w:rsidR="00222E77" w:rsidRPr="00ED3099">
        <w:rPr>
          <w:rFonts w:cs="Times New Roman"/>
          <w:szCs w:val="24"/>
        </w:rPr>
        <w:fldChar w:fldCharType="separate"/>
      </w:r>
      <w:r>
        <w:rPr>
          <w:rFonts w:cs="Times New Roman"/>
          <w:noProof/>
          <w:szCs w:val="24"/>
        </w:rPr>
        <w:t>(</w:t>
      </w:r>
      <w:hyperlink w:anchor="_ENREF_28" w:tooltip="USEPA, 2010 #68" w:history="1">
        <w:r w:rsidR="00637C89">
          <w:rPr>
            <w:rFonts w:cs="Times New Roman"/>
            <w:noProof/>
            <w:szCs w:val="24"/>
          </w:rPr>
          <w:t>USEPA, 2010</w:t>
        </w:r>
      </w:hyperlink>
      <w:r>
        <w:rPr>
          <w:rFonts w:cs="Times New Roman"/>
          <w:noProof/>
          <w:szCs w:val="24"/>
        </w:rPr>
        <w:t>)</w:t>
      </w:r>
      <w:r w:rsidR="00222E77" w:rsidRPr="00ED3099">
        <w:rPr>
          <w:rFonts w:cs="Times New Roman"/>
          <w:szCs w:val="24"/>
        </w:rPr>
        <w:fldChar w:fldCharType="end"/>
      </w:r>
      <w:r w:rsidRPr="00ED3099">
        <w:rPr>
          <w:rFonts w:cs="Times New Roman"/>
          <w:szCs w:val="24"/>
        </w:rPr>
        <w:t>. There are 14 age groups from the original data, for each gender. The age groups are 0-1 year, 1-2 years, 2-3 years, 3-6 years, 6-11 years, 11-16 years, 16-21 years, 21-31 years, 31-41 years, 41-51 years, 51-61 years, 61-71 years, and 71-81 years. The percentiles are</w:t>
      </w:r>
      <w:r>
        <w:rPr>
          <w:rFonts w:cs="Times New Roman" w:hint="eastAsia"/>
          <w:szCs w:val="24"/>
        </w:rPr>
        <w:t xml:space="preserve"> </w:t>
      </w:r>
      <w:r w:rsidRPr="00ED3099">
        <w:rPr>
          <w:rFonts w:cs="Times New Roman"/>
          <w:szCs w:val="24"/>
        </w:rPr>
        <w:t>5th, 10th, 25th, 50th, 75th, 90th, and 95</w:t>
      </w:r>
      <w:r w:rsidRPr="00A91A91">
        <w:rPr>
          <w:rFonts w:cs="Times New Roman"/>
          <w:szCs w:val="24"/>
          <w:vertAlign w:val="superscript"/>
        </w:rPr>
        <w:t>th</w:t>
      </w:r>
      <w:r>
        <w:rPr>
          <w:rFonts w:cs="Times New Roman"/>
          <w:szCs w:val="24"/>
        </w:rPr>
        <w:t>.</w:t>
      </w:r>
      <w:r w:rsidRPr="00ED3099">
        <w:rPr>
          <w:rFonts w:cs="Times New Roman"/>
          <w:szCs w:val="24"/>
        </w:rPr>
        <w:t xml:space="preserve"> </w:t>
      </w:r>
    </w:p>
    <w:p w:rsidR="000962A8" w:rsidRDefault="000962A8" w:rsidP="000962A8">
      <w:pPr>
        <w:widowControl/>
        <w:jc w:val="left"/>
        <w:rPr>
          <w:rFonts w:cs="Times New Roman"/>
          <w:szCs w:val="24"/>
        </w:rPr>
      </w:pPr>
      <w:r>
        <w:rPr>
          <w:rFonts w:cs="Times New Roman"/>
          <w:szCs w:val="24"/>
        </w:rPr>
        <w:br w:type="page"/>
      </w:r>
    </w:p>
    <w:p w:rsidR="000962A8" w:rsidRDefault="000962A8" w:rsidP="000962A8">
      <w:pPr>
        <w:widowControl/>
        <w:jc w:val="left"/>
        <w:rPr>
          <w:rFonts w:asciiTheme="majorHAnsi" w:eastAsia="黑体" w:hAnsiTheme="majorHAnsi" w:cstheme="majorBidi"/>
          <w:sz w:val="20"/>
          <w:szCs w:val="20"/>
        </w:rPr>
      </w:pPr>
    </w:p>
    <w:p w:rsidR="000962A8" w:rsidRDefault="000962A8" w:rsidP="000962A8">
      <w:pPr>
        <w:keepNext/>
        <w:jc w:val="center"/>
      </w:pPr>
      <w:r>
        <w:rPr>
          <w:noProof/>
        </w:rPr>
        <w:drawing>
          <wp:inline distT="0" distB="0" distL="0" distR="0" wp14:anchorId="774D1D09" wp14:editId="645FE04C">
            <wp:extent cx="3657600" cy="3756454"/>
            <wp:effectExtent l="0" t="0" r="0" b="0"/>
            <wp:docPr id="35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rotWithShape="1">
                    <a:blip r:embed="rId144" cstate="print">
                      <a:extLst>
                        <a:ext uri="{28A0092B-C50C-407E-A947-70E740481C1C}">
                          <a14:useLocalDpi xmlns:a14="http://schemas.microsoft.com/office/drawing/2010/main" val="0"/>
                        </a:ext>
                      </a:extLst>
                    </a:blip>
                    <a:srcRect l="8385" t="5685" r="50151" b="7900"/>
                    <a:stretch/>
                  </pic:blipFill>
                  <pic:spPr bwMode="auto">
                    <a:xfrm>
                      <a:off x="0" y="0"/>
                      <a:ext cx="3657600" cy="3756454"/>
                    </a:xfrm>
                    <a:prstGeom prst="rect">
                      <a:avLst/>
                    </a:prstGeom>
                    <a:noFill/>
                    <a:ln>
                      <a:noFill/>
                    </a:ln>
                    <a:extLst>
                      <a:ext uri="{53640926-AAD7-44D8-BBD7-CCE9431645EC}">
                        <a14:shadowObscured xmlns:a14="http://schemas.microsoft.com/office/drawing/2010/main"/>
                      </a:ext>
                    </a:extLst>
                  </pic:spPr>
                </pic:pic>
              </a:graphicData>
            </a:graphic>
          </wp:inline>
        </w:drawing>
      </w:r>
    </w:p>
    <w:p w:rsidR="000962A8" w:rsidRDefault="000962A8" w:rsidP="000962A8">
      <w:pPr>
        <w:keepNext/>
        <w:jc w:val="center"/>
      </w:pPr>
      <w:r>
        <w:rPr>
          <w:noProof/>
        </w:rPr>
        <w:drawing>
          <wp:inline distT="0" distB="0" distL="0" distR="0" wp14:anchorId="4D2CB161" wp14:editId="469DB40C">
            <wp:extent cx="3657600" cy="3721608"/>
            <wp:effectExtent l="0" t="0" r="0" b="0"/>
            <wp:docPr id="35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rotWithShape="1">
                    <a:blip r:embed="rId144" cstate="print">
                      <a:extLst>
                        <a:ext uri="{28A0092B-C50C-407E-A947-70E740481C1C}">
                          <a14:useLocalDpi xmlns:a14="http://schemas.microsoft.com/office/drawing/2010/main" val="0"/>
                        </a:ext>
                      </a:extLst>
                    </a:blip>
                    <a:srcRect l="52083" t="6641" r="6258" b="7261"/>
                    <a:stretch/>
                  </pic:blipFill>
                  <pic:spPr bwMode="auto">
                    <a:xfrm>
                      <a:off x="0" y="0"/>
                      <a:ext cx="3657600" cy="3721608"/>
                    </a:xfrm>
                    <a:prstGeom prst="rect">
                      <a:avLst/>
                    </a:prstGeom>
                    <a:noFill/>
                    <a:ln>
                      <a:noFill/>
                    </a:ln>
                    <a:extLst>
                      <a:ext uri="{53640926-AAD7-44D8-BBD7-CCE9431645EC}">
                        <a14:shadowObscured xmlns:a14="http://schemas.microsoft.com/office/drawing/2010/main"/>
                      </a:ext>
                    </a:extLst>
                  </pic:spPr>
                </pic:pic>
              </a:graphicData>
            </a:graphic>
          </wp:inline>
        </w:drawing>
      </w:r>
    </w:p>
    <w:p w:rsidR="000962A8" w:rsidRDefault="000962A8" w:rsidP="000962A8">
      <w:pPr>
        <w:keepNext/>
      </w:pPr>
      <w:bookmarkStart w:id="47" w:name="_Ref378759056"/>
      <w:proofErr w:type="gramStart"/>
      <w:r w:rsidRPr="00ED3099">
        <w:rPr>
          <w:rFonts w:cs="Times New Roman"/>
          <w:szCs w:val="24"/>
        </w:rPr>
        <w:t xml:space="preserve">Figure </w:t>
      </w:r>
      <w:r w:rsidR="00222E77" w:rsidRPr="00ED3099">
        <w:rPr>
          <w:rFonts w:cs="Times New Roman"/>
          <w:szCs w:val="24"/>
        </w:rPr>
        <w:fldChar w:fldCharType="begin"/>
      </w:r>
      <w:r w:rsidRPr="00ED3099">
        <w:rPr>
          <w:rFonts w:cs="Times New Roman"/>
          <w:szCs w:val="24"/>
        </w:rPr>
        <w:instrText xml:space="preserve"> SEQ Figure \* ARABIC </w:instrText>
      </w:r>
      <w:r w:rsidR="00222E77" w:rsidRPr="00ED3099">
        <w:rPr>
          <w:rFonts w:cs="Times New Roman"/>
          <w:szCs w:val="24"/>
        </w:rPr>
        <w:fldChar w:fldCharType="separate"/>
      </w:r>
      <w:r w:rsidR="00D6717D">
        <w:rPr>
          <w:rFonts w:cs="Times New Roman"/>
          <w:noProof/>
          <w:szCs w:val="24"/>
        </w:rPr>
        <w:t>6</w:t>
      </w:r>
      <w:r w:rsidR="00222E77" w:rsidRPr="00ED3099">
        <w:rPr>
          <w:rFonts w:cs="Times New Roman"/>
          <w:szCs w:val="24"/>
        </w:rPr>
        <w:fldChar w:fldCharType="end"/>
      </w:r>
      <w:bookmarkEnd w:id="47"/>
      <w:r>
        <w:rPr>
          <w:rFonts w:cs="Times New Roman"/>
          <w:szCs w:val="24"/>
        </w:rPr>
        <w:t>.</w:t>
      </w:r>
      <w:proofErr w:type="gramEnd"/>
      <w:r w:rsidRPr="00ED3099">
        <w:rPr>
          <w:rFonts w:cs="Times New Roman"/>
          <w:szCs w:val="24"/>
        </w:rPr>
        <w:t xml:space="preserve"> </w:t>
      </w:r>
      <w:proofErr w:type="gramStart"/>
      <w:r w:rsidRPr="00ED3099">
        <w:rPr>
          <w:rFonts w:cs="Times New Roman"/>
          <w:szCs w:val="24"/>
        </w:rPr>
        <w:t>US population of distribution of surface area of human body</w:t>
      </w:r>
      <w:r>
        <w:rPr>
          <w:rFonts w:cs="Times New Roman" w:hint="eastAsia"/>
          <w:szCs w:val="24"/>
        </w:rPr>
        <w:t xml:space="preserve"> of males and </w:t>
      </w:r>
      <w:r>
        <w:rPr>
          <w:rFonts w:cs="Times New Roman"/>
          <w:szCs w:val="24"/>
        </w:rPr>
        <w:t>females, respectively</w:t>
      </w:r>
      <w:r w:rsidRPr="00ED3099">
        <w:rPr>
          <w:rFonts w:cs="Times New Roman"/>
          <w:szCs w:val="24"/>
        </w:rPr>
        <w:t>.</w:t>
      </w:r>
      <w:proofErr w:type="gramEnd"/>
      <w:r w:rsidRPr="00ED3099">
        <w:rPr>
          <w:rFonts w:cs="Times New Roman"/>
          <w:szCs w:val="24"/>
        </w:rPr>
        <w:t xml:space="preserve"> The data are from </w:t>
      </w:r>
      <w:r>
        <w:rPr>
          <w:rFonts w:cs="Times New Roman"/>
          <w:szCs w:val="24"/>
        </w:rPr>
        <w:t>EPA’s Environmental Factors Handbook</w:t>
      </w:r>
      <w:r w:rsidRPr="00ED3099">
        <w:rPr>
          <w:rFonts w:cs="Times New Roman"/>
          <w:szCs w:val="24"/>
        </w:rPr>
        <w:t xml:space="preserve"> </w:t>
      </w:r>
      <w:r w:rsidR="00222E77" w:rsidRPr="00ED3099">
        <w:rPr>
          <w:rFonts w:cs="Times New Roman"/>
          <w:szCs w:val="24"/>
        </w:rPr>
        <w:fldChar w:fldCharType="begin"/>
      </w:r>
      <w:r w:rsidR="00DA001E">
        <w:rPr>
          <w:rFonts w:cs="Times New Roman"/>
          <w:szCs w:val="24"/>
        </w:rPr>
        <w:instrText xml:space="preserve"> ADDIN EN.CITE &lt;EndNote&gt;&lt;Cite&gt;&lt;Author&gt;USEPA&lt;/Author&gt;&lt;Year&gt;2010&lt;/Year&gt;&lt;RecNum&gt;68&lt;/RecNum&gt;&lt;DisplayText&gt;(USEPA, 2010)&lt;/DisplayText&gt;&lt;record&gt;&lt;rec-number&gt;68&lt;/rec-number&gt;&lt;foreign-keys&gt;&lt;key app="EN" db-id="tdz2dxda7d9zpsere5vps09wvftsz5xrwvx9" timestamp="1391106016"&gt;68&lt;/key&gt;&lt;/foreign-keys&gt;&lt;ref-type name="Web Page"&gt;12&lt;/ref-type&gt;&lt;contributors&gt;&lt;authors&gt;&lt;author&gt;USEPA&lt;/author&gt;&lt;/authors&gt;&lt;/contributors&gt;&lt;titles&gt;&lt;title&gt;Exposure factors handbook&lt;/title&gt;&lt;/titles&gt;&lt;dates&gt;&lt;year&gt;2010&lt;/year&gt;&lt;/dates&gt;&lt;pub-location&gt;Washington, DC&lt;/pub-location&gt;&lt;publisher&gt;US Environmental Protection Agency&lt;/publisher&gt;&lt;urls&gt;&lt;related-urls&gt;&lt;url&gt;http://www.epa.gov/ncea/efh/pdfs/efh-complete.pdf&lt;/url&gt;&lt;/related-urls&gt;&lt;/urls&gt;&lt;/record&gt;&lt;/Cite&gt;&lt;/EndNote&gt;</w:instrText>
      </w:r>
      <w:r w:rsidR="00222E77" w:rsidRPr="00ED3099">
        <w:rPr>
          <w:rFonts w:cs="Times New Roman"/>
          <w:szCs w:val="24"/>
        </w:rPr>
        <w:fldChar w:fldCharType="separate"/>
      </w:r>
      <w:r>
        <w:rPr>
          <w:rFonts w:cs="Times New Roman"/>
          <w:noProof/>
          <w:szCs w:val="24"/>
        </w:rPr>
        <w:t>(</w:t>
      </w:r>
      <w:hyperlink w:anchor="_ENREF_28" w:tooltip="USEPA, 2010 #68" w:history="1">
        <w:r w:rsidR="00637C89">
          <w:rPr>
            <w:rFonts w:cs="Times New Roman"/>
            <w:noProof/>
            <w:szCs w:val="24"/>
          </w:rPr>
          <w:t>USEPA, 2010</w:t>
        </w:r>
      </w:hyperlink>
      <w:r>
        <w:rPr>
          <w:rFonts w:cs="Times New Roman"/>
          <w:noProof/>
          <w:szCs w:val="24"/>
        </w:rPr>
        <w:t>)</w:t>
      </w:r>
      <w:r w:rsidR="00222E77" w:rsidRPr="00ED3099">
        <w:rPr>
          <w:rFonts w:cs="Times New Roman"/>
          <w:szCs w:val="24"/>
        </w:rPr>
        <w:fldChar w:fldCharType="end"/>
      </w:r>
      <w:r w:rsidRPr="00ED3099">
        <w:rPr>
          <w:rFonts w:cs="Times New Roman"/>
          <w:szCs w:val="24"/>
        </w:rPr>
        <w:t xml:space="preserve">. There are 17 age groups from the original data for each gender. The age groups are </w:t>
      </w:r>
      <w:r w:rsidR="00BE0C81">
        <w:rPr>
          <w:rFonts w:cs="Times New Roman"/>
          <w:szCs w:val="24"/>
        </w:rPr>
        <w:t xml:space="preserve">less than 1month, </w:t>
      </w:r>
      <w:r w:rsidRPr="00ED3099">
        <w:rPr>
          <w:rFonts w:cs="Times New Roman"/>
          <w:szCs w:val="24"/>
        </w:rPr>
        <w:t>1-3 months, 3-6 months, 6-12 months, 1-2 years, 2-3 years, 3-6 years, 6-11 years, 11-16 years, 16-21 years, 21-31 years, 31-41 years, 41-51 years, 51-61 years, 61-71 years, and 71-81 years.81 years and older. The percentiles are 5th, 10th, 25th, 50th, 75th, 90th, and 95</w:t>
      </w:r>
      <w:r w:rsidRPr="00A91A91">
        <w:rPr>
          <w:rFonts w:cs="Times New Roman"/>
          <w:szCs w:val="24"/>
          <w:vertAlign w:val="superscript"/>
        </w:rPr>
        <w:t>th</w:t>
      </w:r>
      <w:r>
        <w:rPr>
          <w:rFonts w:cs="Times New Roman" w:hint="eastAsia"/>
          <w:szCs w:val="24"/>
        </w:rPr>
        <w:t>.</w:t>
      </w:r>
      <w:r w:rsidRPr="00ED3099">
        <w:rPr>
          <w:rFonts w:cs="Times New Roman"/>
          <w:szCs w:val="24"/>
        </w:rPr>
        <w:t xml:space="preserve"> </w:t>
      </w:r>
      <w:r>
        <w:br w:type="page"/>
      </w:r>
      <w:r>
        <w:object w:dxaOrig="8158" w:dyaOrig="7031">
          <v:shape id="_x0000_i1091" type="#_x0000_t75" style="width:406.9pt;height:349.65pt" o:ole="">
            <v:imagedata r:id="rId145" o:title=""/>
          </v:shape>
          <o:OLEObject Type="Embed" ProgID="Visio.Drawing.11" ShapeID="_x0000_i1091" DrawAspect="Content" ObjectID="_1454703492" r:id="rId146"/>
        </w:object>
      </w:r>
    </w:p>
    <w:p w:rsidR="000962A8" w:rsidRDefault="000962A8" w:rsidP="000962A8">
      <w:pPr>
        <w:pStyle w:val="a7"/>
        <w:rPr>
          <w:szCs w:val="24"/>
        </w:rPr>
      </w:pPr>
      <w:bookmarkStart w:id="48" w:name="_Ref378343059"/>
      <w:proofErr w:type="gramStart"/>
      <w:r w:rsidRPr="00111980">
        <w:rPr>
          <w:rFonts w:hint="eastAsia"/>
          <w:szCs w:val="24"/>
        </w:rPr>
        <w:t xml:space="preserve">Figure </w:t>
      </w:r>
      <w:r w:rsidR="00222E77" w:rsidRPr="00111980">
        <w:rPr>
          <w:szCs w:val="24"/>
        </w:rPr>
        <w:fldChar w:fldCharType="begin"/>
      </w:r>
      <w:r w:rsidRPr="00111980">
        <w:rPr>
          <w:rFonts w:hint="eastAsia"/>
          <w:szCs w:val="24"/>
        </w:rPr>
        <w:instrText xml:space="preserve"> SEQ Figure \* ARABIC </w:instrText>
      </w:r>
      <w:r w:rsidR="00222E77" w:rsidRPr="00111980">
        <w:rPr>
          <w:szCs w:val="24"/>
        </w:rPr>
        <w:fldChar w:fldCharType="separate"/>
      </w:r>
      <w:r w:rsidR="00D6717D">
        <w:rPr>
          <w:noProof/>
          <w:szCs w:val="24"/>
        </w:rPr>
        <w:t>7</w:t>
      </w:r>
      <w:r w:rsidR="00222E77" w:rsidRPr="00111980">
        <w:rPr>
          <w:szCs w:val="24"/>
        </w:rPr>
        <w:fldChar w:fldCharType="end"/>
      </w:r>
      <w:bookmarkEnd w:id="48"/>
      <w:r>
        <w:rPr>
          <w:szCs w:val="24"/>
        </w:rPr>
        <w:t>.</w:t>
      </w:r>
      <w:proofErr w:type="gramEnd"/>
      <w:r w:rsidRPr="00111980">
        <w:rPr>
          <w:rFonts w:hint="eastAsia"/>
          <w:szCs w:val="24"/>
        </w:rPr>
        <w:t xml:space="preserve"> </w:t>
      </w:r>
      <w:r>
        <w:rPr>
          <w:szCs w:val="24"/>
        </w:rPr>
        <w:t>Three</w:t>
      </w:r>
      <w:r w:rsidRPr="00D31F3E">
        <w:rPr>
          <w:szCs w:val="24"/>
        </w:rPr>
        <w:t xml:space="preserve"> different </w:t>
      </w:r>
      <w:r>
        <w:rPr>
          <w:szCs w:val="24"/>
        </w:rPr>
        <w:t>exposure intake routes</w:t>
      </w:r>
      <w:r w:rsidRPr="00D31F3E">
        <w:rPr>
          <w:szCs w:val="24"/>
        </w:rPr>
        <w:t xml:space="preserve"> </w:t>
      </w:r>
      <w:r>
        <w:rPr>
          <w:szCs w:val="24"/>
        </w:rPr>
        <w:t xml:space="preserve">for airborne </w:t>
      </w:r>
      <w:r w:rsidRPr="00D31F3E">
        <w:rPr>
          <w:szCs w:val="24"/>
        </w:rPr>
        <w:t>pollen</w:t>
      </w:r>
    </w:p>
    <w:p w:rsidR="000962A8" w:rsidRDefault="000962A8" w:rsidP="000962A8">
      <w:pPr>
        <w:widowControl/>
        <w:jc w:val="left"/>
        <w:rPr>
          <w:rFonts w:eastAsia="黑体" w:cs="Times New Roman"/>
          <w:szCs w:val="24"/>
        </w:rPr>
      </w:pPr>
      <w:r>
        <w:rPr>
          <w:rFonts w:cs="Times New Roman"/>
          <w:szCs w:val="24"/>
        </w:rPr>
        <w:br w:type="page"/>
      </w:r>
    </w:p>
    <w:p w:rsidR="000962A8" w:rsidRDefault="000962A8" w:rsidP="000962A8">
      <w:pPr>
        <w:widowControl/>
        <w:jc w:val="left"/>
      </w:pPr>
    </w:p>
    <w:p w:rsidR="000962A8" w:rsidRDefault="000962A8" w:rsidP="000962A8">
      <w:pPr>
        <w:widowControl/>
        <w:jc w:val="left"/>
        <w:rPr>
          <w:rFonts w:asciiTheme="majorHAnsi" w:eastAsia="黑体" w:hAnsiTheme="majorHAnsi" w:cstheme="majorBidi"/>
          <w:sz w:val="20"/>
          <w:szCs w:val="20"/>
        </w:rPr>
      </w:pPr>
    </w:p>
    <w:p w:rsidR="000962A8" w:rsidRDefault="000962A8" w:rsidP="000962A8">
      <w:pPr>
        <w:keepNext/>
      </w:pPr>
      <w:r>
        <w:object w:dxaOrig="9524" w:dyaOrig="4677">
          <v:shape id="_x0000_i1092" type="#_x0000_t75" style="width:412.9pt;height:200.2pt" o:ole="">
            <v:imagedata r:id="rId147" o:title=""/>
          </v:shape>
          <o:OLEObject Type="Embed" ProgID="Visio.Drawing.11" ShapeID="_x0000_i1092" DrawAspect="Content" ObjectID="_1454703493" r:id="rId148"/>
        </w:object>
      </w:r>
    </w:p>
    <w:p w:rsidR="000962A8" w:rsidRPr="005E1A97" w:rsidRDefault="000962A8" w:rsidP="000962A8">
      <w:pPr>
        <w:adjustRightInd w:val="0"/>
        <w:mirrorIndents/>
        <w:jc w:val="left"/>
        <w:rPr>
          <w:rFonts w:cs="Times New Roman"/>
          <w:color w:val="000000"/>
          <w:szCs w:val="24"/>
        </w:rPr>
      </w:pPr>
      <w:bookmarkStart w:id="49" w:name="_Ref378775978"/>
      <w:proofErr w:type="gramStart"/>
      <w:r w:rsidRPr="00CB3CE1">
        <w:rPr>
          <w:rFonts w:cs="Times New Roman"/>
          <w:color w:val="000000"/>
          <w:szCs w:val="24"/>
        </w:rPr>
        <w:t xml:space="preserve">Figure </w:t>
      </w:r>
      <w:r w:rsidR="00222E77" w:rsidRPr="00CB3CE1">
        <w:rPr>
          <w:rFonts w:cs="Times New Roman"/>
          <w:color w:val="000000"/>
          <w:szCs w:val="24"/>
        </w:rPr>
        <w:fldChar w:fldCharType="begin"/>
      </w:r>
      <w:r w:rsidRPr="00CB3CE1">
        <w:rPr>
          <w:rFonts w:cs="Times New Roman"/>
          <w:color w:val="000000"/>
          <w:szCs w:val="24"/>
        </w:rPr>
        <w:instrText xml:space="preserve"> SEQ Figure \* ARABIC </w:instrText>
      </w:r>
      <w:r w:rsidR="00222E77" w:rsidRPr="00CB3CE1">
        <w:rPr>
          <w:rFonts w:cs="Times New Roman"/>
          <w:color w:val="000000"/>
          <w:szCs w:val="24"/>
        </w:rPr>
        <w:fldChar w:fldCharType="separate"/>
      </w:r>
      <w:r w:rsidR="00D6717D">
        <w:rPr>
          <w:rFonts w:cs="Times New Roman"/>
          <w:noProof/>
          <w:color w:val="000000"/>
          <w:szCs w:val="24"/>
        </w:rPr>
        <w:t>8</w:t>
      </w:r>
      <w:r w:rsidR="00222E77" w:rsidRPr="00CB3CE1">
        <w:rPr>
          <w:rFonts w:cs="Times New Roman"/>
          <w:color w:val="000000"/>
          <w:szCs w:val="24"/>
        </w:rPr>
        <w:fldChar w:fldCharType="end"/>
      </w:r>
      <w:bookmarkEnd w:id="49"/>
      <w:r>
        <w:rPr>
          <w:rFonts w:cs="Times New Roman"/>
          <w:color w:val="000000"/>
          <w:szCs w:val="24"/>
        </w:rPr>
        <w:t>.</w:t>
      </w:r>
      <w:proofErr w:type="gramEnd"/>
      <w:r w:rsidRPr="00CB3CE1">
        <w:rPr>
          <w:rFonts w:cs="Times New Roman"/>
          <w:color w:val="000000"/>
          <w:szCs w:val="24"/>
        </w:rPr>
        <w:t xml:space="preserve"> </w:t>
      </w:r>
      <w:proofErr w:type="gramStart"/>
      <w:r w:rsidRPr="005E1A97">
        <w:rPr>
          <w:rFonts w:cs="Times New Roman" w:hint="eastAsia"/>
          <w:color w:val="000000"/>
          <w:szCs w:val="24"/>
        </w:rPr>
        <w:t>Schematic diagram of modeling exposure</w:t>
      </w:r>
      <w:r w:rsidRPr="005E1A97">
        <w:rPr>
          <w:rFonts w:cs="Times New Roman"/>
          <w:color w:val="000000"/>
          <w:szCs w:val="24"/>
        </w:rPr>
        <w:t xml:space="preserve"> </w:t>
      </w:r>
      <w:r w:rsidRPr="005E1A97">
        <w:rPr>
          <w:rFonts w:cs="Times New Roman" w:hint="eastAsia"/>
          <w:color w:val="000000"/>
          <w:szCs w:val="24"/>
        </w:rPr>
        <w:t xml:space="preserve">to pollen in 9 climate </w:t>
      </w:r>
      <w:r>
        <w:rPr>
          <w:rFonts w:cs="Times New Roman" w:hint="eastAsia"/>
          <w:color w:val="000000"/>
          <w:szCs w:val="24"/>
        </w:rPr>
        <w:t>regions</w:t>
      </w:r>
      <w:r w:rsidRPr="005E1A97">
        <w:rPr>
          <w:rFonts w:cs="Times New Roman" w:hint="eastAsia"/>
          <w:color w:val="000000"/>
          <w:szCs w:val="24"/>
        </w:rPr>
        <w:t>.</w:t>
      </w:r>
      <w:proofErr w:type="gramEnd"/>
      <w:r>
        <w:rPr>
          <w:rFonts w:cs="Times New Roman" w:hint="eastAsia"/>
          <w:color w:val="000000"/>
          <w:szCs w:val="24"/>
        </w:rPr>
        <w:t xml:space="preserve"> </w:t>
      </w:r>
      <w:r w:rsidRPr="005E1A97">
        <w:rPr>
          <w:rFonts w:cs="Times New Roman"/>
          <w:color w:val="000000"/>
          <w:szCs w:val="24"/>
        </w:rPr>
        <w:t>Concentrations</w:t>
      </w:r>
      <w:r w:rsidRPr="005E1A97">
        <w:rPr>
          <w:rFonts w:cs="Times New Roman" w:hint="eastAsia"/>
          <w:color w:val="000000"/>
          <w:szCs w:val="24"/>
        </w:rPr>
        <w:t xml:space="preserve"> and surface loading of pollen were simulated based on </w:t>
      </w:r>
      <w:r>
        <w:rPr>
          <w:rFonts w:cs="Times New Roman"/>
          <w:color w:val="000000"/>
          <w:szCs w:val="24"/>
        </w:rPr>
        <w:t>observed daily pollen counts from AAAAI monitoring stations</w:t>
      </w:r>
      <w:r w:rsidRPr="005E1A97">
        <w:rPr>
          <w:rFonts w:cs="Times New Roman"/>
          <w:color w:val="000000"/>
          <w:szCs w:val="24"/>
        </w:rPr>
        <w:t>. Exposures</w:t>
      </w:r>
      <w:r w:rsidRPr="005E1A97">
        <w:rPr>
          <w:rFonts w:cs="Times New Roman" w:hint="eastAsia"/>
          <w:color w:val="000000"/>
          <w:szCs w:val="24"/>
        </w:rPr>
        <w:t xml:space="preserve"> to pollen were simulated </w:t>
      </w:r>
      <w:r>
        <w:rPr>
          <w:rFonts w:cs="Times New Roman"/>
          <w:color w:val="000000"/>
          <w:szCs w:val="24"/>
        </w:rPr>
        <w:t xml:space="preserve">using airborne </w:t>
      </w:r>
      <w:r w:rsidRPr="005E1A97">
        <w:rPr>
          <w:rFonts w:cs="Times New Roman" w:hint="eastAsia"/>
          <w:color w:val="000000"/>
          <w:szCs w:val="24"/>
        </w:rPr>
        <w:t xml:space="preserve">concentration profiles and activity data </w:t>
      </w:r>
      <w:r w:rsidR="0062022A">
        <w:rPr>
          <w:rFonts w:cs="Times New Roman"/>
          <w:color w:val="000000"/>
          <w:szCs w:val="24"/>
        </w:rPr>
        <w:t>for</w:t>
      </w:r>
      <w:r w:rsidR="0062022A" w:rsidRPr="005E1A97">
        <w:rPr>
          <w:rFonts w:cs="Times New Roman"/>
          <w:color w:val="000000"/>
          <w:szCs w:val="24"/>
        </w:rPr>
        <w:t xml:space="preserve"> different</w:t>
      </w:r>
      <w:r w:rsidRPr="005E1A97">
        <w:rPr>
          <w:rFonts w:cs="Times New Roman" w:hint="eastAsia"/>
          <w:color w:val="000000"/>
          <w:szCs w:val="24"/>
        </w:rPr>
        <w:t xml:space="preserve"> groups </w:t>
      </w:r>
      <w:r>
        <w:rPr>
          <w:rFonts w:cs="Times New Roman"/>
          <w:color w:val="000000"/>
          <w:szCs w:val="24"/>
        </w:rPr>
        <w:t xml:space="preserve">stratified </w:t>
      </w:r>
      <w:r w:rsidRPr="005E1A97">
        <w:rPr>
          <w:rFonts w:cs="Times New Roman" w:hint="eastAsia"/>
          <w:color w:val="000000"/>
          <w:szCs w:val="24"/>
        </w:rPr>
        <w:t xml:space="preserve">by age and </w:t>
      </w:r>
      <w:r>
        <w:rPr>
          <w:rFonts w:cs="Times New Roman"/>
          <w:color w:val="000000"/>
          <w:szCs w:val="24"/>
        </w:rPr>
        <w:t>gender</w:t>
      </w:r>
      <w:r w:rsidRPr="005E1A97">
        <w:rPr>
          <w:rFonts w:cs="Times New Roman" w:hint="eastAsia"/>
          <w:color w:val="000000"/>
          <w:szCs w:val="24"/>
        </w:rPr>
        <w:t xml:space="preserve"> from </w:t>
      </w:r>
      <w:r>
        <w:rPr>
          <w:rFonts w:cs="Times New Roman"/>
          <w:color w:val="000000"/>
          <w:szCs w:val="24"/>
        </w:rPr>
        <w:t xml:space="preserve">the </w:t>
      </w:r>
      <w:r w:rsidRPr="005E1A97">
        <w:rPr>
          <w:rFonts w:cs="Times New Roman" w:hint="eastAsia"/>
          <w:color w:val="000000"/>
          <w:szCs w:val="24"/>
        </w:rPr>
        <w:t xml:space="preserve">United States Census </w:t>
      </w:r>
      <w:r w:rsidRPr="005E1A97">
        <w:rPr>
          <w:rFonts w:cs="Times New Roman"/>
          <w:color w:val="000000"/>
          <w:szCs w:val="24"/>
        </w:rPr>
        <w:t>Bureau. The</w:t>
      </w:r>
      <w:r w:rsidRPr="005E1A97">
        <w:rPr>
          <w:rFonts w:cs="Times New Roman" w:hint="eastAsia"/>
          <w:color w:val="000000"/>
          <w:szCs w:val="24"/>
        </w:rPr>
        <w:t xml:space="preserve"> intake </w:t>
      </w:r>
      <w:r w:rsidRPr="005E1A97">
        <w:rPr>
          <w:rFonts w:cs="Times New Roman"/>
          <w:color w:val="000000"/>
          <w:szCs w:val="24"/>
        </w:rPr>
        <w:t>calculated from exposure modeling is</w:t>
      </w:r>
      <w:r w:rsidRPr="005E1A97">
        <w:rPr>
          <w:rFonts w:cs="Times New Roman" w:hint="eastAsia"/>
          <w:color w:val="000000"/>
          <w:szCs w:val="24"/>
        </w:rPr>
        <w:t xml:space="preserve"> then u</w:t>
      </w:r>
      <w:r>
        <w:rPr>
          <w:rFonts w:cs="Times New Roman" w:hint="eastAsia"/>
          <w:color w:val="000000"/>
          <w:szCs w:val="24"/>
        </w:rPr>
        <w:t>sed to conduct sensiti</w:t>
      </w:r>
      <w:r w:rsidRPr="005E1A97">
        <w:rPr>
          <w:rFonts w:cs="Times New Roman" w:hint="eastAsia"/>
          <w:color w:val="000000"/>
          <w:szCs w:val="24"/>
        </w:rPr>
        <w:t>vity analysis.</w:t>
      </w:r>
    </w:p>
    <w:p w:rsidR="000962A8" w:rsidRPr="002A4994" w:rsidRDefault="000962A8" w:rsidP="000962A8">
      <w:pPr>
        <w:pStyle w:val="a7"/>
        <w:rPr>
          <w:szCs w:val="24"/>
        </w:rPr>
      </w:pPr>
    </w:p>
    <w:p w:rsidR="009C0E09" w:rsidRDefault="009C0E09" w:rsidP="000962A8">
      <w:pPr>
        <w:widowControl/>
        <w:jc w:val="left"/>
        <w:rPr>
          <w:rFonts w:eastAsia="黑体" w:cs="Times New Roman"/>
          <w:szCs w:val="24"/>
        </w:rPr>
      </w:pPr>
      <w:r>
        <w:rPr>
          <w:rFonts w:eastAsia="黑体" w:cs="Times New Roman"/>
          <w:szCs w:val="24"/>
        </w:rPr>
        <w:br w:type="page"/>
      </w:r>
    </w:p>
    <w:p w:rsidR="000962A8" w:rsidRPr="00ED3099" w:rsidRDefault="000962A8" w:rsidP="000962A8">
      <w:pPr>
        <w:widowControl/>
        <w:jc w:val="left"/>
        <w:rPr>
          <w:rFonts w:eastAsia="黑体" w:cs="Times New Roman"/>
          <w:szCs w:val="24"/>
        </w:rPr>
      </w:pPr>
    </w:p>
    <w:p w:rsidR="000962A8" w:rsidRDefault="000962A8" w:rsidP="000962A8">
      <w:pPr>
        <w:widowControl/>
        <w:jc w:val="left"/>
      </w:pPr>
    </w:p>
    <w:p w:rsidR="000962A8" w:rsidRDefault="000962A8" w:rsidP="000962A8">
      <w:pPr>
        <w:pStyle w:val="a7"/>
        <w:rPr>
          <w:rFonts w:cs="Times New Roman"/>
          <w:szCs w:val="24"/>
        </w:rPr>
      </w:pPr>
    </w:p>
    <w:p w:rsidR="000962A8" w:rsidRDefault="000962A8" w:rsidP="000962A8">
      <w:pPr>
        <w:keepNext/>
      </w:pPr>
      <w:r>
        <w:rPr>
          <w:noProof/>
        </w:rPr>
        <w:drawing>
          <wp:inline distT="0" distB="0" distL="0" distR="0" wp14:anchorId="2B111A16" wp14:editId="4A227CC8">
            <wp:extent cx="5274310" cy="3234788"/>
            <wp:effectExtent l="0" t="0" r="0" b="0"/>
            <wp:docPr id="35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cstate="print"/>
                    <a:stretch>
                      <a:fillRect/>
                    </a:stretch>
                  </pic:blipFill>
                  <pic:spPr>
                    <a:xfrm>
                      <a:off x="0" y="0"/>
                      <a:ext cx="5274310" cy="3234788"/>
                    </a:xfrm>
                    <a:prstGeom prst="rect">
                      <a:avLst/>
                    </a:prstGeom>
                  </pic:spPr>
                </pic:pic>
              </a:graphicData>
            </a:graphic>
          </wp:inline>
        </w:drawing>
      </w:r>
    </w:p>
    <w:p w:rsidR="000962A8" w:rsidRDefault="000962A8" w:rsidP="000962A8">
      <w:pPr>
        <w:pStyle w:val="a7"/>
        <w:jc w:val="left"/>
        <w:rPr>
          <w:szCs w:val="24"/>
        </w:rPr>
      </w:pPr>
      <w:bookmarkStart w:id="50" w:name="_Ref375235884"/>
      <w:proofErr w:type="gramStart"/>
      <w:r w:rsidRPr="00E10779">
        <w:rPr>
          <w:szCs w:val="24"/>
        </w:rPr>
        <w:t xml:space="preserve">Figure </w:t>
      </w:r>
      <w:r w:rsidR="00222E77" w:rsidRPr="00E10779">
        <w:rPr>
          <w:szCs w:val="24"/>
        </w:rPr>
        <w:fldChar w:fldCharType="begin"/>
      </w:r>
      <w:r w:rsidRPr="00E10779">
        <w:rPr>
          <w:szCs w:val="24"/>
        </w:rPr>
        <w:instrText xml:space="preserve"> SEQ Figure \* ARABIC </w:instrText>
      </w:r>
      <w:r w:rsidR="00222E77" w:rsidRPr="00E10779">
        <w:rPr>
          <w:szCs w:val="24"/>
        </w:rPr>
        <w:fldChar w:fldCharType="separate"/>
      </w:r>
      <w:r w:rsidR="00D6717D">
        <w:rPr>
          <w:noProof/>
          <w:szCs w:val="24"/>
        </w:rPr>
        <w:t>9</w:t>
      </w:r>
      <w:r w:rsidR="00222E77" w:rsidRPr="00E10779">
        <w:rPr>
          <w:szCs w:val="24"/>
        </w:rPr>
        <w:fldChar w:fldCharType="end"/>
      </w:r>
      <w:bookmarkEnd w:id="50"/>
      <w:r>
        <w:rPr>
          <w:szCs w:val="24"/>
        </w:rPr>
        <w:t>.</w:t>
      </w:r>
      <w:proofErr w:type="gramEnd"/>
      <w:r w:rsidRPr="00E10779">
        <w:rPr>
          <w:szCs w:val="24"/>
        </w:rPr>
        <w:t xml:space="preserve"> </w:t>
      </w:r>
      <w:proofErr w:type="gramStart"/>
      <w:r>
        <w:rPr>
          <w:rFonts w:cs="Times New Roman"/>
          <w:szCs w:val="24"/>
        </w:rPr>
        <w:t xml:space="preserve">General </w:t>
      </w:r>
      <w:r w:rsidRPr="00187480">
        <w:rPr>
          <w:rFonts w:cs="Times New Roman"/>
          <w:szCs w:val="24"/>
        </w:rPr>
        <w:t>scheme</w:t>
      </w:r>
      <w:r>
        <w:rPr>
          <w:rFonts w:cs="Times New Roman"/>
          <w:szCs w:val="24"/>
        </w:rPr>
        <w:t xml:space="preserve"> for</w:t>
      </w:r>
      <w:r w:rsidRPr="00187480">
        <w:rPr>
          <w:rFonts w:cs="Times New Roman"/>
          <w:szCs w:val="24"/>
        </w:rPr>
        <w:t xml:space="preserve"> a sampling-based sensitivity </w:t>
      </w:r>
      <w:r>
        <w:rPr>
          <w:rFonts w:cs="Times New Roman"/>
          <w:szCs w:val="24"/>
        </w:rPr>
        <w:t xml:space="preserve">and uncertainty </w:t>
      </w:r>
      <w:r w:rsidRPr="00187480">
        <w:rPr>
          <w:rFonts w:cs="Times New Roman"/>
          <w:szCs w:val="24"/>
        </w:rPr>
        <w:t>analysis.</w:t>
      </w:r>
      <w:proofErr w:type="gramEnd"/>
      <w:r w:rsidRPr="00187480">
        <w:rPr>
          <w:rFonts w:cs="Times New Roman"/>
          <w:szCs w:val="24"/>
        </w:rPr>
        <w:t xml:space="preserve"> Uncertainty </w:t>
      </w:r>
      <w:r>
        <w:rPr>
          <w:rFonts w:cs="Times New Roman"/>
          <w:szCs w:val="24"/>
        </w:rPr>
        <w:t>can</w:t>
      </w:r>
      <w:r w:rsidRPr="00187480">
        <w:rPr>
          <w:rFonts w:cs="Times New Roman"/>
          <w:szCs w:val="24"/>
        </w:rPr>
        <w:t xml:space="preserve"> arise from different sources</w:t>
      </w:r>
      <w:r>
        <w:rPr>
          <w:rFonts w:cs="Times New Roman"/>
          <w:szCs w:val="24"/>
        </w:rPr>
        <w:t xml:space="preserve"> - </w:t>
      </w:r>
      <w:r w:rsidRPr="00187480">
        <w:rPr>
          <w:rFonts w:cs="Times New Roman"/>
          <w:szCs w:val="24"/>
        </w:rPr>
        <w:t>errors in the data, parameter estimation procedure, and alternative model structures</w:t>
      </w:r>
      <w:r>
        <w:rPr>
          <w:rFonts w:cs="Times New Roman"/>
          <w:szCs w:val="24"/>
        </w:rPr>
        <w:t xml:space="preserve"> - </w:t>
      </w:r>
      <w:r w:rsidRPr="00187480">
        <w:rPr>
          <w:rFonts w:cs="Times New Roman"/>
          <w:szCs w:val="24"/>
        </w:rPr>
        <w:t>they are propagated through the model for uncertainty analysis and their relative importance is quantified via sensitivity analysis</w:t>
      </w:r>
      <w:r>
        <w:rPr>
          <w:rFonts w:cs="Times New Roman"/>
          <w:szCs w:val="24"/>
        </w:rPr>
        <w:t xml:space="preserve"> </w:t>
      </w:r>
      <w:r w:rsidR="00222E77" w:rsidRPr="00187480">
        <w:rPr>
          <w:rFonts w:cs="Times New Roman"/>
          <w:szCs w:val="24"/>
        </w:rPr>
        <w:fldChar w:fldCharType="begin"/>
      </w:r>
      <w:r w:rsidR="00DA001E">
        <w:rPr>
          <w:rFonts w:cs="Times New Roman"/>
          <w:szCs w:val="24"/>
        </w:rPr>
        <w:instrText xml:space="preserve"> ADDIN EN.CITE &lt;EndNote&gt;&lt;Cite&gt;&lt;Author&gt;Saltelli&lt;/Author&gt;&lt;Year&gt;2000&lt;/Year&gt;&lt;RecNum&gt;64&lt;/RecNum&gt;&lt;Prefix&gt;figure from &lt;/Prefix&gt;&lt;DisplayText&gt;(figure from Saltelli et al., 2000b)&lt;/DisplayText&gt;&lt;record&gt;&lt;rec-number&gt;64&lt;/rec-number&gt;&lt;foreign-keys&gt;&lt;key app="EN" db-id="tdz2dxda7d9zpsere5vps09wvftsz5xrwvx9" timestamp="1391102821"&gt;64&lt;/key&gt;&lt;/foreign-keys&gt;&lt;ref-type name="Journal Article"&gt;17&lt;/ref-type&gt;&lt;contributors&gt;&lt;authors&gt;&lt;author&gt;Saltelli, Andrea&lt;/author&gt;&lt;author&gt;Tarantola, Stefano&lt;/author&gt;&lt;author&gt;Campolongo, Francesca&lt;/author&gt;&lt;/authors&gt;&lt;/contributors&gt;&lt;titles&gt;&lt;title&gt;Sensitivity analysis as an ingredient of modeling&lt;/title&gt;&lt;secondary-title&gt;Statistical Science&lt;/secondary-title&gt;&lt;/titles&gt;&lt;periodical&gt;&lt;full-title&gt;Statistical Science&lt;/full-title&gt;&lt;/periodical&gt;&lt;pages&gt;377-395&lt;/pages&gt;&lt;volume&gt;15(4)&lt;/volume&gt;&lt;dates&gt;&lt;year&gt;2000&lt;/year&gt;&lt;/dates&gt;&lt;isbn&gt;0883-4237&lt;/isbn&gt;&lt;urls&gt;&lt;/urls&gt;&lt;/record&gt;&lt;/Cite&gt;&lt;Cite&gt;&lt;Author&gt;Saltelli&lt;/Author&gt;&lt;Year&gt;2000&lt;/Year&gt;&lt;RecNum&gt;64&lt;/RecNum&gt;&lt;record&gt;&lt;rec-number&gt;64&lt;/rec-number&gt;&lt;foreign-keys&gt;&lt;key app="EN" db-id="tdz2dxda7d9zpsere5vps09wvftsz5xrwvx9" timestamp="1391102821"&gt;64&lt;/key&gt;&lt;/foreign-keys&gt;&lt;ref-type name="Journal Article"&gt;17&lt;/ref-type&gt;&lt;contributors&gt;&lt;authors&gt;&lt;author&gt;Saltelli, Andrea&lt;/author&gt;&lt;author&gt;Tarantola, Stefano&lt;/author&gt;&lt;author&gt;Campolongo, Francesca&lt;/author&gt;&lt;/authors&gt;&lt;/contributors&gt;&lt;titles&gt;&lt;title&gt;Sensitivity analysis as an ingredient of modeling&lt;/title&gt;&lt;secondary-title&gt;Statistical Science&lt;/secondary-title&gt;&lt;/titles&gt;&lt;periodical&gt;&lt;full-title&gt;Statistical Science&lt;/full-title&gt;&lt;/periodical&gt;&lt;pages&gt;377-395&lt;/pages&gt;&lt;volume&gt;15(4)&lt;/volume&gt;&lt;dates&gt;&lt;year&gt;2000&lt;/year&gt;&lt;/dates&gt;&lt;isbn&gt;0883-4237&lt;/isbn&gt;&lt;urls&gt;&lt;/urls&gt;&lt;/record&gt;&lt;/Cite&gt;&lt;/EndNote&gt;</w:instrText>
      </w:r>
      <w:r w:rsidR="00222E77" w:rsidRPr="00187480">
        <w:rPr>
          <w:rFonts w:cs="Times New Roman"/>
          <w:szCs w:val="24"/>
        </w:rPr>
        <w:fldChar w:fldCharType="separate"/>
      </w:r>
      <w:r w:rsidR="003A0571">
        <w:rPr>
          <w:rFonts w:cs="Times New Roman"/>
          <w:noProof/>
          <w:szCs w:val="24"/>
        </w:rPr>
        <w:t xml:space="preserve">(figure from </w:t>
      </w:r>
      <w:hyperlink w:anchor="_ENREF_21" w:tooltip="Saltelli, 2000 #64" w:history="1">
        <w:r w:rsidR="00637C89">
          <w:rPr>
            <w:rFonts w:cs="Times New Roman"/>
            <w:noProof/>
            <w:szCs w:val="24"/>
          </w:rPr>
          <w:t>Saltelli et al., 2000b</w:t>
        </w:r>
      </w:hyperlink>
      <w:r w:rsidR="003A0571">
        <w:rPr>
          <w:rFonts w:cs="Times New Roman"/>
          <w:noProof/>
          <w:szCs w:val="24"/>
        </w:rPr>
        <w:t>)</w:t>
      </w:r>
      <w:r w:rsidR="00222E77" w:rsidRPr="00187480">
        <w:rPr>
          <w:rFonts w:cs="Times New Roman"/>
          <w:szCs w:val="24"/>
        </w:rPr>
        <w:fldChar w:fldCharType="end"/>
      </w:r>
      <w:r w:rsidRPr="00C07736">
        <w:rPr>
          <w:szCs w:val="24"/>
        </w:rPr>
        <w:t>.</w:t>
      </w:r>
    </w:p>
    <w:p w:rsidR="000962A8" w:rsidRDefault="000962A8" w:rsidP="000962A8"/>
    <w:p w:rsidR="000962A8" w:rsidRDefault="000962A8" w:rsidP="000962A8">
      <w:pPr>
        <w:keepNext/>
      </w:pPr>
      <w:r>
        <w:rPr>
          <w:noProof/>
        </w:rPr>
        <w:lastRenderedPageBreak/>
        <w:drawing>
          <wp:inline distT="0" distB="0" distL="0" distR="0" wp14:anchorId="2819E6BD" wp14:editId="04B5B196">
            <wp:extent cx="5118735" cy="3836670"/>
            <wp:effectExtent l="0" t="0" r="5715" b="0"/>
            <wp:docPr id="36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5118735" cy="3836670"/>
                    </a:xfrm>
                    <a:prstGeom prst="rect">
                      <a:avLst/>
                    </a:prstGeom>
                    <a:noFill/>
                    <a:ln>
                      <a:noFill/>
                    </a:ln>
                  </pic:spPr>
                </pic:pic>
              </a:graphicData>
            </a:graphic>
          </wp:inline>
        </w:drawing>
      </w:r>
    </w:p>
    <w:p w:rsidR="000962A8" w:rsidRDefault="000962A8" w:rsidP="000962A8">
      <w:pPr>
        <w:keepNext/>
      </w:pPr>
      <w:r>
        <w:rPr>
          <w:rFonts w:hint="eastAsia"/>
          <w:noProof/>
        </w:rPr>
        <w:drawing>
          <wp:inline distT="0" distB="0" distL="0" distR="0" wp14:anchorId="496A8190" wp14:editId="15F94263">
            <wp:extent cx="5118735" cy="3836670"/>
            <wp:effectExtent l="0" t="0" r="0" b="0"/>
            <wp:docPr id="36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5118735" cy="3836670"/>
                    </a:xfrm>
                    <a:prstGeom prst="rect">
                      <a:avLst/>
                    </a:prstGeom>
                    <a:noFill/>
                    <a:ln>
                      <a:noFill/>
                    </a:ln>
                  </pic:spPr>
                </pic:pic>
              </a:graphicData>
            </a:graphic>
          </wp:inline>
        </w:drawing>
      </w:r>
    </w:p>
    <w:p w:rsidR="000962A8" w:rsidRDefault="000962A8" w:rsidP="000962A8">
      <w:pPr>
        <w:widowControl/>
        <w:jc w:val="left"/>
        <w:rPr>
          <w:rFonts w:cs="Times New Roman"/>
          <w:szCs w:val="24"/>
        </w:rPr>
      </w:pPr>
      <w:bookmarkStart w:id="51" w:name="_Ref374526417"/>
      <w:proofErr w:type="gramStart"/>
      <w:r w:rsidRPr="00ED3099">
        <w:rPr>
          <w:rFonts w:cs="Times New Roman"/>
          <w:szCs w:val="24"/>
        </w:rPr>
        <w:t xml:space="preserve">Figure </w:t>
      </w:r>
      <w:r w:rsidR="00222E77" w:rsidRPr="00ED3099">
        <w:rPr>
          <w:rFonts w:cs="Times New Roman"/>
          <w:szCs w:val="24"/>
        </w:rPr>
        <w:fldChar w:fldCharType="begin"/>
      </w:r>
      <w:r w:rsidRPr="00ED3099">
        <w:rPr>
          <w:rFonts w:cs="Times New Roman"/>
          <w:szCs w:val="24"/>
        </w:rPr>
        <w:instrText xml:space="preserve"> SEQ Figure \* ARABIC </w:instrText>
      </w:r>
      <w:r w:rsidR="00222E77" w:rsidRPr="00ED3099">
        <w:rPr>
          <w:rFonts w:cs="Times New Roman"/>
          <w:szCs w:val="24"/>
        </w:rPr>
        <w:fldChar w:fldCharType="separate"/>
      </w:r>
      <w:r w:rsidR="00D6717D">
        <w:rPr>
          <w:rFonts w:cs="Times New Roman"/>
          <w:noProof/>
          <w:szCs w:val="24"/>
        </w:rPr>
        <w:t>10</w:t>
      </w:r>
      <w:r w:rsidR="00222E77" w:rsidRPr="00ED3099">
        <w:rPr>
          <w:rFonts w:cs="Times New Roman"/>
          <w:noProof/>
          <w:szCs w:val="24"/>
        </w:rPr>
        <w:fldChar w:fldCharType="end"/>
      </w:r>
      <w:bookmarkStart w:id="52" w:name="OLE_LINK5"/>
      <w:bookmarkStart w:id="53" w:name="OLE_LINK6"/>
      <w:bookmarkEnd w:id="51"/>
      <w:r>
        <w:rPr>
          <w:rFonts w:cs="Times New Roman"/>
          <w:noProof/>
          <w:szCs w:val="24"/>
        </w:rPr>
        <w:t>.</w:t>
      </w:r>
      <w:proofErr w:type="gramEnd"/>
      <w:r w:rsidRPr="00ED3099">
        <w:rPr>
          <w:rFonts w:cs="Times New Roman"/>
          <w:szCs w:val="24"/>
        </w:rPr>
        <w:t xml:space="preserve"> Time series of observed daily pollen concentration of</w:t>
      </w:r>
      <w:bookmarkEnd w:id="52"/>
      <w:bookmarkEnd w:id="53"/>
      <w:r w:rsidRPr="00ED3099">
        <w:rPr>
          <w:rFonts w:cs="Times New Roman"/>
          <w:szCs w:val="24"/>
        </w:rPr>
        <w:t xml:space="preserve"> Ambrosia at Cherry Hill, NJ (top) and Newark, NJ </w:t>
      </w:r>
      <w:r>
        <w:rPr>
          <w:rFonts w:cs="Times New Roman"/>
          <w:szCs w:val="24"/>
        </w:rPr>
        <w:t>(b</w:t>
      </w:r>
      <w:r w:rsidRPr="00ED3099">
        <w:rPr>
          <w:rFonts w:cs="Times New Roman"/>
          <w:szCs w:val="24"/>
        </w:rPr>
        <w:t xml:space="preserve">ottom) monitor stations which are located in the Northeast Climate Region. The pollen data are from </w:t>
      </w:r>
      <w:r w:rsidR="00C257F5">
        <w:rPr>
          <w:rFonts w:cs="Times New Roman"/>
          <w:szCs w:val="24"/>
        </w:rPr>
        <w:t xml:space="preserve">Dr. </w:t>
      </w:r>
      <w:r>
        <w:rPr>
          <w:rFonts w:cs="Times New Roman"/>
          <w:szCs w:val="24"/>
        </w:rPr>
        <w:t xml:space="preserve">Leonard, </w:t>
      </w:r>
      <w:proofErr w:type="spellStart"/>
      <w:r>
        <w:rPr>
          <w:rFonts w:cs="Times New Roman"/>
          <w:szCs w:val="24"/>
        </w:rPr>
        <w:t>Bielory</w:t>
      </w:r>
      <w:proofErr w:type="spellEnd"/>
      <w:r w:rsidR="00C257F5">
        <w:rPr>
          <w:rFonts w:cs="Times New Roman"/>
          <w:szCs w:val="24"/>
        </w:rPr>
        <w:t xml:space="preserve">. </w:t>
      </w:r>
    </w:p>
    <w:p w:rsidR="000962A8" w:rsidRPr="00ED3099" w:rsidRDefault="000962A8" w:rsidP="000962A8">
      <w:pPr>
        <w:widowControl/>
        <w:jc w:val="left"/>
        <w:rPr>
          <w:rFonts w:eastAsia="黑体" w:cs="Times New Roman"/>
          <w:szCs w:val="24"/>
        </w:rPr>
      </w:pPr>
      <w:r w:rsidRPr="00ED3099">
        <w:rPr>
          <w:rFonts w:cs="Times New Roman"/>
          <w:szCs w:val="24"/>
        </w:rPr>
        <w:br w:type="page"/>
      </w:r>
    </w:p>
    <w:p w:rsidR="000962A8" w:rsidRPr="006610D8" w:rsidRDefault="000962A8" w:rsidP="000962A8">
      <w:r>
        <w:rPr>
          <w:rFonts w:hint="eastAsia"/>
          <w:noProof/>
        </w:rPr>
        <w:lastRenderedPageBreak/>
        <w:drawing>
          <wp:inline distT="0" distB="0" distL="0" distR="0" wp14:anchorId="167497F9" wp14:editId="11F6F44A">
            <wp:extent cx="5118735" cy="3836670"/>
            <wp:effectExtent l="0" t="0" r="0" b="0"/>
            <wp:docPr id="36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118735" cy="3836670"/>
                    </a:xfrm>
                    <a:prstGeom prst="rect">
                      <a:avLst/>
                    </a:prstGeom>
                    <a:noFill/>
                    <a:ln>
                      <a:noFill/>
                    </a:ln>
                  </pic:spPr>
                </pic:pic>
              </a:graphicData>
            </a:graphic>
          </wp:inline>
        </w:drawing>
      </w:r>
    </w:p>
    <w:p w:rsidR="000962A8" w:rsidRDefault="000962A8" w:rsidP="000962A8">
      <w:pPr>
        <w:keepNext/>
      </w:pPr>
      <w:r>
        <w:rPr>
          <w:rFonts w:hint="eastAsia"/>
          <w:noProof/>
        </w:rPr>
        <w:drawing>
          <wp:inline distT="0" distB="0" distL="0" distR="0" wp14:anchorId="4A0683A3" wp14:editId="76F4EC5D">
            <wp:extent cx="5118735" cy="3836670"/>
            <wp:effectExtent l="0" t="0" r="0" b="0"/>
            <wp:docPr id="36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5118735" cy="3836670"/>
                    </a:xfrm>
                    <a:prstGeom prst="rect">
                      <a:avLst/>
                    </a:prstGeom>
                    <a:noFill/>
                    <a:ln>
                      <a:noFill/>
                    </a:ln>
                  </pic:spPr>
                </pic:pic>
              </a:graphicData>
            </a:graphic>
          </wp:inline>
        </w:drawing>
      </w:r>
    </w:p>
    <w:p w:rsidR="000962A8" w:rsidRPr="00ED3099" w:rsidRDefault="000962A8" w:rsidP="000962A8">
      <w:pPr>
        <w:widowControl/>
        <w:jc w:val="left"/>
        <w:rPr>
          <w:rFonts w:eastAsia="黑体" w:cs="Times New Roman"/>
          <w:szCs w:val="24"/>
        </w:rPr>
      </w:pPr>
      <w:bookmarkStart w:id="54" w:name="_Ref374526485"/>
      <w:r w:rsidRPr="00ED3099">
        <w:rPr>
          <w:rFonts w:cs="Times New Roman"/>
          <w:szCs w:val="24"/>
        </w:rPr>
        <w:t xml:space="preserve">Figure </w:t>
      </w:r>
      <w:r w:rsidR="00222E77" w:rsidRPr="00ED3099">
        <w:rPr>
          <w:rFonts w:cs="Times New Roman"/>
          <w:szCs w:val="24"/>
        </w:rPr>
        <w:fldChar w:fldCharType="begin"/>
      </w:r>
      <w:r w:rsidRPr="00ED3099">
        <w:rPr>
          <w:rFonts w:cs="Times New Roman"/>
          <w:szCs w:val="24"/>
        </w:rPr>
        <w:instrText xml:space="preserve"> SEQ Figure \* ARABIC </w:instrText>
      </w:r>
      <w:r w:rsidR="00222E77" w:rsidRPr="00ED3099">
        <w:rPr>
          <w:rFonts w:cs="Times New Roman"/>
          <w:szCs w:val="24"/>
        </w:rPr>
        <w:fldChar w:fldCharType="separate"/>
      </w:r>
      <w:r w:rsidR="00D6717D">
        <w:rPr>
          <w:rFonts w:cs="Times New Roman"/>
          <w:noProof/>
          <w:szCs w:val="24"/>
        </w:rPr>
        <w:t>11</w:t>
      </w:r>
      <w:r w:rsidR="00222E77" w:rsidRPr="00ED3099">
        <w:rPr>
          <w:rFonts w:cs="Times New Roman"/>
          <w:noProof/>
          <w:szCs w:val="24"/>
        </w:rPr>
        <w:fldChar w:fldCharType="end"/>
      </w:r>
      <w:bookmarkEnd w:id="54"/>
      <w:r w:rsidRPr="00ED3099">
        <w:rPr>
          <w:rFonts w:cs="Times New Roman"/>
          <w:szCs w:val="24"/>
        </w:rPr>
        <w:t xml:space="preserve">  Time series of observed daily pollen concentration of Artemisia in Cherry Hill, NJ (top) and </w:t>
      </w:r>
      <w:proofErr w:type="spellStart"/>
      <w:r w:rsidRPr="00ED3099">
        <w:rPr>
          <w:rFonts w:cs="Times New Roman"/>
          <w:szCs w:val="24"/>
        </w:rPr>
        <w:t>Newark</w:t>
      </w:r>
      <w:proofErr w:type="gramStart"/>
      <w:r w:rsidRPr="00ED3099">
        <w:rPr>
          <w:rFonts w:cs="Times New Roman"/>
          <w:szCs w:val="24"/>
        </w:rPr>
        <w:t>,NJ</w:t>
      </w:r>
      <w:proofErr w:type="spellEnd"/>
      <w:proofErr w:type="gramEnd"/>
      <w:r w:rsidRPr="00ED3099">
        <w:rPr>
          <w:rFonts w:cs="Times New Roman"/>
          <w:szCs w:val="24"/>
        </w:rPr>
        <w:t xml:space="preserve"> (Bottom) monitor stations which are located in the Northeast Climate Regions. The pollen data are </w:t>
      </w:r>
      <w:r>
        <w:rPr>
          <w:rFonts w:cs="Times New Roman"/>
          <w:szCs w:val="24"/>
        </w:rPr>
        <w:t xml:space="preserve">from Dr. Leonard, </w:t>
      </w:r>
      <w:proofErr w:type="spellStart"/>
      <w:r>
        <w:rPr>
          <w:rFonts w:cs="Times New Roman"/>
          <w:szCs w:val="24"/>
        </w:rPr>
        <w:t>Bielory</w:t>
      </w:r>
      <w:proofErr w:type="spellEnd"/>
      <w:r w:rsidR="00C257F5">
        <w:rPr>
          <w:rFonts w:cs="Times New Roman"/>
          <w:szCs w:val="24"/>
        </w:rPr>
        <w:t>.</w:t>
      </w:r>
      <w:r w:rsidRPr="00ED3099">
        <w:rPr>
          <w:rFonts w:cs="Times New Roman"/>
          <w:szCs w:val="24"/>
        </w:rPr>
        <w:t xml:space="preserve"> </w:t>
      </w:r>
    </w:p>
    <w:p w:rsidR="000962A8" w:rsidRPr="006610D8" w:rsidRDefault="000962A8" w:rsidP="000962A8">
      <w:r>
        <w:rPr>
          <w:rFonts w:hint="eastAsia"/>
          <w:noProof/>
        </w:rPr>
        <w:lastRenderedPageBreak/>
        <w:drawing>
          <wp:inline distT="0" distB="0" distL="0" distR="0" wp14:anchorId="2D1C980F" wp14:editId="3D023D0F">
            <wp:extent cx="5118735" cy="3836670"/>
            <wp:effectExtent l="0" t="0" r="0" b="0"/>
            <wp:docPr id="36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5118735" cy="3836670"/>
                    </a:xfrm>
                    <a:prstGeom prst="rect">
                      <a:avLst/>
                    </a:prstGeom>
                    <a:noFill/>
                    <a:ln>
                      <a:noFill/>
                    </a:ln>
                  </pic:spPr>
                </pic:pic>
              </a:graphicData>
            </a:graphic>
          </wp:inline>
        </w:drawing>
      </w:r>
    </w:p>
    <w:p w:rsidR="000962A8" w:rsidRDefault="000962A8" w:rsidP="000962A8">
      <w:pPr>
        <w:pStyle w:val="a7"/>
        <w:keepNext/>
      </w:pPr>
      <w:r>
        <w:rPr>
          <w:rFonts w:hint="eastAsia"/>
          <w:noProof/>
        </w:rPr>
        <w:drawing>
          <wp:inline distT="0" distB="0" distL="0" distR="0" wp14:anchorId="19ED387A" wp14:editId="3C9C537F">
            <wp:extent cx="5120640" cy="3840480"/>
            <wp:effectExtent l="0" t="0" r="0" b="0"/>
            <wp:docPr id="36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5120640" cy="3840480"/>
                    </a:xfrm>
                    <a:prstGeom prst="rect">
                      <a:avLst/>
                    </a:prstGeom>
                    <a:noFill/>
                    <a:ln>
                      <a:noFill/>
                    </a:ln>
                  </pic:spPr>
                </pic:pic>
              </a:graphicData>
            </a:graphic>
          </wp:inline>
        </w:drawing>
      </w:r>
    </w:p>
    <w:p w:rsidR="000962A8" w:rsidRDefault="000962A8" w:rsidP="000962A8">
      <w:pPr>
        <w:widowControl/>
        <w:jc w:val="left"/>
        <w:rPr>
          <w:rFonts w:cs="Times New Roman"/>
          <w:szCs w:val="24"/>
        </w:rPr>
      </w:pPr>
      <w:bookmarkStart w:id="55" w:name="_Ref374526676"/>
      <w:proofErr w:type="gramStart"/>
      <w:r w:rsidRPr="00ED3099">
        <w:rPr>
          <w:rFonts w:cs="Times New Roman"/>
          <w:szCs w:val="24"/>
        </w:rPr>
        <w:t xml:space="preserve">Figure </w:t>
      </w:r>
      <w:r w:rsidR="00222E77" w:rsidRPr="00ED3099">
        <w:rPr>
          <w:rFonts w:cs="Times New Roman"/>
          <w:szCs w:val="24"/>
        </w:rPr>
        <w:fldChar w:fldCharType="begin"/>
      </w:r>
      <w:r w:rsidRPr="00ED3099">
        <w:rPr>
          <w:rFonts w:cs="Times New Roman"/>
          <w:szCs w:val="24"/>
        </w:rPr>
        <w:instrText xml:space="preserve"> SEQ Figure \* ARABIC </w:instrText>
      </w:r>
      <w:r w:rsidR="00222E77" w:rsidRPr="00ED3099">
        <w:rPr>
          <w:rFonts w:cs="Times New Roman"/>
          <w:szCs w:val="24"/>
        </w:rPr>
        <w:fldChar w:fldCharType="separate"/>
      </w:r>
      <w:r w:rsidR="00D6717D">
        <w:rPr>
          <w:rFonts w:cs="Times New Roman"/>
          <w:noProof/>
          <w:szCs w:val="24"/>
        </w:rPr>
        <w:t>12</w:t>
      </w:r>
      <w:r w:rsidR="00222E77" w:rsidRPr="00ED3099">
        <w:rPr>
          <w:rFonts w:cs="Times New Roman"/>
          <w:noProof/>
          <w:szCs w:val="24"/>
        </w:rPr>
        <w:fldChar w:fldCharType="end"/>
      </w:r>
      <w:bookmarkEnd w:id="55"/>
      <w:r>
        <w:rPr>
          <w:rFonts w:cs="Times New Roman"/>
          <w:szCs w:val="24"/>
        </w:rPr>
        <w:t>.</w:t>
      </w:r>
      <w:proofErr w:type="gramEnd"/>
      <w:r w:rsidRPr="00ED3099">
        <w:rPr>
          <w:rFonts w:cs="Times New Roman"/>
          <w:szCs w:val="24"/>
        </w:rPr>
        <w:t xml:space="preserve"> Time series of observed daily pollen concentration of Betula in Cherry Hill, NJ (top) and Newark, NJ (</w:t>
      </w:r>
      <w:r>
        <w:rPr>
          <w:rFonts w:cs="Times New Roman"/>
          <w:szCs w:val="24"/>
        </w:rPr>
        <w:t>b</w:t>
      </w:r>
      <w:r w:rsidRPr="00ED3099">
        <w:rPr>
          <w:rFonts w:cs="Times New Roman"/>
          <w:szCs w:val="24"/>
        </w:rPr>
        <w:t>ottom) monitor stations which are located in the Northeast. The pollen data</w:t>
      </w:r>
      <w:r>
        <w:rPr>
          <w:rFonts w:cs="Times New Roman"/>
          <w:szCs w:val="24"/>
        </w:rPr>
        <w:t xml:space="preserve"> are from</w:t>
      </w:r>
      <w:r w:rsidRPr="00ED3099">
        <w:rPr>
          <w:rFonts w:cs="Times New Roman"/>
          <w:szCs w:val="24"/>
        </w:rPr>
        <w:t xml:space="preserve"> </w:t>
      </w:r>
      <w:r>
        <w:rPr>
          <w:rFonts w:cs="Times New Roman"/>
          <w:szCs w:val="24"/>
        </w:rPr>
        <w:t xml:space="preserve">Dr. Leonard, </w:t>
      </w:r>
      <w:proofErr w:type="spellStart"/>
      <w:r>
        <w:rPr>
          <w:rFonts w:cs="Times New Roman"/>
          <w:szCs w:val="24"/>
        </w:rPr>
        <w:t>Bielory</w:t>
      </w:r>
      <w:proofErr w:type="spellEnd"/>
      <w:r w:rsidR="00675C82">
        <w:rPr>
          <w:rFonts w:cs="Times New Roman"/>
          <w:szCs w:val="24"/>
        </w:rPr>
        <w:t>.</w:t>
      </w:r>
    </w:p>
    <w:p w:rsidR="000962A8" w:rsidRPr="00ED3099" w:rsidRDefault="000962A8" w:rsidP="000962A8">
      <w:pPr>
        <w:widowControl/>
        <w:jc w:val="left"/>
        <w:rPr>
          <w:rFonts w:eastAsia="黑体" w:cs="Times New Roman"/>
          <w:szCs w:val="24"/>
        </w:rPr>
      </w:pPr>
      <w:r w:rsidRPr="00ED3099">
        <w:rPr>
          <w:rFonts w:cs="Times New Roman"/>
          <w:szCs w:val="24"/>
        </w:rPr>
        <w:t>.</w:t>
      </w:r>
    </w:p>
    <w:p w:rsidR="000962A8" w:rsidRDefault="000962A8" w:rsidP="000962A8">
      <w:pPr>
        <w:keepNext/>
        <w:rPr>
          <w:noProof/>
        </w:rPr>
      </w:pPr>
      <w:r>
        <w:rPr>
          <w:noProof/>
        </w:rPr>
        <w:lastRenderedPageBreak/>
        <w:drawing>
          <wp:inline distT="0" distB="0" distL="0" distR="0" wp14:anchorId="543C0B4C" wp14:editId="1E8A4C7C">
            <wp:extent cx="5118735" cy="3836670"/>
            <wp:effectExtent l="0" t="0" r="0" b="0"/>
            <wp:docPr id="36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5118735" cy="3836670"/>
                    </a:xfrm>
                    <a:prstGeom prst="rect">
                      <a:avLst/>
                    </a:prstGeom>
                    <a:noFill/>
                    <a:ln>
                      <a:noFill/>
                    </a:ln>
                  </pic:spPr>
                </pic:pic>
              </a:graphicData>
            </a:graphic>
          </wp:inline>
        </w:drawing>
      </w:r>
    </w:p>
    <w:p w:rsidR="000962A8" w:rsidRDefault="000962A8" w:rsidP="000962A8">
      <w:pPr>
        <w:keepNext/>
      </w:pPr>
      <w:r>
        <w:rPr>
          <w:noProof/>
        </w:rPr>
        <w:drawing>
          <wp:inline distT="0" distB="0" distL="0" distR="0" wp14:anchorId="3AA4FDC6" wp14:editId="66A86EC4">
            <wp:extent cx="5120640" cy="3840480"/>
            <wp:effectExtent l="0" t="0" r="0" b="0"/>
            <wp:docPr id="36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5120640" cy="3840480"/>
                    </a:xfrm>
                    <a:prstGeom prst="rect">
                      <a:avLst/>
                    </a:prstGeom>
                    <a:noFill/>
                    <a:ln>
                      <a:noFill/>
                    </a:ln>
                  </pic:spPr>
                </pic:pic>
              </a:graphicData>
            </a:graphic>
          </wp:inline>
        </w:drawing>
      </w:r>
    </w:p>
    <w:p w:rsidR="000962A8" w:rsidRDefault="000962A8" w:rsidP="000962A8">
      <w:pPr>
        <w:widowControl/>
        <w:jc w:val="left"/>
        <w:rPr>
          <w:rFonts w:cs="Times New Roman"/>
          <w:szCs w:val="24"/>
        </w:rPr>
      </w:pPr>
      <w:bookmarkStart w:id="56" w:name="_Ref374526681"/>
      <w:proofErr w:type="gramStart"/>
      <w:r w:rsidRPr="00CE4331">
        <w:rPr>
          <w:rFonts w:cs="Times New Roman"/>
          <w:szCs w:val="24"/>
        </w:rPr>
        <w:t xml:space="preserve">Figure </w:t>
      </w:r>
      <w:r w:rsidR="00222E77" w:rsidRPr="00CE4331">
        <w:rPr>
          <w:rFonts w:cs="Times New Roman"/>
          <w:szCs w:val="24"/>
        </w:rPr>
        <w:fldChar w:fldCharType="begin"/>
      </w:r>
      <w:r w:rsidRPr="00CE4331">
        <w:rPr>
          <w:rFonts w:cs="Times New Roman"/>
          <w:szCs w:val="24"/>
        </w:rPr>
        <w:instrText xml:space="preserve"> SEQ Figure \* ARABIC </w:instrText>
      </w:r>
      <w:r w:rsidR="00222E77" w:rsidRPr="00CE4331">
        <w:rPr>
          <w:rFonts w:cs="Times New Roman"/>
          <w:szCs w:val="24"/>
        </w:rPr>
        <w:fldChar w:fldCharType="separate"/>
      </w:r>
      <w:r w:rsidR="00D6717D">
        <w:rPr>
          <w:rFonts w:cs="Times New Roman"/>
          <w:noProof/>
          <w:szCs w:val="24"/>
        </w:rPr>
        <w:t>13</w:t>
      </w:r>
      <w:r w:rsidR="00222E77" w:rsidRPr="00CE4331">
        <w:rPr>
          <w:rFonts w:cs="Times New Roman"/>
          <w:noProof/>
          <w:szCs w:val="24"/>
        </w:rPr>
        <w:fldChar w:fldCharType="end"/>
      </w:r>
      <w:bookmarkEnd w:id="56"/>
      <w:r>
        <w:rPr>
          <w:rFonts w:cs="Times New Roman"/>
          <w:noProof/>
          <w:szCs w:val="24"/>
        </w:rPr>
        <w:t>.</w:t>
      </w:r>
      <w:proofErr w:type="gramEnd"/>
      <w:r w:rsidRPr="00CE4331">
        <w:rPr>
          <w:rFonts w:cs="Times New Roman"/>
          <w:szCs w:val="24"/>
        </w:rPr>
        <w:t xml:space="preserve"> Time series of observed daily pollen concentration of Gramineae in Cherry Hill, NJ (top) and Newark, NJ (</w:t>
      </w:r>
      <w:r>
        <w:rPr>
          <w:rFonts w:cs="Times New Roman"/>
          <w:szCs w:val="24"/>
        </w:rPr>
        <w:t>b</w:t>
      </w:r>
      <w:r w:rsidRPr="00CE4331">
        <w:rPr>
          <w:rFonts w:cs="Times New Roman"/>
          <w:szCs w:val="24"/>
        </w:rPr>
        <w:t xml:space="preserve">ottom) monitor stations which are located in the Northeast. </w:t>
      </w:r>
      <w:r w:rsidRPr="00ED3099">
        <w:rPr>
          <w:rFonts w:cs="Times New Roman"/>
          <w:szCs w:val="24"/>
        </w:rPr>
        <w:t xml:space="preserve">The pollen data are </w:t>
      </w:r>
      <w:r>
        <w:rPr>
          <w:rFonts w:cs="Times New Roman"/>
          <w:szCs w:val="24"/>
        </w:rPr>
        <w:t xml:space="preserve">from Dr. Leonard, </w:t>
      </w:r>
      <w:proofErr w:type="spellStart"/>
      <w:r>
        <w:rPr>
          <w:rFonts w:cs="Times New Roman"/>
          <w:szCs w:val="24"/>
        </w:rPr>
        <w:t>Bielory</w:t>
      </w:r>
      <w:proofErr w:type="spellEnd"/>
      <w:r w:rsidR="00675C82">
        <w:rPr>
          <w:rFonts w:cs="Times New Roman"/>
          <w:szCs w:val="24"/>
        </w:rPr>
        <w:t>.</w:t>
      </w:r>
    </w:p>
    <w:p w:rsidR="000962A8" w:rsidRPr="00ED3099" w:rsidRDefault="000962A8" w:rsidP="000962A8">
      <w:pPr>
        <w:widowControl/>
        <w:jc w:val="left"/>
        <w:rPr>
          <w:rFonts w:eastAsia="黑体" w:cs="Times New Roman"/>
          <w:szCs w:val="24"/>
        </w:rPr>
      </w:pPr>
    </w:p>
    <w:p w:rsidR="000962A8" w:rsidRDefault="000962A8" w:rsidP="000962A8">
      <w:pPr>
        <w:keepNext/>
      </w:pPr>
      <w:r>
        <w:rPr>
          <w:noProof/>
        </w:rPr>
        <w:lastRenderedPageBreak/>
        <w:drawing>
          <wp:inline distT="0" distB="0" distL="0" distR="0" wp14:anchorId="66AE4D3C" wp14:editId="47D5F68D">
            <wp:extent cx="5118735" cy="3836670"/>
            <wp:effectExtent l="0" t="0" r="0" b="0"/>
            <wp:docPr id="36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5118735" cy="3836670"/>
                    </a:xfrm>
                    <a:prstGeom prst="rect">
                      <a:avLst/>
                    </a:prstGeom>
                    <a:noFill/>
                    <a:ln>
                      <a:noFill/>
                    </a:ln>
                  </pic:spPr>
                </pic:pic>
              </a:graphicData>
            </a:graphic>
          </wp:inline>
        </w:drawing>
      </w:r>
      <w:r>
        <w:rPr>
          <w:noProof/>
        </w:rPr>
        <w:drawing>
          <wp:inline distT="0" distB="0" distL="0" distR="0" wp14:anchorId="76604D72" wp14:editId="67880087">
            <wp:extent cx="5120640" cy="3840480"/>
            <wp:effectExtent l="0" t="0" r="0" b="0"/>
            <wp:docPr id="37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5120640" cy="3840480"/>
                    </a:xfrm>
                    <a:prstGeom prst="rect">
                      <a:avLst/>
                    </a:prstGeom>
                    <a:noFill/>
                    <a:ln>
                      <a:noFill/>
                    </a:ln>
                  </pic:spPr>
                </pic:pic>
              </a:graphicData>
            </a:graphic>
          </wp:inline>
        </w:drawing>
      </w:r>
    </w:p>
    <w:p w:rsidR="000962A8" w:rsidRDefault="000962A8" w:rsidP="000962A8">
      <w:pPr>
        <w:rPr>
          <w:rFonts w:cs="Times New Roman"/>
          <w:szCs w:val="24"/>
        </w:rPr>
      </w:pPr>
      <w:bookmarkStart w:id="57" w:name="_Ref374526692"/>
      <w:proofErr w:type="gramStart"/>
      <w:r w:rsidRPr="00CE4331">
        <w:rPr>
          <w:rFonts w:cs="Times New Roman"/>
          <w:szCs w:val="24"/>
        </w:rPr>
        <w:t xml:space="preserve">Figure </w:t>
      </w:r>
      <w:r w:rsidR="00222E77" w:rsidRPr="00CE4331">
        <w:rPr>
          <w:rFonts w:cs="Times New Roman"/>
          <w:szCs w:val="24"/>
        </w:rPr>
        <w:fldChar w:fldCharType="begin"/>
      </w:r>
      <w:r w:rsidRPr="00CE4331">
        <w:rPr>
          <w:rFonts w:cs="Times New Roman"/>
          <w:szCs w:val="24"/>
        </w:rPr>
        <w:instrText xml:space="preserve"> SEQ Figure \* ARABIC </w:instrText>
      </w:r>
      <w:r w:rsidR="00222E77" w:rsidRPr="00CE4331">
        <w:rPr>
          <w:rFonts w:cs="Times New Roman"/>
          <w:szCs w:val="24"/>
        </w:rPr>
        <w:fldChar w:fldCharType="separate"/>
      </w:r>
      <w:r w:rsidR="00D6717D">
        <w:rPr>
          <w:rFonts w:cs="Times New Roman"/>
          <w:noProof/>
          <w:szCs w:val="24"/>
        </w:rPr>
        <w:t>14</w:t>
      </w:r>
      <w:r w:rsidR="00222E77" w:rsidRPr="00CE4331">
        <w:rPr>
          <w:rFonts w:cs="Times New Roman"/>
          <w:szCs w:val="24"/>
        </w:rPr>
        <w:fldChar w:fldCharType="end"/>
      </w:r>
      <w:bookmarkEnd w:id="57"/>
      <w:r w:rsidRPr="00CE4331">
        <w:rPr>
          <w:rFonts w:cs="Times New Roman"/>
          <w:szCs w:val="24"/>
        </w:rPr>
        <w:t>.</w:t>
      </w:r>
      <w:proofErr w:type="gramEnd"/>
      <w:r w:rsidRPr="00CE4331">
        <w:rPr>
          <w:rFonts w:cs="Times New Roman"/>
          <w:szCs w:val="24"/>
        </w:rPr>
        <w:t xml:space="preserve"> Time series of observed daily pollen concentration of Quercus in Cherry Hill, NJ (top) and Newark, NJ (bottom) monitor stations which are located in the Northeast. </w:t>
      </w:r>
      <w:r w:rsidRPr="00ED3099">
        <w:rPr>
          <w:rFonts w:cs="Times New Roman"/>
          <w:szCs w:val="24"/>
        </w:rPr>
        <w:t xml:space="preserve">The pollen data are from </w:t>
      </w:r>
      <w:r>
        <w:rPr>
          <w:rFonts w:cs="Times New Roman"/>
          <w:szCs w:val="24"/>
        </w:rPr>
        <w:t xml:space="preserve">Dr. Leonard, </w:t>
      </w:r>
      <w:proofErr w:type="spellStart"/>
      <w:r>
        <w:rPr>
          <w:rFonts w:cs="Times New Roman"/>
          <w:szCs w:val="24"/>
        </w:rPr>
        <w:t>Bielory</w:t>
      </w:r>
      <w:proofErr w:type="spellEnd"/>
      <w:r w:rsidR="00675C82">
        <w:rPr>
          <w:rFonts w:cs="Times New Roman"/>
          <w:szCs w:val="24"/>
        </w:rPr>
        <w:t>.</w:t>
      </w:r>
    </w:p>
    <w:p w:rsidR="000962A8" w:rsidRDefault="000962A8" w:rsidP="000962A8">
      <w:r>
        <w:br w:type="page"/>
      </w:r>
    </w:p>
    <w:p w:rsidR="000962A8" w:rsidRPr="00B75677" w:rsidRDefault="008E494F" w:rsidP="000962A8">
      <w:r>
        <w:rPr>
          <w:noProof/>
        </w:rPr>
        <w:lastRenderedPageBreak/>
        <w:drawing>
          <wp:inline distT="0" distB="0" distL="0" distR="0" wp14:anchorId="5B81D706" wp14:editId="1F22E151">
            <wp:extent cx="5120640" cy="7071360"/>
            <wp:effectExtent l="0" t="0" r="381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5120640" cy="7071360"/>
                    </a:xfrm>
                    <a:prstGeom prst="rect">
                      <a:avLst/>
                    </a:prstGeom>
                  </pic:spPr>
                </pic:pic>
              </a:graphicData>
            </a:graphic>
          </wp:inline>
        </w:drawing>
      </w:r>
      <w:r w:rsidR="000962A8" w:rsidRPr="00BB38FF">
        <w:t xml:space="preserve"> </w:t>
      </w:r>
    </w:p>
    <w:p w:rsidR="000962A8" w:rsidRDefault="000962A8" w:rsidP="000962A8">
      <w:pPr>
        <w:pStyle w:val="a7"/>
        <w:jc w:val="left"/>
        <w:rPr>
          <w:szCs w:val="24"/>
        </w:rPr>
      </w:pPr>
      <w:bookmarkStart w:id="58" w:name="_Ref374890154"/>
      <w:proofErr w:type="gramStart"/>
      <w:r w:rsidRPr="0046460C">
        <w:rPr>
          <w:szCs w:val="24"/>
        </w:rPr>
        <w:t xml:space="preserve">Figure </w:t>
      </w:r>
      <w:r w:rsidR="00222E77">
        <w:rPr>
          <w:szCs w:val="24"/>
        </w:rPr>
        <w:fldChar w:fldCharType="begin"/>
      </w:r>
      <w:r>
        <w:rPr>
          <w:szCs w:val="24"/>
        </w:rPr>
        <w:instrText xml:space="preserve"> SEQ Figure \* ARABIC </w:instrText>
      </w:r>
      <w:r w:rsidR="00222E77">
        <w:rPr>
          <w:szCs w:val="24"/>
        </w:rPr>
        <w:fldChar w:fldCharType="separate"/>
      </w:r>
      <w:r w:rsidR="00D6717D">
        <w:rPr>
          <w:noProof/>
          <w:szCs w:val="24"/>
        </w:rPr>
        <w:t>15</w:t>
      </w:r>
      <w:r w:rsidR="00222E77">
        <w:rPr>
          <w:szCs w:val="24"/>
        </w:rPr>
        <w:fldChar w:fldCharType="end"/>
      </w:r>
      <w:bookmarkEnd w:id="58"/>
      <w:r>
        <w:rPr>
          <w:szCs w:val="24"/>
        </w:rPr>
        <w:t>.</w:t>
      </w:r>
      <w:proofErr w:type="gramEnd"/>
      <w:r>
        <w:rPr>
          <w:rFonts w:hint="eastAsia"/>
          <w:szCs w:val="24"/>
        </w:rPr>
        <w:t xml:space="preserve"> </w:t>
      </w:r>
      <w:proofErr w:type="gramStart"/>
      <w:r>
        <w:rPr>
          <w:szCs w:val="24"/>
        </w:rPr>
        <w:t>C</w:t>
      </w:r>
      <w:r w:rsidRPr="00E339EF">
        <w:rPr>
          <w:szCs w:val="24"/>
        </w:rPr>
        <w:t xml:space="preserve">umulative probability distributions of </w:t>
      </w:r>
      <w:r>
        <w:rPr>
          <w:szCs w:val="24"/>
        </w:rPr>
        <w:t xml:space="preserve">observed airborne daily pollen </w:t>
      </w:r>
      <w:r w:rsidRPr="00E339EF">
        <w:rPr>
          <w:szCs w:val="24"/>
        </w:rPr>
        <w:t>concentration</w:t>
      </w:r>
      <w:r>
        <w:rPr>
          <w:szCs w:val="24"/>
        </w:rPr>
        <w:t xml:space="preserve"> for Ambrosia</w:t>
      </w:r>
      <w:r w:rsidRPr="00E339EF">
        <w:rPr>
          <w:szCs w:val="24"/>
        </w:rPr>
        <w:t xml:space="preserve"> in the nine climate </w:t>
      </w:r>
      <w:r>
        <w:rPr>
          <w:szCs w:val="24"/>
        </w:rPr>
        <w:t>regions</w:t>
      </w:r>
      <w:r w:rsidR="003349BC">
        <w:rPr>
          <w:szCs w:val="24"/>
        </w:rPr>
        <w:t xml:space="preserve"> of </w:t>
      </w:r>
      <w:r w:rsidR="003349BC">
        <w:rPr>
          <w:rFonts w:cs="Times New Roman"/>
          <w:kern w:val="0"/>
          <w:szCs w:val="24"/>
        </w:rPr>
        <w:t>contiguous US</w:t>
      </w:r>
      <w:r w:rsidR="001A727B">
        <w:rPr>
          <w:szCs w:val="24"/>
        </w:rPr>
        <w:t xml:space="preserve"> in 1994-2000 (top) and </w:t>
      </w:r>
      <w:r w:rsidR="00DE7ACE">
        <w:rPr>
          <w:szCs w:val="24"/>
        </w:rPr>
        <w:t>2003</w:t>
      </w:r>
      <w:r w:rsidR="005C067B">
        <w:rPr>
          <w:szCs w:val="24"/>
        </w:rPr>
        <w:t>-</w:t>
      </w:r>
      <w:r w:rsidR="001A727B">
        <w:rPr>
          <w:szCs w:val="24"/>
        </w:rPr>
        <w:t>2010 (bottom)</w:t>
      </w:r>
      <w:r w:rsidRPr="00E339EF">
        <w:rPr>
          <w:szCs w:val="24"/>
        </w:rPr>
        <w:t>.</w:t>
      </w:r>
      <w:proofErr w:type="gramEnd"/>
    </w:p>
    <w:p w:rsidR="000962A8" w:rsidRDefault="000962A8" w:rsidP="000962A8"/>
    <w:p w:rsidR="000962A8" w:rsidRDefault="000962A8" w:rsidP="000962A8">
      <w:pPr>
        <w:widowControl/>
        <w:jc w:val="left"/>
      </w:pPr>
      <w:r>
        <w:br w:type="page"/>
      </w:r>
    </w:p>
    <w:p w:rsidR="000962A8" w:rsidRDefault="000962A8" w:rsidP="000962A8">
      <w:r w:rsidRPr="00DF4B95">
        <w:rPr>
          <w:noProof/>
        </w:rPr>
        <w:lastRenderedPageBreak/>
        <w:t xml:space="preserve"> </w:t>
      </w:r>
      <w:r w:rsidR="008E494F">
        <w:rPr>
          <w:noProof/>
        </w:rPr>
        <w:drawing>
          <wp:inline distT="0" distB="0" distL="0" distR="0" wp14:anchorId="78408B1E" wp14:editId="5F25EFB7">
            <wp:extent cx="5120640" cy="7033260"/>
            <wp:effectExtent l="0" t="0" r="381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5120640" cy="7033260"/>
                    </a:xfrm>
                    <a:prstGeom prst="rect">
                      <a:avLst/>
                    </a:prstGeom>
                  </pic:spPr>
                </pic:pic>
              </a:graphicData>
            </a:graphic>
          </wp:inline>
        </w:drawing>
      </w:r>
      <w:r>
        <w:rPr>
          <w:noProof/>
        </w:rPr>
        <w:lastRenderedPageBreak/>
        <w:drawing>
          <wp:inline distT="0" distB="0" distL="0" distR="0" wp14:anchorId="79DBB626" wp14:editId="7CE7C510">
            <wp:extent cx="5120640" cy="7071360"/>
            <wp:effectExtent l="0" t="0" r="3810" b="0"/>
            <wp:docPr id="372"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cstate="print"/>
                    <a:stretch>
                      <a:fillRect/>
                    </a:stretch>
                  </pic:blipFill>
                  <pic:spPr>
                    <a:xfrm>
                      <a:off x="0" y="0"/>
                      <a:ext cx="5120640" cy="7071360"/>
                    </a:xfrm>
                    <a:prstGeom prst="rect">
                      <a:avLst/>
                    </a:prstGeom>
                  </pic:spPr>
                </pic:pic>
              </a:graphicData>
            </a:graphic>
          </wp:inline>
        </w:drawing>
      </w:r>
    </w:p>
    <w:p w:rsidR="000962A8" w:rsidRPr="0046460C" w:rsidRDefault="000962A8" w:rsidP="000962A8">
      <w:pPr>
        <w:pStyle w:val="a7"/>
        <w:jc w:val="left"/>
        <w:rPr>
          <w:szCs w:val="24"/>
        </w:rPr>
      </w:pPr>
      <w:proofErr w:type="gramStart"/>
      <w:r w:rsidRPr="0046460C">
        <w:rPr>
          <w:szCs w:val="24"/>
        </w:rPr>
        <w:t xml:space="preserve">Figure </w:t>
      </w:r>
      <w:r w:rsidR="00222E77">
        <w:rPr>
          <w:szCs w:val="24"/>
        </w:rPr>
        <w:fldChar w:fldCharType="begin"/>
      </w:r>
      <w:r>
        <w:rPr>
          <w:szCs w:val="24"/>
        </w:rPr>
        <w:instrText xml:space="preserve"> SEQ Figure \* ARABIC </w:instrText>
      </w:r>
      <w:r w:rsidR="00222E77">
        <w:rPr>
          <w:szCs w:val="24"/>
        </w:rPr>
        <w:fldChar w:fldCharType="separate"/>
      </w:r>
      <w:r w:rsidR="00D6717D">
        <w:rPr>
          <w:noProof/>
          <w:szCs w:val="24"/>
        </w:rPr>
        <w:t>16</w:t>
      </w:r>
      <w:r w:rsidR="00222E77">
        <w:rPr>
          <w:szCs w:val="24"/>
        </w:rPr>
        <w:fldChar w:fldCharType="end"/>
      </w:r>
      <w:r>
        <w:rPr>
          <w:szCs w:val="24"/>
        </w:rPr>
        <w:t>.</w:t>
      </w:r>
      <w:proofErr w:type="gramEnd"/>
      <w:r>
        <w:rPr>
          <w:szCs w:val="24"/>
        </w:rPr>
        <w:t xml:space="preserve"> </w:t>
      </w:r>
      <w:proofErr w:type="gramStart"/>
      <w:r>
        <w:rPr>
          <w:szCs w:val="24"/>
        </w:rPr>
        <w:t>C</w:t>
      </w:r>
      <w:r w:rsidRPr="00E339EF">
        <w:rPr>
          <w:szCs w:val="24"/>
        </w:rPr>
        <w:t xml:space="preserve">umulative probability distributions of </w:t>
      </w:r>
      <w:r>
        <w:rPr>
          <w:szCs w:val="24"/>
        </w:rPr>
        <w:t xml:space="preserve">observed airborne daily pollen </w:t>
      </w:r>
      <w:r w:rsidRPr="00E339EF">
        <w:rPr>
          <w:szCs w:val="24"/>
        </w:rPr>
        <w:t xml:space="preserve">concentration </w:t>
      </w:r>
      <w:r>
        <w:rPr>
          <w:szCs w:val="24"/>
        </w:rPr>
        <w:t xml:space="preserve">for Artemisia </w:t>
      </w:r>
      <w:r w:rsidRPr="00E339EF">
        <w:rPr>
          <w:szCs w:val="24"/>
        </w:rPr>
        <w:t xml:space="preserve">in the </w:t>
      </w:r>
      <w:r>
        <w:rPr>
          <w:szCs w:val="24"/>
        </w:rPr>
        <w:t>nine</w:t>
      </w:r>
      <w:r w:rsidRPr="00E339EF">
        <w:rPr>
          <w:szCs w:val="24"/>
        </w:rPr>
        <w:t xml:space="preserve"> climate </w:t>
      </w:r>
      <w:r>
        <w:rPr>
          <w:szCs w:val="24"/>
        </w:rPr>
        <w:t>regions</w:t>
      </w:r>
      <w:r w:rsidR="001A727B">
        <w:rPr>
          <w:szCs w:val="24"/>
        </w:rPr>
        <w:t xml:space="preserve"> </w:t>
      </w:r>
      <w:r w:rsidR="003349BC">
        <w:rPr>
          <w:szCs w:val="24"/>
        </w:rPr>
        <w:t xml:space="preserve">of </w:t>
      </w:r>
      <w:r w:rsidR="003349BC">
        <w:rPr>
          <w:rFonts w:cs="Times New Roman"/>
          <w:kern w:val="0"/>
          <w:szCs w:val="24"/>
        </w:rPr>
        <w:t>contiguous US</w:t>
      </w:r>
      <w:r w:rsidR="003349BC">
        <w:rPr>
          <w:szCs w:val="24"/>
        </w:rPr>
        <w:t xml:space="preserve"> </w:t>
      </w:r>
      <w:r w:rsidR="001A727B">
        <w:rPr>
          <w:szCs w:val="24"/>
        </w:rPr>
        <w:t xml:space="preserve">in 1994-2000 (top) and </w:t>
      </w:r>
      <w:r w:rsidR="00DE7ACE">
        <w:rPr>
          <w:szCs w:val="24"/>
        </w:rPr>
        <w:t>2003</w:t>
      </w:r>
      <w:r w:rsidR="005C067B">
        <w:rPr>
          <w:szCs w:val="24"/>
        </w:rPr>
        <w:t>-</w:t>
      </w:r>
      <w:r w:rsidR="001A727B">
        <w:rPr>
          <w:szCs w:val="24"/>
        </w:rPr>
        <w:t>2010 (bottom)</w:t>
      </w:r>
      <w:r w:rsidRPr="00E339EF">
        <w:rPr>
          <w:szCs w:val="24"/>
        </w:rPr>
        <w:t>.</w:t>
      </w:r>
      <w:proofErr w:type="gramEnd"/>
      <w:r w:rsidRPr="00E339EF">
        <w:rPr>
          <w:szCs w:val="24"/>
        </w:rPr>
        <w:t xml:space="preserve"> </w:t>
      </w:r>
    </w:p>
    <w:p w:rsidR="000962A8" w:rsidRDefault="000962A8" w:rsidP="000962A8">
      <w:pPr>
        <w:pStyle w:val="a7"/>
        <w:rPr>
          <w:szCs w:val="24"/>
        </w:rPr>
      </w:pPr>
    </w:p>
    <w:p w:rsidR="000962A8" w:rsidRDefault="000962A8" w:rsidP="000962A8">
      <w:pPr>
        <w:widowControl/>
        <w:jc w:val="left"/>
      </w:pPr>
      <w:r>
        <w:br w:type="page"/>
      </w:r>
    </w:p>
    <w:p w:rsidR="000962A8" w:rsidRDefault="000962A8" w:rsidP="000962A8">
      <w:r w:rsidRPr="002C1F47">
        <w:rPr>
          <w:noProof/>
        </w:rPr>
        <w:lastRenderedPageBreak/>
        <w:t xml:space="preserve"> </w:t>
      </w:r>
      <w:r w:rsidR="00AF7DB5">
        <w:rPr>
          <w:noProof/>
        </w:rPr>
        <w:drawing>
          <wp:inline distT="0" distB="0" distL="0" distR="0" wp14:anchorId="291BC234" wp14:editId="28F61DD5">
            <wp:extent cx="5120640" cy="6987540"/>
            <wp:effectExtent l="0" t="0" r="3810" b="381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5120640" cy="6987540"/>
                    </a:xfrm>
                    <a:prstGeom prst="rect">
                      <a:avLst/>
                    </a:prstGeom>
                  </pic:spPr>
                </pic:pic>
              </a:graphicData>
            </a:graphic>
          </wp:inline>
        </w:drawing>
      </w:r>
    </w:p>
    <w:p w:rsidR="000962A8" w:rsidRPr="001133EB" w:rsidRDefault="000962A8" w:rsidP="000962A8">
      <w:pPr>
        <w:pStyle w:val="a7"/>
        <w:jc w:val="left"/>
      </w:pPr>
      <w:proofErr w:type="gramStart"/>
      <w:r w:rsidRPr="0046460C">
        <w:rPr>
          <w:szCs w:val="24"/>
        </w:rPr>
        <w:t xml:space="preserve">Figure </w:t>
      </w:r>
      <w:r w:rsidR="00222E77">
        <w:rPr>
          <w:szCs w:val="24"/>
        </w:rPr>
        <w:fldChar w:fldCharType="begin"/>
      </w:r>
      <w:r>
        <w:rPr>
          <w:szCs w:val="24"/>
        </w:rPr>
        <w:instrText xml:space="preserve"> SEQ Figure \* ARABIC </w:instrText>
      </w:r>
      <w:r w:rsidR="00222E77">
        <w:rPr>
          <w:szCs w:val="24"/>
        </w:rPr>
        <w:fldChar w:fldCharType="separate"/>
      </w:r>
      <w:r w:rsidR="00D6717D">
        <w:rPr>
          <w:noProof/>
          <w:szCs w:val="24"/>
        </w:rPr>
        <w:t>17</w:t>
      </w:r>
      <w:r w:rsidR="00222E77">
        <w:rPr>
          <w:szCs w:val="24"/>
        </w:rPr>
        <w:fldChar w:fldCharType="end"/>
      </w:r>
      <w:r>
        <w:rPr>
          <w:szCs w:val="24"/>
        </w:rPr>
        <w:t>.</w:t>
      </w:r>
      <w:proofErr w:type="gramEnd"/>
      <w:r>
        <w:rPr>
          <w:szCs w:val="24"/>
        </w:rPr>
        <w:t xml:space="preserve"> C</w:t>
      </w:r>
      <w:r w:rsidRPr="00E339EF">
        <w:rPr>
          <w:szCs w:val="24"/>
        </w:rPr>
        <w:t xml:space="preserve">umulative probability distributions of </w:t>
      </w:r>
      <w:r>
        <w:rPr>
          <w:szCs w:val="24"/>
        </w:rPr>
        <w:t xml:space="preserve">observed airborne daily pollen </w:t>
      </w:r>
      <w:r w:rsidRPr="00E339EF">
        <w:rPr>
          <w:szCs w:val="24"/>
        </w:rPr>
        <w:t>concentration</w:t>
      </w:r>
      <w:r>
        <w:rPr>
          <w:szCs w:val="24"/>
        </w:rPr>
        <w:t xml:space="preserve"> for Betula</w:t>
      </w:r>
      <w:r w:rsidRPr="00E339EF">
        <w:rPr>
          <w:szCs w:val="24"/>
        </w:rPr>
        <w:t xml:space="preserve"> in the nine climate </w:t>
      </w:r>
      <w:r>
        <w:rPr>
          <w:szCs w:val="24"/>
        </w:rPr>
        <w:t>regions</w:t>
      </w:r>
      <w:r w:rsidR="001A727B">
        <w:rPr>
          <w:szCs w:val="24"/>
        </w:rPr>
        <w:t xml:space="preserve"> </w:t>
      </w:r>
      <w:r w:rsidR="003349BC">
        <w:rPr>
          <w:szCs w:val="24"/>
        </w:rPr>
        <w:t xml:space="preserve">of </w:t>
      </w:r>
      <w:r w:rsidR="003349BC">
        <w:rPr>
          <w:rFonts w:cs="Times New Roman"/>
          <w:kern w:val="0"/>
          <w:szCs w:val="24"/>
        </w:rPr>
        <w:t>contiguous US</w:t>
      </w:r>
      <w:r w:rsidR="003349BC">
        <w:rPr>
          <w:szCs w:val="24"/>
        </w:rPr>
        <w:t xml:space="preserve"> </w:t>
      </w:r>
      <w:r w:rsidR="001A727B">
        <w:rPr>
          <w:szCs w:val="24"/>
        </w:rPr>
        <w:t xml:space="preserve">in 1994-2000 (top) and </w:t>
      </w:r>
      <w:r w:rsidR="00DE7ACE">
        <w:rPr>
          <w:szCs w:val="24"/>
        </w:rPr>
        <w:t>2003</w:t>
      </w:r>
      <w:r w:rsidR="005C067B">
        <w:rPr>
          <w:szCs w:val="24"/>
        </w:rPr>
        <w:t>-</w:t>
      </w:r>
      <w:r w:rsidR="001A727B">
        <w:rPr>
          <w:szCs w:val="24"/>
        </w:rPr>
        <w:t>2010 (bottom)</w:t>
      </w:r>
    </w:p>
    <w:p w:rsidR="000962A8" w:rsidRDefault="000962A8" w:rsidP="000962A8">
      <w:pPr>
        <w:widowControl/>
        <w:jc w:val="left"/>
      </w:pPr>
      <w:r>
        <w:br w:type="page"/>
      </w:r>
    </w:p>
    <w:p w:rsidR="000962A8" w:rsidRDefault="000962A8" w:rsidP="000962A8">
      <w:r>
        <w:rPr>
          <w:noProof/>
        </w:rPr>
        <w:lastRenderedPageBreak/>
        <w:drawing>
          <wp:inline distT="0" distB="0" distL="0" distR="0" wp14:anchorId="4D30C4D9" wp14:editId="62FC9A9D">
            <wp:extent cx="5120640" cy="7071360"/>
            <wp:effectExtent l="0" t="0" r="3810" b="0"/>
            <wp:docPr id="374"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cstate="print"/>
                    <a:stretch>
                      <a:fillRect/>
                    </a:stretch>
                  </pic:blipFill>
                  <pic:spPr>
                    <a:xfrm>
                      <a:off x="0" y="0"/>
                      <a:ext cx="5120640" cy="7071360"/>
                    </a:xfrm>
                    <a:prstGeom prst="rect">
                      <a:avLst/>
                    </a:prstGeom>
                  </pic:spPr>
                </pic:pic>
              </a:graphicData>
            </a:graphic>
          </wp:inline>
        </w:drawing>
      </w:r>
    </w:p>
    <w:p w:rsidR="000962A8" w:rsidRDefault="000962A8" w:rsidP="000962A8">
      <w:pPr>
        <w:pStyle w:val="a7"/>
        <w:rPr>
          <w:szCs w:val="24"/>
        </w:rPr>
      </w:pPr>
      <w:proofErr w:type="gramStart"/>
      <w:r w:rsidRPr="0046460C">
        <w:rPr>
          <w:szCs w:val="24"/>
        </w:rPr>
        <w:t xml:space="preserve">Figure </w:t>
      </w:r>
      <w:r w:rsidR="00222E77">
        <w:rPr>
          <w:szCs w:val="24"/>
        </w:rPr>
        <w:fldChar w:fldCharType="begin"/>
      </w:r>
      <w:r>
        <w:rPr>
          <w:szCs w:val="24"/>
        </w:rPr>
        <w:instrText xml:space="preserve"> SEQ Figure \* ARABIC </w:instrText>
      </w:r>
      <w:r w:rsidR="00222E77">
        <w:rPr>
          <w:szCs w:val="24"/>
        </w:rPr>
        <w:fldChar w:fldCharType="separate"/>
      </w:r>
      <w:r w:rsidR="00D6717D">
        <w:rPr>
          <w:noProof/>
          <w:szCs w:val="24"/>
        </w:rPr>
        <w:t>18</w:t>
      </w:r>
      <w:r w:rsidR="00222E77">
        <w:rPr>
          <w:szCs w:val="24"/>
        </w:rPr>
        <w:fldChar w:fldCharType="end"/>
      </w:r>
      <w:r>
        <w:rPr>
          <w:szCs w:val="24"/>
        </w:rPr>
        <w:t>.</w:t>
      </w:r>
      <w:proofErr w:type="gramEnd"/>
      <w:r>
        <w:rPr>
          <w:szCs w:val="24"/>
        </w:rPr>
        <w:t xml:space="preserve"> C</w:t>
      </w:r>
      <w:r w:rsidRPr="00E339EF">
        <w:rPr>
          <w:szCs w:val="24"/>
        </w:rPr>
        <w:t xml:space="preserve">umulative probability distributions of </w:t>
      </w:r>
      <w:r>
        <w:rPr>
          <w:szCs w:val="24"/>
        </w:rPr>
        <w:t xml:space="preserve">observed airborne daily pollen </w:t>
      </w:r>
      <w:r w:rsidRPr="00E339EF">
        <w:rPr>
          <w:szCs w:val="24"/>
        </w:rPr>
        <w:t xml:space="preserve">concentration </w:t>
      </w:r>
      <w:r>
        <w:rPr>
          <w:szCs w:val="24"/>
        </w:rPr>
        <w:t xml:space="preserve">for Gramineae </w:t>
      </w:r>
      <w:r w:rsidRPr="00E339EF">
        <w:rPr>
          <w:szCs w:val="24"/>
        </w:rPr>
        <w:t xml:space="preserve">in the nine climate </w:t>
      </w:r>
      <w:r>
        <w:rPr>
          <w:szCs w:val="24"/>
        </w:rPr>
        <w:t>regions</w:t>
      </w:r>
      <w:r w:rsidR="001A727B">
        <w:rPr>
          <w:szCs w:val="24"/>
        </w:rPr>
        <w:t xml:space="preserve"> </w:t>
      </w:r>
      <w:r w:rsidR="003349BC">
        <w:rPr>
          <w:szCs w:val="24"/>
        </w:rPr>
        <w:t xml:space="preserve">of </w:t>
      </w:r>
      <w:r w:rsidR="003349BC">
        <w:rPr>
          <w:rFonts w:cs="Times New Roman"/>
          <w:kern w:val="0"/>
          <w:szCs w:val="24"/>
        </w:rPr>
        <w:t>contiguous US</w:t>
      </w:r>
      <w:r w:rsidR="003349BC">
        <w:rPr>
          <w:szCs w:val="24"/>
        </w:rPr>
        <w:t xml:space="preserve"> </w:t>
      </w:r>
      <w:r w:rsidR="001A727B">
        <w:rPr>
          <w:szCs w:val="24"/>
        </w:rPr>
        <w:t xml:space="preserve">in 1994-2000 (top) and </w:t>
      </w:r>
      <w:r w:rsidR="00DE7ACE">
        <w:rPr>
          <w:szCs w:val="24"/>
        </w:rPr>
        <w:t>2003</w:t>
      </w:r>
      <w:r w:rsidR="005C067B">
        <w:rPr>
          <w:szCs w:val="24"/>
        </w:rPr>
        <w:t>-</w:t>
      </w:r>
      <w:r w:rsidR="001A727B">
        <w:rPr>
          <w:szCs w:val="24"/>
        </w:rPr>
        <w:t>2010 (bottom)</w:t>
      </w:r>
    </w:p>
    <w:p w:rsidR="000962A8" w:rsidRPr="008A695D" w:rsidRDefault="000962A8" w:rsidP="000962A8"/>
    <w:p w:rsidR="000962A8" w:rsidRDefault="000962A8" w:rsidP="000962A8">
      <w:pPr>
        <w:widowControl/>
        <w:jc w:val="left"/>
      </w:pPr>
      <w:r>
        <w:br w:type="page"/>
      </w:r>
    </w:p>
    <w:p w:rsidR="000962A8" w:rsidRDefault="000962A8" w:rsidP="000962A8">
      <w:pPr>
        <w:keepNext/>
      </w:pPr>
      <w:r w:rsidRPr="0092510C">
        <w:rPr>
          <w:noProof/>
        </w:rPr>
        <w:lastRenderedPageBreak/>
        <w:t xml:space="preserve"> </w:t>
      </w:r>
      <w:r>
        <w:rPr>
          <w:noProof/>
        </w:rPr>
        <w:drawing>
          <wp:inline distT="0" distB="0" distL="0" distR="0" wp14:anchorId="0FC45473" wp14:editId="79E88A54">
            <wp:extent cx="5120640" cy="7071360"/>
            <wp:effectExtent l="0" t="0" r="3810" b="0"/>
            <wp:docPr id="375"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cstate="print"/>
                    <a:stretch>
                      <a:fillRect/>
                    </a:stretch>
                  </pic:blipFill>
                  <pic:spPr>
                    <a:xfrm>
                      <a:off x="0" y="0"/>
                      <a:ext cx="5120640" cy="7071360"/>
                    </a:xfrm>
                    <a:prstGeom prst="rect">
                      <a:avLst/>
                    </a:prstGeom>
                  </pic:spPr>
                </pic:pic>
              </a:graphicData>
            </a:graphic>
          </wp:inline>
        </w:drawing>
      </w:r>
    </w:p>
    <w:p w:rsidR="000962A8" w:rsidRDefault="000962A8" w:rsidP="000962A8">
      <w:pPr>
        <w:pStyle w:val="a7"/>
      </w:pPr>
      <w:bookmarkStart w:id="59" w:name="_Ref374890171"/>
      <w:proofErr w:type="gramStart"/>
      <w:r w:rsidRPr="0046460C">
        <w:t xml:space="preserve">Figure </w:t>
      </w:r>
      <w:r w:rsidR="00222E77">
        <w:fldChar w:fldCharType="begin"/>
      </w:r>
      <w:r w:rsidR="0068144C">
        <w:instrText xml:space="preserve"> SEQ Figure \* ARABIC </w:instrText>
      </w:r>
      <w:r w:rsidR="00222E77">
        <w:fldChar w:fldCharType="separate"/>
      </w:r>
      <w:r w:rsidR="00D6717D">
        <w:rPr>
          <w:noProof/>
        </w:rPr>
        <w:t>19</w:t>
      </w:r>
      <w:r w:rsidR="00222E77">
        <w:rPr>
          <w:noProof/>
        </w:rPr>
        <w:fldChar w:fldCharType="end"/>
      </w:r>
      <w:bookmarkEnd w:id="59"/>
      <w:r>
        <w:t>.</w:t>
      </w:r>
      <w:proofErr w:type="gramEnd"/>
      <w:r>
        <w:t xml:space="preserve"> C</w:t>
      </w:r>
      <w:r w:rsidRPr="00E339EF">
        <w:t xml:space="preserve">umulative probability distributions of </w:t>
      </w:r>
      <w:r>
        <w:t xml:space="preserve">observed airborne daily pollen </w:t>
      </w:r>
      <w:r w:rsidRPr="00E339EF">
        <w:t xml:space="preserve">concentration </w:t>
      </w:r>
      <w:r>
        <w:t xml:space="preserve">for Quercus </w:t>
      </w:r>
      <w:r w:rsidRPr="00E339EF">
        <w:t xml:space="preserve">in the nine climates </w:t>
      </w:r>
      <w:r>
        <w:t>regions</w:t>
      </w:r>
      <w:r w:rsidR="001A727B">
        <w:t xml:space="preserve"> </w:t>
      </w:r>
      <w:r w:rsidR="003349BC">
        <w:rPr>
          <w:szCs w:val="24"/>
        </w:rPr>
        <w:t xml:space="preserve">of </w:t>
      </w:r>
      <w:r w:rsidR="003349BC">
        <w:rPr>
          <w:rFonts w:cs="Times New Roman"/>
          <w:kern w:val="0"/>
          <w:szCs w:val="24"/>
        </w:rPr>
        <w:t>contiguous US</w:t>
      </w:r>
      <w:r w:rsidR="003349BC">
        <w:rPr>
          <w:szCs w:val="24"/>
        </w:rPr>
        <w:t xml:space="preserve"> </w:t>
      </w:r>
      <w:r w:rsidR="001A727B">
        <w:rPr>
          <w:szCs w:val="24"/>
        </w:rPr>
        <w:t xml:space="preserve">in 1994-2000 (top) and </w:t>
      </w:r>
      <w:r w:rsidR="00DE7ACE">
        <w:rPr>
          <w:szCs w:val="24"/>
        </w:rPr>
        <w:t>2003</w:t>
      </w:r>
      <w:r w:rsidR="005C067B">
        <w:rPr>
          <w:szCs w:val="24"/>
        </w:rPr>
        <w:t>-</w:t>
      </w:r>
      <w:r w:rsidR="001A727B">
        <w:rPr>
          <w:szCs w:val="24"/>
        </w:rPr>
        <w:t>2010 (bottom)</w:t>
      </w:r>
    </w:p>
    <w:p w:rsidR="000962A8" w:rsidRDefault="000962A8" w:rsidP="000962A8">
      <w:pPr>
        <w:widowControl/>
        <w:jc w:val="left"/>
        <w:rPr>
          <w:szCs w:val="24"/>
        </w:rPr>
      </w:pPr>
      <w:r>
        <w:rPr>
          <w:szCs w:val="24"/>
        </w:rPr>
        <w:br w:type="page"/>
      </w:r>
    </w:p>
    <w:p w:rsidR="00326619" w:rsidRDefault="00533CA2" w:rsidP="00B874A0">
      <w:pPr>
        <w:keepNext/>
        <w:widowControl/>
        <w:jc w:val="left"/>
      </w:pPr>
      <w:r>
        <w:rPr>
          <w:noProof/>
        </w:rPr>
        <w:lastRenderedPageBreak/>
        <w:drawing>
          <wp:inline distT="0" distB="0" distL="0" distR="0" wp14:anchorId="6383C763" wp14:editId="51851E65">
            <wp:extent cx="5274310" cy="4038144"/>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5274310" cy="4038144"/>
                    </a:xfrm>
                    <a:prstGeom prst="rect">
                      <a:avLst/>
                    </a:prstGeom>
                  </pic:spPr>
                </pic:pic>
              </a:graphicData>
            </a:graphic>
          </wp:inline>
        </w:drawing>
      </w:r>
    </w:p>
    <w:p w:rsidR="00326619" w:rsidRDefault="00326619" w:rsidP="00B874A0">
      <w:pPr>
        <w:pStyle w:val="a7"/>
        <w:jc w:val="left"/>
        <w:rPr>
          <w:rFonts w:asciiTheme="majorHAnsi" w:hAnsiTheme="majorHAnsi"/>
          <w:szCs w:val="24"/>
        </w:rPr>
      </w:pPr>
      <w:bookmarkStart w:id="60" w:name="_Ref379473210"/>
      <w:r>
        <w:t xml:space="preserve">Figure </w:t>
      </w:r>
      <w:fldSimple w:instr=" SEQ Figure \* ARABIC ">
        <w:r w:rsidR="00D6717D">
          <w:rPr>
            <w:noProof/>
          </w:rPr>
          <w:t>20</w:t>
        </w:r>
      </w:fldSimple>
      <w:bookmarkEnd w:id="60"/>
      <w:r>
        <w:t xml:space="preserve"> </w:t>
      </w:r>
      <w:proofErr w:type="gramStart"/>
      <w:r w:rsidRPr="00533CA2">
        <w:t>The</w:t>
      </w:r>
      <w:proofErr w:type="gramEnd"/>
      <w:r w:rsidRPr="00533CA2">
        <w:t xml:space="preserve"> heat map shows the trend of the mean daily concentrations of pollen of five species in nine climate regions of CONUS. The values shown in heat map are the standardized logarithmic values. Larger values are redder, indicating great increasing of daily conc</w:t>
      </w:r>
      <w:r w:rsidRPr="00604D52">
        <w:t>entrations in the second year period (2003-2010). Smaller values are greener, indicating great decreasing of daily concentrations in the second year period (2003-2010).Blue box shows that the there is no data in that region for that species in period 1994-</w:t>
      </w:r>
      <w:r w:rsidRPr="002D6A9C">
        <w:t>2000</w:t>
      </w:r>
    </w:p>
    <w:p w:rsidR="000962A8" w:rsidRDefault="006A253D" w:rsidP="000962A8">
      <w:r>
        <w:rPr>
          <w:noProof/>
        </w:rPr>
        <w:lastRenderedPageBreak/>
        <w:drawing>
          <wp:inline distT="0" distB="0" distL="0" distR="0" wp14:anchorId="7F23FFCC" wp14:editId="23191E63">
            <wp:extent cx="5274310" cy="670433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5274310" cy="6704330"/>
                    </a:xfrm>
                    <a:prstGeom prst="rect">
                      <a:avLst/>
                    </a:prstGeom>
                  </pic:spPr>
                </pic:pic>
              </a:graphicData>
            </a:graphic>
          </wp:inline>
        </w:drawing>
      </w:r>
    </w:p>
    <w:p w:rsidR="000962A8" w:rsidRPr="007D3D22" w:rsidRDefault="000962A8" w:rsidP="000962A8">
      <w:pPr>
        <w:pStyle w:val="a7"/>
        <w:rPr>
          <w:szCs w:val="24"/>
        </w:rPr>
      </w:pPr>
      <w:bookmarkStart w:id="61" w:name="_Ref375150270"/>
      <w:proofErr w:type="gramStart"/>
      <w:r w:rsidRPr="007D3D22">
        <w:rPr>
          <w:szCs w:val="24"/>
        </w:rPr>
        <w:t xml:space="preserve">Figure </w:t>
      </w:r>
      <w:r w:rsidR="00222E77" w:rsidRPr="007D3D22">
        <w:rPr>
          <w:szCs w:val="24"/>
        </w:rPr>
        <w:fldChar w:fldCharType="begin"/>
      </w:r>
      <w:r w:rsidRPr="007D3D22">
        <w:rPr>
          <w:szCs w:val="24"/>
        </w:rPr>
        <w:instrText xml:space="preserve"> SEQ Figure \* ARABIC </w:instrText>
      </w:r>
      <w:r w:rsidR="00222E77" w:rsidRPr="007D3D22">
        <w:rPr>
          <w:szCs w:val="24"/>
        </w:rPr>
        <w:fldChar w:fldCharType="separate"/>
      </w:r>
      <w:r w:rsidR="00D6717D">
        <w:rPr>
          <w:noProof/>
          <w:szCs w:val="24"/>
        </w:rPr>
        <w:t>21</w:t>
      </w:r>
      <w:r w:rsidR="00222E77" w:rsidRPr="007D3D22">
        <w:rPr>
          <w:szCs w:val="24"/>
        </w:rPr>
        <w:fldChar w:fldCharType="end"/>
      </w:r>
      <w:bookmarkEnd w:id="61"/>
      <w:r>
        <w:rPr>
          <w:szCs w:val="24"/>
        </w:rPr>
        <w:t>.</w:t>
      </w:r>
      <w:proofErr w:type="gramEnd"/>
      <w:r w:rsidRPr="007D3D22">
        <w:rPr>
          <w:szCs w:val="24"/>
        </w:rPr>
        <w:t xml:space="preserve"> </w:t>
      </w:r>
      <w:bookmarkStart w:id="62" w:name="OLE_LINK7"/>
      <w:bookmarkStart w:id="63" w:name="OLE_LINK8"/>
      <w:proofErr w:type="gramStart"/>
      <w:r>
        <w:rPr>
          <w:szCs w:val="24"/>
        </w:rPr>
        <w:t>S</w:t>
      </w:r>
      <w:r w:rsidRPr="007D3D22">
        <w:rPr>
          <w:szCs w:val="24"/>
        </w:rPr>
        <w:t xml:space="preserve">imulated cumulative probability distribution of daily </w:t>
      </w:r>
      <w:r>
        <w:rPr>
          <w:szCs w:val="24"/>
        </w:rPr>
        <w:t>intake</w:t>
      </w:r>
      <w:r w:rsidRPr="007D3D22">
        <w:rPr>
          <w:szCs w:val="24"/>
        </w:rPr>
        <w:t xml:space="preserve"> </w:t>
      </w:r>
      <w:r w:rsidR="0094115F">
        <w:rPr>
          <w:szCs w:val="24"/>
        </w:rPr>
        <w:t xml:space="preserve">via inhalation </w:t>
      </w:r>
      <w:r>
        <w:rPr>
          <w:szCs w:val="24"/>
        </w:rPr>
        <w:t>of</w:t>
      </w:r>
      <w:r w:rsidRPr="007D3D22">
        <w:rPr>
          <w:szCs w:val="24"/>
        </w:rPr>
        <w:t xml:space="preserve"> Ambrosia pollen in </w:t>
      </w:r>
      <w:r>
        <w:rPr>
          <w:szCs w:val="24"/>
        </w:rPr>
        <w:t xml:space="preserve">the </w:t>
      </w:r>
      <w:r w:rsidRPr="007D3D22">
        <w:rPr>
          <w:szCs w:val="24"/>
        </w:rPr>
        <w:t xml:space="preserve">different climate </w:t>
      </w:r>
      <w:r>
        <w:rPr>
          <w:szCs w:val="24"/>
        </w:rPr>
        <w:t>region</w:t>
      </w:r>
      <w:r w:rsidRPr="007D3D22">
        <w:rPr>
          <w:szCs w:val="24"/>
        </w:rPr>
        <w:t>s</w:t>
      </w:r>
      <w:r w:rsidR="001A727B">
        <w:rPr>
          <w:szCs w:val="24"/>
        </w:rPr>
        <w:t xml:space="preserve"> in 1994-2000 (top) and </w:t>
      </w:r>
      <w:r w:rsidR="00DE7ACE">
        <w:rPr>
          <w:szCs w:val="24"/>
        </w:rPr>
        <w:t>2003</w:t>
      </w:r>
      <w:r w:rsidR="002C5D9C">
        <w:rPr>
          <w:szCs w:val="24"/>
        </w:rPr>
        <w:t>-</w:t>
      </w:r>
      <w:r w:rsidR="001A727B">
        <w:rPr>
          <w:szCs w:val="24"/>
        </w:rPr>
        <w:t>2010 (bottom)</w:t>
      </w:r>
      <w:r w:rsidRPr="007D3D22">
        <w:rPr>
          <w:szCs w:val="24"/>
        </w:rPr>
        <w:t>.</w:t>
      </w:r>
      <w:proofErr w:type="gramEnd"/>
      <w:r w:rsidRPr="007D3D22">
        <w:rPr>
          <w:szCs w:val="24"/>
        </w:rPr>
        <w:t xml:space="preserve"> </w:t>
      </w:r>
      <w:r>
        <w:rPr>
          <w:szCs w:val="24"/>
        </w:rPr>
        <w:t>Estimates</w:t>
      </w:r>
      <w:r w:rsidRPr="007D3D22">
        <w:rPr>
          <w:szCs w:val="24"/>
        </w:rPr>
        <w:t xml:space="preserve"> were from simulation results of </w:t>
      </w:r>
      <w:r>
        <w:rPr>
          <w:szCs w:val="24"/>
        </w:rPr>
        <w:t>100,000</w:t>
      </w:r>
      <w:r w:rsidRPr="007D3D22">
        <w:rPr>
          <w:szCs w:val="24"/>
        </w:rPr>
        <w:t xml:space="preserve"> virtual </w:t>
      </w:r>
      <w:r>
        <w:rPr>
          <w:szCs w:val="24"/>
        </w:rPr>
        <w:t>individuals</w:t>
      </w:r>
      <w:r w:rsidRPr="007D3D22">
        <w:rPr>
          <w:szCs w:val="24"/>
        </w:rPr>
        <w:t xml:space="preserve"> in each climate </w:t>
      </w:r>
      <w:r>
        <w:rPr>
          <w:szCs w:val="24"/>
        </w:rPr>
        <w:t>region, considering</w:t>
      </w:r>
      <w:r w:rsidRPr="007D3D22">
        <w:rPr>
          <w:szCs w:val="24"/>
        </w:rPr>
        <w:t xml:space="preserve"> </w:t>
      </w:r>
      <w:r>
        <w:rPr>
          <w:szCs w:val="24"/>
        </w:rPr>
        <w:t xml:space="preserve">the inhalation </w:t>
      </w:r>
      <w:r w:rsidRPr="007D3D22">
        <w:rPr>
          <w:szCs w:val="24"/>
        </w:rPr>
        <w:t>exposure route.</w:t>
      </w:r>
    </w:p>
    <w:bookmarkEnd w:id="62"/>
    <w:bookmarkEnd w:id="63"/>
    <w:p w:rsidR="000962A8" w:rsidRDefault="000962A8" w:rsidP="000962A8"/>
    <w:p w:rsidR="000962A8" w:rsidRDefault="000962A8" w:rsidP="000962A8">
      <w:pPr>
        <w:widowControl/>
        <w:jc w:val="left"/>
      </w:pPr>
      <w:r>
        <w:br w:type="page"/>
      </w:r>
    </w:p>
    <w:p w:rsidR="000962A8" w:rsidRDefault="006A253D" w:rsidP="000962A8">
      <w:r>
        <w:rPr>
          <w:noProof/>
        </w:rPr>
        <w:lastRenderedPageBreak/>
        <w:drawing>
          <wp:inline distT="0" distB="0" distL="0" distR="0" wp14:anchorId="30C2D0B4" wp14:editId="3CCD4AA7">
            <wp:extent cx="5274310" cy="668337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5274310" cy="6683375"/>
                    </a:xfrm>
                    <a:prstGeom prst="rect">
                      <a:avLst/>
                    </a:prstGeom>
                  </pic:spPr>
                </pic:pic>
              </a:graphicData>
            </a:graphic>
          </wp:inline>
        </w:drawing>
      </w:r>
      <w:r>
        <w:rPr>
          <w:noProof/>
        </w:rPr>
        <w:lastRenderedPageBreak/>
        <w:drawing>
          <wp:inline distT="0" distB="0" distL="0" distR="0" wp14:anchorId="5B927658" wp14:editId="1CD2F778">
            <wp:extent cx="5274310" cy="668337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5274310" cy="6683375"/>
                    </a:xfrm>
                    <a:prstGeom prst="rect">
                      <a:avLst/>
                    </a:prstGeom>
                  </pic:spPr>
                </pic:pic>
              </a:graphicData>
            </a:graphic>
          </wp:inline>
        </w:drawing>
      </w:r>
    </w:p>
    <w:p w:rsidR="000962A8" w:rsidRPr="007D3D22" w:rsidRDefault="000962A8" w:rsidP="000962A8">
      <w:pPr>
        <w:pStyle w:val="a7"/>
        <w:rPr>
          <w:szCs w:val="24"/>
        </w:rPr>
      </w:pPr>
      <w:proofErr w:type="gramStart"/>
      <w:r w:rsidRPr="007D3D22">
        <w:rPr>
          <w:szCs w:val="24"/>
        </w:rPr>
        <w:t xml:space="preserve">Figure </w:t>
      </w:r>
      <w:r w:rsidR="00222E77" w:rsidRPr="007D3D22">
        <w:rPr>
          <w:szCs w:val="24"/>
        </w:rPr>
        <w:fldChar w:fldCharType="begin"/>
      </w:r>
      <w:r w:rsidRPr="007D3D22">
        <w:rPr>
          <w:szCs w:val="24"/>
        </w:rPr>
        <w:instrText xml:space="preserve"> SEQ Figure \* ARABIC </w:instrText>
      </w:r>
      <w:r w:rsidR="00222E77" w:rsidRPr="007D3D22">
        <w:rPr>
          <w:szCs w:val="24"/>
        </w:rPr>
        <w:fldChar w:fldCharType="separate"/>
      </w:r>
      <w:r w:rsidR="00D6717D">
        <w:rPr>
          <w:noProof/>
          <w:szCs w:val="24"/>
        </w:rPr>
        <w:t>22</w:t>
      </w:r>
      <w:r w:rsidR="00222E77" w:rsidRPr="007D3D22">
        <w:rPr>
          <w:szCs w:val="24"/>
        </w:rPr>
        <w:fldChar w:fldCharType="end"/>
      </w:r>
      <w:r>
        <w:rPr>
          <w:szCs w:val="24"/>
        </w:rPr>
        <w:t>.</w:t>
      </w:r>
      <w:proofErr w:type="gramEnd"/>
      <w:r w:rsidRPr="007D3D22">
        <w:rPr>
          <w:szCs w:val="24"/>
        </w:rPr>
        <w:t xml:space="preserve"> </w:t>
      </w:r>
      <w:proofErr w:type="gramStart"/>
      <w:r>
        <w:rPr>
          <w:szCs w:val="24"/>
        </w:rPr>
        <w:t>S</w:t>
      </w:r>
      <w:r w:rsidRPr="007D3D22">
        <w:rPr>
          <w:szCs w:val="24"/>
        </w:rPr>
        <w:t xml:space="preserve">imulated cumulative probability distribution of daily </w:t>
      </w:r>
      <w:r>
        <w:rPr>
          <w:szCs w:val="24"/>
        </w:rPr>
        <w:t>intake</w:t>
      </w:r>
      <w:r w:rsidR="0094115F">
        <w:rPr>
          <w:szCs w:val="24"/>
        </w:rPr>
        <w:t xml:space="preserve"> via inhalation</w:t>
      </w:r>
      <w:r w:rsidRPr="007D3D22">
        <w:rPr>
          <w:szCs w:val="24"/>
        </w:rPr>
        <w:t xml:space="preserve"> </w:t>
      </w:r>
      <w:r>
        <w:rPr>
          <w:szCs w:val="24"/>
        </w:rPr>
        <w:t>of</w:t>
      </w:r>
      <w:r w:rsidRPr="007D3D22">
        <w:rPr>
          <w:szCs w:val="24"/>
        </w:rPr>
        <w:t xml:space="preserve"> </w:t>
      </w:r>
      <w:r>
        <w:rPr>
          <w:szCs w:val="24"/>
        </w:rPr>
        <w:t>Artemisia</w:t>
      </w:r>
      <w:r w:rsidRPr="007D3D22">
        <w:rPr>
          <w:szCs w:val="24"/>
        </w:rPr>
        <w:t xml:space="preserve"> pollen in </w:t>
      </w:r>
      <w:r>
        <w:rPr>
          <w:szCs w:val="24"/>
        </w:rPr>
        <w:t xml:space="preserve">the </w:t>
      </w:r>
      <w:r w:rsidRPr="007D3D22">
        <w:rPr>
          <w:szCs w:val="24"/>
        </w:rPr>
        <w:t xml:space="preserve">different climate </w:t>
      </w:r>
      <w:r>
        <w:rPr>
          <w:szCs w:val="24"/>
        </w:rPr>
        <w:t>region</w:t>
      </w:r>
      <w:r w:rsidRPr="007D3D22">
        <w:rPr>
          <w:szCs w:val="24"/>
        </w:rPr>
        <w:t>s</w:t>
      </w:r>
      <w:r w:rsidR="001A727B">
        <w:rPr>
          <w:szCs w:val="24"/>
        </w:rPr>
        <w:t xml:space="preserve"> in 1994-2000 (top) and </w:t>
      </w:r>
      <w:r w:rsidR="00DE7ACE">
        <w:rPr>
          <w:szCs w:val="24"/>
        </w:rPr>
        <w:t>2003</w:t>
      </w:r>
      <w:r w:rsidR="002C5D9C">
        <w:rPr>
          <w:szCs w:val="24"/>
        </w:rPr>
        <w:t>-</w:t>
      </w:r>
      <w:r w:rsidR="001A727B">
        <w:rPr>
          <w:szCs w:val="24"/>
        </w:rPr>
        <w:t>2010 (bottom)</w:t>
      </w:r>
      <w:r w:rsidRPr="007D3D22">
        <w:rPr>
          <w:szCs w:val="24"/>
        </w:rPr>
        <w:t>.</w:t>
      </w:r>
      <w:proofErr w:type="gramEnd"/>
      <w:r w:rsidRPr="007D3D22">
        <w:rPr>
          <w:szCs w:val="24"/>
        </w:rPr>
        <w:t xml:space="preserve"> </w:t>
      </w:r>
      <w:r>
        <w:rPr>
          <w:szCs w:val="24"/>
        </w:rPr>
        <w:t>Estimates</w:t>
      </w:r>
      <w:r w:rsidRPr="007D3D22">
        <w:rPr>
          <w:szCs w:val="24"/>
        </w:rPr>
        <w:t xml:space="preserve"> were from simulation results of </w:t>
      </w:r>
      <w:r>
        <w:rPr>
          <w:szCs w:val="24"/>
        </w:rPr>
        <w:t>100,000</w:t>
      </w:r>
      <w:r w:rsidRPr="007D3D22">
        <w:rPr>
          <w:szCs w:val="24"/>
        </w:rPr>
        <w:t xml:space="preserve"> virtual </w:t>
      </w:r>
      <w:r>
        <w:rPr>
          <w:szCs w:val="24"/>
        </w:rPr>
        <w:t>individuals</w:t>
      </w:r>
      <w:r w:rsidRPr="007D3D22">
        <w:rPr>
          <w:szCs w:val="24"/>
        </w:rPr>
        <w:t xml:space="preserve"> in each climate </w:t>
      </w:r>
      <w:r>
        <w:rPr>
          <w:szCs w:val="24"/>
        </w:rPr>
        <w:t>region, considering</w:t>
      </w:r>
      <w:r w:rsidRPr="007D3D22">
        <w:rPr>
          <w:szCs w:val="24"/>
        </w:rPr>
        <w:t xml:space="preserve"> </w:t>
      </w:r>
      <w:r>
        <w:rPr>
          <w:szCs w:val="24"/>
        </w:rPr>
        <w:t xml:space="preserve">the inhalation </w:t>
      </w:r>
      <w:r w:rsidRPr="007D3D22">
        <w:rPr>
          <w:szCs w:val="24"/>
        </w:rPr>
        <w:t>exposure route.</w:t>
      </w:r>
    </w:p>
    <w:p w:rsidR="000962A8" w:rsidRPr="00AF3191" w:rsidRDefault="000962A8" w:rsidP="000962A8">
      <w:pPr>
        <w:pStyle w:val="a7"/>
      </w:pPr>
    </w:p>
    <w:p w:rsidR="000962A8" w:rsidRDefault="000962A8" w:rsidP="000962A8">
      <w:pPr>
        <w:widowControl/>
        <w:jc w:val="left"/>
      </w:pPr>
      <w:r>
        <w:br w:type="page"/>
      </w:r>
    </w:p>
    <w:p w:rsidR="000962A8" w:rsidRDefault="006A253D" w:rsidP="000962A8">
      <w:r>
        <w:rPr>
          <w:noProof/>
        </w:rPr>
        <w:lastRenderedPageBreak/>
        <w:drawing>
          <wp:inline distT="0" distB="0" distL="0" distR="0" wp14:anchorId="373FBBBE" wp14:editId="23123F51">
            <wp:extent cx="5274310" cy="665416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5274310" cy="6654165"/>
                    </a:xfrm>
                    <a:prstGeom prst="rect">
                      <a:avLst/>
                    </a:prstGeom>
                  </pic:spPr>
                </pic:pic>
              </a:graphicData>
            </a:graphic>
          </wp:inline>
        </w:drawing>
      </w:r>
      <w:bookmarkStart w:id="64" w:name="_GoBack"/>
      <w:bookmarkEnd w:id="64"/>
    </w:p>
    <w:p w:rsidR="000962A8" w:rsidRPr="007D3D22" w:rsidRDefault="000962A8" w:rsidP="000962A8">
      <w:pPr>
        <w:pStyle w:val="a7"/>
        <w:rPr>
          <w:szCs w:val="24"/>
        </w:rPr>
      </w:pPr>
      <w:proofErr w:type="gramStart"/>
      <w:r w:rsidRPr="007D3D22">
        <w:rPr>
          <w:szCs w:val="24"/>
        </w:rPr>
        <w:t xml:space="preserve">Figure </w:t>
      </w:r>
      <w:r w:rsidR="00222E77" w:rsidRPr="007D3D22">
        <w:rPr>
          <w:szCs w:val="24"/>
        </w:rPr>
        <w:fldChar w:fldCharType="begin"/>
      </w:r>
      <w:r w:rsidRPr="007D3D22">
        <w:rPr>
          <w:szCs w:val="24"/>
        </w:rPr>
        <w:instrText xml:space="preserve"> SEQ Figure \* ARABIC </w:instrText>
      </w:r>
      <w:r w:rsidR="00222E77" w:rsidRPr="007D3D22">
        <w:rPr>
          <w:szCs w:val="24"/>
        </w:rPr>
        <w:fldChar w:fldCharType="separate"/>
      </w:r>
      <w:r w:rsidR="00D6717D">
        <w:rPr>
          <w:noProof/>
          <w:szCs w:val="24"/>
        </w:rPr>
        <w:t>23</w:t>
      </w:r>
      <w:r w:rsidR="00222E77" w:rsidRPr="007D3D22">
        <w:rPr>
          <w:szCs w:val="24"/>
        </w:rPr>
        <w:fldChar w:fldCharType="end"/>
      </w:r>
      <w:r>
        <w:rPr>
          <w:szCs w:val="24"/>
        </w:rPr>
        <w:t>.</w:t>
      </w:r>
      <w:proofErr w:type="gramEnd"/>
      <w:r w:rsidRPr="007D3D22">
        <w:rPr>
          <w:szCs w:val="24"/>
        </w:rPr>
        <w:t xml:space="preserve"> </w:t>
      </w:r>
      <w:proofErr w:type="gramStart"/>
      <w:r>
        <w:rPr>
          <w:szCs w:val="24"/>
        </w:rPr>
        <w:t>S</w:t>
      </w:r>
      <w:r w:rsidRPr="007D3D22">
        <w:rPr>
          <w:szCs w:val="24"/>
        </w:rPr>
        <w:t xml:space="preserve">imulated cumulative probability distribution of daily </w:t>
      </w:r>
      <w:r>
        <w:rPr>
          <w:szCs w:val="24"/>
        </w:rPr>
        <w:t>intake</w:t>
      </w:r>
      <w:r w:rsidRPr="007D3D22">
        <w:rPr>
          <w:szCs w:val="24"/>
        </w:rPr>
        <w:t xml:space="preserve"> </w:t>
      </w:r>
      <w:r w:rsidR="0094115F">
        <w:rPr>
          <w:szCs w:val="24"/>
        </w:rPr>
        <w:t xml:space="preserve">via inhalation </w:t>
      </w:r>
      <w:r>
        <w:rPr>
          <w:szCs w:val="24"/>
        </w:rPr>
        <w:t>of</w:t>
      </w:r>
      <w:r w:rsidRPr="007D3D22">
        <w:rPr>
          <w:szCs w:val="24"/>
        </w:rPr>
        <w:t xml:space="preserve"> </w:t>
      </w:r>
      <w:r>
        <w:rPr>
          <w:szCs w:val="24"/>
        </w:rPr>
        <w:t>Betula</w:t>
      </w:r>
      <w:r w:rsidRPr="007D3D22">
        <w:rPr>
          <w:szCs w:val="24"/>
        </w:rPr>
        <w:t xml:space="preserve"> pollen in </w:t>
      </w:r>
      <w:r>
        <w:rPr>
          <w:szCs w:val="24"/>
        </w:rPr>
        <w:t xml:space="preserve">the </w:t>
      </w:r>
      <w:r w:rsidRPr="007D3D22">
        <w:rPr>
          <w:szCs w:val="24"/>
        </w:rPr>
        <w:t xml:space="preserve">different climate </w:t>
      </w:r>
      <w:r>
        <w:rPr>
          <w:szCs w:val="24"/>
        </w:rPr>
        <w:t>region</w:t>
      </w:r>
      <w:r w:rsidRPr="007D3D22">
        <w:rPr>
          <w:szCs w:val="24"/>
        </w:rPr>
        <w:t>s</w:t>
      </w:r>
      <w:r w:rsidR="001A727B">
        <w:rPr>
          <w:szCs w:val="24"/>
        </w:rPr>
        <w:t xml:space="preserve"> in 1994-2000 (top) and </w:t>
      </w:r>
      <w:r w:rsidR="00DE7ACE">
        <w:rPr>
          <w:szCs w:val="24"/>
        </w:rPr>
        <w:t>2003</w:t>
      </w:r>
      <w:r w:rsidR="002C5D9C">
        <w:rPr>
          <w:szCs w:val="24"/>
        </w:rPr>
        <w:t>-</w:t>
      </w:r>
      <w:r w:rsidR="001A727B">
        <w:rPr>
          <w:szCs w:val="24"/>
        </w:rPr>
        <w:t>2010 (bottom)</w:t>
      </w:r>
      <w:r w:rsidRPr="007D3D22">
        <w:rPr>
          <w:szCs w:val="24"/>
        </w:rPr>
        <w:t>.</w:t>
      </w:r>
      <w:proofErr w:type="gramEnd"/>
      <w:r w:rsidRPr="007D3D22">
        <w:rPr>
          <w:szCs w:val="24"/>
        </w:rPr>
        <w:t xml:space="preserve"> </w:t>
      </w:r>
      <w:r>
        <w:rPr>
          <w:szCs w:val="24"/>
        </w:rPr>
        <w:t>Estimates</w:t>
      </w:r>
      <w:r w:rsidRPr="007D3D22">
        <w:rPr>
          <w:szCs w:val="24"/>
        </w:rPr>
        <w:t xml:space="preserve"> were from simulation results of </w:t>
      </w:r>
      <w:r>
        <w:rPr>
          <w:szCs w:val="24"/>
        </w:rPr>
        <w:t>100,000</w:t>
      </w:r>
      <w:r w:rsidRPr="007D3D22">
        <w:rPr>
          <w:szCs w:val="24"/>
        </w:rPr>
        <w:t xml:space="preserve"> virtual </w:t>
      </w:r>
      <w:r>
        <w:rPr>
          <w:szCs w:val="24"/>
        </w:rPr>
        <w:t>individuals</w:t>
      </w:r>
      <w:r w:rsidRPr="007D3D22">
        <w:rPr>
          <w:szCs w:val="24"/>
        </w:rPr>
        <w:t xml:space="preserve"> in each climate </w:t>
      </w:r>
      <w:r>
        <w:rPr>
          <w:szCs w:val="24"/>
        </w:rPr>
        <w:t>region, considering</w:t>
      </w:r>
      <w:r w:rsidRPr="007D3D22">
        <w:rPr>
          <w:szCs w:val="24"/>
        </w:rPr>
        <w:t xml:space="preserve"> </w:t>
      </w:r>
      <w:r>
        <w:rPr>
          <w:szCs w:val="24"/>
        </w:rPr>
        <w:t xml:space="preserve">the inhalation </w:t>
      </w:r>
      <w:r w:rsidRPr="007D3D22">
        <w:rPr>
          <w:szCs w:val="24"/>
        </w:rPr>
        <w:t>exposure route.</w:t>
      </w:r>
    </w:p>
    <w:p w:rsidR="000962A8" w:rsidRPr="00581EDE" w:rsidRDefault="000962A8" w:rsidP="000962A8">
      <w:pPr>
        <w:pStyle w:val="a7"/>
        <w:rPr>
          <w:szCs w:val="24"/>
        </w:rPr>
      </w:pPr>
    </w:p>
    <w:p w:rsidR="000962A8" w:rsidRDefault="000962A8" w:rsidP="000962A8">
      <w:pPr>
        <w:widowControl/>
        <w:jc w:val="left"/>
        <w:rPr>
          <w:rFonts w:asciiTheme="majorHAnsi" w:eastAsia="黑体" w:hAnsiTheme="majorHAnsi" w:cstheme="majorBidi"/>
          <w:szCs w:val="24"/>
        </w:rPr>
      </w:pPr>
      <w:r>
        <w:rPr>
          <w:szCs w:val="24"/>
        </w:rPr>
        <w:br w:type="page"/>
      </w:r>
    </w:p>
    <w:p w:rsidR="000962A8" w:rsidRDefault="000962A8" w:rsidP="000962A8">
      <w:r>
        <w:rPr>
          <w:noProof/>
        </w:rPr>
        <w:lastRenderedPageBreak/>
        <w:drawing>
          <wp:inline distT="0" distB="0" distL="0" distR="0" wp14:anchorId="3B0A35EB" wp14:editId="11C33956">
            <wp:extent cx="5274310" cy="6816935"/>
            <wp:effectExtent l="0" t="0" r="0" b="0"/>
            <wp:docPr id="379"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cstate="print"/>
                    <a:stretch>
                      <a:fillRect/>
                    </a:stretch>
                  </pic:blipFill>
                  <pic:spPr>
                    <a:xfrm>
                      <a:off x="0" y="0"/>
                      <a:ext cx="5274310" cy="6816935"/>
                    </a:xfrm>
                    <a:prstGeom prst="rect">
                      <a:avLst/>
                    </a:prstGeom>
                  </pic:spPr>
                </pic:pic>
              </a:graphicData>
            </a:graphic>
          </wp:inline>
        </w:drawing>
      </w:r>
    </w:p>
    <w:p w:rsidR="000962A8" w:rsidRPr="007D3D22" w:rsidRDefault="000962A8" w:rsidP="000962A8">
      <w:pPr>
        <w:pStyle w:val="a7"/>
        <w:rPr>
          <w:szCs w:val="24"/>
        </w:rPr>
      </w:pPr>
      <w:proofErr w:type="gramStart"/>
      <w:r w:rsidRPr="007D3D22">
        <w:rPr>
          <w:szCs w:val="24"/>
        </w:rPr>
        <w:t xml:space="preserve">Figure </w:t>
      </w:r>
      <w:r w:rsidR="00222E77" w:rsidRPr="007D3D22">
        <w:rPr>
          <w:szCs w:val="24"/>
        </w:rPr>
        <w:fldChar w:fldCharType="begin"/>
      </w:r>
      <w:r w:rsidRPr="007D3D22">
        <w:rPr>
          <w:szCs w:val="24"/>
        </w:rPr>
        <w:instrText xml:space="preserve"> SEQ Figure \* ARABIC </w:instrText>
      </w:r>
      <w:r w:rsidR="00222E77" w:rsidRPr="007D3D22">
        <w:rPr>
          <w:szCs w:val="24"/>
        </w:rPr>
        <w:fldChar w:fldCharType="separate"/>
      </w:r>
      <w:r w:rsidR="00D6717D">
        <w:rPr>
          <w:noProof/>
          <w:szCs w:val="24"/>
        </w:rPr>
        <w:t>24</w:t>
      </w:r>
      <w:r w:rsidR="00222E77" w:rsidRPr="007D3D22">
        <w:rPr>
          <w:szCs w:val="24"/>
        </w:rPr>
        <w:fldChar w:fldCharType="end"/>
      </w:r>
      <w:r>
        <w:rPr>
          <w:szCs w:val="24"/>
        </w:rPr>
        <w:t>.</w:t>
      </w:r>
      <w:proofErr w:type="gramEnd"/>
      <w:r w:rsidRPr="007D3D22">
        <w:rPr>
          <w:szCs w:val="24"/>
        </w:rPr>
        <w:t xml:space="preserve"> </w:t>
      </w:r>
      <w:proofErr w:type="gramStart"/>
      <w:r>
        <w:rPr>
          <w:szCs w:val="24"/>
        </w:rPr>
        <w:t>S</w:t>
      </w:r>
      <w:r w:rsidRPr="007D3D22">
        <w:rPr>
          <w:szCs w:val="24"/>
        </w:rPr>
        <w:t xml:space="preserve">imulated cumulative probability distribution of daily </w:t>
      </w:r>
      <w:r>
        <w:rPr>
          <w:szCs w:val="24"/>
        </w:rPr>
        <w:t>intake</w:t>
      </w:r>
      <w:r w:rsidRPr="007D3D22">
        <w:rPr>
          <w:szCs w:val="24"/>
        </w:rPr>
        <w:t xml:space="preserve"> </w:t>
      </w:r>
      <w:r w:rsidR="0094115F">
        <w:rPr>
          <w:szCs w:val="24"/>
        </w:rPr>
        <w:t xml:space="preserve">via inhalation </w:t>
      </w:r>
      <w:r>
        <w:rPr>
          <w:szCs w:val="24"/>
        </w:rPr>
        <w:t>of</w:t>
      </w:r>
      <w:r w:rsidRPr="007D3D22">
        <w:rPr>
          <w:szCs w:val="24"/>
        </w:rPr>
        <w:t xml:space="preserve"> </w:t>
      </w:r>
      <w:r>
        <w:rPr>
          <w:szCs w:val="24"/>
        </w:rPr>
        <w:t>Gramineae</w:t>
      </w:r>
      <w:r w:rsidRPr="007D3D22">
        <w:rPr>
          <w:szCs w:val="24"/>
        </w:rPr>
        <w:t xml:space="preserve"> pollen in </w:t>
      </w:r>
      <w:r>
        <w:rPr>
          <w:szCs w:val="24"/>
        </w:rPr>
        <w:t xml:space="preserve">the </w:t>
      </w:r>
      <w:r w:rsidRPr="007D3D22">
        <w:rPr>
          <w:szCs w:val="24"/>
        </w:rPr>
        <w:t xml:space="preserve">different climate </w:t>
      </w:r>
      <w:r>
        <w:rPr>
          <w:szCs w:val="24"/>
        </w:rPr>
        <w:t>region</w:t>
      </w:r>
      <w:r w:rsidRPr="007D3D22">
        <w:rPr>
          <w:szCs w:val="24"/>
        </w:rPr>
        <w:t>s</w:t>
      </w:r>
      <w:r w:rsidR="001A727B">
        <w:rPr>
          <w:szCs w:val="24"/>
        </w:rPr>
        <w:t xml:space="preserve"> in 1994-2000 (top) and </w:t>
      </w:r>
      <w:r w:rsidR="00DE7ACE">
        <w:rPr>
          <w:szCs w:val="24"/>
        </w:rPr>
        <w:t>2003</w:t>
      </w:r>
      <w:r w:rsidR="002C5D9C">
        <w:rPr>
          <w:szCs w:val="24"/>
        </w:rPr>
        <w:t>-</w:t>
      </w:r>
      <w:r w:rsidR="001A727B">
        <w:rPr>
          <w:szCs w:val="24"/>
        </w:rPr>
        <w:t>2010 (bottom)</w:t>
      </w:r>
      <w:r w:rsidRPr="007D3D22">
        <w:rPr>
          <w:szCs w:val="24"/>
        </w:rPr>
        <w:t>.</w:t>
      </w:r>
      <w:proofErr w:type="gramEnd"/>
      <w:r w:rsidRPr="007D3D22">
        <w:rPr>
          <w:szCs w:val="24"/>
        </w:rPr>
        <w:t xml:space="preserve"> </w:t>
      </w:r>
      <w:r>
        <w:rPr>
          <w:szCs w:val="24"/>
        </w:rPr>
        <w:t>Estimates</w:t>
      </w:r>
      <w:r w:rsidRPr="007D3D22">
        <w:rPr>
          <w:szCs w:val="24"/>
        </w:rPr>
        <w:t xml:space="preserve"> were from simulation results of </w:t>
      </w:r>
      <w:r>
        <w:rPr>
          <w:szCs w:val="24"/>
        </w:rPr>
        <w:t>100,000</w:t>
      </w:r>
      <w:r w:rsidRPr="007D3D22">
        <w:rPr>
          <w:szCs w:val="24"/>
        </w:rPr>
        <w:t xml:space="preserve"> virtual </w:t>
      </w:r>
      <w:r>
        <w:rPr>
          <w:szCs w:val="24"/>
        </w:rPr>
        <w:t>individuals</w:t>
      </w:r>
      <w:r w:rsidRPr="007D3D22">
        <w:rPr>
          <w:szCs w:val="24"/>
        </w:rPr>
        <w:t xml:space="preserve"> in each climate </w:t>
      </w:r>
      <w:r>
        <w:rPr>
          <w:szCs w:val="24"/>
        </w:rPr>
        <w:t>region, considering</w:t>
      </w:r>
      <w:r w:rsidRPr="007D3D22">
        <w:rPr>
          <w:szCs w:val="24"/>
        </w:rPr>
        <w:t xml:space="preserve"> </w:t>
      </w:r>
      <w:r>
        <w:rPr>
          <w:szCs w:val="24"/>
        </w:rPr>
        <w:t xml:space="preserve">the inhalation </w:t>
      </w:r>
      <w:r w:rsidRPr="007D3D22">
        <w:rPr>
          <w:szCs w:val="24"/>
        </w:rPr>
        <w:t>exposure route.</w:t>
      </w:r>
    </w:p>
    <w:p w:rsidR="000962A8" w:rsidRPr="00DA6D26" w:rsidRDefault="000962A8" w:rsidP="000962A8">
      <w:pPr>
        <w:pStyle w:val="a7"/>
        <w:rPr>
          <w:szCs w:val="24"/>
        </w:rPr>
      </w:pPr>
    </w:p>
    <w:p w:rsidR="000962A8" w:rsidRDefault="000962A8" w:rsidP="000962A8">
      <w:pPr>
        <w:pStyle w:val="a7"/>
      </w:pPr>
    </w:p>
    <w:p w:rsidR="000962A8" w:rsidRDefault="000962A8" w:rsidP="000962A8">
      <w:pPr>
        <w:widowControl/>
        <w:jc w:val="left"/>
      </w:pPr>
      <w:r>
        <w:br w:type="page"/>
      </w:r>
    </w:p>
    <w:p w:rsidR="000962A8" w:rsidRDefault="000962A8" w:rsidP="000962A8">
      <w:r>
        <w:rPr>
          <w:noProof/>
        </w:rPr>
        <w:lastRenderedPageBreak/>
        <w:drawing>
          <wp:inline distT="0" distB="0" distL="0" distR="0" wp14:anchorId="097B5E3B" wp14:editId="5CDAA392">
            <wp:extent cx="5274310" cy="6816935"/>
            <wp:effectExtent l="0" t="0" r="0" b="0"/>
            <wp:docPr id="380"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cstate="print"/>
                    <a:stretch>
                      <a:fillRect/>
                    </a:stretch>
                  </pic:blipFill>
                  <pic:spPr>
                    <a:xfrm>
                      <a:off x="0" y="0"/>
                      <a:ext cx="5274310" cy="6816935"/>
                    </a:xfrm>
                    <a:prstGeom prst="rect">
                      <a:avLst/>
                    </a:prstGeom>
                  </pic:spPr>
                </pic:pic>
              </a:graphicData>
            </a:graphic>
          </wp:inline>
        </w:drawing>
      </w:r>
    </w:p>
    <w:p w:rsidR="000962A8" w:rsidRDefault="000962A8" w:rsidP="000962A8">
      <w:pPr>
        <w:pStyle w:val="a7"/>
        <w:rPr>
          <w:szCs w:val="24"/>
        </w:rPr>
      </w:pPr>
      <w:bookmarkStart w:id="65" w:name="_Ref375150284"/>
      <w:proofErr w:type="gramStart"/>
      <w:r w:rsidRPr="00111980">
        <w:rPr>
          <w:szCs w:val="24"/>
        </w:rPr>
        <w:t xml:space="preserve">Figure </w:t>
      </w:r>
      <w:r w:rsidR="00222E77" w:rsidRPr="00111980">
        <w:rPr>
          <w:szCs w:val="24"/>
        </w:rPr>
        <w:fldChar w:fldCharType="begin"/>
      </w:r>
      <w:r w:rsidRPr="00111980">
        <w:rPr>
          <w:szCs w:val="24"/>
        </w:rPr>
        <w:instrText xml:space="preserve"> SEQ Figure \* ARABIC </w:instrText>
      </w:r>
      <w:r w:rsidR="00222E77" w:rsidRPr="00111980">
        <w:rPr>
          <w:szCs w:val="24"/>
        </w:rPr>
        <w:fldChar w:fldCharType="separate"/>
      </w:r>
      <w:r w:rsidR="00D6717D">
        <w:rPr>
          <w:noProof/>
          <w:szCs w:val="24"/>
        </w:rPr>
        <w:t>25</w:t>
      </w:r>
      <w:r w:rsidR="00222E77" w:rsidRPr="00111980">
        <w:rPr>
          <w:szCs w:val="24"/>
        </w:rPr>
        <w:fldChar w:fldCharType="end"/>
      </w:r>
      <w:bookmarkEnd w:id="65"/>
      <w:r>
        <w:rPr>
          <w:szCs w:val="24"/>
        </w:rPr>
        <w:t>.</w:t>
      </w:r>
      <w:proofErr w:type="gramEnd"/>
      <w:r w:rsidRPr="00111980">
        <w:rPr>
          <w:szCs w:val="24"/>
        </w:rPr>
        <w:t xml:space="preserve"> </w:t>
      </w:r>
      <w:proofErr w:type="gramStart"/>
      <w:r>
        <w:rPr>
          <w:szCs w:val="24"/>
        </w:rPr>
        <w:t>S</w:t>
      </w:r>
      <w:r w:rsidRPr="007D3D22">
        <w:rPr>
          <w:szCs w:val="24"/>
        </w:rPr>
        <w:t xml:space="preserve">imulated cumulative probability distribution of daily </w:t>
      </w:r>
      <w:r>
        <w:rPr>
          <w:szCs w:val="24"/>
        </w:rPr>
        <w:t>intake</w:t>
      </w:r>
      <w:r w:rsidRPr="007D3D22">
        <w:rPr>
          <w:szCs w:val="24"/>
        </w:rPr>
        <w:t xml:space="preserve"> </w:t>
      </w:r>
      <w:r w:rsidR="0094115F">
        <w:rPr>
          <w:szCs w:val="24"/>
        </w:rPr>
        <w:t xml:space="preserve">via inhalation </w:t>
      </w:r>
      <w:r>
        <w:rPr>
          <w:szCs w:val="24"/>
        </w:rPr>
        <w:t>of</w:t>
      </w:r>
      <w:r w:rsidRPr="007D3D22">
        <w:rPr>
          <w:szCs w:val="24"/>
        </w:rPr>
        <w:t xml:space="preserve"> </w:t>
      </w:r>
      <w:r>
        <w:rPr>
          <w:szCs w:val="24"/>
        </w:rPr>
        <w:t>Quercus</w:t>
      </w:r>
      <w:r w:rsidRPr="007D3D22">
        <w:rPr>
          <w:szCs w:val="24"/>
        </w:rPr>
        <w:t xml:space="preserve"> pollen in </w:t>
      </w:r>
      <w:r>
        <w:rPr>
          <w:szCs w:val="24"/>
        </w:rPr>
        <w:t xml:space="preserve">the </w:t>
      </w:r>
      <w:r w:rsidRPr="007D3D22">
        <w:rPr>
          <w:szCs w:val="24"/>
        </w:rPr>
        <w:t xml:space="preserve">different climate </w:t>
      </w:r>
      <w:r>
        <w:rPr>
          <w:szCs w:val="24"/>
        </w:rPr>
        <w:t>region</w:t>
      </w:r>
      <w:r w:rsidRPr="007D3D22">
        <w:rPr>
          <w:szCs w:val="24"/>
        </w:rPr>
        <w:t>s</w:t>
      </w:r>
      <w:r w:rsidR="002510F5">
        <w:rPr>
          <w:szCs w:val="24"/>
        </w:rPr>
        <w:t xml:space="preserve"> in 1994-2000 (top) and </w:t>
      </w:r>
      <w:r w:rsidR="00DE7ACE">
        <w:rPr>
          <w:szCs w:val="24"/>
        </w:rPr>
        <w:t>2003</w:t>
      </w:r>
      <w:r w:rsidR="002C5D9C">
        <w:rPr>
          <w:szCs w:val="24"/>
        </w:rPr>
        <w:t>-</w:t>
      </w:r>
      <w:r w:rsidR="002510F5">
        <w:rPr>
          <w:szCs w:val="24"/>
        </w:rPr>
        <w:t>2010 (bottom)</w:t>
      </w:r>
      <w:r w:rsidRPr="007D3D22">
        <w:rPr>
          <w:szCs w:val="24"/>
        </w:rPr>
        <w:t>.</w:t>
      </w:r>
      <w:proofErr w:type="gramEnd"/>
      <w:r w:rsidRPr="007D3D22">
        <w:rPr>
          <w:szCs w:val="24"/>
        </w:rPr>
        <w:t xml:space="preserve"> </w:t>
      </w:r>
      <w:r>
        <w:rPr>
          <w:szCs w:val="24"/>
        </w:rPr>
        <w:t>Estimates</w:t>
      </w:r>
      <w:r w:rsidRPr="007D3D22">
        <w:rPr>
          <w:szCs w:val="24"/>
        </w:rPr>
        <w:t xml:space="preserve"> were from simulation results of </w:t>
      </w:r>
      <w:r>
        <w:rPr>
          <w:szCs w:val="24"/>
        </w:rPr>
        <w:t>100,000</w:t>
      </w:r>
      <w:r w:rsidRPr="007D3D22">
        <w:rPr>
          <w:szCs w:val="24"/>
        </w:rPr>
        <w:t xml:space="preserve"> virtual </w:t>
      </w:r>
      <w:r>
        <w:rPr>
          <w:szCs w:val="24"/>
        </w:rPr>
        <w:t>individuals</w:t>
      </w:r>
      <w:r w:rsidRPr="007D3D22">
        <w:rPr>
          <w:szCs w:val="24"/>
        </w:rPr>
        <w:t xml:space="preserve"> in each climate </w:t>
      </w:r>
      <w:r>
        <w:rPr>
          <w:szCs w:val="24"/>
        </w:rPr>
        <w:t>region, considering</w:t>
      </w:r>
      <w:r w:rsidRPr="007D3D22">
        <w:rPr>
          <w:szCs w:val="24"/>
        </w:rPr>
        <w:t xml:space="preserve"> </w:t>
      </w:r>
      <w:r>
        <w:rPr>
          <w:szCs w:val="24"/>
        </w:rPr>
        <w:t xml:space="preserve">the inhalation </w:t>
      </w:r>
      <w:r w:rsidRPr="007D3D22">
        <w:rPr>
          <w:szCs w:val="24"/>
        </w:rPr>
        <w:t>exposure route.</w:t>
      </w:r>
    </w:p>
    <w:p w:rsidR="000962A8" w:rsidRDefault="000962A8" w:rsidP="000962A8">
      <w:r>
        <w:br w:type="page"/>
      </w:r>
    </w:p>
    <w:p w:rsidR="00D6717D" w:rsidRDefault="00423BEA" w:rsidP="00B874A0">
      <w:pPr>
        <w:keepNext/>
      </w:pPr>
      <w:r>
        <w:rPr>
          <w:noProof/>
        </w:rPr>
        <w:lastRenderedPageBreak/>
        <w:drawing>
          <wp:inline distT="0" distB="0" distL="0" distR="0" wp14:anchorId="7FE03A63" wp14:editId="582CE53E">
            <wp:extent cx="5274310" cy="4038144"/>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5274310" cy="4038144"/>
                    </a:xfrm>
                    <a:prstGeom prst="rect">
                      <a:avLst/>
                    </a:prstGeom>
                  </pic:spPr>
                </pic:pic>
              </a:graphicData>
            </a:graphic>
          </wp:inline>
        </w:drawing>
      </w:r>
    </w:p>
    <w:p w:rsidR="00D6717D" w:rsidRDefault="00D6717D" w:rsidP="00B874A0">
      <w:pPr>
        <w:pStyle w:val="a7"/>
      </w:pPr>
      <w:bookmarkStart w:id="66" w:name="_Ref379484475"/>
      <w:r>
        <w:t xml:space="preserve">Figure </w:t>
      </w:r>
      <w:fldSimple w:instr=" SEQ Figure \* ARABIC ">
        <w:r>
          <w:rPr>
            <w:noProof/>
          </w:rPr>
          <w:t>26</w:t>
        </w:r>
      </w:fldSimple>
      <w:bookmarkEnd w:id="66"/>
      <w:r>
        <w:t xml:space="preserve"> </w:t>
      </w:r>
      <w:proofErr w:type="gramStart"/>
      <w:r>
        <w:rPr>
          <w:rFonts w:cs="Times New Roman"/>
          <w:szCs w:val="24"/>
        </w:rPr>
        <w:t>The</w:t>
      </w:r>
      <w:proofErr w:type="gramEnd"/>
      <w:r>
        <w:rPr>
          <w:rFonts w:cs="Times New Roman"/>
          <w:szCs w:val="24"/>
        </w:rPr>
        <w:t xml:space="preserve"> heat map shows the trend of the mean daily inhalation intakes of “virtual individuals” of the population of pollen of five species in nine climate regions of CONUS. The values shown in heat map are the standardized logarithmic values. Larger values are redder, indicating great increasing of daily concentrations in the second year period (2003-2010). Smaller values are greener, indicating great decreasing of daily concentrations in the second year period (2003-2010).Blue box shows that the there is no data in that region for that species in period 1994-2000</w:t>
      </w:r>
    </w:p>
    <w:p w:rsidR="00D6717D" w:rsidRDefault="00D6717D" w:rsidP="000962A8"/>
    <w:p w:rsidR="00D6717D" w:rsidRDefault="00D6717D">
      <w:pPr>
        <w:widowControl/>
        <w:jc w:val="left"/>
      </w:pPr>
      <w:r>
        <w:br w:type="page"/>
      </w:r>
    </w:p>
    <w:p w:rsidR="00D6717D" w:rsidRDefault="00D6717D" w:rsidP="000962A8"/>
    <w:p w:rsidR="000962A8" w:rsidRDefault="000962A8" w:rsidP="000962A8">
      <w:pPr>
        <w:pStyle w:val="a7"/>
        <w:rPr>
          <w:rFonts w:cs="Times New Roman"/>
          <w:szCs w:val="24"/>
        </w:rPr>
      </w:pPr>
      <w:r>
        <w:rPr>
          <w:noProof/>
        </w:rPr>
        <w:drawing>
          <wp:inline distT="0" distB="0" distL="0" distR="0">
            <wp:extent cx="5231152" cy="3482536"/>
            <wp:effectExtent l="0" t="0" r="0" b="0"/>
            <wp:docPr id="38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73" cstate="print"/>
                    <a:srcRect/>
                    <a:stretch>
                      <a:fillRect/>
                    </a:stretch>
                  </pic:blipFill>
                  <pic:spPr bwMode="auto">
                    <a:xfrm>
                      <a:off x="0" y="0"/>
                      <a:ext cx="5230642" cy="3482196"/>
                    </a:xfrm>
                    <a:prstGeom prst="rect">
                      <a:avLst/>
                    </a:prstGeom>
                    <a:noFill/>
                    <a:ln w="9525">
                      <a:noFill/>
                      <a:miter lim="800000"/>
                      <a:headEnd/>
                      <a:tailEnd/>
                    </a:ln>
                  </pic:spPr>
                </pic:pic>
              </a:graphicData>
            </a:graphic>
          </wp:inline>
        </w:drawing>
      </w:r>
      <w:bookmarkStart w:id="67" w:name="_Ref375003231"/>
    </w:p>
    <w:p w:rsidR="005C1D6D" w:rsidRDefault="000962A8" w:rsidP="000962A8">
      <w:pPr>
        <w:rPr>
          <w:rFonts w:cs="Times New Roman"/>
          <w:szCs w:val="24"/>
        </w:rPr>
      </w:pPr>
      <w:bookmarkStart w:id="68" w:name="_Ref378757932"/>
      <w:proofErr w:type="gramStart"/>
      <w:r w:rsidRPr="005825F9">
        <w:rPr>
          <w:rFonts w:cs="Times New Roman"/>
          <w:szCs w:val="24"/>
        </w:rPr>
        <w:t xml:space="preserve">Figure </w:t>
      </w:r>
      <w:r w:rsidR="00222E77" w:rsidRPr="005825F9">
        <w:rPr>
          <w:rFonts w:cs="Times New Roman"/>
          <w:szCs w:val="24"/>
        </w:rPr>
        <w:fldChar w:fldCharType="begin"/>
      </w:r>
      <w:r w:rsidRPr="005825F9">
        <w:rPr>
          <w:rFonts w:cs="Times New Roman"/>
          <w:szCs w:val="24"/>
        </w:rPr>
        <w:instrText xml:space="preserve"> SEQ Figure \* ARABIC </w:instrText>
      </w:r>
      <w:r w:rsidR="00222E77" w:rsidRPr="005825F9">
        <w:rPr>
          <w:rFonts w:cs="Times New Roman"/>
          <w:szCs w:val="24"/>
        </w:rPr>
        <w:fldChar w:fldCharType="separate"/>
      </w:r>
      <w:r w:rsidR="00D6717D">
        <w:rPr>
          <w:rFonts w:cs="Times New Roman"/>
          <w:noProof/>
          <w:szCs w:val="24"/>
        </w:rPr>
        <w:t>27</w:t>
      </w:r>
      <w:r w:rsidR="00222E77" w:rsidRPr="005825F9">
        <w:rPr>
          <w:rFonts w:cs="Times New Roman"/>
          <w:szCs w:val="24"/>
        </w:rPr>
        <w:fldChar w:fldCharType="end"/>
      </w:r>
      <w:bookmarkEnd w:id="67"/>
      <w:bookmarkEnd w:id="68"/>
      <w:r>
        <w:rPr>
          <w:rFonts w:cs="Times New Roman"/>
          <w:szCs w:val="24"/>
        </w:rPr>
        <w:t>.</w:t>
      </w:r>
      <w:proofErr w:type="gramEnd"/>
      <w:r w:rsidRPr="005825F9">
        <w:rPr>
          <w:rFonts w:cs="Times New Roman"/>
          <w:szCs w:val="24"/>
        </w:rPr>
        <w:t xml:space="preserve"> Mean and Standard Deviation of Normalized Sensitivity Coefficient (NSC) for population exposure in </w:t>
      </w:r>
      <w:r w:rsidR="00A976EF">
        <w:rPr>
          <w:rFonts w:cs="Times New Roman" w:hint="eastAsia"/>
          <w:szCs w:val="24"/>
        </w:rPr>
        <w:t>C</w:t>
      </w:r>
      <w:r w:rsidR="00A976EF">
        <w:rPr>
          <w:rFonts w:cs="Times New Roman"/>
          <w:szCs w:val="24"/>
        </w:rPr>
        <w:t>entral</w:t>
      </w:r>
      <w:r w:rsidR="00A976EF" w:rsidRPr="005825F9">
        <w:rPr>
          <w:rFonts w:cs="Times New Roman"/>
          <w:szCs w:val="24"/>
        </w:rPr>
        <w:t xml:space="preserve"> </w:t>
      </w:r>
      <w:r w:rsidRPr="005825F9">
        <w:rPr>
          <w:rFonts w:cs="Times New Roman"/>
          <w:szCs w:val="24"/>
        </w:rPr>
        <w:t>Climate Region</w:t>
      </w:r>
      <w:r>
        <w:rPr>
          <w:rFonts w:cs="Times New Roman"/>
          <w:szCs w:val="24"/>
        </w:rPr>
        <w:t>:</w:t>
      </w:r>
      <w:r w:rsidRPr="005825F9">
        <w:rPr>
          <w:rFonts w:cs="Times New Roman"/>
          <w:szCs w:val="24"/>
        </w:rPr>
        <w:t xml:space="preserve"> (A) Inhalation</w:t>
      </w:r>
      <w:r>
        <w:rPr>
          <w:rFonts w:cs="Times New Roman"/>
          <w:szCs w:val="24"/>
        </w:rPr>
        <w:t>,</w:t>
      </w:r>
      <w:r w:rsidRPr="005825F9">
        <w:rPr>
          <w:rFonts w:cs="Times New Roman"/>
          <w:szCs w:val="24"/>
        </w:rPr>
        <w:t xml:space="preserve"> (B)</w:t>
      </w:r>
      <w:r>
        <w:rPr>
          <w:rFonts w:cs="Times New Roman"/>
          <w:szCs w:val="24"/>
        </w:rPr>
        <w:t xml:space="preserve"> </w:t>
      </w:r>
      <w:r w:rsidRPr="005825F9">
        <w:rPr>
          <w:rFonts w:cs="Times New Roman"/>
          <w:szCs w:val="24"/>
        </w:rPr>
        <w:t>Dermal</w:t>
      </w:r>
      <w:r>
        <w:rPr>
          <w:rFonts w:cs="Times New Roman"/>
          <w:szCs w:val="24"/>
        </w:rPr>
        <w:t>,</w:t>
      </w:r>
      <w:r w:rsidRPr="005825F9">
        <w:rPr>
          <w:rFonts w:cs="Times New Roman"/>
          <w:szCs w:val="24"/>
        </w:rPr>
        <w:t xml:space="preserve"> (C)</w:t>
      </w:r>
      <w:r>
        <w:rPr>
          <w:rFonts w:cs="Times New Roman"/>
          <w:szCs w:val="24"/>
        </w:rPr>
        <w:t> </w:t>
      </w:r>
      <w:r w:rsidRPr="005825F9">
        <w:rPr>
          <w:rFonts w:cs="Times New Roman"/>
          <w:szCs w:val="24"/>
        </w:rPr>
        <w:t>Ingestion</w:t>
      </w:r>
      <w:r>
        <w:rPr>
          <w:rFonts w:cs="Times New Roman"/>
          <w:szCs w:val="24"/>
        </w:rPr>
        <w:t>,</w:t>
      </w:r>
      <w:r w:rsidRPr="005825F9">
        <w:rPr>
          <w:rFonts w:cs="Times New Roman"/>
          <w:szCs w:val="24"/>
        </w:rPr>
        <w:t xml:space="preserve"> </w:t>
      </w:r>
      <w:proofErr w:type="gramStart"/>
      <w:r w:rsidRPr="005825F9">
        <w:rPr>
          <w:rFonts w:cs="Times New Roman"/>
          <w:szCs w:val="24"/>
        </w:rPr>
        <w:t>(D)</w:t>
      </w:r>
      <w:r>
        <w:rPr>
          <w:rFonts w:cs="Times New Roman"/>
          <w:szCs w:val="24"/>
        </w:rPr>
        <w:t xml:space="preserve"> </w:t>
      </w:r>
      <w:r w:rsidRPr="005825F9">
        <w:rPr>
          <w:rFonts w:cs="Times New Roman"/>
          <w:szCs w:val="24"/>
        </w:rPr>
        <w:t>Total Exposures</w:t>
      </w:r>
      <w:proofErr w:type="gramEnd"/>
      <w:r>
        <w:rPr>
          <w:rFonts w:cs="Times New Roman"/>
          <w:szCs w:val="24"/>
        </w:rPr>
        <w:t>.</w:t>
      </w:r>
      <w:r w:rsidRPr="005825F9">
        <w:rPr>
          <w:rFonts w:cs="Times New Roman"/>
          <w:szCs w:val="24"/>
        </w:rPr>
        <w:t xml:space="preserve"> The vertical dashed lines represent the NSC values</w:t>
      </w:r>
      <w:r>
        <w:rPr>
          <w:rFonts w:cs="Times New Roman"/>
          <w:szCs w:val="24"/>
        </w:rPr>
        <w:t xml:space="preserve"> of</w:t>
      </w:r>
      <w:r w:rsidRPr="005825F9">
        <w:rPr>
          <w:rFonts w:cs="Times New Roman"/>
          <w:szCs w:val="24"/>
        </w:rPr>
        <w:t xml:space="preserve"> 0. Number</w:t>
      </w:r>
      <w:r>
        <w:rPr>
          <w:rFonts w:cs="Times New Roman"/>
          <w:szCs w:val="24"/>
        </w:rPr>
        <w:t>s</w:t>
      </w:r>
      <w:r w:rsidRPr="005825F9">
        <w:rPr>
          <w:rFonts w:cs="Times New Roman"/>
          <w:szCs w:val="24"/>
        </w:rPr>
        <w:t xml:space="preserve"> in the figure are parameter IDs:1 </w:t>
      </w:r>
      <w:r w:rsidRPr="005825F9">
        <w:rPr>
          <w:rFonts w:cs="Times New Roman"/>
          <w:i/>
          <w:szCs w:val="24"/>
        </w:rPr>
        <w:t>u</w:t>
      </w:r>
      <w:r w:rsidR="00222E77" w:rsidRPr="00B874A0">
        <w:rPr>
          <w:rFonts w:cs="Times New Roman"/>
          <w:szCs w:val="24"/>
        </w:rPr>
        <w:t>*</w:t>
      </w:r>
      <w:r w:rsidR="00F91AE8">
        <w:rPr>
          <w:rFonts w:cs="Times New Roman"/>
          <w:szCs w:val="24"/>
        </w:rPr>
        <w:t xml:space="preserve"> </w:t>
      </w:r>
      <w:r w:rsidR="00222E77" w:rsidRPr="00B874A0">
        <w:rPr>
          <w:rFonts w:cs="Times New Roman"/>
          <w:szCs w:val="24"/>
        </w:rPr>
        <w:t xml:space="preserve"> friction velocity (m/s)</w:t>
      </w:r>
      <w:r w:rsidRPr="005825F9">
        <w:rPr>
          <w:rFonts w:cs="Times New Roman"/>
          <w:szCs w:val="24"/>
        </w:rPr>
        <w:t xml:space="preserve">, 2 </w:t>
      </w:r>
      <w:r w:rsidR="00F91AE8">
        <w:rPr>
          <w:rFonts w:cs="Times New Roman"/>
          <w:szCs w:val="24"/>
        </w:rPr>
        <w:t xml:space="preserve">  </w:t>
      </w:r>
      <w:r w:rsidRPr="005825F9">
        <w:rPr>
          <w:rFonts w:cs="Times New Roman"/>
          <w:i/>
          <w:szCs w:val="24"/>
        </w:rPr>
        <w:t>k</w:t>
      </w:r>
      <w:r w:rsidR="00F91AE8">
        <w:rPr>
          <w:rFonts w:cs="Times New Roman"/>
          <w:i/>
          <w:szCs w:val="24"/>
        </w:rPr>
        <w:t xml:space="preserve"> </w:t>
      </w:r>
      <w:r w:rsidR="00E91895" w:rsidRPr="00E91895">
        <w:rPr>
          <w:rFonts w:cs="Times New Roman"/>
          <w:szCs w:val="24"/>
        </w:rPr>
        <w:t xml:space="preserve">von </w:t>
      </w:r>
      <w:proofErr w:type="spellStart"/>
      <w:r w:rsidR="00E91895" w:rsidRPr="00E91895">
        <w:rPr>
          <w:rFonts w:cs="Times New Roman"/>
          <w:szCs w:val="24"/>
        </w:rPr>
        <w:t>karman</w:t>
      </w:r>
      <w:proofErr w:type="spellEnd"/>
      <w:r w:rsidR="00E91895" w:rsidRPr="00E91895">
        <w:rPr>
          <w:rFonts w:cs="Times New Roman"/>
          <w:szCs w:val="24"/>
        </w:rPr>
        <w:t xml:space="preserve"> constant (dimensionless)</w:t>
      </w:r>
      <w:r w:rsidRPr="00194FA8">
        <w:rPr>
          <w:rFonts w:cs="Times New Roman"/>
          <w:szCs w:val="24"/>
        </w:rPr>
        <w:t>,</w:t>
      </w:r>
      <w:r w:rsidRPr="005825F9">
        <w:rPr>
          <w:rFonts w:cs="Times New Roman"/>
          <w:szCs w:val="24"/>
        </w:rPr>
        <w:t xml:space="preserve"> 3 </w:t>
      </w:r>
      <w:r w:rsidRPr="005825F9">
        <w:rPr>
          <w:rFonts w:cs="Times New Roman"/>
          <w:i/>
          <w:szCs w:val="24"/>
        </w:rPr>
        <w:t>D</w:t>
      </w:r>
      <w:r w:rsidRPr="005825F9">
        <w:rPr>
          <w:rFonts w:cs="Times New Roman"/>
          <w:i/>
          <w:szCs w:val="24"/>
          <w:vertAlign w:val="subscript"/>
        </w:rPr>
        <w:t>p</w:t>
      </w:r>
      <w:r w:rsidR="00F91AE8">
        <w:rPr>
          <w:rFonts w:cs="Times New Roman"/>
          <w:szCs w:val="24"/>
        </w:rPr>
        <w:t xml:space="preserve"> </w:t>
      </w:r>
      <w:r w:rsidR="00E91895" w:rsidRPr="00E91895">
        <w:rPr>
          <w:rFonts w:cs="Times New Roman"/>
          <w:szCs w:val="24"/>
        </w:rPr>
        <w:t>diameter of pollen (m)</w:t>
      </w:r>
      <w:r w:rsidRPr="00194FA8">
        <w:rPr>
          <w:rFonts w:cs="Times New Roman"/>
          <w:szCs w:val="24"/>
        </w:rPr>
        <w:t>,</w:t>
      </w:r>
      <w:r w:rsidRPr="005825F9">
        <w:rPr>
          <w:rFonts w:cs="Times New Roman"/>
          <w:szCs w:val="24"/>
        </w:rPr>
        <w:t xml:space="preserve"> 4 </w:t>
      </w:r>
      <w:r w:rsidRPr="005825F9">
        <w:rPr>
          <w:rFonts w:cs="Times New Roman"/>
          <w:i/>
          <w:szCs w:val="24"/>
        </w:rPr>
        <w:t>P</w:t>
      </w:r>
      <w:r w:rsidRPr="005825F9">
        <w:rPr>
          <w:rFonts w:cs="Times New Roman"/>
          <w:i/>
          <w:szCs w:val="24"/>
          <w:vertAlign w:val="subscript"/>
        </w:rPr>
        <w:t>p</w:t>
      </w:r>
      <w:r w:rsidR="00F91AE8">
        <w:rPr>
          <w:rFonts w:cs="Times New Roman"/>
          <w:szCs w:val="24"/>
        </w:rPr>
        <w:t xml:space="preserve"> </w:t>
      </w:r>
      <w:r w:rsidR="00E91895" w:rsidRPr="00E91895">
        <w:rPr>
          <w:rFonts w:cs="Times New Roman"/>
          <w:szCs w:val="24"/>
        </w:rPr>
        <w:t>density of pollen (kg/m</w:t>
      </w:r>
      <w:r w:rsidR="00E91895" w:rsidRPr="00E91895">
        <w:rPr>
          <w:rFonts w:cs="Times New Roman"/>
          <w:szCs w:val="24"/>
          <w:vertAlign w:val="superscript"/>
        </w:rPr>
        <w:t>3</w:t>
      </w:r>
      <w:r w:rsidR="00E91895" w:rsidRPr="00E91895">
        <w:rPr>
          <w:rFonts w:cs="Times New Roman"/>
          <w:szCs w:val="24"/>
        </w:rPr>
        <w:t>)</w:t>
      </w:r>
      <w:r w:rsidRPr="005825F9">
        <w:rPr>
          <w:rFonts w:cs="Times New Roman"/>
          <w:szCs w:val="24"/>
        </w:rPr>
        <w:t xml:space="preserve">, 5 </w:t>
      </w:r>
      <w:r w:rsidRPr="00194FA8">
        <w:rPr>
          <w:rFonts w:cs="Times New Roman"/>
          <w:i/>
          <w:color w:val="000000"/>
          <w:szCs w:val="24"/>
          <w:shd w:val="clear" w:color="auto" w:fill="FFFFFF"/>
        </w:rPr>
        <w:t>µ</w:t>
      </w:r>
      <w:r w:rsidR="00F91AE8" w:rsidRPr="00194FA8">
        <w:rPr>
          <w:rFonts w:cs="Times New Roman"/>
          <w:i/>
          <w:color w:val="000000"/>
          <w:szCs w:val="24"/>
          <w:shd w:val="clear" w:color="auto" w:fill="FFFFFF"/>
        </w:rPr>
        <w:t xml:space="preserve"> </w:t>
      </w:r>
      <w:r w:rsidR="00E91895" w:rsidRPr="00E91895">
        <w:rPr>
          <w:rFonts w:cs="Times New Roman"/>
          <w:szCs w:val="24"/>
        </w:rPr>
        <w:t>viscosity of air (m/s)</w:t>
      </w:r>
      <w:r w:rsidRPr="00194FA8">
        <w:rPr>
          <w:rFonts w:cs="Times New Roman"/>
          <w:szCs w:val="24"/>
        </w:rPr>
        <w:t>,</w:t>
      </w:r>
      <w:r w:rsidRPr="005825F9">
        <w:rPr>
          <w:rFonts w:cs="Times New Roman"/>
          <w:szCs w:val="24"/>
        </w:rPr>
        <w:t xml:space="preserve"> 6</w:t>
      </w:r>
      <w:r w:rsidRPr="005825F9">
        <w:rPr>
          <w:rFonts w:cs="Times New Roman"/>
          <w:i/>
          <w:szCs w:val="24"/>
        </w:rPr>
        <w:t>T</w:t>
      </w:r>
      <w:r w:rsidR="00F91AE8">
        <w:rPr>
          <w:rFonts w:cs="Times New Roman"/>
          <w:szCs w:val="24"/>
        </w:rPr>
        <w:t xml:space="preserve"> </w:t>
      </w:r>
      <w:r w:rsidR="00E91895" w:rsidRPr="00E91895">
        <w:rPr>
          <w:rFonts w:cs="Times New Roman"/>
          <w:szCs w:val="24"/>
        </w:rPr>
        <w:t>temperature (k)</w:t>
      </w:r>
      <w:r w:rsidRPr="005825F9">
        <w:rPr>
          <w:rFonts w:cs="Times New Roman"/>
          <w:szCs w:val="24"/>
        </w:rPr>
        <w:t xml:space="preserve">, 7 </w:t>
      </w:r>
      <w:r w:rsidRPr="005825F9">
        <w:rPr>
          <w:rFonts w:cs="Times New Roman"/>
          <w:i/>
          <w:szCs w:val="24"/>
        </w:rPr>
        <w:t>P</w:t>
      </w:r>
      <w:r w:rsidRPr="005825F9">
        <w:rPr>
          <w:rFonts w:cs="Times New Roman"/>
          <w:i/>
          <w:szCs w:val="24"/>
          <w:vertAlign w:val="subscript"/>
        </w:rPr>
        <w:t>a</w:t>
      </w:r>
      <w:r w:rsidR="00F91AE8">
        <w:rPr>
          <w:rFonts w:cs="Times New Roman"/>
          <w:szCs w:val="24"/>
        </w:rPr>
        <w:t xml:space="preserve"> </w:t>
      </w:r>
      <w:r w:rsidR="00E91895" w:rsidRPr="00E91895">
        <w:rPr>
          <w:rFonts w:cs="Times New Roman"/>
          <w:szCs w:val="24"/>
        </w:rPr>
        <w:t>density of air (kg/m</w:t>
      </w:r>
      <w:r w:rsidR="00E91895" w:rsidRPr="00E91895">
        <w:rPr>
          <w:rFonts w:cs="Times New Roman"/>
          <w:szCs w:val="24"/>
          <w:vertAlign w:val="superscript"/>
        </w:rPr>
        <w:t>3</w:t>
      </w:r>
      <w:r w:rsidR="00E91895" w:rsidRPr="00E91895">
        <w:rPr>
          <w:rFonts w:cs="Times New Roman"/>
          <w:szCs w:val="24"/>
        </w:rPr>
        <w:t>)</w:t>
      </w:r>
      <w:r w:rsidRPr="00194FA8">
        <w:rPr>
          <w:rFonts w:cs="Times New Roman"/>
          <w:i/>
          <w:szCs w:val="24"/>
        </w:rPr>
        <w:t>,</w:t>
      </w:r>
      <w:r w:rsidRPr="005825F9">
        <w:rPr>
          <w:rFonts w:cs="Times New Roman"/>
          <w:szCs w:val="24"/>
        </w:rPr>
        <w:t xml:space="preserve"> </w:t>
      </w:r>
      <w:r>
        <w:rPr>
          <w:rFonts w:cs="Times New Roman"/>
          <w:szCs w:val="24"/>
        </w:rPr>
        <w:t>8</w:t>
      </w:r>
      <w:r w:rsidRPr="005825F9">
        <w:rPr>
          <w:rFonts w:cs="Times New Roman"/>
          <w:szCs w:val="24"/>
        </w:rPr>
        <w:t xml:space="preserve"> </w:t>
      </w:r>
      <w:r w:rsidRPr="005825F9">
        <w:rPr>
          <w:rFonts w:cs="Times New Roman"/>
          <w:i/>
          <w:szCs w:val="24"/>
        </w:rPr>
        <w:t>T</w:t>
      </w:r>
      <w:r w:rsidRPr="005825F9">
        <w:rPr>
          <w:rFonts w:cs="Times New Roman"/>
          <w:i/>
          <w:szCs w:val="24"/>
          <w:vertAlign w:val="subscript"/>
        </w:rPr>
        <w:t>ind</w:t>
      </w:r>
      <w:r w:rsidR="00F91AE8">
        <w:rPr>
          <w:rFonts w:cs="Times New Roman"/>
          <w:szCs w:val="24"/>
        </w:rPr>
        <w:t xml:space="preserve"> </w:t>
      </w:r>
      <w:r w:rsidR="00E91895" w:rsidRPr="00E91895">
        <w:rPr>
          <w:rFonts w:cs="Times New Roman"/>
          <w:szCs w:val="24"/>
        </w:rPr>
        <w:t>indoor time (day)</w:t>
      </w:r>
      <w:r w:rsidRPr="00194FA8">
        <w:rPr>
          <w:rFonts w:cs="Times New Roman"/>
          <w:i/>
          <w:szCs w:val="24"/>
        </w:rPr>
        <w:t>,</w:t>
      </w:r>
      <w:r w:rsidRPr="005825F9">
        <w:rPr>
          <w:rFonts w:cs="Times New Roman"/>
          <w:szCs w:val="24"/>
        </w:rPr>
        <w:t xml:space="preserve"> </w:t>
      </w:r>
      <w:r>
        <w:rPr>
          <w:rFonts w:cs="Times New Roman"/>
          <w:szCs w:val="24"/>
        </w:rPr>
        <w:t>9</w:t>
      </w:r>
      <w:r w:rsidRPr="005825F9">
        <w:rPr>
          <w:rFonts w:cs="Times New Roman"/>
          <w:szCs w:val="24"/>
        </w:rPr>
        <w:t xml:space="preserve"> </w:t>
      </w:r>
      <w:r w:rsidRPr="005825F9">
        <w:rPr>
          <w:rFonts w:cs="Times New Roman"/>
          <w:i/>
          <w:szCs w:val="24"/>
        </w:rPr>
        <w:t>T</w:t>
      </w:r>
      <w:r w:rsidRPr="005825F9">
        <w:rPr>
          <w:rFonts w:cs="Times New Roman"/>
          <w:i/>
          <w:szCs w:val="24"/>
          <w:vertAlign w:val="subscript"/>
        </w:rPr>
        <w:t>out</w:t>
      </w:r>
      <w:r w:rsidR="0042088F">
        <w:rPr>
          <w:rFonts w:cs="Times New Roman"/>
          <w:szCs w:val="24"/>
        </w:rPr>
        <w:t xml:space="preserve"> </w:t>
      </w:r>
      <w:r w:rsidR="00E91895" w:rsidRPr="00E91895">
        <w:rPr>
          <w:rFonts w:cs="Times New Roman"/>
          <w:szCs w:val="24"/>
        </w:rPr>
        <w:t>outdoor time (day)</w:t>
      </w:r>
      <w:r w:rsidRPr="00194FA8">
        <w:rPr>
          <w:rFonts w:cs="Times New Roman"/>
          <w:i/>
          <w:szCs w:val="24"/>
        </w:rPr>
        <w:t>,</w:t>
      </w:r>
      <w:r w:rsidRPr="005825F9">
        <w:rPr>
          <w:rFonts w:cs="Times New Roman"/>
          <w:szCs w:val="24"/>
        </w:rPr>
        <w:t xml:space="preserve"> 1</w:t>
      </w:r>
      <w:r>
        <w:rPr>
          <w:rFonts w:cs="Times New Roman"/>
          <w:szCs w:val="24"/>
        </w:rPr>
        <w:t>0</w:t>
      </w:r>
      <w:r w:rsidRPr="005825F9">
        <w:rPr>
          <w:rFonts w:cs="Times New Roman"/>
          <w:szCs w:val="24"/>
        </w:rPr>
        <w:t xml:space="preserve"> </w:t>
      </w:r>
      <w:proofErr w:type="spellStart"/>
      <w:r w:rsidRPr="005825F9">
        <w:rPr>
          <w:rFonts w:cs="Times New Roman"/>
          <w:i/>
          <w:szCs w:val="24"/>
        </w:rPr>
        <w:t>F</w:t>
      </w:r>
      <w:r w:rsidRPr="005825F9">
        <w:rPr>
          <w:rFonts w:cs="Times New Roman"/>
          <w:i/>
          <w:szCs w:val="24"/>
          <w:vertAlign w:val="subscript"/>
        </w:rPr>
        <w:t>r</w:t>
      </w:r>
      <w:proofErr w:type="spellEnd"/>
      <w:r w:rsidR="001220C7">
        <w:rPr>
          <w:rFonts w:cs="Times New Roman"/>
          <w:szCs w:val="24"/>
        </w:rPr>
        <w:t xml:space="preserve"> </w:t>
      </w:r>
      <w:r w:rsidR="00E91895" w:rsidRPr="00E91895">
        <w:rPr>
          <w:rFonts w:cs="Times New Roman"/>
          <w:szCs w:val="24"/>
        </w:rPr>
        <w:t>hand to mouth contact frequency (time/hour)</w:t>
      </w:r>
      <w:r w:rsidRPr="00194FA8">
        <w:rPr>
          <w:rFonts w:cs="Times New Roman"/>
          <w:szCs w:val="24"/>
        </w:rPr>
        <w:t>,</w:t>
      </w:r>
      <w:r w:rsidRPr="005825F9">
        <w:rPr>
          <w:rFonts w:cs="Times New Roman"/>
          <w:szCs w:val="24"/>
        </w:rPr>
        <w:t xml:space="preserve"> </w:t>
      </w:r>
      <w:r>
        <w:rPr>
          <w:rFonts w:cs="Times New Roman"/>
          <w:szCs w:val="24"/>
        </w:rPr>
        <w:t xml:space="preserve">11 </w:t>
      </w:r>
      <w:proofErr w:type="spellStart"/>
      <w:r w:rsidRPr="005825F9">
        <w:rPr>
          <w:rFonts w:cs="Times New Roman"/>
          <w:i/>
          <w:szCs w:val="24"/>
        </w:rPr>
        <w:t>Sa</w:t>
      </w:r>
      <w:r w:rsidRPr="005825F9">
        <w:rPr>
          <w:rFonts w:cs="Times New Roman"/>
          <w:i/>
          <w:szCs w:val="24"/>
          <w:vertAlign w:val="subscript"/>
        </w:rPr>
        <w:t>f</w:t>
      </w:r>
      <w:proofErr w:type="spellEnd"/>
      <w:r w:rsidR="001220C7">
        <w:rPr>
          <w:rFonts w:cs="Times New Roman"/>
          <w:szCs w:val="24"/>
        </w:rPr>
        <w:t xml:space="preserve"> </w:t>
      </w:r>
      <w:r w:rsidR="00E91895" w:rsidRPr="00E91895">
        <w:rPr>
          <w:rFonts w:cs="Times New Roman"/>
          <w:szCs w:val="24"/>
        </w:rPr>
        <w:t>female surface area (m</w:t>
      </w:r>
      <w:r w:rsidR="00E91895" w:rsidRPr="00E91895">
        <w:rPr>
          <w:rFonts w:cs="Times New Roman"/>
          <w:szCs w:val="24"/>
          <w:vertAlign w:val="superscript"/>
        </w:rPr>
        <w:t>2</w:t>
      </w:r>
      <w:r w:rsidR="00E91895" w:rsidRPr="00E91895">
        <w:rPr>
          <w:rFonts w:cs="Times New Roman"/>
          <w:szCs w:val="24"/>
        </w:rPr>
        <w:t>)</w:t>
      </w:r>
      <w:r w:rsidRPr="00194FA8">
        <w:rPr>
          <w:rFonts w:cs="Times New Roman"/>
          <w:i/>
          <w:szCs w:val="24"/>
          <w:vertAlign w:val="subscript"/>
        </w:rPr>
        <w:t>,</w:t>
      </w:r>
      <w:r>
        <w:rPr>
          <w:rFonts w:cs="Times New Roman"/>
          <w:szCs w:val="24"/>
        </w:rPr>
        <w:t xml:space="preserve"> 12 </w:t>
      </w:r>
      <w:r w:rsidRPr="005825F9">
        <w:rPr>
          <w:rFonts w:cs="Times New Roman"/>
          <w:i/>
          <w:szCs w:val="24"/>
        </w:rPr>
        <w:t>Sa</w:t>
      </w:r>
      <w:r w:rsidRPr="005825F9">
        <w:rPr>
          <w:rFonts w:cs="Times New Roman"/>
          <w:i/>
          <w:szCs w:val="24"/>
          <w:vertAlign w:val="subscript"/>
        </w:rPr>
        <w:t>m</w:t>
      </w:r>
      <w:r w:rsidR="001220C7">
        <w:rPr>
          <w:rFonts w:cs="Times New Roman"/>
          <w:szCs w:val="24"/>
        </w:rPr>
        <w:t xml:space="preserve"> </w:t>
      </w:r>
      <w:r w:rsidR="00E91895" w:rsidRPr="00E91895">
        <w:rPr>
          <w:rFonts w:cs="Times New Roman"/>
          <w:szCs w:val="24"/>
        </w:rPr>
        <w:t>human surface area (m</w:t>
      </w:r>
      <w:r w:rsidR="00E91895" w:rsidRPr="00E91895">
        <w:rPr>
          <w:rFonts w:cs="Times New Roman"/>
          <w:szCs w:val="24"/>
          <w:vertAlign w:val="superscript"/>
        </w:rPr>
        <w:t>2</w:t>
      </w:r>
      <w:r w:rsidR="00E91895" w:rsidRPr="00E91895">
        <w:rPr>
          <w:rFonts w:cs="Times New Roman"/>
          <w:szCs w:val="24"/>
        </w:rPr>
        <w:t>)</w:t>
      </w:r>
      <w:r w:rsidRPr="00194FA8">
        <w:rPr>
          <w:rFonts w:cs="Times New Roman"/>
          <w:i/>
          <w:szCs w:val="24"/>
          <w:vertAlign w:val="subscript"/>
        </w:rPr>
        <w:t>,</w:t>
      </w:r>
      <w:r>
        <w:rPr>
          <w:rFonts w:cs="Times New Roman"/>
          <w:szCs w:val="24"/>
        </w:rPr>
        <w:t xml:space="preserve"> 1</w:t>
      </w:r>
      <w:r w:rsidRPr="005825F9">
        <w:rPr>
          <w:rFonts w:cs="Times New Roman"/>
          <w:szCs w:val="24"/>
        </w:rPr>
        <w:t>3</w:t>
      </w:r>
      <w:r>
        <w:rPr>
          <w:rFonts w:cs="Times New Roman"/>
          <w:szCs w:val="24"/>
        </w:rPr>
        <w:t xml:space="preserve"> </w:t>
      </w:r>
      <w:r w:rsidRPr="005825F9">
        <w:rPr>
          <w:rFonts w:cs="Times New Roman"/>
          <w:i/>
          <w:szCs w:val="24"/>
        </w:rPr>
        <w:t>R</w:t>
      </w:r>
      <w:r w:rsidRPr="005825F9">
        <w:rPr>
          <w:rFonts w:cs="Times New Roman"/>
          <w:i/>
          <w:szCs w:val="24"/>
          <w:vertAlign w:val="subscript"/>
        </w:rPr>
        <w:t>h</w:t>
      </w:r>
      <w:r w:rsidR="001220C7">
        <w:rPr>
          <w:rFonts w:cs="Times New Roman"/>
          <w:szCs w:val="24"/>
        </w:rPr>
        <w:t xml:space="preserve"> </w:t>
      </w:r>
      <w:r w:rsidR="00E91895" w:rsidRPr="00E91895">
        <w:rPr>
          <w:rFonts w:cs="Times New Roman"/>
          <w:szCs w:val="24"/>
        </w:rPr>
        <w:t>hand surface ratio (%)</w:t>
      </w:r>
      <w:r w:rsidRPr="00194FA8">
        <w:rPr>
          <w:rFonts w:cs="Times New Roman"/>
          <w:i/>
          <w:szCs w:val="24"/>
          <w:vertAlign w:val="subscript"/>
        </w:rPr>
        <w:t>,</w:t>
      </w:r>
      <w:r w:rsidRPr="005825F9">
        <w:rPr>
          <w:rFonts w:cs="Times New Roman"/>
          <w:i/>
          <w:szCs w:val="24"/>
        </w:rPr>
        <w:t xml:space="preserve"> </w:t>
      </w:r>
      <w:r w:rsidRPr="005825F9">
        <w:rPr>
          <w:rFonts w:cs="Times New Roman"/>
          <w:szCs w:val="24"/>
        </w:rPr>
        <w:t>1</w:t>
      </w:r>
      <w:r>
        <w:rPr>
          <w:rFonts w:cs="Times New Roman"/>
          <w:szCs w:val="24"/>
        </w:rPr>
        <w:t>4</w:t>
      </w:r>
      <w:r w:rsidRPr="005825F9">
        <w:rPr>
          <w:rFonts w:cs="Times New Roman"/>
          <w:szCs w:val="24"/>
        </w:rPr>
        <w:t xml:space="preserve"> </w:t>
      </w:r>
      <w:proofErr w:type="spellStart"/>
      <w:r w:rsidRPr="005825F9">
        <w:rPr>
          <w:rFonts w:cs="Times New Roman"/>
          <w:i/>
          <w:szCs w:val="24"/>
        </w:rPr>
        <w:t>In</w:t>
      </w:r>
      <w:r w:rsidRPr="005825F9">
        <w:rPr>
          <w:rFonts w:cs="Times New Roman"/>
          <w:i/>
          <w:szCs w:val="24"/>
          <w:vertAlign w:val="subscript"/>
        </w:rPr>
        <w:t>f</w:t>
      </w:r>
      <w:proofErr w:type="spellEnd"/>
      <w:r w:rsidR="001220C7">
        <w:rPr>
          <w:rFonts w:cs="Times New Roman"/>
          <w:szCs w:val="24"/>
        </w:rPr>
        <w:t xml:space="preserve"> </w:t>
      </w:r>
      <w:r w:rsidR="00E91895" w:rsidRPr="00E91895">
        <w:rPr>
          <w:rFonts w:cs="Times New Roman"/>
          <w:szCs w:val="24"/>
        </w:rPr>
        <w:t>female inhalation rate (m</w:t>
      </w:r>
      <w:r w:rsidR="00E91895" w:rsidRPr="00E91895">
        <w:rPr>
          <w:rFonts w:cs="Times New Roman"/>
          <w:szCs w:val="24"/>
          <w:vertAlign w:val="superscript"/>
        </w:rPr>
        <w:t>3</w:t>
      </w:r>
      <w:r w:rsidR="00E91895" w:rsidRPr="00E91895">
        <w:rPr>
          <w:rFonts w:cs="Times New Roman"/>
          <w:szCs w:val="24"/>
        </w:rPr>
        <w:t>/day)</w:t>
      </w:r>
      <w:r w:rsidRPr="00194FA8">
        <w:rPr>
          <w:rFonts w:cs="Times New Roman"/>
          <w:i/>
          <w:szCs w:val="24"/>
        </w:rPr>
        <w:t>,</w:t>
      </w:r>
      <w:r w:rsidRPr="005825F9">
        <w:rPr>
          <w:rFonts w:cs="Times New Roman"/>
          <w:szCs w:val="24"/>
        </w:rPr>
        <w:t xml:space="preserve"> 1</w:t>
      </w:r>
      <w:r>
        <w:rPr>
          <w:rFonts w:cs="Times New Roman"/>
          <w:szCs w:val="24"/>
        </w:rPr>
        <w:t>5</w:t>
      </w:r>
      <w:r w:rsidRPr="005825F9">
        <w:rPr>
          <w:rFonts w:cs="Times New Roman"/>
          <w:szCs w:val="24"/>
        </w:rPr>
        <w:t xml:space="preserve"> </w:t>
      </w:r>
      <w:proofErr w:type="spellStart"/>
      <w:r w:rsidRPr="005825F9">
        <w:rPr>
          <w:rFonts w:cs="Times New Roman"/>
          <w:i/>
          <w:szCs w:val="24"/>
        </w:rPr>
        <w:t>In</w:t>
      </w:r>
      <w:r w:rsidRPr="005825F9">
        <w:rPr>
          <w:rFonts w:cs="Times New Roman"/>
          <w:i/>
          <w:szCs w:val="24"/>
          <w:vertAlign w:val="subscript"/>
        </w:rPr>
        <w:t>m</w:t>
      </w:r>
      <w:proofErr w:type="spellEnd"/>
      <w:r w:rsidR="001220C7">
        <w:rPr>
          <w:rFonts w:cs="Times New Roman"/>
          <w:szCs w:val="24"/>
        </w:rPr>
        <w:t xml:space="preserve"> </w:t>
      </w:r>
      <w:r w:rsidR="00E91895" w:rsidRPr="00E91895">
        <w:rPr>
          <w:rFonts w:cs="Times New Roman"/>
          <w:szCs w:val="24"/>
        </w:rPr>
        <w:t>male inhalation rate (m</w:t>
      </w:r>
      <w:r w:rsidR="00E91895" w:rsidRPr="00E91895">
        <w:rPr>
          <w:rFonts w:cs="Times New Roman"/>
          <w:szCs w:val="24"/>
          <w:vertAlign w:val="superscript"/>
        </w:rPr>
        <w:t>3</w:t>
      </w:r>
      <w:r w:rsidR="00E91895" w:rsidRPr="00E91895">
        <w:rPr>
          <w:rFonts w:cs="Times New Roman"/>
          <w:szCs w:val="24"/>
        </w:rPr>
        <w:t>/day)</w:t>
      </w:r>
      <w:r w:rsidRPr="00194FA8">
        <w:rPr>
          <w:rFonts w:cs="Times New Roman"/>
          <w:i/>
          <w:szCs w:val="24"/>
        </w:rPr>
        <w:t>,</w:t>
      </w:r>
      <w:r w:rsidRPr="005825F9">
        <w:rPr>
          <w:rFonts w:cs="Times New Roman"/>
          <w:szCs w:val="24"/>
        </w:rPr>
        <w:t xml:space="preserve"> </w:t>
      </w:r>
      <w:r>
        <w:rPr>
          <w:rFonts w:cs="Times New Roman"/>
          <w:szCs w:val="24"/>
        </w:rPr>
        <w:t xml:space="preserve">16 </w:t>
      </w:r>
      <w:proofErr w:type="spellStart"/>
      <w:r w:rsidRPr="005825F9">
        <w:rPr>
          <w:rFonts w:cs="Times New Roman"/>
          <w:i/>
          <w:szCs w:val="24"/>
        </w:rPr>
        <w:t>λ</w:t>
      </w:r>
      <w:r w:rsidRPr="005825F9">
        <w:rPr>
          <w:rFonts w:cs="Times New Roman"/>
          <w:i/>
          <w:szCs w:val="24"/>
          <w:vertAlign w:val="subscript"/>
        </w:rPr>
        <w:t>v</w:t>
      </w:r>
      <w:proofErr w:type="spellEnd"/>
      <w:r w:rsidR="001220C7">
        <w:rPr>
          <w:rFonts w:cs="Times New Roman"/>
          <w:szCs w:val="24"/>
        </w:rPr>
        <w:t xml:space="preserve"> </w:t>
      </w:r>
      <w:r w:rsidR="00E91895" w:rsidRPr="00E91895">
        <w:rPr>
          <w:rFonts w:cs="Times New Roman"/>
          <w:szCs w:val="24"/>
        </w:rPr>
        <w:t>indoor ventilation rate (s</w:t>
      </w:r>
      <w:r w:rsidR="00E91895" w:rsidRPr="00E91895">
        <w:rPr>
          <w:rFonts w:cs="Times New Roman"/>
          <w:szCs w:val="24"/>
          <w:vertAlign w:val="superscript"/>
        </w:rPr>
        <w:t>-1</w:t>
      </w:r>
      <w:r w:rsidR="00E91895" w:rsidRPr="00E91895">
        <w:rPr>
          <w:rFonts w:cs="Times New Roman"/>
          <w:szCs w:val="24"/>
        </w:rPr>
        <w:t>)</w:t>
      </w:r>
      <w:r w:rsidRPr="005825F9">
        <w:rPr>
          <w:rFonts w:cs="Times New Roman"/>
          <w:i/>
          <w:szCs w:val="24"/>
          <w:vertAlign w:val="subscript"/>
        </w:rPr>
        <w:t>,</w:t>
      </w:r>
      <w:r>
        <w:rPr>
          <w:rFonts w:cs="Times New Roman"/>
          <w:szCs w:val="24"/>
          <w:vertAlign w:val="subscript"/>
        </w:rPr>
        <w:t xml:space="preserve"> </w:t>
      </w:r>
      <w:r w:rsidRPr="005825F9">
        <w:rPr>
          <w:rFonts w:cs="Times New Roman"/>
          <w:szCs w:val="24"/>
        </w:rPr>
        <w:t xml:space="preserve">17 </w:t>
      </w:r>
      <w:proofErr w:type="spellStart"/>
      <w:r w:rsidRPr="005825F9">
        <w:rPr>
          <w:rFonts w:cs="Times New Roman"/>
          <w:i/>
          <w:szCs w:val="24"/>
        </w:rPr>
        <w:t>L</w:t>
      </w:r>
      <w:r w:rsidRPr="005825F9">
        <w:rPr>
          <w:rFonts w:cs="Times New Roman"/>
          <w:i/>
          <w:szCs w:val="24"/>
          <w:vertAlign w:val="subscript"/>
        </w:rPr>
        <w:t>r</w:t>
      </w:r>
      <w:proofErr w:type="spellEnd"/>
      <w:r w:rsidR="001220C7">
        <w:rPr>
          <w:rFonts w:cs="Times New Roman"/>
          <w:i/>
          <w:szCs w:val="24"/>
          <w:vertAlign w:val="subscript"/>
        </w:rPr>
        <w:t xml:space="preserve"> </w:t>
      </w:r>
      <w:proofErr w:type="spellStart"/>
      <w:r w:rsidR="00E91895" w:rsidRPr="00E91895">
        <w:rPr>
          <w:rFonts w:cs="Times New Roman"/>
          <w:szCs w:val="24"/>
        </w:rPr>
        <w:t>derm</w:t>
      </w:r>
      <w:proofErr w:type="spellEnd"/>
      <w:r w:rsidR="00E91895" w:rsidRPr="00E91895">
        <w:rPr>
          <w:rFonts w:cs="Times New Roman"/>
          <w:szCs w:val="24"/>
        </w:rPr>
        <w:t xml:space="preserve"> loading rate (dimensionless)</w:t>
      </w:r>
      <w:r w:rsidRPr="00194FA8">
        <w:rPr>
          <w:rFonts w:cs="Times New Roman"/>
          <w:i/>
          <w:szCs w:val="24"/>
        </w:rPr>
        <w:t>,</w:t>
      </w:r>
      <w:r w:rsidRPr="005825F9">
        <w:rPr>
          <w:rFonts w:cs="Times New Roman"/>
          <w:szCs w:val="24"/>
        </w:rPr>
        <w:t xml:space="preserve"> 18 </w:t>
      </w:r>
      <w:proofErr w:type="spellStart"/>
      <w:r w:rsidRPr="005825F9">
        <w:rPr>
          <w:rFonts w:cs="Times New Roman"/>
          <w:i/>
          <w:szCs w:val="24"/>
        </w:rPr>
        <w:t>R</w:t>
      </w:r>
      <w:r w:rsidRPr="005825F9">
        <w:rPr>
          <w:rFonts w:cs="Times New Roman"/>
          <w:i/>
          <w:szCs w:val="24"/>
          <w:vertAlign w:val="subscript"/>
        </w:rPr>
        <w:t>m</w:t>
      </w:r>
      <w:proofErr w:type="spellEnd"/>
      <w:r w:rsidR="001220C7">
        <w:rPr>
          <w:rFonts w:cs="Times New Roman"/>
          <w:szCs w:val="24"/>
        </w:rPr>
        <w:t xml:space="preserve"> </w:t>
      </w:r>
      <w:r w:rsidR="00E91895" w:rsidRPr="00E91895">
        <w:rPr>
          <w:rFonts w:cs="Times New Roman"/>
          <w:szCs w:val="24"/>
        </w:rPr>
        <w:t>removal coefficient on the skin (</w:t>
      </w:r>
      <w:proofErr w:type="spellStart"/>
      <w:r w:rsidR="00E91895" w:rsidRPr="00E91895">
        <w:rPr>
          <w:rFonts w:cs="Times New Roman"/>
          <w:szCs w:val="24"/>
        </w:rPr>
        <w:t>dimesionless</w:t>
      </w:r>
      <w:proofErr w:type="spellEnd"/>
      <w:r w:rsidR="00E91895" w:rsidRPr="00E91895">
        <w:rPr>
          <w:rFonts w:cs="Times New Roman"/>
          <w:szCs w:val="24"/>
        </w:rPr>
        <w:t>)</w:t>
      </w:r>
      <w:r w:rsidRPr="00194FA8">
        <w:rPr>
          <w:rFonts w:cs="Times New Roman"/>
          <w:i/>
          <w:szCs w:val="24"/>
        </w:rPr>
        <w:t>.</w:t>
      </w:r>
      <w:r w:rsidRPr="005825F9">
        <w:rPr>
          <w:rFonts w:cs="Times New Roman"/>
          <w:szCs w:val="24"/>
        </w:rPr>
        <w:t xml:space="preserve"> </w:t>
      </w:r>
      <w:r w:rsidR="00DA001E">
        <w:rPr>
          <w:rFonts w:cs="Times New Roman"/>
          <w:szCs w:val="24"/>
        </w:rPr>
        <w:t xml:space="preserve"> (</w:t>
      </w:r>
      <w:proofErr w:type="gramStart"/>
      <w:r w:rsidR="002510F5">
        <w:rPr>
          <w:rFonts w:cs="Times New Roman"/>
          <w:szCs w:val="24"/>
        </w:rPr>
        <w:t>see</w:t>
      </w:r>
      <w:proofErr w:type="gramEnd"/>
      <w:r w:rsidR="002510F5">
        <w:rPr>
          <w:rFonts w:cs="Times New Roman"/>
          <w:szCs w:val="24"/>
        </w:rPr>
        <w:t xml:space="preserve"> </w:t>
      </w:r>
      <w:r w:rsidR="009A45A0">
        <w:fldChar w:fldCharType="begin"/>
      </w:r>
      <w:r w:rsidR="009A45A0">
        <w:instrText xml:space="preserve"> REF _Ref378771651 \h  \* MERGEFORMAT </w:instrText>
      </w:r>
      <w:r w:rsidR="009A45A0">
        <w:fldChar w:fldCharType="separate"/>
      </w:r>
      <w:r w:rsidR="0008141F" w:rsidRPr="0008141F">
        <w:rPr>
          <w:rFonts w:cs="Times New Roman"/>
          <w:szCs w:val="24"/>
        </w:rPr>
        <w:t xml:space="preserve">Table </w:t>
      </w:r>
      <w:r w:rsidR="00222E77" w:rsidRPr="00B874A0">
        <w:rPr>
          <w:rFonts w:cs="Times New Roman"/>
          <w:szCs w:val="24"/>
        </w:rPr>
        <w:t>2</w:t>
      </w:r>
      <w:r w:rsidR="009A45A0">
        <w:fldChar w:fldCharType="end"/>
      </w:r>
      <w:r>
        <w:rPr>
          <w:rFonts w:cs="Times New Roman"/>
          <w:szCs w:val="24"/>
        </w:rPr>
        <w:t xml:space="preserve"> for details</w:t>
      </w:r>
      <w:r w:rsidR="00DA001E">
        <w:rPr>
          <w:rFonts w:cs="Times New Roman"/>
          <w:szCs w:val="24"/>
        </w:rPr>
        <w:t>)</w:t>
      </w:r>
    </w:p>
    <w:p w:rsidR="000962A8" w:rsidRDefault="005C1D6D" w:rsidP="000962A8">
      <w:pPr>
        <w:rPr>
          <w:rFonts w:cs="Times New Roman"/>
          <w:szCs w:val="24"/>
        </w:rPr>
      </w:pPr>
      <w:r>
        <w:br w:type="page"/>
      </w:r>
    </w:p>
    <w:p w:rsidR="00E91895" w:rsidRDefault="00E91895" w:rsidP="00E91895">
      <w:pPr>
        <w:spacing w:after="240"/>
      </w:pPr>
      <w:r w:rsidRPr="00E91895">
        <w:rPr>
          <w:b/>
          <w:sz w:val="44"/>
          <w:szCs w:val="44"/>
        </w:rPr>
        <w:lastRenderedPageBreak/>
        <w:t>Tables</w:t>
      </w:r>
    </w:p>
    <w:p w:rsidR="002510F5" w:rsidRDefault="002510F5" w:rsidP="002510F5">
      <w:pPr>
        <w:pStyle w:val="a7"/>
        <w:keepNext/>
        <w:rPr>
          <w:rFonts w:eastAsiaTheme="majorEastAsia" w:cs="Times New Roman"/>
          <w:bCs/>
          <w:color w:val="000000"/>
          <w:kern w:val="0"/>
          <w:szCs w:val="24"/>
        </w:rPr>
      </w:pPr>
      <w:bookmarkStart w:id="69" w:name="_Ref378775701"/>
      <w:proofErr w:type="gramStart"/>
      <w:r>
        <w:t xml:space="preserve">Table </w:t>
      </w:r>
      <w:r w:rsidR="00222E77">
        <w:fldChar w:fldCharType="begin"/>
      </w:r>
      <w:r w:rsidR="0068144C">
        <w:instrText xml:space="preserve"> SEQ Table \* ARABIC </w:instrText>
      </w:r>
      <w:r w:rsidR="00222E77">
        <w:fldChar w:fldCharType="separate"/>
      </w:r>
      <w:r w:rsidR="0008141F">
        <w:rPr>
          <w:noProof/>
        </w:rPr>
        <w:t>1</w:t>
      </w:r>
      <w:r w:rsidR="00222E77">
        <w:rPr>
          <w:noProof/>
        </w:rPr>
        <w:fldChar w:fldCharType="end"/>
      </w:r>
      <w:bookmarkEnd w:id="69"/>
      <w:r>
        <w:t>.</w:t>
      </w:r>
      <w:proofErr w:type="gramEnd"/>
      <w:r>
        <w:rPr>
          <w:rFonts w:hint="eastAsia"/>
        </w:rPr>
        <w:t xml:space="preserve"> </w:t>
      </w:r>
      <w:proofErr w:type="gramStart"/>
      <w:r>
        <w:rPr>
          <w:rFonts w:eastAsiaTheme="majorEastAsia" w:cs="Times New Roman"/>
          <w:bCs/>
          <w:color w:val="000000"/>
          <w:kern w:val="0"/>
          <w:szCs w:val="24"/>
        </w:rPr>
        <w:t>Coordinates, elevation, main climate characteristics of the studied AAAAI pollen monitoring stations.</w:t>
      </w:r>
      <w:proofErr w:type="gramEnd"/>
    </w:p>
    <w:tbl>
      <w:tblPr>
        <w:tblW w:w="5000" w:type="pct"/>
        <w:tblLayout w:type="fixed"/>
        <w:tblLook w:val="04A0" w:firstRow="1" w:lastRow="0" w:firstColumn="1" w:lastColumn="0" w:noHBand="0" w:noVBand="1"/>
      </w:tblPr>
      <w:tblGrid>
        <w:gridCol w:w="2308"/>
        <w:gridCol w:w="861"/>
        <w:gridCol w:w="1033"/>
        <w:gridCol w:w="1326"/>
        <w:gridCol w:w="1919"/>
        <w:gridCol w:w="1075"/>
      </w:tblGrid>
      <w:tr w:rsidR="002510F5" w:rsidRPr="000045CC" w:rsidTr="005C1D6D">
        <w:trPr>
          <w:cantSplit/>
          <w:trHeight w:val="288"/>
          <w:tblHeader/>
        </w:trPr>
        <w:tc>
          <w:tcPr>
            <w:tcW w:w="1354" w:type="pct"/>
            <w:tcBorders>
              <w:top w:val="single" w:sz="4" w:space="0" w:color="000000"/>
              <w:left w:val="nil"/>
              <w:bottom w:val="single" w:sz="4" w:space="0" w:color="000000"/>
              <w:right w:val="nil"/>
            </w:tcBorders>
            <w:shd w:val="clear" w:color="auto" w:fill="auto"/>
            <w:noWrap/>
            <w:vAlign w:val="center"/>
            <w:hideMark/>
          </w:tcPr>
          <w:p w:rsidR="002510F5" w:rsidRPr="000045CC" w:rsidRDefault="002510F5" w:rsidP="00960E08">
            <w:pPr>
              <w:widowControl/>
              <w:jc w:val="left"/>
              <w:rPr>
                <w:rFonts w:ascii="Arial Narrow" w:eastAsia="宋体" w:hAnsi="Arial Narrow" w:cs="宋体"/>
                <w:b/>
                <w:bCs/>
                <w:color w:val="000000"/>
                <w:kern w:val="0"/>
                <w:sz w:val="22"/>
              </w:rPr>
            </w:pPr>
            <w:r w:rsidRPr="00CE4331">
              <w:rPr>
                <w:rFonts w:ascii="Arial Narrow" w:eastAsia="宋体" w:hAnsi="Arial Narrow" w:cs="宋体"/>
                <w:b/>
                <w:bCs/>
                <w:color w:val="000000"/>
                <w:kern w:val="0"/>
                <w:sz w:val="22"/>
              </w:rPr>
              <w:t>Station Name</w:t>
            </w:r>
          </w:p>
        </w:tc>
        <w:tc>
          <w:tcPr>
            <w:tcW w:w="505" w:type="pct"/>
            <w:tcBorders>
              <w:top w:val="single" w:sz="4" w:space="0" w:color="000000"/>
              <w:left w:val="nil"/>
              <w:bottom w:val="single" w:sz="4" w:space="0" w:color="000000"/>
              <w:right w:val="nil"/>
            </w:tcBorders>
            <w:shd w:val="clear" w:color="auto" w:fill="auto"/>
            <w:noWrap/>
            <w:vAlign w:val="center"/>
            <w:hideMark/>
          </w:tcPr>
          <w:p w:rsidR="002510F5" w:rsidRPr="000045CC" w:rsidRDefault="002510F5" w:rsidP="00960E08">
            <w:pPr>
              <w:widowControl/>
              <w:jc w:val="left"/>
              <w:rPr>
                <w:rFonts w:ascii="Arial Narrow" w:eastAsia="宋体" w:hAnsi="Arial Narrow" w:cs="宋体"/>
                <w:b/>
                <w:bCs/>
                <w:color w:val="000000"/>
                <w:kern w:val="0"/>
                <w:sz w:val="22"/>
              </w:rPr>
            </w:pPr>
            <w:proofErr w:type="spellStart"/>
            <w:r w:rsidRPr="00CE4331">
              <w:rPr>
                <w:rFonts w:ascii="Arial Narrow" w:eastAsia="宋体" w:hAnsi="Arial Narrow" w:cs="宋体"/>
                <w:b/>
                <w:bCs/>
                <w:color w:val="000000"/>
                <w:kern w:val="0"/>
                <w:sz w:val="22"/>
              </w:rPr>
              <w:t>Lat</w:t>
            </w:r>
            <w:proofErr w:type="spellEnd"/>
            <w:r w:rsidRPr="00CE4331">
              <w:rPr>
                <w:rFonts w:ascii="Arial Narrow" w:eastAsia="宋体" w:hAnsi="Arial Narrow" w:cs="宋体"/>
                <w:b/>
                <w:bCs/>
                <w:color w:val="000000"/>
                <w:kern w:val="0"/>
                <w:sz w:val="22"/>
              </w:rPr>
              <w:t xml:space="preserve"> (N)</w:t>
            </w:r>
          </w:p>
        </w:tc>
        <w:tc>
          <w:tcPr>
            <w:tcW w:w="606" w:type="pct"/>
            <w:tcBorders>
              <w:top w:val="single" w:sz="4" w:space="0" w:color="000000"/>
              <w:left w:val="nil"/>
              <w:bottom w:val="single" w:sz="4" w:space="0" w:color="000000"/>
              <w:right w:val="nil"/>
            </w:tcBorders>
            <w:shd w:val="clear" w:color="auto" w:fill="auto"/>
            <w:noWrap/>
            <w:vAlign w:val="center"/>
            <w:hideMark/>
          </w:tcPr>
          <w:p w:rsidR="002510F5" w:rsidRPr="000045CC" w:rsidRDefault="002510F5" w:rsidP="00960E08">
            <w:pPr>
              <w:widowControl/>
              <w:jc w:val="left"/>
              <w:rPr>
                <w:rFonts w:ascii="Arial Narrow" w:eastAsia="宋体" w:hAnsi="Arial Narrow" w:cs="宋体"/>
                <w:b/>
                <w:bCs/>
                <w:color w:val="000000"/>
                <w:kern w:val="0"/>
                <w:sz w:val="22"/>
              </w:rPr>
            </w:pPr>
            <w:r w:rsidRPr="00CE4331">
              <w:rPr>
                <w:rFonts w:ascii="Arial Narrow" w:eastAsia="宋体" w:hAnsi="Arial Narrow" w:cs="宋体"/>
                <w:b/>
                <w:bCs/>
                <w:color w:val="000000"/>
                <w:kern w:val="0"/>
                <w:sz w:val="22"/>
              </w:rPr>
              <w:t>Lon (W)</w:t>
            </w:r>
          </w:p>
        </w:tc>
        <w:tc>
          <w:tcPr>
            <w:tcW w:w="778" w:type="pct"/>
            <w:tcBorders>
              <w:top w:val="single" w:sz="4" w:space="0" w:color="000000"/>
              <w:left w:val="nil"/>
              <w:bottom w:val="single" w:sz="4" w:space="0" w:color="000000"/>
              <w:right w:val="nil"/>
            </w:tcBorders>
            <w:shd w:val="clear" w:color="auto" w:fill="auto"/>
            <w:noWrap/>
            <w:vAlign w:val="center"/>
            <w:hideMark/>
          </w:tcPr>
          <w:p w:rsidR="002510F5" w:rsidRDefault="002510F5" w:rsidP="00960E08">
            <w:pPr>
              <w:widowControl/>
              <w:jc w:val="left"/>
              <w:rPr>
                <w:rFonts w:ascii="Arial Narrow" w:eastAsia="宋体" w:hAnsi="Arial Narrow" w:cs="宋体"/>
                <w:b/>
                <w:bCs/>
                <w:color w:val="000000"/>
                <w:kern w:val="0"/>
                <w:sz w:val="22"/>
              </w:rPr>
            </w:pPr>
            <w:r w:rsidRPr="00CE4331">
              <w:rPr>
                <w:rFonts w:ascii="Arial Narrow" w:eastAsia="宋体" w:hAnsi="Arial Narrow" w:cs="宋体"/>
                <w:b/>
                <w:bCs/>
                <w:color w:val="000000"/>
                <w:kern w:val="0"/>
                <w:sz w:val="22"/>
              </w:rPr>
              <w:t>Elevation</w:t>
            </w:r>
          </w:p>
        </w:tc>
        <w:tc>
          <w:tcPr>
            <w:tcW w:w="1126" w:type="pct"/>
            <w:tcBorders>
              <w:top w:val="single" w:sz="4" w:space="0" w:color="000000"/>
              <w:left w:val="nil"/>
              <w:bottom w:val="single" w:sz="4" w:space="0" w:color="000000"/>
              <w:right w:val="nil"/>
            </w:tcBorders>
            <w:shd w:val="clear" w:color="auto" w:fill="auto"/>
            <w:noWrap/>
            <w:vAlign w:val="center"/>
            <w:hideMark/>
          </w:tcPr>
          <w:p w:rsidR="002510F5" w:rsidRDefault="002510F5" w:rsidP="005C1D6D">
            <w:pPr>
              <w:widowControl/>
              <w:jc w:val="left"/>
              <w:rPr>
                <w:rFonts w:ascii="Arial Narrow" w:eastAsia="宋体" w:hAnsi="Arial Narrow" w:cs="宋体"/>
                <w:b/>
                <w:bCs/>
                <w:color w:val="000000"/>
                <w:kern w:val="0"/>
                <w:sz w:val="22"/>
              </w:rPr>
            </w:pPr>
            <w:r w:rsidRPr="00CE4331">
              <w:rPr>
                <w:rFonts w:ascii="Arial Narrow" w:eastAsia="宋体" w:hAnsi="Arial Narrow" w:cs="宋体"/>
                <w:b/>
                <w:bCs/>
                <w:color w:val="000000"/>
                <w:kern w:val="0"/>
                <w:sz w:val="22"/>
              </w:rPr>
              <w:t>Climate Region</w:t>
            </w:r>
          </w:p>
        </w:tc>
        <w:tc>
          <w:tcPr>
            <w:tcW w:w="631" w:type="pct"/>
            <w:tcBorders>
              <w:top w:val="single" w:sz="4" w:space="0" w:color="000000"/>
              <w:left w:val="nil"/>
              <w:bottom w:val="single" w:sz="4" w:space="0" w:color="000000"/>
              <w:right w:val="nil"/>
            </w:tcBorders>
            <w:shd w:val="clear" w:color="auto" w:fill="auto"/>
            <w:noWrap/>
            <w:vAlign w:val="center"/>
            <w:hideMark/>
          </w:tcPr>
          <w:p w:rsidR="002510F5" w:rsidRPr="000045CC" w:rsidRDefault="002510F5" w:rsidP="00960E08">
            <w:pPr>
              <w:widowControl/>
              <w:jc w:val="left"/>
              <w:rPr>
                <w:rFonts w:ascii="Arial Narrow" w:eastAsia="宋体" w:hAnsi="Arial Narrow" w:cs="宋体"/>
                <w:b/>
                <w:bCs/>
                <w:color w:val="000000"/>
                <w:kern w:val="0"/>
                <w:sz w:val="22"/>
              </w:rPr>
            </w:pPr>
            <w:r w:rsidRPr="00CE4331">
              <w:rPr>
                <w:rFonts w:ascii="Arial Narrow" w:eastAsia="宋体" w:hAnsi="Arial Narrow" w:cs="宋体"/>
                <w:b/>
                <w:bCs/>
                <w:color w:val="000000"/>
                <w:kern w:val="0"/>
                <w:sz w:val="22"/>
              </w:rPr>
              <w:t>Mean Temp</w:t>
            </w:r>
          </w:p>
        </w:tc>
      </w:tr>
      <w:tr w:rsidR="002510F5" w:rsidRPr="000045CC" w:rsidTr="005C1D6D">
        <w:trPr>
          <w:trHeight w:val="288"/>
        </w:trPr>
        <w:tc>
          <w:tcPr>
            <w:tcW w:w="1354" w:type="pct"/>
            <w:tcBorders>
              <w:top w:val="nil"/>
              <w:left w:val="nil"/>
              <w:bottom w:val="nil"/>
              <w:right w:val="nil"/>
            </w:tcBorders>
            <w:shd w:val="clear" w:color="D9D9D9" w:fill="D9D9D9"/>
            <w:noWrap/>
            <w:vAlign w:val="bottom"/>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Corpus Christi, TX</w:t>
            </w:r>
          </w:p>
        </w:tc>
        <w:tc>
          <w:tcPr>
            <w:tcW w:w="505" w:type="pct"/>
            <w:tcBorders>
              <w:top w:val="nil"/>
              <w:left w:val="nil"/>
              <w:bottom w:val="nil"/>
              <w:right w:val="nil"/>
            </w:tcBorders>
            <w:shd w:val="clear" w:color="D9D9D9" w:fill="D9D9D9"/>
            <w:noWrap/>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27.8</w:t>
            </w:r>
          </w:p>
        </w:tc>
        <w:tc>
          <w:tcPr>
            <w:tcW w:w="606"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97.4</w:t>
            </w:r>
          </w:p>
        </w:tc>
        <w:tc>
          <w:tcPr>
            <w:tcW w:w="778"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2</w:t>
            </w:r>
          </w:p>
        </w:tc>
        <w:tc>
          <w:tcPr>
            <w:tcW w:w="1126" w:type="pct"/>
            <w:tcBorders>
              <w:top w:val="nil"/>
              <w:left w:val="nil"/>
              <w:bottom w:val="nil"/>
              <w:right w:val="nil"/>
            </w:tcBorders>
            <w:shd w:val="clear" w:color="D9D9D9" w:fill="D9D9D9"/>
            <w:noWrap/>
            <w:vAlign w:val="bottom"/>
            <w:hideMark/>
          </w:tcPr>
          <w:p w:rsidR="00E91895" w:rsidRDefault="002510F5" w:rsidP="00E91895">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South</w:t>
            </w:r>
          </w:p>
        </w:tc>
        <w:tc>
          <w:tcPr>
            <w:tcW w:w="631"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22.21</w:t>
            </w:r>
          </w:p>
        </w:tc>
      </w:tr>
      <w:tr w:rsidR="002510F5" w:rsidRPr="000045CC" w:rsidTr="005C1D6D">
        <w:trPr>
          <w:trHeight w:val="288"/>
        </w:trPr>
        <w:tc>
          <w:tcPr>
            <w:tcW w:w="1354" w:type="pct"/>
            <w:tcBorders>
              <w:top w:val="nil"/>
              <w:left w:val="nil"/>
              <w:bottom w:val="nil"/>
              <w:right w:val="nil"/>
            </w:tcBorders>
            <w:shd w:val="clear" w:color="auto" w:fill="auto"/>
            <w:noWrap/>
            <w:vAlign w:val="bottom"/>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 xml:space="preserve">Tampa, FL </w:t>
            </w:r>
          </w:p>
        </w:tc>
        <w:tc>
          <w:tcPr>
            <w:tcW w:w="505" w:type="pct"/>
            <w:tcBorders>
              <w:top w:val="nil"/>
              <w:left w:val="nil"/>
              <w:bottom w:val="nil"/>
              <w:right w:val="nil"/>
            </w:tcBorders>
            <w:shd w:val="clear" w:color="auto" w:fill="auto"/>
            <w:noWrap/>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28.06</w:t>
            </w:r>
          </w:p>
        </w:tc>
        <w:tc>
          <w:tcPr>
            <w:tcW w:w="606"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82.43</w:t>
            </w:r>
          </w:p>
        </w:tc>
        <w:tc>
          <w:tcPr>
            <w:tcW w:w="778"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12</w:t>
            </w:r>
          </w:p>
        </w:tc>
        <w:tc>
          <w:tcPr>
            <w:tcW w:w="1126" w:type="pct"/>
            <w:tcBorders>
              <w:top w:val="nil"/>
              <w:left w:val="nil"/>
              <w:bottom w:val="nil"/>
              <w:right w:val="nil"/>
            </w:tcBorders>
            <w:shd w:val="clear" w:color="auto" w:fill="auto"/>
            <w:noWrap/>
            <w:vAlign w:val="bottom"/>
            <w:hideMark/>
          </w:tcPr>
          <w:p w:rsidR="00E91895" w:rsidRDefault="002510F5" w:rsidP="00E91895">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Southeast</w:t>
            </w:r>
          </w:p>
        </w:tc>
        <w:tc>
          <w:tcPr>
            <w:tcW w:w="631"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22.73</w:t>
            </w:r>
          </w:p>
        </w:tc>
      </w:tr>
      <w:tr w:rsidR="002510F5" w:rsidRPr="000045CC" w:rsidTr="005C1D6D">
        <w:trPr>
          <w:trHeight w:val="288"/>
        </w:trPr>
        <w:tc>
          <w:tcPr>
            <w:tcW w:w="1354" w:type="pct"/>
            <w:tcBorders>
              <w:top w:val="nil"/>
              <w:left w:val="nil"/>
              <w:bottom w:val="nil"/>
              <w:right w:val="nil"/>
            </w:tcBorders>
            <w:shd w:val="clear" w:color="D9D9D9" w:fill="D9D9D9"/>
            <w:noWrap/>
            <w:vAlign w:val="bottom"/>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Tallahassee, FL</w:t>
            </w:r>
          </w:p>
        </w:tc>
        <w:tc>
          <w:tcPr>
            <w:tcW w:w="505" w:type="pct"/>
            <w:tcBorders>
              <w:top w:val="nil"/>
              <w:left w:val="nil"/>
              <w:bottom w:val="nil"/>
              <w:right w:val="nil"/>
            </w:tcBorders>
            <w:shd w:val="clear" w:color="D9D9D9" w:fill="D9D9D9"/>
            <w:noWrap/>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30.44</w:t>
            </w:r>
          </w:p>
        </w:tc>
        <w:tc>
          <w:tcPr>
            <w:tcW w:w="606"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84.28</w:t>
            </w:r>
          </w:p>
        </w:tc>
        <w:tc>
          <w:tcPr>
            <w:tcW w:w="778"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62</w:t>
            </w:r>
          </w:p>
        </w:tc>
        <w:tc>
          <w:tcPr>
            <w:tcW w:w="1126" w:type="pct"/>
            <w:tcBorders>
              <w:top w:val="nil"/>
              <w:left w:val="nil"/>
              <w:bottom w:val="nil"/>
              <w:right w:val="nil"/>
            </w:tcBorders>
            <w:shd w:val="clear" w:color="D9D9D9" w:fill="D9D9D9"/>
            <w:noWrap/>
            <w:vAlign w:val="bottom"/>
            <w:hideMark/>
          </w:tcPr>
          <w:p w:rsidR="00E91895" w:rsidRDefault="002510F5" w:rsidP="00E91895">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Southeast</w:t>
            </w:r>
          </w:p>
        </w:tc>
        <w:tc>
          <w:tcPr>
            <w:tcW w:w="631"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19.67</w:t>
            </w:r>
          </w:p>
        </w:tc>
      </w:tr>
      <w:tr w:rsidR="002510F5" w:rsidRPr="000045CC" w:rsidTr="005C1D6D">
        <w:trPr>
          <w:trHeight w:val="288"/>
        </w:trPr>
        <w:tc>
          <w:tcPr>
            <w:tcW w:w="1354" w:type="pct"/>
            <w:tcBorders>
              <w:top w:val="nil"/>
              <w:left w:val="nil"/>
              <w:bottom w:val="nil"/>
              <w:right w:val="nil"/>
            </w:tcBorders>
            <w:shd w:val="clear" w:color="auto" w:fill="auto"/>
            <w:noWrap/>
            <w:vAlign w:val="bottom"/>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Georgetown, TX</w:t>
            </w:r>
          </w:p>
        </w:tc>
        <w:tc>
          <w:tcPr>
            <w:tcW w:w="505" w:type="pct"/>
            <w:tcBorders>
              <w:top w:val="nil"/>
              <w:left w:val="nil"/>
              <w:bottom w:val="nil"/>
              <w:right w:val="nil"/>
            </w:tcBorders>
            <w:shd w:val="clear" w:color="auto" w:fill="auto"/>
            <w:noWrap/>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30.64</w:t>
            </w:r>
          </w:p>
        </w:tc>
        <w:tc>
          <w:tcPr>
            <w:tcW w:w="606"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96.31</w:t>
            </w:r>
          </w:p>
        </w:tc>
        <w:tc>
          <w:tcPr>
            <w:tcW w:w="778"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91</w:t>
            </w:r>
          </w:p>
        </w:tc>
        <w:tc>
          <w:tcPr>
            <w:tcW w:w="1126" w:type="pct"/>
            <w:tcBorders>
              <w:top w:val="nil"/>
              <w:left w:val="nil"/>
              <w:bottom w:val="nil"/>
              <w:right w:val="nil"/>
            </w:tcBorders>
            <w:shd w:val="clear" w:color="auto" w:fill="auto"/>
            <w:noWrap/>
            <w:vAlign w:val="bottom"/>
            <w:hideMark/>
          </w:tcPr>
          <w:p w:rsidR="00E91895" w:rsidRDefault="002510F5" w:rsidP="00E91895">
            <w:pPr>
              <w:widowControl/>
              <w:jc w:val="left"/>
              <w:rPr>
                <w:rFonts w:ascii="Arial Narrow" w:eastAsia="宋体" w:hAnsi="Arial Narrow" w:cs="宋体"/>
                <w:color w:val="000000"/>
                <w:kern w:val="0"/>
                <w:sz w:val="22"/>
                <w:szCs w:val="24"/>
              </w:rPr>
            </w:pPr>
            <w:r w:rsidRPr="00CE4331">
              <w:rPr>
                <w:rFonts w:ascii="Arial Narrow" w:eastAsia="宋体" w:hAnsi="Arial Narrow" w:cs="宋体"/>
                <w:color w:val="000000"/>
                <w:kern w:val="0"/>
                <w:sz w:val="22"/>
              </w:rPr>
              <w:t>South</w:t>
            </w:r>
          </w:p>
        </w:tc>
        <w:tc>
          <w:tcPr>
            <w:tcW w:w="631"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19.48</w:t>
            </w:r>
          </w:p>
        </w:tc>
      </w:tr>
      <w:tr w:rsidR="002510F5" w:rsidRPr="000045CC" w:rsidTr="005C1D6D">
        <w:trPr>
          <w:trHeight w:val="288"/>
        </w:trPr>
        <w:tc>
          <w:tcPr>
            <w:tcW w:w="1354" w:type="pct"/>
            <w:tcBorders>
              <w:top w:val="nil"/>
              <w:left w:val="nil"/>
              <w:bottom w:val="nil"/>
              <w:right w:val="nil"/>
            </w:tcBorders>
            <w:shd w:val="clear" w:color="D9D9D9" w:fill="D9D9D9"/>
            <w:noWrap/>
            <w:vAlign w:val="bottom"/>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College Station, TX</w:t>
            </w:r>
          </w:p>
        </w:tc>
        <w:tc>
          <w:tcPr>
            <w:tcW w:w="505" w:type="pct"/>
            <w:tcBorders>
              <w:top w:val="nil"/>
              <w:left w:val="nil"/>
              <w:bottom w:val="nil"/>
              <w:right w:val="nil"/>
            </w:tcBorders>
            <w:shd w:val="clear" w:color="D9D9D9" w:fill="D9D9D9"/>
            <w:noWrap/>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30.64</w:t>
            </w:r>
          </w:p>
        </w:tc>
        <w:tc>
          <w:tcPr>
            <w:tcW w:w="606"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97.76</w:t>
            </w:r>
          </w:p>
        </w:tc>
        <w:tc>
          <w:tcPr>
            <w:tcW w:w="778"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269</w:t>
            </w:r>
          </w:p>
        </w:tc>
        <w:tc>
          <w:tcPr>
            <w:tcW w:w="1126" w:type="pct"/>
            <w:tcBorders>
              <w:top w:val="nil"/>
              <w:left w:val="nil"/>
              <w:bottom w:val="nil"/>
              <w:right w:val="nil"/>
            </w:tcBorders>
            <w:shd w:val="clear" w:color="D9D9D9" w:fill="D9D9D9"/>
            <w:noWrap/>
            <w:vAlign w:val="bottom"/>
            <w:hideMark/>
          </w:tcPr>
          <w:p w:rsidR="00E91895" w:rsidRDefault="002510F5" w:rsidP="00E91895">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South</w:t>
            </w:r>
          </w:p>
        </w:tc>
        <w:tc>
          <w:tcPr>
            <w:tcW w:w="631"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20.31</w:t>
            </w:r>
          </w:p>
        </w:tc>
      </w:tr>
      <w:tr w:rsidR="002510F5" w:rsidRPr="000045CC" w:rsidTr="005C1D6D">
        <w:trPr>
          <w:trHeight w:val="288"/>
        </w:trPr>
        <w:tc>
          <w:tcPr>
            <w:tcW w:w="1354" w:type="pct"/>
            <w:tcBorders>
              <w:top w:val="nil"/>
              <w:left w:val="nil"/>
              <w:bottom w:val="nil"/>
              <w:right w:val="nil"/>
            </w:tcBorders>
            <w:shd w:val="clear" w:color="auto" w:fill="auto"/>
            <w:noWrap/>
            <w:vAlign w:val="bottom"/>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Waco, TX</w:t>
            </w:r>
          </w:p>
        </w:tc>
        <w:tc>
          <w:tcPr>
            <w:tcW w:w="505" w:type="pct"/>
            <w:tcBorders>
              <w:top w:val="nil"/>
              <w:left w:val="nil"/>
              <w:bottom w:val="nil"/>
              <w:right w:val="nil"/>
            </w:tcBorders>
            <w:shd w:val="clear" w:color="auto" w:fill="auto"/>
            <w:noWrap/>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31.51</w:t>
            </w:r>
          </w:p>
        </w:tc>
        <w:tc>
          <w:tcPr>
            <w:tcW w:w="606"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97.2</w:t>
            </w:r>
          </w:p>
        </w:tc>
        <w:tc>
          <w:tcPr>
            <w:tcW w:w="778"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185</w:t>
            </w:r>
          </w:p>
        </w:tc>
        <w:tc>
          <w:tcPr>
            <w:tcW w:w="1126" w:type="pct"/>
            <w:tcBorders>
              <w:top w:val="nil"/>
              <w:left w:val="nil"/>
              <w:bottom w:val="nil"/>
              <w:right w:val="nil"/>
            </w:tcBorders>
            <w:shd w:val="clear" w:color="auto" w:fill="auto"/>
            <w:noWrap/>
            <w:vAlign w:val="bottom"/>
            <w:hideMark/>
          </w:tcPr>
          <w:p w:rsidR="00E91895" w:rsidRDefault="002510F5" w:rsidP="00E91895">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South</w:t>
            </w:r>
          </w:p>
        </w:tc>
        <w:tc>
          <w:tcPr>
            <w:tcW w:w="631"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19.44</w:t>
            </w:r>
          </w:p>
        </w:tc>
      </w:tr>
      <w:tr w:rsidR="002510F5" w:rsidRPr="000045CC" w:rsidTr="005C1D6D">
        <w:trPr>
          <w:trHeight w:val="288"/>
        </w:trPr>
        <w:tc>
          <w:tcPr>
            <w:tcW w:w="1354" w:type="pct"/>
            <w:tcBorders>
              <w:top w:val="nil"/>
              <w:left w:val="nil"/>
              <w:bottom w:val="nil"/>
              <w:right w:val="nil"/>
            </w:tcBorders>
            <w:shd w:val="clear" w:color="D9D9D9" w:fill="D9D9D9"/>
            <w:noWrap/>
            <w:vAlign w:val="bottom"/>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 xml:space="preserve">Dallas, TX </w:t>
            </w:r>
          </w:p>
        </w:tc>
        <w:tc>
          <w:tcPr>
            <w:tcW w:w="505" w:type="pct"/>
            <w:tcBorders>
              <w:top w:val="nil"/>
              <w:left w:val="nil"/>
              <w:bottom w:val="nil"/>
              <w:right w:val="nil"/>
            </w:tcBorders>
            <w:shd w:val="clear" w:color="D9D9D9" w:fill="D9D9D9"/>
            <w:noWrap/>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33.04</w:t>
            </w:r>
          </w:p>
        </w:tc>
        <w:tc>
          <w:tcPr>
            <w:tcW w:w="606"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96.83</w:t>
            </w:r>
          </w:p>
        </w:tc>
        <w:tc>
          <w:tcPr>
            <w:tcW w:w="778"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207</w:t>
            </w:r>
          </w:p>
        </w:tc>
        <w:tc>
          <w:tcPr>
            <w:tcW w:w="1126" w:type="pct"/>
            <w:tcBorders>
              <w:top w:val="nil"/>
              <w:left w:val="nil"/>
              <w:bottom w:val="nil"/>
              <w:right w:val="nil"/>
            </w:tcBorders>
            <w:shd w:val="clear" w:color="D9D9D9" w:fill="D9D9D9"/>
            <w:noWrap/>
            <w:vAlign w:val="bottom"/>
            <w:hideMark/>
          </w:tcPr>
          <w:p w:rsidR="00E91895" w:rsidRDefault="002510F5" w:rsidP="00E91895">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South</w:t>
            </w:r>
          </w:p>
        </w:tc>
        <w:tc>
          <w:tcPr>
            <w:tcW w:w="631"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19.29</w:t>
            </w:r>
          </w:p>
        </w:tc>
      </w:tr>
      <w:tr w:rsidR="002510F5" w:rsidRPr="000045CC" w:rsidTr="005C1D6D">
        <w:trPr>
          <w:trHeight w:val="288"/>
        </w:trPr>
        <w:tc>
          <w:tcPr>
            <w:tcW w:w="1354" w:type="pct"/>
            <w:tcBorders>
              <w:top w:val="nil"/>
              <w:left w:val="nil"/>
              <w:bottom w:val="nil"/>
              <w:right w:val="nil"/>
            </w:tcBorders>
            <w:shd w:val="clear" w:color="auto" w:fill="auto"/>
            <w:noWrap/>
            <w:vAlign w:val="bottom"/>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 xml:space="preserve">Scottsdale, AZ </w:t>
            </w:r>
          </w:p>
        </w:tc>
        <w:tc>
          <w:tcPr>
            <w:tcW w:w="505" w:type="pct"/>
            <w:tcBorders>
              <w:top w:val="nil"/>
              <w:left w:val="nil"/>
              <w:bottom w:val="nil"/>
              <w:right w:val="nil"/>
            </w:tcBorders>
            <w:shd w:val="clear" w:color="auto" w:fill="auto"/>
            <w:noWrap/>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33.49</w:t>
            </w:r>
          </w:p>
        </w:tc>
        <w:tc>
          <w:tcPr>
            <w:tcW w:w="606"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111.92</w:t>
            </w:r>
          </w:p>
        </w:tc>
        <w:tc>
          <w:tcPr>
            <w:tcW w:w="778"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377</w:t>
            </w:r>
          </w:p>
        </w:tc>
        <w:tc>
          <w:tcPr>
            <w:tcW w:w="1126" w:type="pct"/>
            <w:tcBorders>
              <w:top w:val="nil"/>
              <w:left w:val="nil"/>
              <w:bottom w:val="nil"/>
              <w:right w:val="nil"/>
            </w:tcBorders>
            <w:shd w:val="clear" w:color="auto" w:fill="auto"/>
            <w:noWrap/>
            <w:vAlign w:val="bottom"/>
            <w:hideMark/>
          </w:tcPr>
          <w:p w:rsidR="00E91895" w:rsidRDefault="002510F5" w:rsidP="00E91895">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Southwest</w:t>
            </w:r>
          </w:p>
        </w:tc>
        <w:tc>
          <w:tcPr>
            <w:tcW w:w="631"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23.98</w:t>
            </w:r>
          </w:p>
        </w:tc>
      </w:tr>
      <w:tr w:rsidR="002510F5" w:rsidRPr="000045CC" w:rsidTr="005C1D6D">
        <w:trPr>
          <w:trHeight w:val="288"/>
        </w:trPr>
        <w:tc>
          <w:tcPr>
            <w:tcW w:w="1354" w:type="pct"/>
            <w:tcBorders>
              <w:top w:val="nil"/>
              <w:left w:val="nil"/>
              <w:bottom w:val="nil"/>
              <w:right w:val="nil"/>
            </w:tcBorders>
            <w:shd w:val="clear" w:color="D9D9D9" w:fill="D9D9D9"/>
            <w:noWrap/>
            <w:vAlign w:val="bottom"/>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Orange, CA</w:t>
            </w:r>
          </w:p>
        </w:tc>
        <w:tc>
          <w:tcPr>
            <w:tcW w:w="505" w:type="pct"/>
            <w:tcBorders>
              <w:top w:val="nil"/>
              <w:left w:val="nil"/>
              <w:bottom w:val="nil"/>
              <w:right w:val="nil"/>
            </w:tcBorders>
            <w:shd w:val="clear" w:color="D9D9D9" w:fill="D9D9D9"/>
            <w:noWrap/>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33.78</w:t>
            </w:r>
          </w:p>
        </w:tc>
        <w:tc>
          <w:tcPr>
            <w:tcW w:w="606"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117.86</w:t>
            </w:r>
          </w:p>
        </w:tc>
        <w:tc>
          <w:tcPr>
            <w:tcW w:w="778"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53</w:t>
            </w:r>
          </w:p>
        </w:tc>
        <w:tc>
          <w:tcPr>
            <w:tcW w:w="1126" w:type="pct"/>
            <w:tcBorders>
              <w:top w:val="nil"/>
              <w:left w:val="nil"/>
              <w:bottom w:val="nil"/>
              <w:right w:val="nil"/>
            </w:tcBorders>
            <w:shd w:val="clear" w:color="D9D9D9" w:fill="D9D9D9"/>
            <w:noWrap/>
            <w:vAlign w:val="bottom"/>
            <w:hideMark/>
          </w:tcPr>
          <w:p w:rsidR="00E91895" w:rsidRDefault="002510F5" w:rsidP="00E91895">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West</w:t>
            </w:r>
          </w:p>
        </w:tc>
        <w:tc>
          <w:tcPr>
            <w:tcW w:w="631"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17.93</w:t>
            </w:r>
          </w:p>
        </w:tc>
      </w:tr>
      <w:tr w:rsidR="002510F5" w:rsidRPr="000045CC" w:rsidTr="005C1D6D">
        <w:trPr>
          <w:trHeight w:val="288"/>
        </w:trPr>
        <w:tc>
          <w:tcPr>
            <w:tcW w:w="1354" w:type="pct"/>
            <w:tcBorders>
              <w:top w:val="nil"/>
              <w:left w:val="nil"/>
              <w:bottom w:val="nil"/>
              <w:right w:val="nil"/>
            </w:tcBorders>
            <w:shd w:val="clear" w:color="auto" w:fill="auto"/>
            <w:noWrap/>
            <w:vAlign w:val="bottom"/>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Atlanta, GA</w:t>
            </w:r>
          </w:p>
        </w:tc>
        <w:tc>
          <w:tcPr>
            <w:tcW w:w="505" w:type="pct"/>
            <w:tcBorders>
              <w:top w:val="nil"/>
              <w:left w:val="nil"/>
              <w:bottom w:val="nil"/>
              <w:right w:val="nil"/>
            </w:tcBorders>
            <w:shd w:val="clear" w:color="auto" w:fill="auto"/>
            <w:noWrap/>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33.97</w:t>
            </w:r>
          </w:p>
        </w:tc>
        <w:tc>
          <w:tcPr>
            <w:tcW w:w="606"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84.55</w:t>
            </w:r>
          </w:p>
        </w:tc>
        <w:tc>
          <w:tcPr>
            <w:tcW w:w="778"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366</w:t>
            </w:r>
          </w:p>
        </w:tc>
        <w:tc>
          <w:tcPr>
            <w:tcW w:w="1126" w:type="pct"/>
            <w:tcBorders>
              <w:top w:val="nil"/>
              <w:left w:val="nil"/>
              <w:bottom w:val="nil"/>
              <w:right w:val="nil"/>
            </w:tcBorders>
            <w:shd w:val="clear" w:color="auto" w:fill="auto"/>
            <w:noWrap/>
            <w:vAlign w:val="bottom"/>
            <w:hideMark/>
          </w:tcPr>
          <w:p w:rsidR="00E91895" w:rsidRDefault="002510F5" w:rsidP="00E91895">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Southeast</w:t>
            </w:r>
          </w:p>
        </w:tc>
        <w:tc>
          <w:tcPr>
            <w:tcW w:w="631"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16.83</w:t>
            </w:r>
          </w:p>
        </w:tc>
      </w:tr>
      <w:tr w:rsidR="002510F5" w:rsidRPr="000045CC" w:rsidTr="005C1D6D">
        <w:trPr>
          <w:trHeight w:val="288"/>
        </w:trPr>
        <w:tc>
          <w:tcPr>
            <w:tcW w:w="1354" w:type="pct"/>
            <w:tcBorders>
              <w:top w:val="nil"/>
              <w:left w:val="nil"/>
              <w:bottom w:val="nil"/>
              <w:right w:val="nil"/>
            </w:tcBorders>
            <w:shd w:val="clear" w:color="D9D9D9" w:fill="D9D9D9"/>
            <w:noWrap/>
            <w:vAlign w:val="bottom"/>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Santa Barbara, CA</w:t>
            </w:r>
          </w:p>
        </w:tc>
        <w:tc>
          <w:tcPr>
            <w:tcW w:w="505" w:type="pct"/>
            <w:tcBorders>
              <w:top w:val="nil"/>
              <w:left w:val="nil"/>
              <w:bottom w:val="nil"/>
              <w:right w:val="nil"/>
            </w:tcBorders>
            <w:shd w:val="clear" w:color="D9D9D9" w:fill="D9D9D9"/>
            <w:noWrap/>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34.44</w:t>
            </w:r>
          </w:p>
        </w:tc>
        <w:tc>
          <w:tcPr>
            <w:tcW w:w="606"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119.76</w:t>
            </w:r>
          </w:p>
        </w:tc>
        <w:tc>
          <w:tcPr>
            <w:tcW w:w="778"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57</w:t>
            </w:r>
          </w:p>
        </w:tc>
        <w:tc>
          <w:tcPr>
            <w:tcW w:w="1126" w:type="pct"/>
            <w:tcBorders>
              <w:top w:val="nil"/>
              <w:left w:val="nil"/>
              <w:bottom w:val="nil"/>
              <w:right w:val="nil"/>
            </w:tcBorders>
            <w:shd w:val="clear" w:color="D9D9D9" w:fill="D9D9D9"/>
            <w:noWrap/>
            <w:vAlign w:val="bottom"/>
            <w:hideMark/>
          </w:tcPr>
          <w:p w:rsidR="00E91895" w:rsidRDefault="002510F5" w:rsidP="00E91895">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West</w:t>
            </w:r>
          </w:p>
        </w:tc>
        <w:tc>
          <w:tcPr>
            <w:tcW w:w="631"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14.86</w:t>
            </w:r>
          </w:p>
        </w:tc>
      </w:tr>
      <w:tr w:rsidR="002510F5" w:rsidRPr="000045CC" w:rsidTr="005C1D6D">
        <w:trPr>
          <w:trHeight w:val="288"/>
        </w:trPr>
        <w:tc>
          <w:tcPr>
            <w:tcW w:w="1354" w:type="pct"/>
            <w:tcBorders>
              <w:top w:val="nil"/>
              <w:left w:val="nil"/>
              <w:bottom w:val="nil"/>
              <w:right w:val="nil"/>
            </w:tcBorders>
            <w:shd w:val="clear" w:color="auto" w:fill="auto"/>
            <w:noWrap/>
            <w:vAlign w:val="bottom"/>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Huntsville, AL</w:t>
            </w:r>
          </w:p>
        </w:tc>
        <w:tc>
          <w:tcPr>
            <w:tcW w:w="505" w:type="pct"/>
            <w:tcBorders>
              <w:top w:val="nil"/>
              <w:left w:val="nil"/>
              <w:bottom w:val="nil"/>
              <w:right w:val="nil"/>
            </w:tcBorders>
            <w:shd w:val="clear" w:color="auto" w:fill="auto"/>
            <w:noWrap/>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34.73</w:t>
            </w:r>
          </w:p>
        </w:tc>
        <w:tc>
          <w:tcPr>
            <w:tcW w:w="606"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86.59</w:t>
            </w:r>
          </w:p>
        </w:tc>
        <w:tc>
          <w:tcPr>
            <w:tcW w:w="778"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191</w:t>
            </w:r>
          </w:p>
        </w:tc>
        <w:tc>
          <w:tcPr>
            <w:tcW w:w="1126" w:type="pct"/>
            <w:tcBorders>
              <w:top w:val="nil"/>
              <w:left w:val="nil"/>
              <w:bottom w:val="nil"/>
              <w:right w:val="nil"/>
            </w:tcBorders>
            <w:shd w:val="clear" w:color="auto" w:fill="auto"/>
            <w:noWrap/>
            <w:vAlign w:val="bottom"/>
            <w:hideMark/>
          </w:tcPr>
          <w:p w:rsidR="00E91895" w:rsidRDefault="002510F5" w:rsidP="00E91895">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Southeast</w:t>
            </w:r>
          </w:p>
        </w:tc>
        <w:tc>
          <w:tcPr>
            <w:tcW w:w="631"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16.26</w:t>
            </w:r>
          </w:p>
        </w:tc>
      </w:tr>
      <w:tr w:rsidR="002510F5" w:rsidRPr="000045CC" w:rsidTr="005C1D6D">
        <w:trPr>
          <w:trHeight w:val="288"/>
        </w:trPr>
        <w:tc>
          <w:tcPr>
            <w:tcW w:w="1354" w:type="pct"/>
            <w:tcBorders>
              <w:top w:val="nil"/>
              <w:left w:val="nil"/>
              <w:bottom w:val="nil"/>
              <w:right w:val="nil"/>
            </w:tcBorders>
            <w:shd w:val="clear" w:color="D9D9D9" w:fill="D9D9D9"/>
            <w:noWrap/>
            <w:vAlign w:val="bottom"/>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Little Rock, AR</w:t>
            </w:r>
          </w:p>
        </w:tc>
        <w:tc>
          <w:tcPr>
            <w:tcW w:w="505" w:type="pct"/>
            <w:tcBorders>
              <w:top w:val="nil"/>
              <w:left w:val="nil"/>
              <w:bottom w:val="nil"/>
              <w:right w:val="nil"/>
            </w:tcBorders>
            <w:shd w:val="clear" w:color="D9D9D9" w:fill="D9D9D9"/>
            <w:noWrap/>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34.75</w:t>
            </w:r>
          </w:p>
        </w:tc>
        <w:tc>
          <w:tcPr>
            <w:tcW w:w="606"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92.39</w:t>
            </w:r>
          </w:p>
        </w:tc>
        <w:tc>
          <w:tcPr>
            <w:tcW w:w="778"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115</w:t>
            </w:r>
          </w:p>
        </w:tc>
        <w:tc>
          <w:tcPr>
            <w:tcW w:w="1126" w:type="pct"/>
            <w:tcBorders>
              <w:top w:val="nil"/>
              <w:left w:val="nil"/>
              <w:bottom w:val="nil"/>
              <w:right w:val="nil"/>
            </w:tcBorders>
            <w:shd w:val="clear" w:color="D9D9D9" w:fill="D9D9D9"/>
            <w:noWrap/>
            <w:vAlign w:val="bottom"/>
            <w:hideMark/>
          </w:tcPr>
          <w:p w:rsidR="00E91895" w:rsidRDefault="002510F5" w:rsidP="00E91895">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South</w:t>
            </w:r>
          </w:p>
        </w:tc>
        <w:tc>
          <w:tcPr>
            <w:tcW w:w="631"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17.28</w:t>
            </w:r>
          </w:p>
        </w:tc>
      </w:tr>
      <w:tr w:rsidR="002510F5" w:rsidRPr="000045CC" w:rsidTr="005C1D6D">
        <w:trPr>
          <w:trHeight w:val="288"/>
        </w:trPr>
        <w:tc>
          <w:tcPr>
            <w:tcW w:w="1354" w:type="pct"/>
            <w:tcBorders>
              <w:top w:val="nil"/>
              <w:left w:val="nil"/>
              <w:bottom w:val="nil"/>
              <w:right w:val="nil"/>
            </w:tcBorders>
            <w:shd w:val="clear" w:color="auto" w:fill="auto"/>
            <w:noWrap/>
            <w:vAlign w:val="bottom"/>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Charlotte, NC</w:t>
            </w:r>
          </w:p>
        </w:tc>
        <w:tc>
          <w:tcPr>
            <w:tcW w:w="505" w:type="pct"/>
            <w:tcBorders>
              <w:top w:val="nil"/>
              <w:left w:val="nil"/>
              <w:bottom w:val="nil"/>
              <w:right w:val="nil"/>
            </w:tcBorders>
            <w:shd w:val="clear" w:color="auto" w:fill="auto"/>
            <w:noWrap/>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35.3</w:t>
            </w:r>
          </w:p>
        </w:tc>
        <w:tc>
          <w:tcPr>
            <w:tcW w:w="606"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80.75</w:t>
            </w:r>
          </w:p>
        </w:tc>
        <w:tc>
          <w:tcPr>
            <w:tcW w:w="778"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229</w:t>
            </w:r>
          </w:p>
        </w:tc>
        <w:tc>
          <w:tcPr>
            <w:tcW w:w="1126" w:type="pct"/>
            <w:tcBorders>
              <w:top w:val="nil"/>
              <w:left w:val="nil"/>
              <w:bottom w:val="nil"/>
              <w:right w:val="nil"/>
            </w:tcBorders>
            <w:shd w:val="clear" w:color="auto" w:fill="auto"/>
            <w:noWrap/>
            <w:vAlign w:val="bottom"/>
            <w:hideMark/>
          </w:tcPr>
          <w:p w:rsidR="00E91895" w:rsidRDefault="002510F5" w:rsidP="00E91895">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Southeast</w:t>
            </w:r>
          </w:p>
        </w:tc>
        <w:tc>
          <w:tcPr>
            <w:tcW w:w="631"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16.02</w:t>
            </w:r>
          </w:p>
        </w:tc>
      </w:tr>
      <w:tr w:rsidR="002510F5" w:rsidRPr="000045CC" w:rsidTr="005C1D6D">
        <w:trPr>
          <w:trHeight w:val="288"/>
        </w:trPr>
        <w:tc>
          <w:tcPr>
            <w:tcW w:w="1354" w:type="pct"/>
            <w:tcBorders>
              <w:top w:val="nil"/>
              <w:left w:val="nil"/>
              <w:bottom w:val="nil"/>
              <w:right w:val="nil"/>
            </w:tcBorders>
            <w:shd w:val="clear" w:color="D9D9D9" w:fill="D9D9D9"/>
            <w:noWrap/>
            <w:vAlign w:val="bottom"/>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Fort Smith, AR</w:t>
            </w:r>
          </w:p>
        </w:tc>
        <w:tc>
          <w:tcPr>
            <w:tcW w:w="505" w:type="pct"/>
            <w:tcBorders>
              <w:top w:val="nil"/>
              <w:left w:val="nil"/>
              <w:bottom w:val="nil"/>
              <w:right w:val="nil"/>
            </w:tcBorders>
            <w:shd w:val="clear" w:color="D9D9D9" w:fill="D9D9D9"/>
            <w:noWrap/>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35.35</w:t>
            </w:r>
          </w:p>
        </w:tc>
        <w:tc>
          <w:tcPr>
            <w:tcW w:w="606"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94.39</w:t>
            </w:r>
          </w:p>
        </w:tc>
        <w:tc>
          <w:tcPr>
            <w:tcW w:w="778"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186</w:t>
            </w:r>
          </w:p>
        </w:tc>
        <w:tc>
          <w:tcPr>
            <w:tcW w:w="1126" w:type="pct"/>
            <w:tcBorders>
              <w:top w:val="nil"/>
              <w:left w:val="nil"/>
              <w:bottom w:val="nil"/>
              <w:right w:val="nil"/>
            </w:tcBorders>
            <w:shd w:val="clear" w:color="D9D9D9" w:fill="D9D9D9"/>
            <w:noWrap/>
            <w:vAlign w:val="bottom"/>
            <w:hideMark/>
          </w:tcPr>
          <w:p w:rsidR="00E91895" w:rsidRDefault="002510F5" w:rsidP="00E91895">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South</w:t>
            </w:r>
          </w:p>
        </w:tc>
        <w:tc>
          <w:tcPr>
            <w:tcW w:w="631"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16.49</w:t>
            </w:r>
          </w:p>
        </w:tc>
      </w:tr>
      <w:tr w:rsidR="002510F5" w:rsidRPr="000045CC" w:rsidTr="005C1D6D">
        <w:trPr>
          <w:trHeight w:val="288"/>
        </w:trPr>
        <w:tc>
          <w:tcPr>
            <w:tcW w:w="1354" w:type="pct"/>
            <w:tcBorders>
              <w:top w:val="nil"/>
              <w:left w:val="nil"/>
              <w:bottom w:val="nil"/>
              <w:right w:val="nil"/>
            </w:tcBorders>
            <w:shd w:val="clear" w:color="auto" w:fill="auto"/>
            <w:noWrap/>
            <w:vAlign w:val="bottom"/>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Oklahoma City, OK</w:t>
            </w:r>
          </w:p>
        </w:tc>
        <w:tc>
          <w:tcPr>
            <w:tcW w:w="505" w:type="pct"/>
            <w:tcBorders>
              <w:top w:val="nil"/>
              <w:left w:val="nil"/>
              <w:bottom w:val="nil"/>
              <w:right w:val="nil"/>
            </w:tcBorders>
            <w:shd w:val="clear" w:color="auto" w:fill="auto"/>
            <w:noWrap/>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35.61</w:t>
            </w:r>
          </w:p>
        </w:tc>
        <w:tc>
          <w:tcPr>
            <w:tcW w:w="606"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97.6</w:t>
            </w:r>
          </w:p>
        </w:tc>
        <w:tc>
          <w:tcPr>
            <w:tcW w:w="778"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340</w:t>
            </w:r>
          </w:p>
        </w:tc>
        <w:tc>
          <w:tcPr>
            <w:tcW w:w="1126" w:type="pct"/>
            <w:tcBorders>
              <w:top w:val="nil"/>
              <w:left w:val="nil"/>
              <w:bottom w:val="nil"/>
              <w:right w:val="nil"/>
            </w:tcBorders>
            <w:shd w:val="clear" w:color="auto" w:fill="auto"/>
            <w:noWrap/>
            <w:vAlign w:val="bottom"/>
            <w:hideMark/>
          </w:tcPr>
          <w:p w:rsidR="00E91895" w:rsidRDefault="002510F5" w:rsidP="00E91895">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South</w:t>
            </w:r>
          </w:p>
        </w:tc>
        <w:tc>
          <w:tcPr>
            <w:tcW w:w="631"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15.90</w:t>
            </w:r>
          </w:p>
        </w:tc>
      </w:tr>
      <w:tr w:rsidR="002510F5" w:rsidRPr="000045CC" w:rsidTr="005C1D6D">
        <w:trPr>
          <w:trHeight w:val="288"/>
        </w:trPr>
        <w:tc>
          <w:tcPr>
            <w:tcW w:w="1354" w:type="pct"/>
            <w:tcBorders>
              <w:top w:val="nil"/>
              <w:left w:val="nil"/>
              <w:bottom w:val="single" w:sz="4" w:space="0" w:color="000000"/>
              <w:right w:val="nil"/>
            </w:tcBorders>
            <w:shd w:val="clear" w:color="D9D9D9" w:fill="D9D9D9"/>
            <w:noWrap/>
            <w:vAlign w:val="bottom"/>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Los Alamos, NM</w:t>
            </w:r>
          </w:p>
        </w:tc>
        <w:tc>
          <w:tcPr>
            <w:tcW w:w="505" w:type="pct"/>
            <w:tcBorders>
              <w:top w:val="nil"/>
              <w:left w:val="nil"/>
              <w:bottom w:val="single" w:sz="4" w:space="0" w:color="000000"/>
              <w:right w:val="nil"/>
            </w:tcBorders>
            <w:shd w:val="clear" w:color="D9D9D9" w:fill="D9D9D9"/>
            <w:noWrap/>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35.88</w:t>
            </w:r>
          </w:p>
        </w:tc>
        <w:tc>
          <w:tcPr>
            <w:tcW w:w="606" w:type="pct"/>
            <w:tcBorders>
              <w:top w:val="nil"/>
              <w:left w:val="nil"/>
              <w:bottom w:val="single" w:sz="4" w:space="0" w:color="000000"/>
              <w:right w:val="nil"/>
            </w:tcBorders>
            <w:shd w:val="clear" w:color="D9D9D9" w:fill="D9D9D9"/>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106.32</w:t>
            </w:r>
          </w:p>
        </w:tc>
        <w:tc>
          <w:tcPr>
            <w:tcW w:w="778" w:type="pct"/>
            <w:tcBorders>
              <w:top w:val="nil"/>
              <w:left w:val="nil"/>
              <w:bottom w:val="single" w:sz="4" w:space="0" w:color="000000"/>
              <w:right w:val="nil"/>
            </w:tcBorders>
            <w:shd w:val="clear" w:color="D9D9D9" w:fill="D9D9D9"/>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2227</w:t>
            </w:r>
          </w:p>
        </w:tc>
        <w:tc>
          <w:tcPr>
            <w:tcW w:w="1126" w:type="pct"/>
            <w:tcBorders>
              <w:top w:val="nil"/>
              <w:left w:val="nil"/>
              <w:bottom w:val="single" w:sz="4" w:space="0" w:color="000000"/>
              <w:right w:val="nil"/>
            </w:tcBorders>
            <w:shd w:val="clear" w:color="D9D9D9" w:fill="D9D9D9"/>
            <w:noWrap/>
            <w:vAlign w:val="bottom"/>
            <w:hideMark/>
          </w:tcPr>
          <w:p w:rsidR="00E91895" w:rsidRDefault="002510F5" w:rsidP="00E91895">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Southwest</w:t>
            </w:r>
          </w:p>
        </w:tc>
        <w:tc>
          <w:tcPr>
            <w:tcW w:w="631" w:type="pct"/>
            <w:tcBorders>
              <w:top w:val="nil"/>
              <w:left w:val="nil"/>
              <w:bottom w:val="single" w:sz="4" w:space="0" w:color="000000"/>
              <w:right w:val="nil"/>
            </w:tcBorders>
            <w:shd w:val="clear" w:color="D9D9D9" w:fill="D9D9D9"/>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11.80</w:t>
            </w:r>
          </w:p>
        </w:tc>
      </w:tr>
      <w:tr w:rsidR="002510F5" w:rsidRPr="000045CC" w:rsidTr="005C1D6D">
        <w:trPr>
          <w:trHeight w:val="288"/>
        </w:trPr>
        <w:tc>
          <w:tcPr>
            <w:tcW w:w="1354" w:type="pct"/>
            <w:tcBorders>
              <w:top w:val="nil"/>
              <w:left w:val="nil"/>
              <w:bottom w:val="nil"/>
              <w:right w:val="nil"/>
            </w:tcBorders>
            <w:shd w:val="clear" w:color="auto" w:fill="auto"/>
            <w:noWrap/>
            <w:vAlign w:val="bottom"/>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 xml:space="preserve">Knoxville, TN </w:t>
            </w:r>
          </w:p>
        </w:tc>
        <w:tc>
          <w:tcPr>
            <w:tcW w:w="505" w:type="pct"/>
            <w:tcBorders>
              <w:top w:val="nil"/>
              <w:left w:val="nil"/>
              <w:bottom w:val="nil"/>
              <w:right w:val="nil"/>
            </w:tcBorders>
            <w:shd w:val="clear" w:color="auto" w:fill="auto"/>
            <w:noWrap/>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35.95</w:t>
            </w:r>
          </w:p>
        </w:tc>
        <w:tc>
          <w:tcPr>
            <w:tcW w:w="606"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84.01</w:t>
            </w:r>
          </w:p>
        </w:tc>
        <w:tc>
          <w:tcPr>
            <w:tcW w:w="778"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305</w:t>
            </w:r>
          </w:p>
        </w:tc>
        <w:tc>
          <w:tcPr>
            <w:tcW w:w="1126" w:type="pct"/>
            <w:tcBorders>
              <w:top w:val="nil"/>
              <w:left w:val="nil"/>
              <w:bottom w:val="nil"/>
              <w:right w:val="nil"/>
            </w:tcBorders>
            <w:shd w:val="clear" w:color="auto" w:fill="auto"/>
            <w:noWrap/>
            <w:vAlign w:val="bottom"/>
            <w:hideMark/>
          </w:tcPr>
          <w:p w:rsidR="00E91895" w:rsidRDefault="002510F5" w:rsidP="00E91895">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Central</w:t>
            </w:r>
          </w:p>
        </w:tc>
        <w:tc>
          <w:tcPr>
            <w:tcW w:w="631"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15.01</w:t>
            </w:r>
          </w:p>
        </w:tc>
      </w:tr>
      <w:tr w:rsidR="002510F5" w:rsidRPr="000045CC" w:rsidTr="005C1D6D">
        <w:trPr>
          <w:trHeight w:val="288"/>
        </w:trPr>
        <w:tc>
          <w:tcPr>
            <w:tcW w:w="1354" w:type="pct"/>
            <w:tcBorders>
              <w:top w:val="nil"/>
              <w:left w:val="nil"/>
              <w:bottom w:val="nil"/>
              <w:right w:val="nil"/>
            </w:tcBorders>
            <w:shd w:val="clear" w:color="D9D9D9" w:fill="D9D9D9"/>
            <w:noWrap/>
            <w:vAlign w:val="bottom"/>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Tulsa 1, OK</w:t>
            </w:r>
          </w:p>
        </w:tc>
        <w:tc>
          <w:tcPr>
            <w:tcW w:w="505" w:type="pct"/>
            <w:tcBorders>
              <w:top w:val="nil"/>
              <w:left w:val="nil"/>
              <w:bottom w:val="nil"/>
              <w:right w:val="nil"/>
            </w:tcBorders>
            <w:shd w:val="clear" w:color="D9D9D9" w:fill="D9D9D9"/>
            <w:noWrap/>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36.03</w:t>
            </w:r>
          </w:p>
        </w:tc>
        <w:tc>
          <w:tcPr>
            <w:tcW w:w="606"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95.87</w:t>
            </w:r>
          </w:p>
        </w:tc>
        <w:tc>
          <w:tcPr>
            <w:tcW w:w="778"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207</w:t>
            </w:r>
          </w:p>
        </w:tc>
        <w:tc>
          <w:tcPr>
            <w:tcW w:w="1126" w:type="pct"/>
            <w:tcBorders>
              <w:top w:val="nil"/>
              <w:left w:val="nil"/>
              <w:bottom w:val="nil"/>
              <w:right w:val="nil"/>
            </w:tcBorders>
            <w:shd w:val="clear" w:color="D9D9D9" w:fill="D9D9D9"/>
            <w:noWrap/>
            <w:vAlign w:val="bottom"/>
            <w:hideMark/>
          </w:tcPr>
          <w:p w:rsidR="00E91895" w:rsidRDefault="002510F5" w:rsidP="00E91895">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South</w:t>
            </w:r>
          </w:p>
        </w:tc>
        <w:tc>
          <w:tcPr>
            <w:tcW w:w="631"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16.17</w:t>
            </w:r>
          </w:p>
        </w:tc>
      </w:tr>
      <w:tr w:rsidR="002510F5" w:rsidRPr="000045CC" w:rsidTr="005C1D6D">
        <w:trPr>
          <w:trHeight w:val="288"/>
        </w:trPr>
        <w:tc>
          <w:tcPr>
            <w:tcW w:w="1354" w:type="pct"/>
            <w:tcBorders>
              <w:top w:val="nil"/>
              <w:left w:val="nil"/>
              <w:bottom w:val="nil"/>
              <w:right w:val="nil"/>
            </w:tcBorders>
            <w:shd w:val="clear" w:color="auto" w:fill="auto"/>
            <w:noWrap/>
            <w:vAlign w:val="bottom"/>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Durham, NC</w:t>
            </w:r>
          </w:p>
        </w:tc>
        <w:tc>
          <w:tcPr>
            <w:tcW w:w="505" w:type="pct"/>
            <w:tcBorders>
              <w:top w:val="nil"/>
              <w:left w:val="nil"/>
              <w:bottom w:val="nil"/>
              <w:right w:val="nil"/>
            </w:tcBorders>
            <w:shd w:val="clear" w:color="auto" w:fill="auto"/>
            <w:noWrap/>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36.05</w:t>
            </w:r>
          </w:p>
        </w:tc>
        <w:tc>
          <w:tcPr>
            <w:tcW w:w="606"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78.9</w:t>
            </w:r>
          </w:p>
        </w:tc>
        <w:tc>
          <w:tcPr>
            <w:tcW w:w="778"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110</w:t>
            </w:r>
          </w:p>
        </w:tc>
        <w:tc>
          <w:tcPr>
            <w:tcW w:w="1126" w:type="pct"/>
            <w:tcBorders>
              <w:top w:val="nil"/>
              <w:left w:val="nil"/>
              <w:bottom w:val="nil"/>
              <w:right w:val="nil"/>
            </w:tcBorders>
            <w:shd w:val="clear" w:color="auto" w:fill="auto"/>
            <w:noWrap/>
            <w:vAlign w:val="bottom"/>
            <w:hideMark/>
          </w:tcPr>
          <w:p w:rsidR="00E91895" w:rsidRDefault="002510F5" w:rsidP="00E91895">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Southeast</w:t>
            </w:r>
          </w:p>
        </w:tc>
        <w:tc>
          <w:tcPr>
            <w:tcW w:w="631"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15.71</w:t>
            </w:r>
          </w:p>
        </w:tc>
      </w:tr>
      <w:tr w:rsidR="002510F5" w:rsidRPr="000045CC" w:rsidTr="005C1D6D">
        <w:trPr>
          <w:trHeight w:val="288"/>
        </w:trPr>
        <w:tc>
          <w:tcPr>
            <w:tcW w:w="1354" w:type="pct"/>
            <w:tcBorders>
              <w:top w:val="nil"/>
              <w:left w:val="nil"/>
              <w:bottom w:val="nil"/>
              <w:right w:val="nil"/>
            </w:tcBorders>
            <w:shd w:val="clear" w:color="D9D9D9" w:fill="D9D9D9"/>
            <w:noWrap/>
            <w:vAlign w:val="bottom"/>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Las Vegas, NV</w:t>
            </w:r>
          </w:p>
        </w:tc>
        <w:tc>
          <w:tcPr>
            <w:tcW w:w="505" w:type="pct"/>
            <w:tcBorders>
              <w:top w:val="nil"/>
              <w:left w:val="nil"/>
              <w:bottom w:val="nil"/>
              <w:right w:val="nil"/>
            </w:tcBorders>
            <w:shd w:val="clear" w:color="D9D9D9" w:fill="D9D9D9"/>
            <w:noWrap/>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36.17</w:t>
            </w:r>
          </w:p>
        </w:tc>
        <w:tc>
          <w:tcPr>
            <w:tcW w:w="606"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115.15</w:t>
            </w:r>
          </w:p>
        </w:tc>
        <w:tc>
          <w:tcPr>
            <w:tcW w:w="778"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620</w:t>
            </w:r>
          </w:p>
        </w:tc>
        <w:tc>
          <w:tcPr>
            <w:tcW w:w="1126" w:type="pct"/>
            <w:tcBorders>
              <w:top w:val="nil"/>
              <w:left w:val="nil"/>
              <w:bottom w:val="nil"/>
              <w:right w:val="nil"/>
            </w:tcBorders>
            <w:shd w:val="clear" w:color="D9D9D9" w:fill="D9D9D9"/>
            <w:noWrap/>
            <w:vAlign w:val="bottom"/>
            <w:hideMark/>
          </w:tcPr>
          <w:p w:rsidR="00E91895" w:rsidRDefault="002510F5" w:rsidP="00E91895">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West</w:t>
            </w:r>
          </w:p>
        </w:tc>
        <w:tc>
          <w:tcPr>
            <w:tcW w:w="631"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20.93</w:t>
            </w:r>
          </w:p>
        </w:tc>
      </w:tr>
      <w:tr w:rsidR="002510F5" w:rsidRPr="000045CC" w:rsidTr="005C1D6D">
        <w:trPr>
          <w:trHeight w:val="288"/>
        </w:trPr>
        <w:tc>
          <w:tcPr>
            <w:tcW w:w="1354" w:type="pct"/>
            <w:tcBorders>
              <w:top w:val="nil"/>
              <w:left w:val="nil"/>
              <w:bottom w:val="nil"/>
              <w:right w:val="nil"/>
            </w:tcBorders>
            <w:shd w:val="clear" w:color="auto" w:fill="auto"/>
            <w:noWrap/>
            <w:vAlign w:val="bottom"/>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San Jose 2, CA</w:t>
            </w:r>
          </w:p>
        </w:tc>
        <w:tc>
          <w:tcPr>
            <w:tcW w:w="505" w:type="pct"/>
            <w:tcBorders>
              <w:top w:val="nil"/>
              <w:left w:val="nil"/>
              <w:bottom w:val="nil"/>
              <w:right w:val="nil"/>
            </w:tcBorders>
            <w:shd w:val="clear" w:color="auto" w:fill="auto"/>
            <w:noWrap/>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37.31</w:t>
            </w:r>
          </w:p>
        </w:tc>
        <w:tc>
          <w:tcPr>
            <w:tcW w:w="606"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121.97</w:t>
            </w:r>
          </w:p>
        </w:tc>
        <w:tc>
          <w:tcPr>
            <w:tcW w:w="778"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47</w:t>
            </w:r>
          </w:p>
        </w:tc>
        <w:tc>
          <w:tcPr>
            <w:tcW w:w="1126" w:type="pct"/>
            <w:tcBorders>
              <w:top w:val="nil"/>
              <w:left w:val="nil"/>
              <w:bottom w:val="nil"/>
              <w:right w:val="nil"/>
            </w:tcBorders>
            <w:shd w:val="clear" w:color="auto" w:fill="auto"/>
            <w:noWrap/>
            <w:vAlign w:val="bottom"/>
            <w:hideMark/>
          </w:tcPr>
          <w:p w:rsidR="00E91895" w:rsidRDefault="002510F5" w:rsidP="00E91895">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West</w:t>
            </w:r>
          </w:p>
        </w:tc>
        <w:tc>
          <w:tcPr>
            <w:tcW w:w="631"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15.69</w:t>
            </w:r>
          </w:p>
        </w:tc>
      </w:tr>
      <w:tr w:rsidR="002510F5" w:rsidRPr="000045CC" w:rsidTr="005C1D6D">
        <w:trPr>
          <w:trHeight w:val="288"/>
        </w:trPr>
        <w:tc>
          <w:tcPr>
            <w:tcW w:w="1354" w:type="pct"/>
            <w:tcBorders>
              <w:top w:val="nil"/>
              <w:left w:val="nil"/>
              <w:bottom w:val="nil"/>
              <w:right w:val="nil"/>
            </w:tcBorders>
            <w:shd w:val="clear" w:color="D9D9D9" w:fill="D9D9D9"/>
            <w:noWrap/>
            <w:vAlign w:val="bottom"/>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San Jose 2, CA</w:t>
            </w:r>
          </w:p>
        </w:tc>
        <w:tc>
          <w:tcPr>
            <w:tcW w:w="505" w:type="pct"/>
            <w:tcBorders>
              <w:top w:val="nil"/>
              <w:left w:val="nil"/>
              <w:bottom w:val="nil"/>
              <w:right w:val="nil"/>
            </w:tcBorders>
            <w:shd w:val="clear" w:color="D9D9D9" w:fill="D9D9D9"/>
            <w:noWrap/>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37.33</w:t>
            </w:r>
          </w:p>
        </w:tc>
        <w:tc>
          <w:tcPr>
            <w:tcW w:w="606"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121.94</w:t>
            </w:r>
          </w:p>
        </w:tc>
        <w:tc>
          <w:tcPr>
            <w:tcW w:w="778"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35</w:t>
            </w:r>
          </w:p>
        </w:tc>
        <w:tc>
          <w:tcPr>
            <w:tcW w:w="1126" w:type="pct"/>
            <w:tcBorders>
              <w:top w:val="nil"/>
              <w:left w:val="nil"/>
              <w:bottom w:val="nil"/>
              <w:right w:val="nil"/>
            </w:tcBorders>
            <w:shd w:val="clear" w:color="D9D9D9" w:fill="D9D9D9"/>
            <w:noWrap/>
            <w:vAlign w:val="bottom"/>
            <w:hideMark/>
          </w:tcPr>
          <w:p w:rsidR="00E91895" w:rsidRDefault="002510F5" w:rsidP="00E91895">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West</w:t>
            </w:r>
          </w:p>
        </w:tc>
        <w:tc>
          <w:tcPr>
            <w:tcW w:w="631"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15.69</w:t>
            </w:r>
          </w:p>
        </w:tc>
      </w:tr>
      <w:tr w:rsidR="002510F5" w:rsidRPr="000045CC" w:rsidTr="005C1D6D">
        <w:trPr>
          <w:trHeight w:val="288"/>
        </w:trPr>
        <w:tc>
          <w:tcPr>
            <w:tcW w:w="1354" w:type="pct"/>
            <w:tcBorders>
              <w:top w:val="nil"/>
              <w:left w:val="nil"/>
              <w:bottom w:val="nil"/>
              <w:right w:val="nil"/>
            </w:tcBorders>
            <w:shd w:val="clear" w:color="auto" w:fill="auto"/>
            <w:noWrap/>
            <w:vAlign w:val="bottom"/>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Pleasanton, CA</w:t>
            </w:r>
          </w:p>
        </w:tc>
        <w:tc>
          <w:tcPr>
            <w:tcW w:w="505" w:type="pct"/>
            <w:tcBorders>
              <w:top w:val="nil"/>
              <w:left w:val="nil"/>
              <w:bottom w:val="nil"/>
              <w:right w:val="nil"/>
            </w:tcBorders>
            <w:shd w:val="clear" w:color="auto" w:fill="auto"/>
            <w:noWrap/>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37.69</w:t>
            </w:r>
          </w:p>
        </w:tc>
        <w:tc>
          <w:tcPr>
            <w:tcW w:w="606"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121.91</w:t>
            </w:r>
          </w:p>
        </w:tc>
        <w:tc>
          <w:tcPr>
            <w:tcW w:w="778"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100</w:t>
            </w:r>
          </w:p>
        </w:tc>
        <w:tc>
          <w:tcPr>
            <w:tcW w:w="1126" w:type="pct"/>
            <w:tcBorders>
              <w:top w:val="nil"/>
              <w:left w:val="nil"/>
              <w:bottom w:val="nil"/>
              <w:right w:val="nil"/>
            </w:tcBorders>
            <w:shd w:val="clear" w:color="auto" w:fill="auto"/>
            <w:noWrap/>
            <w:vAlign w:val="bottom"/>
            <w:hideMark/>
          </w:tcPr>
          <w:p w:rsidR="00E91895" w:rsidRDefault="002510F5" w:rsidP="00E91895">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West</w:t>
            </w:r>
          </w:p>
        </w:tc>
        <w:tc>
          <w:tcPr>
            <w:tcW w:w="631"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14.18</w:t>
            </w:r>
          </w:p>
        </w:tc>
      </w:tr>
      <w:tr w:rsidR="002510F5" w:rsidRPr="000045CC" w:rsidTr="005C1D6D">
        <w:trPr>
          <w:trHeight w:val="288"/>
        </w:trPr>
        <w:tc>
          <w:tcPr>
            <w:tcW w:w="1354" w:type="pct"/>
            <w:tcBorders>
              <w:top w:val="nil"/>
              <w:left w:val="nil"/>
              <w:bottom w:val="nil"/>
              <w:right w:val="nil"/>
            </w:tcBorders>
            <w:shd w:val="clear" w:color="D9D9D9" w:fill="D9D9D9"/>
            <w:noWrap/>
            <w:vAlign w:val="bottom"/>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Lexington, KY</w:t>
            </w:r>
          </w:p>
        </w:tc>
        <w:tc>
          <w:tcPr>
            <w:tcW w:w="505" w:type="pct"/>
            <w:tcBorders>
              <w:top w:val="nil"/>
              <w:left w:val="nil"/>
              <w:bottom w:val="nil"/>
              <w:right w:val="nil"/>
            </w:tcBorders>
            <w:shd w:val="clear" w:color="D9D9D9" w:fill="D9D9D9"/>
            <w:noWrap/>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38.04</w:t>
            </w:r>
          </w:p>
        </w:tc>
        <w:tc>
          <w:tcPr>
            <w:tcW w:w="606"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84.5</w:t>
            </w:r>
          </w:p>
        </w:tc>
        <w:tc>
          <w:tcPr>
            <w:tcW w:w="778"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299</w:t>
            </w:r>
          </w:p>
        </w:tc>
        <w:tc>
          <w:tcPr>
            <w:tcW w:w="1126" w:type="pct"/>
            <w:tcBorders>
              <w:top w:val="nil"/>
              <w:left w:val="nil"/>
              <w:bottom w:val="nil"/>
              <w:right w:val="nil"/>
            </w:tcBorders>
            <w:shd w:val="clear" w:color="D9D9D9" w:fill="D9D9D9"/>
            <w:noWrap/>
            <w:vAlign w:val="bottom"/>
            <w:hideMark/>
          </w:tcPr>
          <w:p w:rsidR="00E91895" w:rsidRDefault="002510F5" w:rsidP="00E91895">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Central</w:t>
            </w:r>
          </w:p>
        </w:tc>
        <w:tc>
          <w:tcPr>
            <w:tcW w:w="631"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13.11</w:t>
            </w:r>
          </w:p>
        </w:tc>
      </w:tr>
      <w:tr w:rsidR="002510F5" w:rsidRPr="000045CC" w:rsidTr="005C1D6D">
        <w:trPr>
          <w:trHeight w:val="288"/>
        </w:trPr>
        <w:tc>
          <w:tcPr>
            <w:tcW w:w="1354" w:type="pct"/>
            <w:tcBorders>
              <w:top w:val="nil"/>
              <w:left w:val="nil"/>
              <w:bottom w:val="nil"/>
              <w:right w:val="nil"/>
            </w:tcBorders>
            <w:shd w:val="clear" w:color="auto" w:fill="auto"/>
            <w:noWrap/>
            <w:vAlign w:val="bottom"/>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 xml:space="preserve">Roseville, CA </w:t>
            </w:r>
          </w:p>
        </w:tc>
        <w:tc>
          <w:tcPr>
            <w:tcW w:w="505" w:type="pct"/>
            <w:tcBorders>
              <w:top w:val="nil"/>
              <w:left w:val="nil"/>
              <w:bottom w:val="nil"/>
              <w:right w:val="nil"/>
            </w:tcBorders>
            <w:shd w:val="clear" w:color="auto" w:fill="auto"/>
            <w:noWrap/>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38.76</w:t>
            </w:r>
          </w:p>
        </w:tc>
        <w:tc>
          <w:tcPr>
            <w:tcW w:w="606"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121.27</w:t>
            </w:r>
          </w:p>
        </w:tc>
        <w:tc>
          <w:tcPr>
            <w:tcW w:w="778"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57</w:t>
            </w:r>
          </w:p>
        </w:tc>
        <w:tc>
          <w:tcPr>
            <w:tcW w:w="1126" w:type="pct"/>
            <w:tcBorders>
              <w:top w:val="nil"/>
              <w:left w:val="nil"/>
              <w:bottom w:val="nil"/>
              <w:right w:val="nil"/>
            </w:tcBorders>
            <w:shd w:val="clear" w:color="auto" w:fill="auto"/>
            <w:noWrap/>
            <w:vAlign w:val="bottom"/>
            <w:hideMark/>
          </w:tcPr>
          <w:p w:rsidR="00E91895" w:rsidRDefault="002510F5" w:rsidP="00E91895">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West</w:t>
            </w:r>
          </w:p>
        </w:tc>
        <w:tc>
          <w:tcPr>
            <w:tcW w:w="631"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16.96</w:t>
            </w:r>
          </w:p>
        </w:tc>
      </w:tr>
      <w:tr w:rsidR="002510F5" w:rsidRPr="000045CC" w:rsidTr="005C1D6D">
        <w:trPr>
          <w:trHeight w:val="288"/>
        </w:trPr>
        <w:tc>
          <w:tcPr>
            <w:tcW w:w="1354" w:type="pct"/>
            <w:tcBorders>
              <w:top w:val="nil"/>
              <w:left w:val="nil"/>
              <w:bottom w:val="nil"/>
              <w:right w:val="nil"/>
            </w:tcBorders>
            <w:shd w:val="clear" w:color="D9D9D9" w:fill="D9D9D9"/>
            <w:noWrap/>
            <w:vAlign w:val="bottom"/>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Colorado Springs 2, CO</w:t>
            </w:r>
          </w:p>
        </w:tc>
        <w:tc>
          <w:tcPr>
            <w:tcW w:w="505" w:type="pct"/>
            <w:tcBorders>
              <w:top w:val="nil"/>
              <w:left w:val="nil"/>
              <w:bottom w:val="nil"/>
              <w:right w:val="nil"/>
            </w:tcBorders>
            <w:shd w:val="clear" w:color="D9D9D9" w:fill="D9D9D9"/>
            <w:noWrap/>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38.87</w:t>
            </w:r>
          </w:p>
        </w:tc>
        <w:tc>
          <w:tcPr>
            <w:tcW w:w="606"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104.82</w:t>
            </w:r>
          </w:p>
        </w:tc>
        <w:tc>
          <w:tcPr>
            <w:tcW w:w="778"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1867</w:t>
            </w:r>
          </w:p>
        </w:tc>
        <w:tc>
          <w:tcPr>
            <w:tcW w:w="1126" w:type="pct"/>
            <w:tcBorders>
              <w:top w:val="nil"/>
              <w:left w:val="nil"/>
              <w:bottom w:val="nil"/>
              <w:right w:val="nil"/>
            </w:tcBorders>
            <w:shd w:val="clear" w:color="D9D9D9" w:fill="D9D9D9"/>
            <w:noWrap/>
            <w:vAlign w:val="bottom"/>
            <w:hideMark/>
          </w:tcPr>
          <w:p w:rsidR="00E91895" w:rsidRDefault="002510F5" w:rsidP="00E91895">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Southwest</w:t>
            </w:r>
          </w:p>
        </w:tc>
        <w:tc>
          <w:tcPr>
            <w:tcW w:w="631"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9.75</w:t>
            </w:r>
          </w:p>
        </w:tc>
      </w:tr>
      <w:tr w:rsidR="002510F5" w:rsidRPr="000045CC" w:rsidTr="005C1D6D">
        <w:trPr>
          <w:trHeight w:val="288"/>
        </w:trPr>
        <w:tc>
          <w:tcPr>
            <w:tcW w:w="1354" w:type="pct"/>
            <w:tcBorders>
              <w:top w:val="nil"/>
              <w:left w:val="nil"/>
              <w:bottom w:val="nil"/>
              <w:right w:val="nil"/>
            </w:tcBorders>
            <w:shd w:val="clear" w:color="auto" w:fill="auto"/>
            <w:noWrap/>
            <w:vAlign w:val="bottom"/>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Colorado Springs 1, CO</w:t>
            </w:r>
          </w:p>
        </w:tc>
        <w:tc>
          <w:tcPr>
            <w:tcW w:w="505" w:type="pct"/>
            <w:tcBorders>
              <w:top w:val="nil"/>
              <w:left w:val="nil"/>
              <w:bottom w:val="nil"/>
              <w:right w:val="nil"/>
            </w:tcBorders>
            <w:shd w:val="clear" w:color="auto" w:fill="auto"/>
            <w:noWrap/>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38.87</w:t>
            </w:r>
          </w:p>
        </w:tc>
        <w:tc>
          <w:tcPr>
            <w:tcW w:w="606"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104.83</w:t>
            </w:r>
          </w:p>
        </w:tc>
        <w:tc>
          <w:tcPr>
            <w:tcW w:w="778"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1868</w:t>
            </w:r>
          </w:p>
        </w:tc>
        <w:tc>
          <w:tcPr>
            <w:tcW w:w="1126" w:type="pct"/>
            <w:tcBorders>
              <w:top w:val="nil"/>
              <w:left w:val="nil"/>
              <w:bottom w:val="nil"/>
              <w:right w:val="nil"/>
            </w:tcBorders>
            <w:shd w:val="clear" w:color="auto" w:fill="auto"/>
            <w:noWrap/>
            <w:vAlign w:val="bottom"/>
            <w:hideMark/>
          </w:tcPr>
          <w:p w:rsidR="00E91895" w:rsidRDefault="002510F5" w:rsidP="00E91895">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Southwest</w:t>
            </w:r>
          </w:p>
        </w:tc>
        <w:tc>
          <w:tcPr>
            <w:tcW w:w="631"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9.64</w:t>
            </w:r>
          </w:p>
        </w:tc>
      </w:tr>
      <w:tr w:rsidR="002510F5" w:rsidRPr="000045CC" w:rsidTr="005C1D6D">
        <w:trPr>
          <w:trHeight w:val="288"/>
        </w:trPr>
        <w:tc>
          <w:tcPr>
            <w:tcW w:w="1354" w:type="pct"/>
            <w:tcBorders>
              <w:top w:val="nil"/>
              <w:left w:val="nil"/>
              <w:bottom w:val="nil"/>
              <w:right w:val="nil"/>
            </w:tcBorders>
            <w:shd w:val="clear" w:color="D9D9D9" w:fill="D9D9D9"/>
            <w:noWrap/>
            <w:vAlign w:val="bottom"/>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 xml:space="preserve"> Kansas City, MO</w:t>
            </w:r>
          </w:p>
        </w:tc>
        <w:tc>
          <w:tcPr>
            <w:tcW w:w="505" w:type="pct"/>
            <w:tcBorders>
              <w:top w:val="nil"/>
              <w:left w:val="nil"/>
              <w:bottom w:val="nil"/>
              <w:right w:val="nil"/>
            </w:tcBorders>
            <w:shd w:val="clear" w:color="D9D9D9" w:fill="D9D9D9"/>
            <w:noWrap/>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39.08</w:t>
            </w:r>
          </w:p>
        </w:tc>
        <w:tc>
          <w:tcPr>
            <w:tcW w:w="606"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94.58</w:t>
            </w:r>
          </w:p>
        </w:tc>
        <w:tc>
          <w:tcPr>
            <w:tcW w:w="778"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288</w:t>
            </w:r>
          </w:p>
        </w:tc>
        <w:tc>
          <w:tcPr>
            <w:tcW w:w="1126" w:type="pct"/>
            <w:tcBorders>
              <w:top w:val="nil"/>
              <w:left w:val="nil"/>
              <w:bottom w:val="nil"/>
              <w:right w:val="nil"/>
            </w:tcBorders>
            <w:shd w:val="clear" w:color="D9D9D9" w:fill="D9D9D9"/>
            <w:noWrap/>
            <w:vAlign w:val="bottom"/>
            <w:hideMark/>
          </w:tcPr>
          <w:p w:rsidR="00E91895" w:rsidRDefault="002510F5" w:rsidP="00E91895">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Central</w:t>
            </w:r>
          </w:p>
        </w:tc>
        <w:tc>
          <w:tcPr>
            <w:tcW w:w="631"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13.91</w:t>
            </w:r>
          </w:p>
        </w:tc>
      </w:tr>
      <w:tr w:rsidR="002510F5" w:rsidRPr="000045CC" w:rsidTr="005C1D6D">
        <w:trPr>
          <w:trHeight w:val="288"/>
        </w:trPr>
        <w:tc>
          <w:tcPr>
            <w:tcW w:w="1354" w:type="pct"/>
            <w:tcBorders>
              <w:top w:val="nil"/>
              <w:left w:val="nil"/>
              <w:bottom w:val="nil"/>
              <w:right w:val="nil"/>
            </w:tcBorders>
            <w:shd w:val="clear" w:color="auto" w:fill="auto"/>
            <w:noWrap/>
            <w:vAlign w:val="bottom"/>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Baltimore, MD</w:t>
            </w:r>
          </w:p>
        </w:tc>
        <w:tc>
          <w:tcPr>
            <w:tcW w:w="505" w:type="pct"/>
            <w:tcBorders>
              <w:top w:val="nil"/>
              <w:left w:val="nil"/>
              <w:bottom w:val="nil"/>
              <w:right w:val="nil"/>
            </w:tcBorders>
            <w:shd w:val="clear" w:color="auto" w:fill="auto"/>
            <w:noWrap/>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39.37</w:t>
            </w:r>
          </w:p>
        </w:tc>
        <w:tc>
          <w:tcPr>
            <w:tcW w:w="606"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76.47</w:t>
            </w:r>
          </w:p>
        </w:tc>
        <w:tc>
          <w:tcPr>
            <w:tcW w:w="778"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36</w:t>
            </w:r>
          </w:p>
        </w:tc>
        <w:tc>
          <w:tcPr>
            <w:tcW w:w="1126" w:type="pct"/>
            <w:tcBorders>
              <w:top w:val="nil"/>
              <w:left w:val="nil"/>
              <w:bottom w:val="nil"/>
              <w:right w:val="nil"/>
            </w:tcBorders>
            <w:shd w:val="clear" w:color="auto" w:fill="auto"/>
            <w:noWrap/>
            <w:vAlign w:val="bottom"/>
            <w:hideMark/>
          </w:tcPr>
          <w:p w:rsidR="00E91895" w:rsidRDefault="002510F5" w:rsidP="00E91895">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Northeast</w:t>
            </w:r>
          </w:p>
        </w:tc>
        <w:tc>
          <w:tcPr>
            <w:tcW w:w="631"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13.33</w:t>
            </w:r>
          </w:p>
        </w:tc>
      </w:tr>
      <w:tr w:rsidR="002510F5" w:rsidRPr="000045CC" w:rsidTr="005C1D6D">
        <w:trPr>
          <w:trHeight w:val="288"/>
        </w:trPr>
        <w:tc>
          <w:tcPr>
            <w:tcW w:w="1354" w:type="pct"/>
            <w:tcBorders>
              <w:top w:val="nil"/>
              <w:left w:val="nil"/>
              <w:bottom w:val="nil"/>
              <w:right w:val="nil"/>
            </w:tcBorders>
            <w:shd w:val="clear" w:color="D9D9D9" w:fill="D9D9D9"/>
            <w:noWrap/>
            <w:vAlign w:val="bottom"/>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Reno, NV</w:t>
            </w:r>
          </w:p>
        </w:tc>
        <w:tc>
          <w:tcPr>
            <w:tcW w:w="505" w:type="pct"/>
            <w:tcBorders>
              <w:top w:val="nil"/>
              <w:left w:val="nil"/>
              <w:bottom w:val="nil"/>
              <w:right w:val="nil"/>
            </w:tcBorders>
            <w:shd w:val="clear" w:color="D9D9D9" w:fill="D9D9D9"/>
            <w:noWrap/>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39.56</w:t>
            </w:r>
          </w:p>
        </w:tc>
        <w:tc>
          <w:tcPr>
            <w:tcW w:w="606"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119.77</w:t>
            </w:r>
          </w:p>
        </w:tc>
        <w:tc>
          <w:tcPr>
            <w:tcW w:w="778"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1382</w:t>
            </w:r>
          </w:p>
        </w:tc>
        <w:tc>
          <w:tcPr>
            <w:tcW w:w="1126" w:type="pct"/>
            <w:tcBorders>
              <w:top w:val="nil"/>
              <w:left w:val="nil"/>
              <w:bottom w:val="nil"/>
              <w:right w:val="nil"/>
            </w:tcBorders>
            <w:shd w:val="clear" w:color="D9D9D9" w:fill="D9D9D9"/>
            <w:noWrap/>
            <w:vAlign w:val="bottom"/>
            <w:hideMark/>
          </w:tcPr>
          <w:p w:rsidR="00E91895" w:rsidRDefault="002510F5" w:rsidP="00E91895">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West</w:t>
            </w:r>
          </w:p>
        </w:tc>
        <w:tc>
          <w:tcPr>
            <w:tcW w:w="631"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12.08</w:t>
            </w:r>
          </w:p>
        </w:tc>
      </w:tr>
      <w:tr w:rsidR="002510F5" w:rsidRPr="000045CC" w:rsidTr="005C1D6D">
        <w:trPr>
          <w:trHeight w:val="288"/>
        </w:trPr>
        <w:tc>
          <w:tcPr>
            <w:tcW w:w="1354" w:type="pct"/>
            <w:tcBorders>
              <w:top w:val="nil"/>
              <w:left w:val="nil"/>
              <w:bottom w:val="nil"/>
              <w:right w:val="nil"/>
            </w:tcBorders>
            <w:shd w:val="clear" w:color="auto" w:fill="auto"/>
            <w:noWrap/>
            <w:vAlign w:val="bottom"/>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New Castle, DE</w:t>
            </w:r>
          </w:p>
        </w:tc>
        <w:tc>
          <w:tcPr>
            <w:tcW w:w="505" w:type="pct"/>
            <w:tcBorders>
              <w:top w:val="nil"/>
              <w:left w:val="nil"/>
              <w:bottom w:val="nil"/>
              <w:right w:val="nil"/>
            </w:tcBorders>
            <w:shd w:val="clear" w:color="auto" w:fill="auto"/>
            <w:noWrap/>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39.66</w:t>
            </w:r>
          </w:p>
        </w:tc>
        <w:tc>
          <w:tcPr>
            <w:tcW w:w="606"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75.57</w:t>
            </w:r>
          </w:p>
        </w:tc>
        <w:tc>
          <w:tcPr>
            <w:tcW w:w="778"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3</w:t>
            </w:r>
          </w:p>
        </w:tc>
        <w:tc>
          <w:tcPr>
            <w:tcW w:w="1126" w:type="pct"/>
            <w:tcBorders>
              <w:top w:val="nil"/>
              <w:left w:val="nil"/>
              <w:bottom w:val="nil"/>
              <w:right w:val="nil"/>
            </w:tcBorders>
            <w:shd w:val="clear" w:color="auto" w:fill="auto"/>
            <w:noWrap/>
            <w:vAlign w:val="bottom"/>
            <w:hideMark/>
          </w:tcPr>
          <w:p w:rsidR="00E91895" w:rsidRDefault="002510F5" w:rsidP="00E91895">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Northeast</w:t>
            </w:r>
          </w:p>
        </w:tc>
        <w:tc>
          <w:tcPr>
            <w:tcW w:w="631"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13.46</w:t>
            </w:r>
          </w:p>
        </w:tc>
      </w:tr>
      <w:tr w:rsidR="002510F5" w:rsidRPr="000045CC" w:rsidTr="005C1D6D">
        <w:trPr>
          <w:trHeight w:val="288"/>
        </w:trPr>
        <w:tc>
          <w:tcPr>
            <w:tcW w:w="1354" w:type="pct"/>
            <w:tcBorders>
              <w:top w:val="nil"/>
              <w:left w:val="nil"/>
              <w:bottom w:val="nil"/>
              <w:right w:val="nil"/>
            </w:tcBorders>
            <w:shd w:val="clear" w:color="D9D9D9" w:fill="D9D9D9"/>
            <w:noWrap/>
            <w:vAlign w:val="bottom"/>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Indianapolis, IN</w:t>
            </w:r>
          </w:p>
        </w:tc>
        <w:tc>
          <w:tcPr>
            <w:tcW w:w="505" w:type="pct"/>
            <w:tcBorders>
              <w:top w:val="nil"/>
              <w:left w:val="nil"/>
              <w:bottom w:val="nil"/>
              <w:right w:val="nil"/>
            </w:tcBorders>
            <w:shd w:val="clear" w:color="D9D9D9" w:fill="D9D9D9"/>
            <w:noWrap/>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39.91</w:t>
            </w:r>
          </w:p>
        </w:tc>
        <w:tc>
          <w:tcPr>
            <w:tcW w:w="606"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86.2</w:t>
            </w:r>
          </w:p>
        </w:tc>
        <w:tc>
          <w:tcPr>
            <w:tcW w:w="778"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254</w:t>
            </w:r>
          </w:p>
        </w:tc>
        <w:tc>
          <w:tcPr>
            <w:tcW w:w="1126" w:type="pct"/>
            <w:tcBorders>
              <w:top w:val="nil"/>
              <w:left w:val="nil"/>
              <w:bottom w:val="nil"/>
              <w:right w:val="nil"/>
            </w:tcBorders>
            <w:shd w:val="clear" w:color="D9D9D9" w:fill="D9D9D9"/>
            <w:noWrap/>
            <w:vAlign w:val="bottom"/>
            <w:hideMark/>
          </w:tcPr>
          <w:p w:rsidR="00E91895" w:rsidRDefault="002510F5" w:rsidP="00E91895">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Central</w:t>
            </w:r>
          </w:p>
        </w:tc>
        <w:tc>
          <w:tcPr>
            <w:tcW w:w="631"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11.98</w:t>
            </w:r>
          </w:p>
        </w:tc>
      </w:tr>
      <w:tr w:rsidR="002510F5" w:rsidRPr="000045CC" w:rsidTr="005C1D6D">
        <w:trPr>
          <w:trHeight w:val="288"/>
        </w:trPr>
        <w:tc>
          <w:tcPr>
            <w:tcW w:w="1354" w:type="pct"/>
            <w:tcBorders>
              <w:top w:val="nil"/>
              <w:left w:val="nil"/>
              <w:bottom w:val="nil"/>
              <w:right w:val="nil"/>
            </w:tcBorders>
            <w:shd w:val="clear" w:color="auto" w:fill="auto"/>
            <w:noWrap/>
            <w:vAlign w:val="bottom"/>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York, PA</w:t>
            </w:r>
          </w:p>
        </w:tc>
        <w:tc>
          <w:tcPr>
            <w:tcW w:w="505" w:type="pct"/>
            <w:tcBorders>
              <w:top w:val="nil"/>
              <w:left w:val="nil"/>
              <w:bottom w:val="nil"/>
              <w:right w:val="nil"/>
            </w:tcBorders>
            <w:shd w:val="clear" w:color="auto" w:fill="auto"/>
            <w:noWrap/>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39.94</w:t>
            </w:r>
          </w:p>
        </w:tc>
        <w:tc>
          <w:tcPr>
            <w:tcW w:w="606"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74.91</w:t>
            </w:r>
          </w:p>
        </w:tc>
        <w:tc>
          <w:tcPr>
            <w:tcW w:w="778"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13</w:t>
            </w:r>
          </w:p>
        </w:tc>
        <w:tc>
          <w:tcPr>
            <w:tcW w:w="1126" w:type="pct"/>
            <w:tcBorders>
              <w:top w:val="nil"/>
              <w:left w:val="nil"/>
              <w:bottom w:val="nil"/>
              <w:right w:val="nil"/>
            </w:tcBorders>
            <w:shd w:val="clear" w:color="auto" w:fill="auto"/>
            <w:noWrap/>
            <w:vAlign w:val="bottom"/>
            <w:hideMark/>
          </w:tcPr>
          <w:p w:rsidR="00E91895" w:rsidRDefault="002510F5" w:rsidP="00E91895">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Northeast</w:t>
            </w:r>
          </w:p>
        </w:tc>
        <w:tc>
          <w:tcPr>
            <w:tcW w:w="631"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12.72</w:t>
            </w:r>
          </w:p>
        </w:tc>
      </w:tr>
      <w:tr w:rsidR="002510F5" w:rsidRPr="000045CC" w:rsidTr="005C1D6D">
        <w:trPr>
          <w:trHeight w:val="288"/>
        </w:trPr>
        <w:tc>
          <w:tcPr>
            <w:tcW w:w="1354" w:type="pct"/>
            <w:tcBorders>
              <w:top w:val="nil"/>
              <w:left w:val="nil"/>
              <w:bottom w:val="nil"/>
              <w:right w:val="nil"/>
            </w:tcBorders>
            <w:shd w:val="clear" w:color="D9D9D9" w:fill="D9D9D9"/>
            <w:noWrap/>
            <w:vAlign w:val="bottom"/>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Cherry Hill, NJ</w:t>
            </w:r>
          </w:p>
        </w:tc>
        <w:tc>
          <w:tcPr>
            <w:tcW w:w="505" w:type="pct"/>
            <w:tcBorders>
              <w:top w:val="nil"/>
              <w:left w:val="nil"/>
              <w:bottom w:val="nil"/>
              <w:right w:val="nil"/>
            </w:tcBorders>
            <w:shd w:val="clear" w:color="D9D9D9" w:fill="D9D9D9"/>
            <w:noWrap/>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39.94</w:t>
            </w:r>
          </w:p>
        </w:tc>
        <w:tc>
          <w:tcPr>
            <w:tcW w:w="606"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76.71</w:t>
            </w:r>
          </w:p>
        </w:tc>
        <w:tc>
          <w:tcPr>
            <w:tcW w:w="778"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195</w:t>
            </w:r>
          </w:p>
        </w:tc>
        <w:tc>
          <w:tcPr>
            <w:tcW w:w="1126" w:type="pct"/>
            <w:tcBorders>
              <w:top w:val="nil"/>
              <w:left w:val="nil"/>
              <w:bottom w:val="nil"/>
              <w:right w:val="nil"/>
            </w:tcBorders>
            <w:shd w:val="clear" w:color="D9D9D9" w:fill="D9D9D9"/>
            <w:noWrap/>
            <w:vAlign w:val="bottom"/>
            <w:hideMark/>
          </w:tcPr>
          <w:p w:rsidR="00E91895" w:rsidRDefault="002510F5" w:rsidP="00E91895">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Northeast</w:t>
            </w:r>
          </w:p>
        </w:tc>
        <w:tc>
          <w:tcPr>
            <w:tcW w:w="631"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13.04</w:t>
            </w:r>
          </w:p>
        </w:tc>
      </w:tr>
      <w:tr w:rsidR="002510F5" w:rsidRPr="000045CC" w:rsidTr="005C1D6D">
        <w:trPr>
          <w:trHeight w:val="288"/>
        </w:trPr>
        <w:tc>
          <w:tcPr>
            <w:tcW w:w="1354" w:type="pct"/>
            <w:tcBorders>
              <w:top w:val="nil"/>
              <w:left w:val="nil"/>
              <w:bottom w:val="nil"/>
              <w:right w:val="nil"/>
            </w:tcBorders>
            <w:shd w:val="clear" w:color="auto" w:fill="auto"/>
            <w:noWrap/>
            <w:vAlign w:val="bottom"/>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 xml:space="preserve">Philadelphia, PA </w:t>
            </w:r>
          </w:p>
        </w:tc>
        <w:tc>
          <w:tcPr>
            <w:tcW w:w="505" w:type="pct"/>
            <w:tcBorders>
              <w:top w:val="nil"/>
              <w:left w:val="nil"/>
              <w:bottom w:val="nil"/>
              <w:right w:val="nil"/>
            </w:tcBorders>
            <w:shd w:val="clear" w:color="auto" w:fill="auto"/>
            <w:noWrap/>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39.96</w:t>
            </w:r>
          </w:p>
        </w:tc>
        <w:tc>
          <w:tcPr>
            <w:tcW w:w="606"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75.16</w:t>
            </w:r>
          </w:p>
        </w:tc>
        <w:tc>
          <w:tcPr>
            <w:tcW w:w="778"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12</w:t>
            </w:r>
          </w:p>
        </w:tc>
        <w:tc>
          <w:tcPr>
            <w:tcW w:w="1126" w:type="pct"/>
            <w:tcBorders>
              <w:top w:val="nil"/>
              <w:left w:val="nil"/>
              <w:bottom w:val="nil"/>
              <w:right w:val="nil"/>
            </w:tcBorders>
            <w:shd w:val="clear" w:color="auto" w:fill="auto"/>
            <w:noWrap/>
            <w:vAlign w:val="bottom"/>
            <w:hideMark/>
          </w:tcPr>
          <w:p w:rsidR="00E91895" w:rsidRDefault="002510F5" w:rsidP="00E91895">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Northeast</w:t>
            </w:r>
          </w:p>
        </w:tc>
        <w:tc>
          <w:tcPr>
            <w:tcW w:w="631"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13.46</w:t>
            </w:r>
          </w:p>
        </w:tc>
      </w:tr>
      <w:tr w:rsidR="002510F5" w:rsidRPr="000045CC" w:rsidTr="005C1D6D">
        <w:trPr>
          <w:trHeight w:val="288"/>
        </w:trPr>
        <w:tc>
          <w:tcPr>
            <w:tcW w:w="1354" w:type="pct"/>
            <w:tcBorders>
              <w:top w:val="nil"/>
              <w:left w:val="nil"/>
              <w:bottom w:val="nil"/>
              <w:right w:val="nil"/>
            </w:tcBorders>
            <w:shd w:val="clear" w:color="D9D9D9" w:fill="D9D9D9"/>
            <w:noWrap/>
            <w:vAlign w:val="bottom"/>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Pittsburgh, PA</w:t>
            </w:r>
          </w:p>
        </w:tc>
        <w:tc>
          <w:tcPr>
            <w:tcW w:w="505" w:type="pct"/>
            <w:tcBorders>
              <w:top w:val="nil"/>
              <w:left w:val="nil"/>
              <w:bottom w:val="nil"/>
              <w:right w:val="nil"/>
            </w:tcBorders>
            <w:shd w:val="clear" w:color="D9D9D9" w:fill="D9D9D9"/>
            <w:noWrap/>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40.47</w:t>
            </w:r>
          </w:p>
        </w:tc>
        <w:tc>
          <w:tcPr>
            <w:tcW w:w="606"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79.95</w:t>
            </w:r>
          </w:p>
        </w:tc>
        <w:tc>
          <w:tcPr>
            <w:tcW w:w="778"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287</w:t>
            </w:r>
          </w:p>
        </w:tc>
        <w:tc>
          <w:tcPr>
            <w:tcW w:w="1126" w:type="pct"/>
            <w:tcBorders>
              <w:top w:val="nil"/>
              <w:left w:val="nil"/>
              <w:bottom w:val="nil"/>
              <w:right w:val="nil"/>
            </w:tcBorders>
            <w:shd w:val="clear" w:color="D9D9D9" w:fill="D9D9D9"/>
            <w:noWrap/>
            <w:vAlign w:val="bottom"/>
            <w:hideMark/>
          </w:tcPr>
          <w:p w:rsidR="00E91895" w:rsidRDefault="002510F5" w:rsidP="00E91895">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Northeast</w:t>
            </w:r>
          </w:p>
        </w:tc>
        <w:tc>
          <w:tcPr>
            <w:tcW w:w="631"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11.20</w:t>
            </w:r>
          </w:p>
        </w:tc>
      </w:tr>
      <w:tr w:rsidR="002510F5" w:rsidRPr="000045CC" w:rsidTr="005C1D6D">
        <w:trPr>
          <w:trHeight w:val="288"/>
        </w:trPr>
        <w:tc>
          <w:tcPr>
            <w:tcW w:w="1354" w:type="pct"/>
            <w:tcBorders>
              <w:top w:val="nil"/>
              <w:left w:val="nil"/>
              <w:bottom w:val="nil"/>
              <w:right w:val="nil"/>
            </w:tcBorders>
            <w:shd w:val="clear" w:color="auto" w:fill="auto"/>
            <w:noWrap/>
            <w:vAlign w:val="bottom"/>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 xml:space="preserve">Newark, NJ </w:t>
            </w:r>
          </w:p>
        </w:tc>
        <w:tc>
          <w:tcPr>
            <w:tcW w:w="505" w:type="pct"/>
            <w:tcBorders>
              <w:top w:val="nil"/>
              <w:left w:val="nil"/>
              <w:bottom w:val="nil"/>
              <w:right w:val="nil"/>
            </w:tcBorders>
            <w:shd w:val="clear" w:color="auto" w:fill="auto"/>
            <w:noWrap/>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40.74</w:t>
            </w:r>
          </w:p>
        </w:tc>
        <w:tc>
          <w:tcPr>
            <w:tcW w:w="606"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74.19</w:t>
            </w:r>
          </w:p>
        </w:tc>
        <w:tc>
          <w:tcPr>
            <w:tcW w:w="778"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43</w:t>
            </w:r>
          </w:p>
        </w:tc>
        <w:tc>
          <w:tcPr>
            <w:tcW w:w="1126" w:type="pct"/>
            <w:tcBorders>
              <w:top w:val="nil"/>
              <w:left w:val="nil"/>
              <w:bottom w:val="nil"/>
              <w:right w:val="nil"/>
            </w:tcBorders>
            <w:shd w:val="clear" w:color="auto" w:fill="auto"/>
            <w:noWrap/>
            <w:vAlign w:val="bottom"/>
            <w:hideMark/>
          </w:tcPr>
          <w:p w:rsidR="00E91895" w:rsidRDefault="002510F5" w:rsidP="00E91895">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Northeast</w:t>
            </w:r>
          </w:p>
        </w:tc>
        <w:tc>
          <w:tcPr>
            <w:tcW w:w="631"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13.02</w:t>
            </w:r>
          </w:p>
        </w:tc>
      </w:tr>
      <w:tr w:rsidR="002510F5" w:rsidRPr="000045CC" w:rsidTr="005C1D6D">
        <w:trPr>
          <w:trHeight w:val="288"/>
        </w:trPr>
        <w:tc>
          <w:tcPr>
            <w:tcW w:w="1354" w:type="pct"/>
            <w:tcBorders>
              <w:top w:val="nil"/>
              <w:left w:val="nil"/>
              <w:bottom w:val="nil"/>
              <w:right w:val="nil"/>
            </w:tcBorders>
            <w:shd w:val="clear" w:color="D9D9D9" w:fill="D9D9D9"/>
            <w:noWrap/>
            <w:vAlign w:val="bottom"/>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Lincoln, NE</w:t>
            </w:r>
          </w:p>
        </w:tc>
        <w:tc>
          <w:tcPr>
            <w:tcW w:w="505" w:type="pct"/>
            <w:tcBorders>
              <w:top w:val="nil"/>
              <w:left w:val="nil"/>
              <w:bottom w:val="nil"/>
              <w:right w:val="nil"/>
            </w:tcBorders>
            <w:shd w:val="clear" w:color="D9D9D9" w:fill="D9D9D9"/>
            <w:noWrap/>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40.82</w:t>
            </w:r>
          </w:p>
        </w:tc>
        <w:tc>
          <w:tcPr>
            <w:tcW w:w="606"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96.64</w:t>
            </w:r>
          </w:p>
        </w:tc>
        <w:tc>
          <w:tcPr>
            <w:tcW w:w="778"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371</w:t>
            </w:r>
          </w:p>
        </w:tc>
        <w:tc>
          <w:tcPr>
            <w:tcW w:w="1126" w:type="pct"/>
            <w:tcBorders>
              <w:top w:val="nil"/>
              <w:left w:val="nil"/>
              <w:bottom w:val="nil"/>
              <w:right w:val="nil"/>
            </w:tcBorders>
            <w:shd w:val="clear" w:color="D9D9D9" w:fill="D9D9D9"/>
            <w:noWrap/>
            <w:vAlign w:val="bottom"/>
            <w:hideMark/>
          </w:tcPr>
          <w:p w:rsidR="00E91895" w:rsidRDefault="002510F5" w:rsidP="00E91895">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West North Central</w:t>
            </w:r>
          </w:p>
        </w:tc>
        <w:tc>
          <w:tcPr>
            <w:tcW w:w="631"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11.03</w:t>
            </w:r>
          </w:p>
        </w:tc>
      </w:tr>
      <w:tr w:rsidR="002510F5" w:rsidRPr="000045CC" w:rsidTr="005C1D6D">
        <w:trPr>
          <w:trHeight w:val="288"/>
        </w:trPr>
        <w:tc>
          <w:tcPr>
            <w:tcW w:w="1354" w:type="pct"/>
            <w:tcBorders>
              <w:top w:val="nil"/>
              <w:left w:val="nil"/>
              <w:bottom w:val="nil"/>
              <w:right w:val="nil"/>
            </w:tcBorders>
            <w:shd w:val="clear" w:color="auto" w:fill="auto"/>
            <w:noWrap/>
            <w:vAlign w:val="bottom"/>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Armonk, NY</w:t>
            </w:r>
          </w:p>
        </w:tc>
        <w:tc>
          <w:tcPr>
            <w:tcW w:w="505" w:type="pct"/>
            <w:tcBorders>
              <w:top w:val="nil"/>
              <w:left w:val="nil"/>
              <w:bottom w:val="nil"/>
              <w:right w:val="nil"/>
            </w:tcBorders>
            <w:shd w:val="clear" w:color="auto" w:fill="auto"/>
            <w:noWrap/>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41.13</w:t>
            </w:r>
          </w:p>
        </w:tc>
        <w:tc>
          <w:tcPr>
            <w:tcW w:w="606"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73.73</w:t>
            </w:r>
          </w:p>
        </w:tc>
        <w:tc>
          <w:tcPr>
            <w:tcW w:w="778"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187</w:t>
            </w:r>
          </w:p>
        </w:tc>
        <w:tc>
          <w:tcPr>
            <w:tcW w:w="1126" w:type="pct"/>
            <w:tcBorders>
              <w:top w:val="nil"/>
              <w:left w:val="nil"/>
              <w:bottom w:val="nil"/>
              <w:right w:val="nil"/>
            </w:tcBorders>
            <w:shd w:val="clear" w:color="auto" w:fill="auto"/>
            <w:noWrap/>
            <w:vAlign w:val="bottom"/>
            <w:hideMark/>
          </w:tcPr>
          <w:p w:rsidR="00E91895" w:rsidRDefault="002510F5" w:rsidP="00E91895">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Northeast</w:t>
            </w:r>
          </w:p>
        </w:tc>
        <w:tc>
          <w:tcPr>
            <w:tcW w:w="631"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11.09</w:t>
            </w:r>
          </w:p>
        </w:tc>
      </w:tr>
      <w:tr w:rsidR="002510F5" w:rsidRPr="000045CC" w:rsidTr="005C1D6D">
        <w:trPr>
          <w:trHeight w:val="288"/>
        </w:trPr>
        <w:tc>
          <w:tcPr>
            <w:tcW w:w="1354" w:type="pct"/>
            <w:tcBorders>
              <w:top w:val="nil"/>
              <w:left w:val="nil"/>
              <w:bottom w:val="nil"/>
              <w:right w:val="nil"/>
            </w:tcBorders>
            <w:shd w:val="clear" w:color="D9D9D9" w:fill="D9D9D9"/>
            <w:noWrap/>
            <w:vAlign w:val="bottom"/>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Omaha, NE</w:t>
            </w:r>
          </w:p>
        </w:tc>
        <w:tc>
          <w:tcPr>
            <w:tcW w:w="505" w:type="pct"/>
            <w:tcBorders>
              <w:top w:val="nil"/>
              <w:left w:val="nil"/>
              <w:bottom w:val="nil"/>
              <w:right w:val="nil"/>
            </w:tcBorders>
            <w:shd w:val="clear" w:color="D9D9D9" w:fill="D9D9D9"/>
            <w:noWrap/>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41.14</w:t>
            </w:r>
          </w:p>
        </w:tc>
        <w:tc>
          <w:tcPr>
            <w:tcW w:w="606"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95.97</w:t>
            </w:r>
          </w:p>
        </w:tc>
        <w:tc>
          <w:tcPr>
            <w:tcW w:w="778"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305</w:t>
            </w:r>
          </w:p>
        </w:tc>
        <w:tc>
          <w:tcPr>
            <w:tcW w:w="1126" w:type="pct"/>
            <w:tcBorders>
              <w:top w:val="nil"/>
              <w:left w:val="nil"/>
              <w:bottom w:val="nil"/>
              <w:right w:val="nil"/>
            </w:tcBorders>
            <w:shd w:val="clear" w:color="D9D9D9" w:fill="D9D9D9"/>
            <w:noWrap/>
            <w:vAlign w:val="bottom"/>
            <w:hideMark/>
          </w:tcPr>
          <w:p w:rsidR="00E91895" w:rsidRDefault="002510F5" w:rsidP="00E91895">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West North Central</w:t>
            </w:r>
          </w:p>
        </w:tc>
        <w:tc>
          <w:tcPr>
            <w:tcW w:w="631"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10.95</w:t>
            </w:r>
          </w:p>
        </w:tc>
      </w:tr>
      <w:tr w:rsidR="002510F5" w:rsidRPr="000045CC" w:rsidTr="005C1D6D">
        <w:trPr>
          <w:trHeight w:val="288"/>
        </w:trPr>
        <w:tc>
          <w:tcPr>
            <w:tcW w:w="1354" w:type="pct"/>
            <w:tcBorders>
              <w:top w:val="nil"/>
              <w:left w:val="nil"/>
              <w:bottom w:val="nil"/>
              <w:right w:val="nil"/>
            </w:tcBorders>
            <w:shd w:val="clear" w:color="auto" w:fill="auto"/>
            <w:noWrap/>
            <w:vAlign w:val="bottom"/>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Waterbury, CT</w:t>
            </w:r>
          </w:p>
        </w:tc>
        <w:tc>
          <w:tcPr>
            <w:tcW w:w="505" w:type="pct"/>
            <w:tcBorders>
              <w:top w:val="nil"/>
              <w:left w:val="nil"/>
              <w:bottom w:val="nil"/>
              <w:right w:val="nil"/>
            </w:tcBorders>
            <w:shd w:val="clear" w:color="auto" w:fill="auto"/>
            <w:noWrap/>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41.55</w:t>
            </w:r>
          </w:p>
        </w:tc>
        <w:tc>
          <w:tcPr>
            <w:tcW w:w="606"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73.07</w:t>
            </w:r>
          </w:p>
        </w:tc>
        <w:tc>
          <w:tcPr>
            <w:tcW w:w="778"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140</w:t>
            </w:r>
          </w:p>
        </w:tc>
        <w:tc>
          <w:tcPr>
            <w:tcW w:w="1126" w:type="pct"/>
            <w:tcBorders>
              <w:top w:val="nil"/>
              <w:left w:val="nil"/>
              <w:bottom w:val="nil"/>
              <w:right w:val="nil"/>
            </w:tcBorders>
            <w:shd w:val="clear" w:color="auto" w:fill="auto"/>
            <w:noWrap/>
            <w:vAlign w:val="bottom"/>
            <w:hideMark/>
          </w:tcPr>
          <w:p w:rsidR="00E91895" w:rsidRDefault="002510F5" w:rsidP="00E91895">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Northeast</w:t>
            </w:r>
          </w:p>
        </w:tc>
        <w:tc>
          <w:tcPr>
            <w:tcW w:w="631"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11.83</w:t>
            </w:r>
          </w:p>
        </w:tc>
      </w:tr>
      <w:tr w:rsidR="002510F5" w:rsidRPr="000045CC" w:rsidTr="005C1D6D">
        <w:trPr>
          <w:trHeight w:val="288"/>
        </w:trPr>
        <w:tc>
          <w:tcPr>
            <w:tcW w:w="1354" w:type="pct"/>
            <w:tcBorders>
              <w:top w:val="nil"/>
              <w:left w:val="nil"/>
              <w:bottom w:val="nil"/>
              <w:right w:val="nil"/>
            </w:tcBorders>
            <w:shd w:val="clear" w:color="D9D9D9" w:fill="D9D9D9"/>
            <w:noWrap/>
            <w:vAlign w:val="bottom"/>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lastRenderedPageBreak/>
              <w:t xml:space="preserve">Chicago, IL </w:t>
            </w:r>
          </w:p>
        </w:tc>
        <w:tc>
          <w:tcPr>
            <w:tcW w:w="505" w:type="pct"/>
            <w:tcBorders>
              <w:top w:val="nil"/>
              <w:left w:val="nil"/>
              <w:bottom w:val="nil"/>
              <w:right w:val="nil"/>
            </w:tcBorders>
            <w:shd w:val="clear" w:color="D9D9D9" w:fill="D9D9D9"/>
            <w:noWrap/>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41.91</w:t>
            </w:r>
          </w:p>
        </w:tc>
        <w:tc>
          <w:tcPr>
            <w:tcW w:w="606"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87.77</w:t>
            </w:r>
          </w:p>
        </w:tc>
        <w:tc>
          <w:tcPr>
            <w:tcW w:w="778"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189</w:t>
            </w:r>
          </w:p>
        </w:tc>
        <w:tc>
          <w:tcPr>
            <w:tcW w:w="1126" w:type="pct"/>
            <w:tcBorders>
              <w:top w:val="nil"/>
              <w:left w:val="nil"/>
              <w:bottom w:val="nil"/>
              <w:right w:val="nil"/>
            </w:tcBorders>
            <w:shd w:val="clear" w:color="D9D9D9" w:fill="D9D9D9"/>
            <w:noWrap/>
            <w:vAlign w:val="bottom"/>
            <w:hideMark/>
          </w:tcPr>
          <w:p w:rsidR="00E91895" w:rsidRDefault="002510F5" w:rsidP="00E91895">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Central</w:t>
            </w:r>
          </w:p>
        </w:tc>
        <w:tc>
          <w:tcPr>
            <w:tcW w:w="631"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11.03</w:t>
            </w:r>
          </w:p>
        </w:tc>
      </w:tr>
      <w:tr w:rsidR="002510F5" w:rsidRPr="000045CC" w:rsidTr="005C1D6D">
        <w:trPr>
          <w:trHeight w:val="288"/>
        </w:trPr>
        <w:tc>
          <w:tcPr>
            <w:tcW w:w="1354" w:type="pct"/>
            <w:tcBorders>
              <w:top w:val="nil"/>
              <w:left w:val="nil"/>
              <w:bottom w:val="nil"/>
              <w:right w:val="nil"/>
            </w:tcBorders>
            <w:shd w:val="clear" w:color="auto" w:fill="auto"/>
            <w:noWrap/>
            <w:vAlign w:val="bottom"/>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Olean, NY</w:t>
            </w:r>
          </w:p>
        </w:tc>
        <w:tc>
          <w:tcPr>
            <w:tcW w:w="505" w:type="pct"/>
            <w:tcBorders>
              <w:top w:val="nil"/>
              <w:left w:val="nil"/>
              <w:bottom w:val="nil"/>
              <w:right w:val="nil"/>
            </w:tcBorders>
            <w:shd w:val="clear" w:color="auto" w:fill="auto"/>
            <w:noWrap/>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42.09</w:t>
            </w:r>
          </w:p>
        </w:tc>
        <w:tc>
          <w:tcPr>
            <w:tcW w:w="606"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78.43</w:t>
            </w:r>
          </w:p>
        </w:tc>
        <w:tc>
          <w:tcPr>
            <w:tcW w:w="778"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433</w:t>
            </w:r>
          </w:p>
        </w:tc>
        <w:tc>
          <w:tcPr>
            <w:tcW w:w="1126" w:type="pct"/>
            <w:tcBorders>
              <w:top w:val="nil"/>
              <w:left w:val="nil"/>
              <w:bottom w:val="nil"/>
              <w:right w:val="nil"/>
            </w:tcBorders>
            <w:shd w:val="clear" w:color="auto" w:fill="auto"/>
            <w:noWrap/>
            <w:vAlign w:val="bottom"/>
            <w:hideMark/>
          </w:tcPr>
          <w:p w:rsidR="00E91895" w:rsidRDefault="002510F5" w:rsidP="00E91895">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Northeast</w:t>
            </w:r>
          </w:p>
        </w:tc>
        <w:tc>
          <w:tcPr>
            <w:tcW w:w="631"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7.30</w:t>
            </w:r>
          </w:p>
        </w:tc>
      </w:tr>
      <w:tr w:rsidR="002510F5" w:rsidRPr="000045CC" w:rsidTr="005C1D6D">
        <w:trPr>
          <w:trHeight w:val="288"/>
        </w:trPr>
        <w:tc>
          <w:tcPr>
            <w:tcW w:w="1354" w:type="pct"/>
            <w:tcBorders>
              <w:top w:val="nil"/>
              <w:left w:val="nil"/>
              <w:bottom w:val="nil"/>
              <w:right w:val="nil"/>
            </w:tcBorders>
            <w:shd w:val="clear" w:color="D9D9D9" w:fill="D9D9D9"/>
            <w:noWrap/>
            <w:vAlign w:val="bottom"/>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Erie, PA</w:t>
            </w:r>
          </w:p>
        </w:tc>
        <w:tc>
          <w:tcPr>
            <w:tcW w:w="505" w:type="pct"/>
            <w:tcBorders>
              <w:top w:val="nil"/>
              <w:left w:val="nil"/>
              <w:bottom w:val="nil"/>
              <w:right w:val="nil"/>
            </w:tcBorders>
            <w:shd w:val="clear" w:color="D9D9D9" w:fill="D9D9D9"/>
            <w:noWrap/>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42.1</w:t>
            </w:r>
          </w:p>
        </w:tc>
        <w:tc>
          <w:tcPr>
            <w:tcW w:w="606"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80.13</w:t>
            </w:r>
          </w:p>
        </w:tc>
        <w:tc>
          <w:tcPr>
            <w:tcW w:w="778"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215</w:t>
            </w:r>
          </w:p>
        </w:tc>
        <w:tc>
          <w:tcPr>
            <w:tcW w:w="1126" w:type="pct"/>
            <w:tcBorders>
              <w:top w:val="nil"/>
              <w:left w:val="nil"/>
              <w:bottom w:val="nil"/>
              <w:right w:val="nil"/>
            </w:tcBorders>
            <w:shd w:val="clear" w:color="D9D9D9" w:fill="D9D9D9"/>
            <w:noWrap/>
            <w:vAlign w:val="bottom"/>
            <w:hideMark/>
          </w:tcPr>
          <w:p w:rsidR="00E91895" w:rsidRDefault="002510F5" w:rsidP="00E91895">
            <w:pPr>
              <w:widowControl/>
              <w:jc w:val="left"/>
              <w:rPr>
                <w:rFonts w:ascii="Arial Narrow" w:eastAsia="宋体" w:hAnsi="Arial Narrow" w:cs="宋体"/>
                <w:color w:val="000000"/>
                <w:kern w:val="0"/>
                <w:sz w:val="22"/>
                <w:szCs w:val="24"/>
              </w:rPr>
            </w:pPr>
            <w:r w:rsidRPr="00CE4331">
              <w:rPr>
                <w:rFonts w:ascii="Arial Narrow" w:eastAsia="宋体" w:hAnsi="Arial Narrow" w:cs="宋体"/>
                <w:color w:val="000000"/>
                <w:kern w:val="0"/>
                <w:sz w:val="22"/>
              </w:rPr>
              <w:t>Northeast</w:t>
            </w:r>
          </w:p>
        </w:tc>
        <w:tc>
          <w:tcPr>
            <w:tcW w:w="631"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10.12</w:t>
            </w:r>
          </w:p>
        </w:tc>
      </w:tr>
      <w:tr w:rsidR="002510F5" w:rsidRPr="000045CC" w:rsidTr="005C1D6D">
        <w:trPr>
          <w:trHeight w:val="288"/>
        </w:trPr>
        <w:tc>
          <w:tcPr>
            <w:tcW w:w="1354" w:type="pct"/>
            <w:tcBorders>
              <w:top w:val="nil"/>
              <w:left w:val="nil"/>
              <w:bottom w:val="nil"/>
              <w:right w:val="nil"/>
            </w:tcBorders>
            <w:shd w:val="clear" w:color="auto" w:fill="auto"/>
            <w:noWrap/>
            <w:vAlign w:val="bottom"/>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Salem, MA</w:t>
            </w:r>
          </w:p>
        </w:tc>
        <w:tc>
          <w:tcPr>
            <w:tcW w:w="505" w:type="pct"/>
            <w:tcBorders>
              <w:top w:val="nil"/>
              <w:left w:val="nil"/>
              <w:bottom w:val="nil"/>
              <w:right w:val="nil"/>
            </w:tcBorders>
            <w:shd w:val="clear" w:color="auto" w:fill="auto"/>
            <w:noWrap/>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42.5</w:t>
            </w:r>
          </w:p>
        </w:tc>
        <w:tc>
          <w:tcPr>
            <w:tcW w:w="606"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70.92</w:t>
            </w:r>
          </w:p>
        </w:tc>
        <w:tc>
          <w:tcPr>
            <w:tcW w:w="778"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42</w:t>
            </w:r>
          </w:p>
        </w:tc>
        <w:tc>
          <w:tcPr>
            <w:tcW w:w="1126" w:type="pct"/>
            <w:tcBorders>
              <w:top w:val="nil"/>
              <w:left w:val="nil"/>
              <w:bottom w:val="nil"/>
              <w:right w:val="nil"/>
            </w:tcBorders>
            <w:shd w:val="clear" w:color="auto" w:fill="auto"/>
            <w:noWrap/>
            <w:vAlign w:val="bottom"/>
            <w:hideMark/>
          </w:tcPr>
          <w:p w:rsidR="00E91895" w:rsidRDefault="002510F5" w:rsidP="00E91895">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Northeast</w:t>
            </w:r>
          </w:p>
        </w:tc>
        <w:tc>
          <w:tcPr>
            <w:tcW w:w="631"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10.90</w:t>
            </w:r>
          </w:p>
        </w:tc>
      </w:tr>
      <w:tr w:rsidR="002510F5" w:rsidRPr="000045CC" w:rsidTr="005C1D6D">
        <w:trPr>
          <w:trHeight w:val="288"/>
        </w:trPr>
        <w:tc>
          <w:tcPr>
            <w:tcW w:w="1354" w:type="pct"/>
            <w:tcBorders>
              <w:top w:val="nil"/>
              <w:left w:val="nil"/>
              <w:bottom w:val="nil"/>
              <w:right w:val="nil"/>
            </w:tcBorders>
            <w:shd w:val="clear" w:color="D9D9D9" w:fill="D9D9D9"/>
            <w:noWrap/>
            <w:vAlign w:val="bottom"/>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St. Clair Shores, MI</w:t>
            </w:r>
          </w:p>
        </w:tc>
        <w:tc>
          <w:tcPr>
            <w:tcW w:w="505" w:type="pct"/>
            <w:tcBorders>
              <w:top w:val="nil"/>
              <w:left w:val="nil"/>
              <w:bottom w:val="nil"/>
              <w:right w:val="nil"/>
            </w:tcBorders>
            <w:shd w:val="clear" w:color="D9D9D9" w:fill="D9D9D9"/>
            <w:noWrap/>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42.51</w:t>
            </w:r>
          </w:p>
        </w:tc>
        <w:tc>
          <w:tcPr>
            <w:tcW w:w="606"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82.9</w:t>
            </w:r>
          </w:p>
        </w:tc>
        <w:tc>
          <w:tcPr>
            <w:tcW w:w="778"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180</w:t>
            </w:r>
          </w:p>
        </w:tc>
        <w:tc>
          <w:tcPr>
            <w:tcW w:w="1126" w:type="pct"/>
            <w:tcBorders>
              <w:top w:val="nil"/>
              <w:left w:val="nil"/>
              <w:bottom w:val="nil"/>
              <w:right w:val="nil"/>
            </w:tcBorders>
            <w:shd w:val="clear" w:color="D9D9D9" w:fill="D9D9D9"/>
            <w:noWrap/>
            <w:vAlign w:val="bottom"/>
            <w:hideMark/>
          </w:tcPr>
          <w:p w:rsidR="00E91895" w:rsidRDefault="002510F5" w:rsidP="00E91895">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East North Central</w:t>
            </w:r>
          </w:p>
        </w:tc>
        <w:tc>
          <w:tcPr>
            <w:tcW w:w="631"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9.82</w:t>
            </w:r>
          </w:p>
        </w:tc>
      </w:tr>
      <w:tr w:rsidR="002510F5" w:rsidRPr="000045CC" w:rsidTr="005C1D6D">
        <w:trPr>
          <w:trHeight w:val="288"/>
        </w:trPr>
        <w:tc>
          <w:tcPr>
            <w:tcW w:w="1354" w:type="pct"/>
            <w:tcBorders>
              <w:top w:val="nil"/>
              <w:left w:val="nil"/>
              <w:bottom w:val="nil"/>
              <w:right w:val="nil"/>
            </w:tcBorders>
            <w:shd w:val="clear" w:color="auto" w:fill="auto"/>
            <w:noWrap/>
            <w:vAlign w:val="bottom"/>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Twin Falls, ID</w:t>
            </w:r>
          </w:p>
        </w:tc>
        <w:tc>
          <w:tcPr>
            <w:tcW w:w="505" w:type="pct"/>
            <w:tcBorders>
              <w:top w:val="nil"/>
              <w:left w:val="nil"/>
              <w:bottom w:val="nil"/>
              <w:right w:val="nil"/>
            </w:tcBorders>
            <w:shd w:val="clear" w:color="auto" w:fill="auto"/>
            <w:noWrap/>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42.58</w:t>
            </w:r>
          </w:p>
        </w:tc>
        <w:tc>
          <w:tcPr>
            <w:tcW w:w="606"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114.46</w:t>
            </w:r>
          </w:p>
        </w:tc>
        <w:tc>
          <w:tcPr>
            <w:tcW w:w="778"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1124</w:t>
            </w:r>
          </w:p>
        </w:tc>
        <w:tc>
          <w:tcPr>
            <w:tcW w:w="1126" w:type="pct"/>
            <w:tcBorders>
              <w:top w:val="nil"/>
              <w:left w:val="nil"/>
              <w:bottom w:val="nil"/>
              <w:right w:val="nil"/>
            </w:tcBorders>
            <w:shd w:val="clear" w:color="auto" w:fill="auto"/>
            <w:noWrap/>
            <w:vAlign w:val="bottom"/>
            <w:hideMark/>
          </w:tcPr>
          <w:p w:rsidR="00E91895" w:rsidRDefault="002510F5" w:rsidP="00E91895">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Northwest</w:t>
            </w:r>
          </w:p>
        </w:tc>
        <w:tc>
          <w:tcPr>
            <w:tcW w:w="631"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10.23</w:t>
            </w:r>
          </w:p>
        </w:tc>
      </w:tr>
      <w:tr w:rsidR="002510F5" w:rsidRPr="000045CC" w:rsidTr="005C1D6D">
        <w:trPr>
          <w:trHeight w:val="288"/>
        </w:trPr>
        <w:tc>
          <w:tcPr>
            <w:tcW w:w="1354" w:type="pct"/>
            <w:tcBorders>
              <w:top w:val="nil"/>
              <w:left w:val="nil"/>
              <w:bottom w:val="nil"/>
              <w:right w:val="nil"/>
            </w:tcBorders>
            <w:shd w:val="clear" w:color="D9D9D9" w:fill="D9D9D9"/>
            <w:noWrap/>
            <w:vAlign w:val="bottom"/>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Chelmsford, MA</w:t>
            </w:r>
          </w:p>
        </w:tc>
        <w:tc>
          <w:tcPr>
            <w:tcW w:w="505" w:type="pct"/>
            <w:tcBorders>
              <w:top w:val="nil"/>
              <w:left w:val="nil"/>
              <w:bottom w:val="nil"/>
              <w:right w:val="nil"/>
            </w:tcBorders>
            <w:shd w:val="clear" w:color="D9D9D9" w:fill="D9D9D9"/>
            <w:noWrap/>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42.6</w:t>
            </w:r>
          </w:p>
        </w:tc>
        <w:tc>
          <w:tcPr>
            <w:tcW w:w="606"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71.35</w:t>
            </w:r>
          </w:p>
        </w:tc>
        <w:tc>
          <w:tcPr>
            <w:tcW w:w="778"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37</w:t>
            </w:r>
          </w:p>
        </w:tc>
        <w:tc>
          <w:tcPr>
            <w:tcW w:w="1126" w:type="pct"/>
            <w:tcBorders>
              <w:top w:val="nil"/>
              <w:left w:val="nil"/>
              <w:bottom w:val="nil"/>
              <w:right w:val="nil"/>
            </w:tcBorders>
            <w:shd w:val="clear" w:color="D9D9D9" w:fill="D9D9D9"/>
            <w:noWrap/>
            <w:vAlign w:val="bottom"/>
            <w:hideMark/>
          </w:tcPr>
          <w:p w:rsidR="00E91895" w:rsidRDefault="002510F5" w:rsidP="00E91895">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Northeast</w:t>
            </w:r>
          </w:p>
        </w:tc>
        <w:tc>
          <w:tcPr>
            <w:tcW w:w="631"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10.01</w:t>
            </w:r>
          </w:p>
        </w:tc>
      </w:tr>
      <w:tr w:rsidR="002510F5" w:rsidRPr="000045CC" w:rsidTr="005C1D6D">
        <w:trPr>
          <w:trHeight w:val="288"/>
        </w:trPr>
        <w:tc>
          <w:tcPr>
            <w:tcW w:w="1354" w:type="pct"/>
            <w:tcBorders>
              <w:top w:val="nil"/>
              <w:left w:val="nil"/>
              <w:bottom w:val="nil"/>
              <w:right w:val="nil"/>
            </w:tcBorders>
            <w:shd w:val="clear" w:color="auto" w:fill="auto"/>
            <w:noWrap/>
            <w:vAlign w:val="bottom"/>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Albany, NY</w:t>
            </w:r>
          </w:p>
        </w:tc>
        <w:tc>
          <w:tcPr>
            <w:tcW w:w="505" w:type="pct"/>
            <w:tcBorders>
              <w:top w:val="nil"/>
              <w:left w:val="nil"/>
              <w:bottom w:val="nil"/>
              <w:right w:val="nil"/>
            </w:tcBorders>
            <w:shd w:val="clear" w:color="auto" w:fill="auto"/>
            <w:noWrap/>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42.68</w:t>
            </w:r>
          </w:p>
        </w:tc>
        <w:tc>
          <w:tcPr>
            <w:tcW w:w="606"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73.77</w:t>
            </w:r>
          </w:p>
        </w:tc>
        <w:tc>
          <w:tcPr>
            <w:tcW w:w="778"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72</w:t>
            </w:r>
          </w:p>
        </w:tc>
        <w:tc>
          <w:tcPr>
            <w:tcW w:w="1126" w:type="pct"/>
            <w:tcBorders>
              <w:top w:val="nil"/>
              <w:left w:val="nil"/>
              <w:bottom w:val="nil"/>
              <w:right w:val="nil"/>
            </w:tcBorders>
            <w:shd w:val="clear" w:color="auto" w:fill="auto"/>
            <w:noWrap/>
            <w:vAlign w:val="bottom"/>
            <w:hideMark/>
          </w:tcPr>
          <w:p w:rsidR="00E91895" w:rsidRDefault="002510F5" w:rsidP="00E91895">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Northeast</w:t>
            </w:r>
          </w:p>
        </w:tc>
        <w:tc>
          <w:tcPr>
            <w:tcW w:w="631"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9.41</w:t>
            </w:r>
          </w:p>
        </w:tc>
      </w:tr>
      <w:tr w:rsidR="002510F5" w:rsidRPr="000045CC" w:rsidTr="005C1D6D">
        <w:trPr>
          <w:trHeight w:val="288"/>
        </w:trPr>
        <w:tc>
          <w:tcPr>
            <w:tcW w:w="1354" w:type="pct"/>
            <w:tcBorders>
              <w:top w:val="nil"/>
              <w:left w:val="nil"/>
              <w:bottom w:val="nil"/>
              <w:right w:val="nil"/>
            </w:tcBorders>
            <w:shd w:val="clear" w:color="D9D9D9" w:fill="D9D9D9"/>
            <w:noWrap/>
            <w:vAlign w:val="bottom"/>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London, ON, Canada</w:t>
            </w:r>
          </w:p>
        </w:tc>
        <w:tc>
          <w:tcPr>
            <w:tcW w:w="505" w:type="pct"/>
            <w:tcBorders>
              <w:top w:val="nil"/>
              <w:left w:val="nil"/>
              <w:bottom w:val="nil"/>
              <w:right w:val="nil"/>
            </w:tcBorders>
            <w:shd w:val="clear" w:color="D9D9D9" w:fill="D9D9D9"/>
            <w:noWrap/>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42.99</w:t>
            </w:r>
          </w:p>
        </w:tc>
        <w:tc>
          <w:tcPr>
            <w:tcW w:w="606"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81.25</w:t>
            </w:r>
          </w:p>
        </w:tc>
        <w:tc>
          <w:tcPr>
            <w:tcW w:w="778"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250</w:t>
            </w:r>
          </w:p>
        </w:tc>
        <w:tc>
          <w:tcPr>
            <w:tcW w:w="1126" w:type="pct"/>
            <w:tcBorders>
              <w:top w:val="nil"/>
              <w:left w:val="nil"/>
              <w:bottom w:val="nil"/>
              <w:right w:val="nil"/>
            </w:tcBorders>
            <w:shd w:val="clear" w:color="D9D9D9" w:fill="D9D9D9"/>
            <w:noWrap/>
            <w:vAlign w:val="bottom"/>
            <w:hideMark/>
          </w:tcPr>
          <w:p w:rsidR="00E91895" w:rsidRDefault="002510F5" w:rsidP="00E91895">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Central</w:t>
            </w:r>
          </w:p>
        </w:tc>
        <w:tc>
          <w:tcPr>
            <w:tcW w:w="631"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8.34</w:t>
            </w:r>
          </w:p>
        </w:tc>
      </w:tr>
      <w:tr w:rsidR="002510F5" w:rsidRPr="000045CC" w:rsidTr="005C1D6D">
        <w:trPr>
          <w:trHeight w:val="288"/>
        </w:trPr>
        <w:tc>
          <w:tcPr>
            <w:tcW w:w="1354" w:type="pct"/>
            <w:tcBorders>
              <w:top w:val="nil"/>
              <w:left w:val="nil"/>
              <w:bottom w:val="nil"/>
              <w:right w:val="nil"/>
            </w:tcBorders>
            <w:shd w:val="clear" w:color="auto" w:fill="auto"/>
            <w:noWrap/>
            <w:vAlign w:val="bottom"/>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Waukesha, WI</w:t>
            </w:r>
          </w:p>
        </w:tc>
        <w:tc>
          <w:tcPr>
            <w:tcW w:w="505" w:type="pct"/>
            <w:tcBorders>
              <w:top w:val="nil"/>
              <w:left w:val="nil"/>
              <w:bottom w:val="nil"/>
              <w:right w:val="nil"/>
            </w:tcBorders>
            <w:shd w:val="clear" w:color="auto" w:fill="auto"/>
            <w:noWrap/>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43.02</w:t>
            </w:r>
          </w:p>
        </w:tc>
        <w:tc>
          <w:tcPr>
            <w:tcW w:w="606"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88.24</w:t>
            </w:r>
          </w:p>
        </w:tc>
        <w:tc>
          <w:tcPr>
            <w:tcW w:w="778"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270</w:t>
            </w:r>
          </w:p>
        </w:tc>
        <w:tc>
          <w:tcPr>
            <w:tcW w:w="1126" w:type="pct"/>
            <w:tcBorders>
              <w:top w:val="nil"/>
              <w:left w:val="nil"/>
              <w:bottom w:val="nil"/>
              <w:right w:val="nil"/>
            </w:tcBorders>
            <w:shd w:val="clear" w:color="auto" w:fill="auto"/>
            <w:noWrap/>
            <w:vAlign w:val="bottom"/>
            <w:hideMark/>
          </w:tcPr>
          <w:p w:rsidR="00E91895" w:rsidRDefault="002510F5" w:rsidP="00E91895">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East North Central</w:t>
            </w:r>
          </w:p>
        </w:tc>
        <w:tc>
          <w:tcPr>
            <w:tcW w:w="631"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9.60</w:t>
            </w:r>
          </w:p>
        </w:tc>
      </w:tr>
      <w:tr w:rsidR="002510F5" w:rsidRPr="000045CC" w:rsidTr="005C1D6D">
        <w:trPr>
          <w:trHeight w:val="288"/>
        </w:trPr>
        <w:tc>
          <w:tcPr>
            <w:tcW w:w="1354" w:type="pct"/>
            <w:tcBorders>
              <w:top w:val="nil"/>
              <w:left w:val="nil"/>
              <w:bottom w:val="nil"/>
              <w:right w:val="nil"/>
            </w:tcBorders>
            <w:shd w:val="clear" w:color="D9D9D9" w:fill="D9D9D9"/>
            <w:noWrap/>
            <w:vAlign w:val="bottom"/>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 xml:space="preserve">Madison, WI </w:t>
            </w:r>
          </w:p>
        </w:tc>
        <w:tc>
          <w:tcPr>
            <w:tcW w:w="505" w:type="pct"/>
            <w:tcBorders>
              <w:top w:val="nil"/>
              <w:left w:val="nil"/>
              <w:bottom w:val="nil"/>
              <w:right w:val="nil"/>
            </w:tcBorders>
            <w:shd w:val="clear" w:color="D9D9D9" w:fill="D9D9D9"/>
            <w:noWrap/>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43.08</w:t>
            </w:r>
          </w:p>
        </w:tc>
        <w:tc>
          <w:tcPr>
            <w:tcW w:w="606"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89.43</w:t>
            </w:r>
          </w:p>
        </w:tc>
        <w:tc>
          <w:tcPr>
            <w:tcW w:w="778"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263</w:t>
            </w:r>
          </w:p>
        </w:tc>
        <w:tc>
          <w:tcPr>
            <w:tcW w:w="1126" w:type="pct"/>
            <w:tcBorders>
              <w:top w:val="nil"/>
              <w:left w:val="nil"/>
              <w:bottom w:val="nil"/>
              <w:right w:val="nil"/>
            </w:tcBorders>
            <w:shd w:val="clear" w:color="D9D9D9" w:fill="D9D9D9"/>
            <w:noWrap/>
            <w:vAlign w:val="bottom"/>
            <w:hideMark/>
          </w:tcPr>
          <w:p w:rsidR="00E91895" w:rsidRDefault="002510F5" w:rsidP="00E91895">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East North Central</w:t>
            </w:r>
          </w:p>
        </w:tc>
        <w:tc>
          <w:tcPr>
            <w:tcW w:w="631"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8.66</w:t>
            </w:r>
          </w:p>
        </w:tc>
      </w:tr>
      <w:tr w:rsidR="002510F5" w:rsidRPr="000045CC" w:rsidTr="005C1D6D">
        <w:trPr>
          <w:trHeight w:val="288"/>
        </w:trPr>
        <w:tc>
          <w:tcPr>
            <w:tcW w:w="1354" w:type="pct"/>
            <w:tcBorders>
              <w:top w:val="nil"/>
              <w:left w:val="nil"/>
              <w:bottom w:val="nil"/>
              <w:right w:val="nil"/>
            </w:tcBorders>
            <w:shd w:val="clear" w:color="auto" w:fill="auto"/>
            <w:noWrap/>
            <w:vAlign w:val="bottom"/>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Niagara Falls, ON , Canada</w:t>
            </w:r>
          </w:p>
        </w:tc>
        <w:tc>
          <w:tcPr>
            <w:tcW w:w="505" w:type="pct"/>
            <w:tcBorders>
              <w:top w:val="nil"/>
              <w:left w:val="nil"/>
              <w:bottom w:val="nil"/>
              <w:right w:val="nil"/>
            </w:tcBorders>
            <w:shd w:val="clear" w:color="auto" w:fill="auto"/>
            <w:noWrap/>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43.09</w:t>
            </w:r>
          </w:p>
        </w:tc>
        <w:tc>
          <w:tcPr>
            <w:tcW w:w="606"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79.09</w:t>
            </w:r>
          </w:p>
        </w:tc>
        <w:tc>
          <w:tcPr>
            <w:tcW w:w="778"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188</w:t>
            </w:r>
          </w:p>
        </w:tc>
        <w:tc>
          <w:tcPr>
            <w:tcW w:w="1126" w:type="pct"/>
            <w:tcBorders>
              <w:top w:val="nil"/>
              <w:left w:val="nil"/>
              <w:bottom w:val="nil"/>
              <w:right w:val="nil"/>
            </w:tcBorders>
            <w:shd w:val="clear" w:color="auto" w:fill="auto"/>
            <w:noWrap/>
            <w:vAlign w:val="bottom"/>
            <w:hideMark/>
          </w:tcPr>
          <w:p w:rsidR="00E91895" w:rsidRDefault="002510F5" w:rsidP="00E91895">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Northeast</w:t>
            </w:r>
          </w:p>
        </w:tc>
        <w:tc>
          <w:tcPr>
            <w:tcW w:w="631"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9.27</w:t>
            </w:r>
          </w:p>
        </w:tc>
      </w:tr>
      <w:tr w:rsidR="002510F5" w:rsidRPr="000045CC" w:rsidTr="005C1D6D">
        <w:trPr>
          <w:trHeight w:val="288"/>
        </w:trPr>
        <w:tc>
          <w:tcPr>
            <w:tcW w:w="1354" w:type="pct"/>
            <w:tcBorders>
              <w:top w:val="nil"/>
              <w:left w:val="nil"/>
              <w:bottom w:val="nil"/>
              <w:right w:val="nil"/>
            </w:tcBorders>
            <w:shd w:val="clear" w:color="D9D9D9" w:fill="D9D9D9"/>
            <w:noWrap/>
            <w:vAlign w:val="bottom"/>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Rochester, NY</w:t>
            </w:r>
          </w:p>
        </w:tc>
        <w:tc>
          <w:tcPr>
            <w:tcW w:w="505" w:type="pct"/>
            <w:tcBorders>
              <w:top w:val="nil"/>
              <w:left w:val="nil"/>
              <w:bottom w:val="nil"/>
              <w:right w:val="nil"/>
            </w:tcBorders>
            <w:shd w:val="clear" w:color="D9D9D9" w:fill="D9D9D9"/>
            <w:noWrap/>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43.1</w:t>
            </w:r>
          </w:p>
        </w:tc>
        <w:tc>
          <w:tcPr>
            <w:tcW w:w="606"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77.58</w:t>
            </w:r>
          </w:p>
        </w:tc>
        <w:tc>
          <w:tcPr>
            <w:tcW w:w="778"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148</w:t>
            </w:r>
          </w:p>
        </w:tc>
        <w:tc>
          <w:tcPr>
            <w:tcW w:w="1126" w:type="pct"/>
            <w:tcBorders>
              <w:top w:val="nil"/>
              <w:left w:val="nil"/>
              <w:bottom w:val="nil"/>
              <w:right w:val="nil"/>
            </w:tcBorders>
            <w:shd w:val="clear" w:color="D9D9D9" w:fill="D9D9D9"/>
            <w:noWrap/>
            <w:vAlign w:val="bottom"/>
            <w:hideMark/>
          </w:tcPr>
          <w:p w:rsidR="00E91895" w:rsidRDefault="002510F5" w:rsidP="00E91895">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Northeast</w:t>
            </w:r>
          </w:p>
        </w:tc>
        <w:tc>
          <w:tcPr>
            <w:tcW w:w="631"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9.33</w:t>
            </w:r>
          </w:p>
        </w:tc>
      </w:tr>
      <w:tr w:rsidR="002510F5" w:rsidRPr="000045CC" w:rsidTr="005C1D6D">
        <w:trPr>
          <w:trHeight w:val="288"/>
        </w:trPr>
        <w:tc>
          <w:tcPr>
            <w:tcW w:w="1354" w:type="pct"/>
            <w:tcBorders>
              <w:top w:val="nil"/>
              <w:left w:val="nil"/>
              <w:bottom w:val="nil"/>
              <w:right w:val="nil"/>
            </w:tcBorders>
            <w:shd w:val="clear" w:color="auto" w:fill="auto"/>
            <w:noWrap/>
            <w:vAlign w:val="bottom"/>
            <w:hideMark/>
          </w:tcPr>
          <w:p w:rsidR="002510F5" w:rsidRPr="000045CC" w:rsidRDefault="002510F5" w:rsidP="00960E08">
            <w:pPr>
              <w:widowControl/>
              <w:jc w:val="left"/>
              <w:rPr>
                <w:rFonts w:ascii="Arial Narrow" w:eastAsia="宋体" w:hAnsi="Arial Narrow" w:cs="宋体"/>
                <w:color w:val="000000"/>
                <w:kern w:val="0"/>
                <w:sz w:val="22"/>
              </w:rPr>
            </w:pPr>
            <w:proofErr w:type="spellStart"/>
            <w:r w:rsidRPr="00CE4331">
              <w:rPr>
                <w:rFonts w:ascii="Arial Narrow" w:eastAsia="宋体" w:hAnsi="Arial Narrow" w:cs="宋体"/>
                <w:color w:val="000000"/>
                <w:kern w:val="0"/>
                <w:sz w:val="22"/>
              </w:rPr>
              <w:t>LaCrosse</w:t>
            </w:r>
            <w:proofErr w:type="spellEnd"/>
            <w:r w:rsidRPr="00CE4331">
              <w:rPr>
                <w:rFonts w:ascii="Arial Narrow" w:eastAsia="宋体" w:hAnsi="Arial Narrow" w:cs="宋体"/>
                <w:color w:val="000000"/>
                <w:kern w:val="0"/>
                <w:sz w:val="22"/>
              </w:rPr>
              <w:t xml:space="preserve">, WI </w:t>
            </w:r>
          </w:p>
        </w:tc>
        <w:tc>
          <w:tcPr>
            <w:tcW w:w="505" w:type="pct"/>
            <w:tcBorders>
              <w:top w:val="nil"/>
              <w:left w:val="nil"/>
              <w:bottom w:val="nil"/>
              <w:right w:val="nil"/>
            </w:tcBorders>
            <w:shd w:val="clear" w:color="auto" w:fill="auto"/>
            <w:noWrap/>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43.88</w:t>
            </w:r>
          </w:p>
        </w:tc>
        <w:tc>
          <w:tcPr>
            <w:tcW w:w="606"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91.19</w:t>
            </w:r>
          </w:p>
        </w:tc>
        <w:tc>
          <w:tcPr>
            <w:tcW w:w="778"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216</w:t>
            </w:r>
          </w:p>
        </w:tc>
        <w:tc>
          <w:tcPr>
            <w:tcW w:w="1126" w:type="pct"/>
            <w:tcBorders>
              <w:top w:val="nil"/>
              <w:left w:val="nil"/>
              <w:bottom w:val="nil"/>
              <w:right w:val="nil"/>
            </w:tcBorders>
            <w:shd w:val="clear" w:color="auto" w:fill="auto"/>
            <w:noWrap/>
            <w:vAlign w:val="bottom"/>
            <w:hideMark/>
          </w:tcPr>
          <w:p w:rsidR="00E91895" w:rsidRDefault="002510F5" w:rsidP="00E91895">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East North Central</w:t>
            </w:r>
          </w:p>
        </w:tc>
        <w:tc>
          <w:tcPr>
            <w:tcW w:w="631"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8.96</w:t>
            </w:r>
          </w:p>
        </w:tc>
      </w:tr>
      <w:tr w:rsidR="002510F5" w:rsidRPr="000045CC" w:rsidTr="005C1D6D">
        <w:trPr>
          <w:trHeight w:val="288"/>
        </w:trPr>
        <w:tc>
          <w:tcPr>
            <w:tcW w:w="1354" w:type="pct"/>
            <w:tcBorders>
              <w:top w:val="nil"/>
              <w:left w:val="nil"/>
              <w:bottom w:val="nil"/>
              <w:right w:val="nil"/>
            </w:tcBorders>
            <w:shd w:val="clear" w:color="D9D9D9" w:fill="D9D9D9"/>
            <w:noWrap/>
            <w:vAlign w:val="bottom"/>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Eugene, OR</w:t>
            </w:r>
          </w:p>
        </w:tc>
        <w:tc>
          <w:tcPr>
            <w:tcW w:w="505" w:type="pct"/>
            <w:tcBorders>
              <w:top w:val="nil"/>
              <w:left w:val="nil"/>
              <w:bottom w:val="nil"/>
              <w:right w:val="nil"/>
            </w:tcBorders>
            <w:shd w:val="clear" w:color="D9D9D9" w:fill="D9D9D9"/>
            <w:noWrap/>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44.04</w:t>
            </w:r>
          </w:p>
        </w:tc>
        <w:tc>
          <w:tcPr>
            <w:tcW w:w="606"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123.09</w:t>
            </w:r>
          </w:p>
        </w:tc>
        <w:tc>
          <w:tcPr>
            <w:tcW w:w="778"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129</w:t>
            </w:r>
          </w:p>
        </w:tc>
        <w:tc>
          <w:tcPr>
            <w:tcW w:w="1126" w:type="pct"/>
            <w:tcBorders>
              <w:top w:val="nil"/>
              <w:left w:val="nil"/>
              <w:bottom w:val="nil"/>
              <w:right w:val="nil"/>
            </w:tcBorders>
            <w:shd w:val="clear" w:color="D9D9D9" w:fill="D9D9D9"/>
            <w:noWrap/>
            <w:vAlign w:val="bottom"/>
            <w:hideMark/>
          </w:tcPr>
          <w:p w:rsidR="00E91895" w:rsidRDefault="002510F5" w:rsidP="00E91895">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Northwest</w:t>
            </w:r>
          </w:p>
        </w:tc>
        <w:tc>
          <w:tcPr>
            <w:tcW w:w="631"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11.35</w:t>
            </w:r>
          </w:p>
        </w:tc>
      </w:tr>
      <w:tr w:rsidR="002510F5" w:rsidRPr="000045CC" w:rsidTr="005C1D6D">
        <w:trPr>
          <w:trHeight w:val="288"/>
        </w:trPr>
        <w:tc>
          <w:tcPr>
            <w:tcW w:w="1354" w:type="pct"/>
            <w:tcBorders>
              <w:top w:val="nil"/>
              <w:left w:val="nil"/>
              <w:bottom w:val="nil"/>
              <w:right w:val="nil"/>
            </w:tcBorders>
            <w:shd w:val="clear" w:color="auto" w:fill="auto"/>
            <w:noWrap/>
            <w:vAlign w:val="bottom"/>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 xml:space="preserve">Vancouver, WA </w:t>
            </w:r>
          </w:p>
        </w:tc>
        <w:tc>
          <w:tcPr>
            <w:tcW w:w="505" w:type="pct"/>
            <w:tcBorders>
              <w:top w:val="nil"/>
              <w:left w:val="nil"/>
              <w:bottom w:val="nil"/>
              <w:right w:val="nil"/>
            </w:tcBorders>
            <w:shd w:val="clear" w:color="auto" w:fill="auto"/>
            <w:noWrap/>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45.62</w:t>
            </w:r>
          </w:p>
        </w:tc>
        <w:tc>
          <w:tcPr>
            <w:tcW w:w="606"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122.5</w:t>
            </w:r>
          </w:p>
        </w:tc>
        <w:tc>
          <w:tcPr>
            <w:tcW w:w="778"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89</w:t>
            </w:r>
          </w:p>
        </w:tc>
        <w:tc>
          <w:tcPr>
            <w:tcW w:w="1126" w:type="pct"/>
            <w:tcBorders>
              <w:top w:val="nil"/>
              <w:left w:val="nil"/>
              <w:bottom w:val="nil"/>
              <w:right w:val="nil"/>
            </w:tcBorders>
            <w:shd w:val="clear" w:color="auto" w:fill="auto"/>
            <w:noWrap/>
            <w:vAlign w:val="bottom"/>
            <w:hideMark/>
          </w:tcPr>
          <w:p w:rsidR="00E91895" w:rsidRDefault="002510F5" w:rsidP="00E91895">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Northwest</w:t>
            </w:r>
          </w:p>
        </w:tc>
        <w:tc>
          <w:tcPr>
            <w:tcW w:w="631"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12.25</w:t>
            </w:r>
          </w:p>
        </w:tc>
      </w:tr>
      <w:tr w:rsidR="002510F5" w:rsidRPr="000045CC" w:rsidTr="005C1D6D">
        <w:trPr>
          <w:trHeight w:val="288"/>
        </w:trPr>
        <w:tc>
          <w:tcPr>
            <w:tcW w:w="1354" w:type="pct"/>
            <w:tcBorders>
              <w:top w:val="nil"/>
              <w:left w:val="nil"/>
              <w:bottom w:val="nil"/>
              <w:right w:val="nil"/>
            </w:tcBorders>
            <w:shd w:val="clear" w:color="D9D9D9" w:fill="D9D9D9"/>
            <w:noWrap/>
            <w:vAlign w:val="bottom"/>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Fargo, ND</w:t>
            </w:r>
          </w:p>
        </w:tc>
        <w:tc>
          <w:tcPr>
            <w:tcW w:w="505" w:type="pct"/>
            <w:tcBorders>
              <w:top w:val="nil"/>
              <w:left w:val="nil"/>
              <w:bottom w:val="nil"/>
              <w:right w:val="nil"/>
            </w:tcBorders>
            <w:shd w:val="clear" w:color="D9D9D9" w:fill="D9D9D9"/>
            <w:noWrap/>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46.84</w:t>
            </w:r>
          </w:p>
        </w:tc>
        <w:tc>
          <w:tcPr>
            <w:tcW w:w="606"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96.87</w:t>
            </w:r>
          </w:p>
        </w:tc>
        <w:tc>
          <w:tcPr>
            <w:tcW w:w="778"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277</w:t>
            </w:r>
          </w:p>
        </w:tc>
        <w:tc>
          <w:tcPr>
            <w:tcW w:w="1126" w:type="pct"/>
            <w:tcBorders>
              <w:top w:val="nil"/>
              <w:left w:val="nil"/>
              <w:bottom w:val="nil"/>
              <w:right w:val="nil"/>
            </w:tcBorders>
            <w:shd w:val="clear" w:color="D9D9D9" w:fill="D9D9D9"/>
            <w:noWrap/>
            <w:vAlign w:val="bottom"/>
            <w:hideMark/>
          </w:tcPr>
          <w:p w:rsidR="00E91895" w:rsidRDefault="002510F5" w:rsidP="00E91895">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West North Central</w:t>
            </w:r>
          </w:p>
        </w:tc>
        <w:tc>
          <w:tcPr>
            <w:tcW w:w="631"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5.89</w:t>
            </w:r>
          </w:p>
        </w:tc>
      </w:tr>
      <w:tr w:rsidR="002510F5" w:rsidRPr="000045CC" w:rsidTr="005C1D6D">
        <w:trPr>
          <w:trHeight w:val="288"/>
        </w:trPr>
        <w:tc>
          <w:tcPr>
            <w:tcW w:w="1354" w:type="pct"/>
            <w:tcBorders>
              <w:top w:val="nil"/>
              <w:left w:val="nil"/>
              <w:bottom w:val="nil"/>
              <w:right w:val="nil"/>
            </w:tcBorders>
            <w:shd w:val="clear" w:color="auto" w:fill="auto"/>
            <w:noWrap/>
            <w:vAlign w:val="bottom"/>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 xml:space="preserve">Seattle, WA </w:t>
            </w:r>
          </w:p>
        </w:tc>
        <w:tc>
          <w:tcPr>
            <w:tcW w:w="505" w:type="pct"/>
            <w:tcBorders>
              <w:top w:val="nil"/>
              <w:left w:val="nil"/>
              <w:bottom w:val="nil"/>
              <w:right w:val="nil"/>
            </w:tcBorders>
            <w:shd w:val="clear" w:color="auto" w:fill="auto"/>
            <w:noWrap/>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47.66</w:t>
            </w:r>
          </w:p>
        </w:tc>
        <w:tc>
          <w:tcPr>
            <w:tcW w:w="606"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122.29</w:t>
            </w:r>
          </w:p>
        </w:tc>
        <w:tc>
          <w:tcPr>
            <w:tcW w:w="778"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20</w:t>
            </w:r>
          </w:p>
        </w:tc>
        <w:tc>
          <w:tcPr>
            <w:tcW w:w="1126" w:type="pct"/>
            <w:tcBorders>
              <w:top w:val="nil"/>
              <w:left w:val="nil"/>
              <w:bottom w:val="nil"/>
              <w:right w:val="nil"/>
            </w:tcBorders>
            <w:shd w:val="clear" w:color="auto" w:fill="auto"/>
            <w:noWrap/>
            <w:vAlign w:val="bottom"/>
            <w:hideMark/>
          </w:tcPr>
          <w:p w:rsidR="00E91895" w:rsidRDefault="002510F5" w:rsidP="00E91895">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Northwest</w:t>
            </w:r>
          </w:p>
        </w:tc>
        <w:tc>
          <w:tcPr>
            <w:tcW w:w="631"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11.94</w:t>
            </w:r>
          </w:p>
        </w:tc>
      </w:tr>
    </w:tbl>
    <w:p w:rsidR="002510F5" w:rsidRPr="006E5E8E" w:rsidRDefault="002510F5" w:rsidP="002510F5"/>
    <w:p w:rsidR="00E576AA" w:rsidRDefault="00E576AA">
      <w:pPr>
        <w:widowControl/>
        <w:jc w:val="left"/>
      </w:pPr>
      <w:r>
        <w:br w:type="page"/>
      </w:r>
    </w:p>
    <w:p w:rsidR="00E576AA" w:rsidRPr="00E576AA" w:rsidRDefault="00E576AA" w:rsidP="00E576AA"/>
    <w:p w:rsidR="00E576AA" w:rsidRDefault="00E576AA" w:rsidP="00E576AA">
      <w:pPr>
        <w:pStyle w:val="a7"/>
      </w:pPr>
      <w:bookmarkStart w:id="70" w:name="_Ref378771651"/>
      <w:proofErr w:type="gramStart"/>
      <w:r w:rsidRPr="000045CC">
        <w:t xml:space="preserve">Table </w:t>
      </w:r>
      <w:r w:rsidR="00222E77">
        <w:fldChar w:fldCharType="begin"/>
      </w:r>
      <w:r w:rsidR="0068144C">
        <w:instrText xml:space="preserve"> SEQ Table \* ARABIC </w:instrText>
      </w:r>
      <w:r w:rsidR="00222E77">
        <w:fldChar w:fldCharType="separate"/>
      </w:r>
      <w:r w:rsidR="0008141F">
        <w:rPr>
          <w:noProof/>
        </w:rPr>
        <w:t>2</w:t>
      </w:r>
      <w:r w:rsidR="00222E77">
        <w:rPr>
          <w:noProof/>
        </w:rPr>
        <w:fldChar w:fldCharType="end"/>
      </w:r>
      <w:bookmarkEnd w:id="70"/>
      <w:r w:rsidRPr="000045CC">
        <w:t>.</w:t>
      </w:r>
      <w:proofErr w:type="gramEnd"/>
      <w:r w:rsidRPr="000045CC">
        <w:t xml:space="preserve"> </w:t>
      </w:r>
      <w:proofErr w:type="gramStart"/>
      <w:r w:rsidRPr="000045CC">
        <w:t xml:space="preserve">Parameters for calculating population exposure to pollen in </w:t>
      </w:r>
      <w:r>
        <w:t>nine</w:t>
      </w:r>
      <w:r w:rsidRPr="000045CC">
        <w:t xml:space="preserve"> different climate regions in </w:t>
      </w:r>
      <w:r>
        <w:t>CONUS</w:t>
      </w:r>
      <w:r w:rsidRPr="000045CC">
        <w:t>.</w:t>
      </w:r>
      <w:proofErr w:type="gramEnd"/>
      <w:r w:rsidRPr="000045CC">
        <w:t xml:space="preserve"> These parameters were listed either as fixed values, known distributions</w:t>
      </w:r>
      <w:r>
        <w:t>,</w:t>
      </w:r>
      <w:r w:rsidRPr="000045CC">
        <w:t xml:space="preserve"> or unknown empirical distribution</w:t>
      </w:r>
      <w:r>
        <w:t>s</w:t>
      </w:r>
      <w:r w:rsidRPr="000045CC">
        <w:t xml:space="preserve"> derived from the literature </w:t>
      </w:r>
      <w:r w:rsidR="00222E77" w:rsidRPr="000045CC">
        <w:fldChar w:fldCharType="begin"/>
      </w:r>
      <w:r w:rsidR="00DA001E">
        <w:instrText xml:space="preserve"> ADDIN EN.CITE &lt;EndNote&gt;&lt;Cite&gt;&lt;Author&gt;Sofiev&lt;/Author&gt;&lt;Year&gt;2013&lt;/Year&gt;&lt;RecNum&gt;6&lt;/RecNum&gt;&lt;DisplayText&gt;(Sofiev et al., 2013)&lt;/DisplayText&gt;&lt;record&gt;&lt;rec-number&gt;6&lt;/rec-number&gt;&lt;foreign-keys&gt;&lt;key app="EN" db-id="tdz2dxda7d9zpsere5vps09wvftsz5xrwvx9" timestamp="1387474794"&gt;6&lt;/key&gt;&lt;/foreign-keys&gt;&lt;ref-type name="Book Section"&gt;5&lt;/ref-type&gt;&lt;contributors&gt;&lt;authors&gt;&lt;author&gt;Sofiev, Mikhail&lt;/author&gt;&lt;author&gt;Belmonte, Jordina&lt;/author&gt;&lt;author&gt;Gehrig, Regula&lt;/author&gt;&lt;author&gt;Izquierdo, Rebeca&lt;/author&gt;&lt;author&gt;Smith, Matt&lt;/author&gt;&lt;author&gt;Dahl, Åslög&lt;/author&gt;&lt;author&gt;Siljamo, Pilvi&lt;/author&gt;&lt;/authors&gt;&lt;/contributors&gt;&lt;titles&gt;&lt;title&gt;Airborne Pollen Transport&lt;/title&gt;&lt;secondary-title&gt;Allergenic Pollen&lt;/secondary-title&gt;&lt;/titles&gt;&lt;pages&gt;127-159&lt;/pages&gt;&lt;dates&gt;&lt;year&gt;2013&lt;/year&gt;&lt;/dates&gt;&lt;publisher&gt;Springer&lt;/publisher&gt;&lt;isbn&gt;9400748809&lt;/isbn&gt;&lt;urls&gt;&lt;/urls&gt;&lt;/record&gt;&lt;/Cite&gt;&lt;/EndNote&gt;</w:instrText>
      </w:r>
      <w:r w:rsidR="00222E77" w:rsidRPr="000045CC">
        <w:fldChar w:fldCharType="separate"/>
      </w:r>
      <w:r>
        <w:rPr>
          <w:noProof/>
        </w:rPr>
        <w:t>(</w:t>
      </w:r>
      <w:hyperlink w:anchor="_ENREF_25" w:tooltip="Sofiev, 2013 #6" w:history="1">
        <w:r w:rsidR="00637C89">
          <w:rPr>
            <w:noProof/>
          </w:rPr>
          <w:t>Sofiev et al., 2013</w:t>
        </w:r>
      </w:hyperlink>
      <w:r>
        <w:rPr>
          <w:noProof/>
        </w:rPr>
        <w:t>)</w:t>
      </w:r>
      <w:r w:rsidR="00222E77" w:rsidRPr="000045CC">
        <w:fldChar w:fldCharType="end"/>
      </w:r>
      <w:r w:rsidRPr="000045CC">
        <w:t>.</w:t>
      </w:r>
      <w:r w:rsidR="009C09C7">
        <w:t xml:space="preserve"> </w:t>
      </w:r>
    </w:p>
    <w:p w:rsidR="00E576AA" w:rsidRPr="000045CC" w:rsidRDefault="00E576AA" w:rsidP="00E576AA"/>
    <w:tbl>
      <w:tblPr>
        <w:tblW w:w="5000" w:type="pct"/>
        <w:tblCellMar>
          <w:left w:w="0" w:type="dxa"/>
          <w:right w:w="0" w:type="dxa"/>
        </w:tblCellMar>
        <w:tblLook w:val="04A0" w:firstRow="1" w:lastRow="0" w:firstColumn="1" w:lastColumn="0" w:noHBand="0" w:noVBand="1"/>
      </w:tblPr>
      <w:tblGrid>
        <w:gridCol w:w="1046"/>
        <w:gridCol w:w="3277"/>
        <w:gridCol w:w="181"/>
        <w:gridCol w:w="813"/>
        <w:gridCol w:w="1274"/>
        <w:gridCol w:w="868"/>
        <w:gridCol w:w="5"/>
        <w:gridCol w:w="822"/>
        <w:gridCol w:w="5"/>
        <w:gridCol w:w="5"/>
        <w:gridCol w:w="5"/>
        <w:gridCol w:w="5"/>
      </w:tblGrid>
      <w:tr w:rsidR="00787A2D" w:rsidRPr="009C09C7" w:rsidTr="009C09C7">
        <w:trPr>
          <w:trHeight w:val="330"/>
        </w:trPr>
        <w:tc>
          <w:tcPr>
            <w:tcW w:w="681" w:type="pct"/>
            <w:tcBorders>
              <w:top w:val="nil"/>
              <w:left w:val="nil"/>
              <w:bottom w:val="nil"/>
              <w:right w:val="nil"/>
            </w:tcBorders>
            <w:shd w:val="clear" w:color="D8D8D8" w:fill="D8D8D8"/>
            <w:noWrap/>
            <w:vAlign w:val="bottom"/>
            <w:hideMark/>
          </w:tcPr>
          <w:p w:rsidR="007A4765" w:rsidRPr="000045CC" w:rsidRDefault="007A4765" w:rsidP="00355F09">
            <w:pPr>
              <w:jc w:val="center"/>
              <w:rPr>
                <w:rFonts w:ascii="Arial Narrow" w:hAnsi="Arial Narrow" w:cs="Calibri"/>
                <w:b/>
                <w:bCs/>
                <w:color w:val="000000"/>
                <w:sz w:val="22"/>
              </w:rPr>
            </w:pPr>
            <w:r w:rsidRPr="00CE4331">
              <w:rPr>
                <w:rFonts w:ascii="Arial Narrow" w:hAnsi="Arial Narrow" w:cs="Calibri"/>
                <w:b/>
                <w:bCs/>
                <w:color w:val="000000"/>
                <w:sz w:val="22"/>
              </w:rPr>
              <w:t>Parameter</w:t>
            </w:r>
          </w:p>
        </w:tc>
        <w:tc>
          <w:tcPr>
            <w:tcW w:w="2137" w:type="pct"/>
            <w:tcBorders>
              <w:top w:val="nil"/>
              <w:left w:val="nil"/>
              <w:bottom w:val="nil"/>
              <w:right w:val="nil"/>
            </w:tcBorders>
            <w:shd w:val="clear" w:color="D8D8D8" w:fill="D8D8D8"/>
            <w:noWrap/>
            <w:vAlign w:val="bottom"/>
            <w:hideMark/>
          </w:tcPr>
          <w:p w:rsidR="007A4765" w:rsidRPr="000045CC" w:rsidRDefault="007A4765" w:rsidP="00355F09">
            <w:pPr>
              <w:jc w:val="center"/>
              <w:rPr>
                <w:rFonts w:ascii="Arial Narrow" w:hAnsi="Arial Narrow" w:cs="Calibri"/>
                <w:color w:val="000000"/>
                <w:sz w:val="22"/>
              </w:rPr>
            </w:pPr>
            <w:r w:rsidRPr="00CE4331">
              <w:rPr>
                <w:rFonts w:ascii="Arial Narrow" w:hAnsi="Arial Narrow" w:cs="Calibri"/>
                <w:color w:val="000000"/>
                <w:sz w:val="22"/>
              </w:rPr>
              <w:t>Parameter</w:t>
            </w:r>
            <w:r>
              <w:rPr>
                <w:rFonts w:ascii="Arial Narrow" w:hAnsi="Arial Narrow" w:cs="Calibri"/>
                <w:color w:val="000000"/>
                <w:sz w:val="22"/>
              </w:rPr>
              <w:t xml:space="preserve"> Definition</w:t>
            </w:r>
          </w:p>
        </w:tc>
        <w:tc>
          <w:tcPr>
            <w:tcW w:w="118" w:type="pct"/>
            <w:tcBorders>
              <w:top w:val="nil"/>
              <w:left w:val="nil"/>
              <w:bottom w:val="nil"/>
              <w:right w:val="nil"/>
            </w:tcBorders>
            <w:shd w:val="clear" w:color="D8D8D8" w:fill="D8D8D8"/>
            <w:noWrap/>
            <w:vAlign w:val="bottom"/>
            <w:hideMark/>
          </w:tcPr>
          <w:p w:rsidR="007A4765" w:rsidRPr="000045CC" w:rsidRDefault="007A4765" w:rsidP="00355F09">
            <w:pPr>
              <w:jc w:val="center"/>
              <w:rPr>
                <w:rFonts w:ascii="Arial Narrow" w:hAnsi="Arial Narrow" w:cs="Calibri"/>
                <w:color w:val="000000"/>
                <w:sz w:val="22"/>
              </w:rPr>
            </w:pPr>
            <w:r w:rsidRPr="00CE4331">
              <w:rPr>
                <w:rFonts w:ascii="Arial Narrow" w:hAnsi="Arial Narrow" w:cs="Calibri"/>
                <w:color w:val="000000"/>
                <w:sz w:val="22"/>
              </w:rPr>
              <w:t>ID</w:t>
            </w:r>
          </w:p>
        </w:tc>
        <w:tc>
          <w:tcPr>
            <w:tcW w:w="530" w:type="pct"/>
            <w:tcBorders>
              <w:top w:val="nil"/>
              <w:left w:val="nil"/>
              <w:bottom w:val="nil"/>
              <w:right w:val="nil"/>
            </w:tcBorders>
            <w:shd w:val="clear" w:color="D8D8D8" w:fill="D8D8D8"/>
            <w:noWrap/>
            <w:vAlign w:val="bottom"/>
            <w:hideMark/>
          </w:tcPr>
          <w:p w:rsidR="007A4765" w:rsidRPr="000045CC" w:rsidRDefault="007A4765" w:rsidP="00355F09">
            <w:pPr>
              <w:jc w:val="center"/>
              <w:rPr>
                <w:rFonts w:ascii="Arial Narrow" w:hAnsi="Arial Narrow" w:cs="Calibri"/>
                <w:color w:val="000000"/>
                <w:sz w:val="22"/>
              </w:rPr>
            </w:pPr>
            <w:r w:rsidRPr="00CE4331">
              <w:rPr>
                <w:rFonts w:ascii="Arial Narrow" w:hAnsi="Arial Narrow" w:cs="Calibri"/>
                <w:color w:val="000000"/>
                <w:sz w:val="22"/>
              </w:rPr>
              <w:t xml:space="preserve">Distribution </w:t>
            </w:r>
          </w:p>
        </w:tc>
        <w:tc>
          <w:tcPr>
            <w:tcW w:w="577" w:type="pct"/>
            <w:tcBorders>
              <w:top w:val="nil"/>
              <w:left w:val="nil"/>
              <w:bottom w:val="nil"/>
              <w:right w:val="nil"/>
            </w:tcBorders>
            <w:shd w:val="clear" w:color="D8D8D8" w:fill="D8D8D8"/>
            <w:noWrap/>
            <w:vAlign w:val="bottom"/>
            <w:hideMark/>
          </w:tcPr>
          <w:p w:rsidR="007A4765" w:rsidRPr="00B874A0" w:rsidRDefault="00222E77" w:rsidP="00355F09">
            <w:pPr>
              <w:keepNext/>
              <w:keepLines/>
              <w:numPr>
                <w:ilvl w:val="0"/>
                <w:numId w:val="2"/>
              </w:numPr>
              <w:spacing w:before="340" w:after="330" w:line="578" w:lineRule="auto"/>
              <w:jc w:val="center"/>
              <w:outlineLvl w:val="0"/>
              <w:rPr>
                <w:rFonts w:ascii="Arial Narrow" w:hAnsi="Arial Narrow"/>
                <w:sz w:val="22"/>
              </w:rPr>
            </w:pPr>
            <w:r w:rsidRPr="00B874A0">
              <w:rPr>
                <w:rFonts w:ascii="Arial Narrow" w:hAnsi="Arial Narrow"/>
                <w:sz w:val="22"/>
              </w:rPr>
              <w:t>Mean (STD)</w:t>
            </w:r>
          </w:p>
        </w:tc>
        <w:tc>
          <w:tcPr>
            <w:tcW w:w="448" w:type="pct"/>
            <w:tcBorders>
              <w:top w:val="nil"/>
              <w:left w:val="nil"/>
              <w:bottom w:val="nil"/>
              <w:right w:val="nil"/>
            </w:tcBorders>
            <w:shd w:val="clear" w:color="D8D8D8" w:fill="D8D8D8"/>
            <w:noWrap/>
            <w:vAlign w:val="bottom"/>
            <w:hideMark/>
          </w:tcPr>
          <w:p w:rsidR="007A4765" w:rsidRPr="00B874A0" w:rsidRDefault="00222E77" w:rsidP="00355F09">
            <w:pPr>
              <w:keepNext/>
              <w:keepLines/>
              <w:numPr>
                <w:ilvl w:val="0"/>
                <w:numId w:val="2"/>
              </w:numPr>
              <w:spacing w:before="340" w:after="330" w:line="578" w:lineRule="auto"/>
              <w:jc w:val="center"/>
              <w:outlineLvl w:val="0"/>
              <w:rPr>
                <w:rFonts w:ascii="Arial Narrow" w:hAnsi="Arial Narrow"/>
                <w:sz w:val="22"/>
              </w:rPr>
            </w:pPr>
            <w:r w:rsidRPr="00B874A0">
              <w:rPr>
                <w:rFonts w:ascii="Arial Narrow" w:hAnsi="Arial Narrow"/>
                <w:sz w:val="22"/>
              </w:rPr>
              <w:t>Range</w:t>
            </w:r>
          </w:p>
        </w:tc>
        <w:tc>
          <w:tcPr>
            <w:tcW w:w="4" w:type="pct"/>
            <w:tcBorders>
              <w:top w:val="nil"/>
              <w:left w:val="nil"/>
              <w:bottom w:val="nil"/>
              <w:right w:val="nil"/>
            </w:tcBorders>
            <w:shd w:val="clear" w:color="D8D8D8" w:fill="D8D8D8"/>
          </w:tcPr>
          <w:p w:rsidR="007A4765" w:rsidRPr="00B874A0" w:rsidRDefault="007A4765" w:rsidP="00355F09">
            <w:pPr>
              <w:jc w:val="center"/>
              <w:rPr>
                <w:rFonts w:ascii="Arial Narrow" w:hAnsi="Arial Narrow"/>
                <w:sz w:val="22"/>
              </w:rPr>
            </w:pPr>
          </w:p>
        </w:tc>
        <w:tc>
          <w:tcPr>
            <w:tcW w:w="489" w:type="pct"/>
            <w:tcBorders>
              <w:top w:val="nil"/>
              <w:left w:val="nil"/>
              <w:bottom w:val="nil"/>
              <w:right w:val="nil"/>
            </w:tcBorders>
            <w:shd w:val="clear" w:color="D8D8D8" w:fill="D8D8D8"/>
          </w:tcPr>
          <w:p w:rsidR="007A4765" w:rsidRPr="00B874A0" w:rsidRDefault="00222E77" w:rsidP="00355F09">
            <w:pPr>
              <w:jc w:val="center"/>
              <w:rPr>
                <w:rFonts w:ascii="Arial Narrow" w:hAnsi="Arial Narrow"/>
                <w:sz w:val="22"/>
              </w:rPr>
            </w:pPr>
            <w:r w:rsidRPr="00B874A0">
              <w:rPr>
                <w:rFonts w:ascii="Arial Narrow" w:hAnsi="Arial Narrow"/>
                <w:sz w:val="22"/>
              </w:rPr>
              <w:t>Reference</w:t>
            </w:r>
          </w:p>
        </w:tc>
        <w:tc>
          <w:tcPr>
            <w:tcW w:w="4" w:type="pct"/>
            <w:tcBorders>
              <w:top w:val="nil"/>
              <w:left w:val="nil"/>
              <w:bottom w:val="nil"/>
              <w:right w:val="nil"/>
            </w:tcBorders>
            <w:shd w:val="clear" w:color="D8D8D8" w:fill="D8D8D8"/>
          </w:tcPr>
          <w:p w:rsidR="007A4765" w:rsidRPr="00B874A0" w:rsidRDefault="007A4765" w:rsidP="00355F09">
            <w:pPr>
              <w:jc w:val="center"/>
              <w:rPr>
                <w:rFonts w:ascii="Arial Narrow" w:hAnsi="Arial Narrow"/>
                <w:sz w:val="22"/>
              </w:rPr>
            </w:pPr>
          </w:p>
        </w:tc>
        <w:tc>
          <w:tcPr>
            <w:tcW w:w="4" w:type="pct"/>
            <w:tcBorders>
              <w:top w:val="nil"/>
              <w:left w:val="nil"/>
              <w:bottom w:val="nil"/>
              <w:right w:val="nil"/>
            </w:tcBorders>
            <w:shd w:val="clear" w:color="D8D8D8" w:fill="D8D8D8"/>
          </w:tcPr>
          <w:p w:rsidR="007A4765" w:rsidRPr="00B874A0" w:rsidRDefault="007A4765" w:rsidP="00355F09">
            <w:pPr>
              <w:jc w:val="center"/>
              <w:rPr>
                <w:rFonts w:ascii="Arial Narrow" w:hAnsi="Arial Narrow"/>
                <w:sz w:val="22"/>
              </w:rPr>
            </w:pPr>
          </w:p>
        </w:tc>
        <w:tc>
          <w:tcPr>
            <w:tcW w:w="4" w:type="pct"/>
            <w:tcBorders>
              <w:top w:val="nil"/>
              <w:left w:val="nil"/>
              <w:bottom w:val="nil"/>
              <w:right w:val="nil"/>
            </w:tcBorders>
            <w:shd w:val="clear" w:color="D8D8D8" w:fill="D8D8D8"/>
          </w:tcPr>
          <w:p w:rsidR="007A4765" w:rsidRPr="00B874A0" w:rsidRDefault="007A4765" w:rsidP="00355F09">
            <w:pPr>
              <w:jc w:val="center"/>
              <w:rPr>
                <w:rFonts w:ascii="Arial Narrow" w:hAnsi="Arial Narrow"/>
                <w:sz w:val="22"/>
              </w:rPr>
            </w:pPr>
          </w:p>
        </w:tc>
        <w:tc>
          <w:tcPr>
            <w:tcW w:w="4" w:type="pct"/>
            <w:tcBorders>
              <w:top w:val="nil"/>
              <w:left w:val="nil"/>
              <w:bottom w:val="nil"/>
              <w:right w:val="nil"/>
            </w:tcBorders>
            <w:shd w:val="clear" w:color="D8D8D8" w:fill="D8D8D8"/>
          </w:tcPr>
          <w:p w:rsidR="007A4765" w:rsidRPr="00B874A0" w:rsidRDefault="007A4765" w:rsidP="00355F09">
            <w:pPr>
              <w:jc w:val="center"/>
              <w:rPr>
                <w:rFonts w:ascii="Arial Narrow" w:hAnsi="Arial Narrow"/>
                <w:sz w:val="22"/>
              </w:rPr>
            </w:pPr>
          </w:p>
        </w:tc>
      </w:tr>
      <w:tr w:rsidR="00787A2D" w:rsidRPr="009C09C7" w:rsidTr="009C09C7">
        <w:trPr>
          <w:trHeight w:val="330"/>
        </w:trPr>
        <w:tc>
          <w:tcPr>
            <w:tcW w:w="681" w:type="pct"/>
            <w:tcBorders>
              <w:top w:val="nil"/>
              <w:left w:val="nil"/>
              <w:bottom w:val="nil"/>
              <w:right w:val="nil"/>
            </w:tcBorders>
            <w:shd w:val="clear" w:color="auto" w:fill="auto"/>
            <w:noWrap/>
            <w:vAlign w:val="bottom"/>
            <w:hideMark/>
          </w:tcPr>
          <w:p w:rsidR="007A4765" w:rsidRPr="000045CC" w:rsidRDefault="007A4765" w:rsidP="00355F09">
            <w:pPr>
              <w:jc w:val="center"/>
              <w:rPr>
                <w:rFonts w:ascii="Arial Narrow" w:hAnsi="Arial Narrow"/>
                <w:b/>
                <w:bCs/>
                <w:i/>
                <w:iCs/>
                <w:sz w:val="22"/>
              </w:rPr>
            </w:pPr>
            <w:r w:rsidRPr="00CE4331">
              <w:rPr>
                <w:rFonts w:ascii="Arial Narrow" w:hAnsi="Arial Narrow"/>
                <w:b/>
                <w:bCs/>
                <w:i/>
                <w:iCs/>
                <w:sz w:val="22"/>
              </w:rPr>
              <w:t>u*</w:t>
            </w:r>
          </w:p>
        </w:tc>
        <w:tc>
          <w:tcPr>
            <w:tcW w:w="2137" w:type="pct"/>
            <w:tcBorders>
              <w:top w:val="nil"/>
              <w:left w:val="nil"/>
              <w:bottom w:val="nil"/>
              <w:right w:val="nil"/>
            </w:tcBorders>
            <w:shd w:val="clear" w:color="auto" w:fill="auto"/>
            <w:noWrap/>
            <w:vAlign w:val="bottom"/>
            <w:hideMark/>
          </w:tcPr>
          <w:p w:rsidR="007A4765" w:rsidRPr="000045CC" w:rsidRDefault="007A4765" w:rsidP="00355F09">
            <w:pPr>
              <w:jc w:val="center"/>
              <w:rPr>
                <w:rFonts w:ascii="Arial Narrow" w:hAnsi="Arial Narrow"/>
                <w:sz w:val="22"/>
              </w:rPr>
            </w:pPr>
            <w:r w:rsidRPr="00CE4331">
              <w:rPr>
                <w:rFonts w:ascii="Arial Narrow" w:hAnsi="Arial Narrow"/>
                <w:sz w:val="22"/>
              </w:rPr>
              <w:t>friction velocity (m/s)</w:t>
            </w:r>
          </w:p>
        </w:tc>
        <w:tc>
          <w:tcPr>
            <w:tcW w:w="118" w:type="pct"/>
            <w:tcBorders>
              <w:top w:val="nil"/>
              <w:left w:val="nil"/>
              <w:bottom w:val="nil"/>
              <w:right w:val="nil"/>
            </w:tcBorders>
            <w:shd w:val="clear" w:color="auto" w:fill="auto"/>
            <w:noWrap/>
            <w:vAlign w:val="bottom"/>
            <w:hideMark/>
          </w:tcPr>
          <w:p w:rsidR="007A4765" w:rsidRPr="000045CC" w:rsidRDefault="007A4765" w:rsidP="00355F09">
            <w:pPr>
              <w:jc w:val="center"/>
              <w:rPr>
                <w:rFonts w:ascii="Arial Narrow" w:hAnsi="Arial Narrow" w:cs="Calibri"/>
                <w:sz w:val="22"/>
              </w:rPr>
            </w:pPr>
            <w:r w:rsidRPr="00CE4331">
              <w:rPr>
                <w:rFonts w:ascii="Arial Narrow" w:hAnsi="Arial Narrow" w:cs="Calibri"/>
                <w:sz w:val="22"/>
              </w:rPr>
              <w:t>1</w:t>
            </w:r>
          </w:p>
        </w:tc>
        <w:tc>
          <w:tcPr>
            <w:tcW w:w="530" w:type="pct"/>
            <w:tcBorders>
              <w:top w:val="nil"/>
              <w:left w:val="nil"/>
              <w:bottom w:val="nil"/>
              <w:right w:val="nil"/>
            </w:tcBorders>
            <w:shd w:val="clear" w:color="auto" w:fill="auto"/>
            <w:noWrap/>
            <w:vAlign w:val="bottom"/>
            <w:hideMark/>
          </w:tcPr>
          <w:p w:rsidR="007A4765" w:rsidRPr="000045CC" w:rsidRDefault="007A4765" w:rsidP="00355F09">
            <w:pPr>
              <w:jc w:val="center"/>
              <w:rPr>
                <w:rFonts w:ascii="Arial Narrow" w:hAnsi="Arial Narrow" w:cs="Calibri"/>
                <w:sz w:val="22"/>
              </w:rPr>
            </w:pPr>
            <w:r w:rsidRPr="00CE4331">
              <w:rPr>
                <w:rFonts w:ascii="Arial Narrow" w:hAnsi="Arial Narrow" w:cs="Calibri"/>
                <w:sz w:val="22"/>
              </w:rPr>
              <w:t>fixed</w:t>
            </w:r>
          </w:p>
        </w:tc>
        <w:tc>
          <w:tcPr>
            <w:tcW w:w="577" w:type="pct"/>
            <w:tcBorders>
              <w:top w:val="nil"/>
              <w:left w:val="nil"/>
              <w:bottom w:val="nil"/>
              <w:right w:val="nil"/>
            </w:tcBorders>
            <w:shd w:val="clear" w:color="auto" w:fill="auto"/>
            <w:noWrap/>
            <w:vAlign w:val="bottom"/>
            <w:hideMark/>
          </w:tcPr>
          <w:p w:rsidR="007A4765" w:rsidRPr="009C09C7" w:rsidRDefault="008761CA" w:rsidP="00355F09">
            <w:pPr>
              <w:jc w:val="center"/>
              <w:rPr>
                <w:rFonts w:ascii="Arial Narrow" w:hAnsi="Arial Narrow"/>
                <w:sz w:val="22"/>
              </w:rPr>
            </w:pPr>
            <w:r w:rsidRPr="008761CA">
              <w:rPr>
                <w:rFonts w:ascii="Arial Narrow" w:hAnsi="Arial Narrow"/>
                <w:sz w:val="22"/>
              </w:rPr>
              <w:t>1.17</w:t>
            </w:r>
          </w:p>
        </w:tc>
        <w:tc>
          <w:tcPr>
            <w:tcW w:w="448" w:type="pct"/>
            <w:tcBorders>
              <w:top w:val="nil"/>
              <w:left w:val="nil"/>
              <w:bottom w:val="nil"/>
              <w:right w:val="nil"/>
            </w:tcBorders>
            <w:shd w:val="clear" w:color="auto" w:fill="auto"/>
            <w:noWrap/>
            <w:vAlign w:val="bottom"/>
            <w:hideMark/>
          </w:tcPr>
          <w:p w:rsidR="007A4765" w:rsidRPr="009C09C7" w:rsidRDefault="00897E90" w:rsidP="00355F09">
            <w:pPr>
              <w:jc w:val="center"/>
              <w:rPr>
                <w:rFonts w:ascii="Arial Narrow" w:hAnsi="Arial Narrow"/>
                <w:sz w:val="22"/>
              </w:rPr>
            </w:pPr>
            <w:r w:rsidRPr="00897E90">
              <w:rPr>
                <w:rFonts w:ascii="Arial Narrow" w:hAnsi="Arial Narrow"/>
                <w:sz w:val="22"/>
              </w:rPr>
              <w:t>-</w:t>
            </w:r>
          </w:p>
        </w:tc>
        <w:tc>
          <w:tcPr>
            <w:tcW w:w="4" w:type="pct"/>
            <w:tcBorders>
              <w:top w:val="nil"/>
              <w:left w:val="nil"/>
              <w:bottom w:val="nil"/>
              <w:right w:val="nil"/>
            </w:tcBorders>
          </w:tcPr>
          <w:p w:rsidR="007A4765" w:rsidRPr="009C09C7" w:rsidRDefault="007A4765" w:rsidP="00355F09">
            <w:pPr>
              <w:jc w:val="center"/>
              <w:rPr>
                <w:rFonts w:ascii="Arial Narrow" w:hAnsi="Arial Narrow"/>
                <w:sz w:val="22"/>
              </w:rPr>
            </w:pPr>
          </w:p>
        </w:tc>
        <w:tc>
          <w:tcPr>
            <w:tcW w:w="489" w:type="pct"/>
            <w:tcBorders>
              <w:top w:val="nil"/>
              <w:left w:val="nil"/>
              <w:bottom w:val="nil"/>
              <w:right w:val="nil"/>
            </w:tcBorders>
          </w:tcPr>
          <w:p w:rsidR="007A4765" w:rsidRPr="009C09C7" w:rsidRDefault="00222E77" w:rsidP="00637C89">
            <w:pPr>
              <w:jc w:val="center"/>
              <w:rPr>
                <w:rFonts w:ascii="Arial Narrow" w:hAnsi="Arial Narrow"/>
                <w:sz w:val="22"/>
              </w:rPr>
            </w:pPr>
            <w:r>
              <w:rPr>
                <w:rFonts w:ascii="Arial Narrow" w:hAnsi="Arial Narrow"/>
                <w:sz w:val="22"/>
              </w:rPr>
              <w:fldChar w:fldCharType="begin"/>
            </w:r>
            <w:r w:rsidR="00787A2D">
              <w:rPr>
                <w:rFonts w:ascii="Arial Narrow" w:hAnsi="Arial Narrow"/>
                <w:sz w:val="22"/>
              </w:rPr>
              <w:instrText xml:space="preserve"> ADDIN EN.CITE &lt;EndNote&gt;&lt;Cite&gt;&lt;Author&gt;Helbig&lt;/Author&gt;&lt;Year&gt;2004&lt;/Year&gt;&lt;RecNum&gt;25&lt;/RecNum&gt;&lt;DisplayText&gt;(Helbig et al., 2004)&lt;/DisplayText&gt;&lt;record&gt;&lt;rec-number&gt;25&lt;/rec-number&gt;&lt;foreign-keys&gt;&lt;key app="EN" db-id="tdz2dxda7d9zpsere5vps09wvftsz5xrwvx9" timestamp="1389045163"&gt;25&lt;/key&gt;&lt;/foreign-keys&gt;&lt;ref-type name="Journal Article"&gt;17&lt;/ref-type&gt;&lt;contributors&gt;&lt;authors&gt;&lt;author&gt;Helbig, Nora&lt;/author&gt;&lt;author&gt;Vogel, Bernhard&lt;/author&gt;&lt;author&gt;Vogel, Heike&lt;/author&gt;&lt;author&gt;Fiedler, Franz&lt;/author&gt;&lt;/authors&gt;&lt;/contributors&gt;&lt;titles&gt;&lt;title&gt;Numerical modelling of pollen dispersion on the regional scale&lt;/title&gt;&lt;secondary-title&gt;Aerobiologia&lt;/secondary-title&gt;&lt;/titles&gt;&lt;periodical&gt;&lt;full-title&gt;Aerobiologia&lt;/full-title&gt;&lt;/periodical&gt;&lt;pages&gt;3-19&lt;/pages&gt;&lt;volume&gt;20&lt;/volume&gt;&lt;number&gt;1&lt;/number&gt;&lt;dates&gt;&lt;year&gt;2004&lt;/year&gt;&lt;/dates&gt;&lt;isbn&gt;0393-5965&lt;/isbn&gt;&lt;urls&gt;&lt;/urls&gt;&lt;/record&gt;&lt;/Cite&gt;&lt;/EndNote&gt;</w:instrText>
            </w:r>
            <w:r>
              <w:rPr>
                <w:rFonts w:ascii="Arial Narrow" w:hAnsi="Arial Narrow"/>
                <w:sz w:val="22"/>
              </w:rPr>
              <w:fldChar w:fldCharType="separate"/>
            </w:r>
            <w:r w:rsidR="00787A2D">
              <w:rPr>
                <w:rFonts w:ascii="Arial Narrow" w:hAnsi="Arial Narrow"/>
                <w:noProof/>
                <w:sz w:val="22"/>
              </w:rPr>
              <w:t>(</w:t>
            </w:r>
            <w:hyperlink w:anchor="_ENREF_14" w:tooltip="Helbig, 2004 #25" w:history="1">
              <w:r w:rsidR="00637C89">
                <w:rPr>
                  <w:rFonts w:ascii="Arial Narrow" w:hAnsi="Arial Narrow"/>
                  <w:noProof/>
                  <w:sz w:val="22"/>
                </w:rPr>
                <w:t>Helbig et al., 2004</w:t>
              </w:r>
            </w:hyperlink>
            <w:r w:rsidR="00787A2D">
              <w:rPr>
                <w:rFonts w:ascii="Arial Narrow" w:hAnsi="Arial Narrow"/>
                <w:noProof/>
                <w:sz w:val="22"/>
              </w:rPr>
              <w:t>)</w:t>
            </w:r>
            <w:r>
              <w:rPr>
                <w:rFonts w:ascii="Arial Narrow" w:hAnsi="Arial Narrow"/>
                <w:sz w:val="22"/>
              </w:rPr>
              <w:fldChar w:fldCharType="end"/>
            </w:r>
          </w:p>
        </w:tc>
        <w:tc>
          <w:tcPr>
            <w:tcW w:w="4" w:type="pct"/>
            <w:tcBorders>
              <w:top w:val="nil"/>
              <w:left w:val="nil"/>
              <w:bottom w:val="nil"/>
              <w:right w:val="nil"/>
            </w:tcBorders>
          </w:tcPr>
          <w:p w:rsidR="007A4765" w:rsidRPr="009C09C7" w:rsidRDefault="007A4765" w:rsidP="00355F09">
            <w:pPr>
              <w:jc w:val="center"/>
              <w:rPr>
                <w:rFonts w:ascii="Arial Narrow" w:hAnsi="Arial Narrow"/>
                <w:sz w:val="22"/>
              </w:rPr>
            </w:pPr>
          </w:p>
        </w:tc>
        <w:tc>
          <w:tcPr>
            <w:tcW w:w="4" w:type="pct"/>
            <w:tcBorders>
              <w:top w:val="nil"/>
              <w:left w:val="nil"/>
              <w:bottom w:val="nil"/>
              <w:right w:val="nil"/>
            </w:tcBorders>
          </w:tcPr>
          <w:p w:rsidR="007A4765" w:rsidRPr="009C09C7" w:rsidRDefault="007A4765" w:rsidP="00355F09">
            <w:pPr>
              <w:jc w:val="center"/>
              <w:rPr>
                <w:rFonts w:ascii="Arial Narrow" w:hAnsi="Arial Narrow"/>
                <w:sz w:val="22"/>
              </w:rPr>
            </w:pPr>
          </w:p>
        </w:tc>
        <w:tc>
          <w:tcPr>
            <w:tcW w:w="4" w:type="pct"/>
            <w:tcBorders>
              <w:top w:val="nil"/>
              <w:left w:val="nil"/>
              <w:bottom w:val="nil"/>
              <w:right w:val="nil"/>
            </w:tcBorders>
          </w:tcPr>
          <w:p w:rsidR="007A4765" w:rsidRPr="009C09C7" w:rsidRDefault="007A4765" w:rsidP="00355F09">
            <w:pPr>
              <w:jc w:val="center"/>
              <w:rPr>
                <w:rFonts w:ascii="Arial Narrow" w:hAnsi="Arial Narrow"/>
                <w:sz w:val="22"/>
              </w:rPr>
            </w:pPr>
          </w:p>
        </w:tc>
        <w:tc>
          <w:tcPr>
            <w:tcW w:w="4" w:type="pct"/>
            <w:tcBorders>
              <w:top w:val="nil"/>
              <w:left w:val="nil"/>
              <w:bottom w:val="nil"/>
              <w:right w:val="nil"/>
            </w:tcBorders>
          </w:tcPr>
          <w:p w:rsidR="007A4765" w:rsidRPr="009C09C7" w:rsidRDefault="007A4765" w:rsidP="00355F09">
            <w:pPr>
              <w:jc w:val="center"/>
              <w:rPr>
                <w:rFonts w:ascii="Arial Narrow" w:hAnsi="Arial Narrow"/>
                <w:sz w:val="22"/>
              </w:rPr>
            </w:pPr>
          </w:p>
        </w:tc>
      </w:tr>
      <w:tr w:rsidR="00787A2D" w:rsidRPr="009C09C7" w:rsidTr="009C09C7">
        <w:trPr>
          <w:trHeight w:val="330"/>
        </w:trPr>
        <w:tc>
          <w:tcPr>
            <w:tcW w:w="681" w:type="pct"/>
            <w:tcBorders>
              <w:top w:val="nil"/>
              <w:left w:val="nil"/>
              <w:bottom w:val="nil"/>
              <w:right w:val="nil"/>
            </w:tcBorders>
            <w:shd w:val="clear" w:color="D8D8D8" w:fill="D8D8D8"/>
            <w:noWrap/>
            <w:vAlign w:val="bottom"/>
            <w:hideMark/>
          </w:tcPr>
          <w:p w:rsidR="007A4765" w:rsidRPr="000045CC" w:rsidRDefault="007A4765" w:rsidP="00355F09">
            <w:pPr>
              <w:jc w:val="center"/>
              <w:rPr>
                <w:rFonts w:ascii="Arial Narrow" w:hAnsi="Arial Narrow"/>
                <w:b/>
                <w:bCs/>
                <w:i/>
                <w:iCs/>
                <w:sz w:val="22"/>
              </w:rPr>
            </w:pPr>
            <w:r w:rsidRPr="00CE4331">
              <w:rPr>
                <w:rFonts w:ascii="Arial Narrow" w:hAnsi="Arial Narrow"/>
                <w:b/>
                <w:bCs/>
                <w:i/>
                <w:iCs/>
                <w:sz w:val="22"/>
              </w:rPr>
              <w:t>k</w:t>
            </w:r>
          </w:p>
        </w:tc>
        <w:tc>
          <w:tcPr>
            <w:tcW w:w="2137" w:type="pct"/>
            <w:tcBorders>
              <w:top w:val="nil"/>
              <w:left w:val="nil"/>
              <w:bottom w:val="nil"/>
              <w:right w:val="nil"/>
            </w:tcBorders>
            <w:shd w:val="clear" w:color="D8D8D8" w:fill="D8D8D8"/>
            <w:noWrap/>
            <w:vAlign w:val="bottom"/>
            <w:hideMark/>
          </w:tcPr>
          <w:p w:rsidR="007A4765" w:rsidRPr="000045CC" w:rsidRDefault="007A4765" w:rsidP="00355F09">
            <w:pPr>
              <w:jc w:val="center"/>
              <w:rPr>
                <w:rFonts w:ascii="Arial Narrow" w:hAnsi="Arial Narrow"/>
                <w:sz w:val="22"/>
              </w:rPr>
            </w:pPr>
            <w:r w:rsidRPr="00CE4331">
              <w:rPr>
                <w:rFonts w:ascii="Arial Narrow" w:hAnsi="Arial Narrow"/>
                <w:sz w:val="22"/>
              </w:rPr>
              <w:t xml:space="preserve">von </w:t>
            </w:r>
            <w:proofErr w:type="spellStart"/>
            <w:r w:rsidRPr="00CE4331">
              <w:rPr>
                <w:rFonts w:ascii="Arial Narrow" w:hAnsi="Arial Narrow"/>
                <w:sz w:val="22"/>
              </w:rPr>
              <w:t>karman</w:t>
            </w:r>
            <w:proofErr w:type="spellEnd"/>
            <w:r w:rsidRPr="00CE4331">
              <w:rPr>
                <w:rFonts w:ascii="Arial Narrow" w:hAnsi="Arial Narrow"/>
                <w:sz w:val="22"/>
              </w:rPr>
              <w:t xml:space="preserve"> constant (dimensionless)</w:t>
            </w:r>
          </w:p>
        </w:tc>
        <w:tc>
          <w:tcPr>
            <w:tcW w:w="118" w:type="pct"/>
            <w:tcBorders>
              <w:top w:val="nil"/>
              <w:left w:val="nil"/>
              <w:bottom w:val="nil"/>
              <w:right w:val="nil"/>
            </w:tcBorders>
            <w:shd w:val="clear" w:color="D8D8D8" w:fill="D8D8D8"/>
            <w:noWrap/>
            <w:vAlign w:val="bottom"/>
            <w:hideMark/>
          </w:tcPr>
          <w:p w:rsidR="007A4765" w:rsidRPr="000045CC" w:rsidRDefault="007A4765" w:rsidP="00355F09">
            <w:pPr>
              <w:jc w:val="center"/>
              <w:rPr>
                <w:rFonts w:ascii="Arial Narrow" w:hAnsi="Arial Narrow" w:cs="Calibri"/>
                <w:sz w:val="22"/>
              </w:rPr>
            </w:pPr>
            <w:r w:rsidRPr="00CE4331">
              <w:rPr>
                <w:rFonts w:ascii="Arial Narrow" w:hAnsi="Arial Narrow" w:cs="Calibri"/>
                <w:sz w:val="22"/>
              </w:rPr>
              <w:t>2</w:t>
            </w:r>
          </w:p>
        </w:tc>
        <w:tc>
          <w:tcPr>
            <w:tcW w:w="530" w:type="pct"/>
            <w:tcBorders>
              <w:top w:val="nil"/>
              <w:left w:val="nil"/>
              <w:bottom w:val="nil"/>
              <w:right w:val="nil"/>
            </w:tcBorders>
            <w:shd w:val="clear" w:color="D8D8D8" w:fill="D8D8D8"/>
            <w:noWrap/>
            <w:vAlign w:val="bottom"/>
            <w:hideMark/>
          </w:tcPr>
          <w:p w:rsidR="007A4765" w:rsidRPr="000045CC" w:rsidRDefault="007A4765" w:rsidP="00355F09">
            <w:pPr>
              <w:jc w:val="center"/>
              <w:rPr>
                <w:rFonts w:ascii="Arial Narrow" w:hAnsi="Arial Narrow" w:cs="Calibri"/>
                <w:sz w:val="22"/>
              </w:rPr>
            </w:pPr>
            <w:r w:rsidRPr="00CE4331">
              <w:rPr>
                <w:rFonts w:ascii="Arial Narrow" w:hAnsi="Arial Narrow" w:cs="Calibri"/>
                <w:sz w:val="22"/>
              </w:rPr>
              <w:t>fixed</w:t>
            </w:r>
          </w:p>
        </w:tc>
        <w:tc>
          <w:tcPr>
            <w:tcW w:w="577" w:type="pct"/>
            <w:tcBorders>
              <w:top w:val="nil"/>
              <w:left w:val="nil"/>
              <w:bottom w:val="nil"/>
              <w:right w:val="nil"/>
            </w:tcBorders>
            <w:shd w:val="clear" w:color="D8D8D8" w:fill="D8D8D8"/>
            <w:noWrap/>
            <w:vAlign w:val="bottom"/>
            <w:hideMark/>
          </w:tcPr>
          <w:p w:rsidR="007A4765" w:rsidRPr="009C09C7" w:rsidRDefault="008761CA" w:rsidP="00355F09">
            <w:pPr>
              <w:jc w:val="center"/>
              <w:rPr>
                <w:rFonts w:ascii="Arial Narrow" w:hAnsi="Arial Narrow"/>
                <w:sz w:val="22"/>
              </w:rPr>
            </w:pPr>
            <w:r w:rsidRPr="008761CA">
              <w:rPr>
                <w:rFonts w:ascii="Arial Narrow" w:hAnsi="Arial Narrow"/>
                <w:sz w:val="22"/>
              </w:rPr>
              <w:t>0.41</w:t>
            </w:r>
          </w:p>
        </w:tc>
        <w:tc>
          <w:tcPr>
            <w:tcW w:w="448" w:type="pct"/>
            <w:tcBorders>
              <w:top w:val="nil"/>
              <w:left w:val="nil"/>
              <w:bottom w:val="nil"/>
              <w:right w:val="nil"/>
            </w:tcBorders>
            <w:shd w:val="clear" w:color="D8D8D8" w:fill="D8D8D8"/>
            <w:noWrap/>
            <w:vAlign w:val="bottom"/>
            <w:hideMark/>
          </w:tcPr>
          <w:p w:rsidR="007A4765" w:rsidRPr="00B874A0" w:rsidRDefault="00897E90" w:rsidP="00355F09">
            <w:pPr>
              <w:autoSpaceDE w:val="0"/>
              <w:autoSpaceDN w:val="0"/>
              <w:adjustRightInd w:val="0"/>
              <w:jc w:val="center"/>
              <w:rPr>
                <w:rFonts w:ascii="Arial Narrow" w:hAnsi="Arial Narrow"/>
                <w:sz w:val="22"/>
              </w:rPr>
            </w:pPr>
            <w:r w:rsidRPr="00897E90">
              <w:rPr>
                <w:rFonts w:ascii="Arial Narrow" w:hAnsi="Arial Narrow"/>
                <w:sz w:val="22"/>
              </w:rPr>
              <w:t>-</w:t>
            </w:r>
          </w:p>
        </w:tc>
        <w:tc>
          <w:tcPr>
            <w:tcW w:w="4" w:type="pct"/>
            <w:tcBorders>
              <w:top w:val="nil"/>
              <w:left w:val="nil"/>
              <w:bottom w:val="nil"/>
              <w:right w:val="nil"/>
            </w:tcBorders>
            <w:shd w:val="clear" w:color="D8D8D8" w:fill="D8D8D8"/>
          </w:tcPr>
          <w:p w:rsidR="007A4765" w:rsidRPr="009C09C7" w:rsidRDefault="007A4765" w:rsidP="00355F09">
            <w:pPr>
              <w:jc w:val="center"/>
              <w:rPr>
                <w:rFonts w:ascii="Arial Narrow" w:hAnsi="Arial Narrow"/>
                <w:sz w:val="22"/>
              </w:rPr>
            </w:pPr>
          </w:p>
        </w:tc>
        <w:tc>
          <w:tcPr>
            <w:tcW w:w="489" w:type="pct"/>
            <w:tcBorders>
              <w:top w:val="nil"/>
              <w:left w:val="nil"/>
              <w:bottom w:val="nil"/>
              <w:right w:val="nil"/>
            </w:tcBorders>
            <w:shd w:val="clear" w:color="D8D8D8" w:fill="D8D8D8"/>
          </w:tcPr>
          <w:p w:rsidR="007A4765" w:rsidRPr="009C09C7" w:rsidRDefault="00222E77" w:rsidP="00637C89">
            <w:pPr>
              <w:jc w:val="center"/>
              <w:rPr>
                <w:rFonts w:ascii="Arial Narrow" w:hAnsi="Arial Narrow"/>
                <w:sz w:val="22"/>
              </w:rPr>
            </w:pPr>
            <w:r>
              <w:rPr>
                <w:rFonts w:ascii="Arial Narrow" w:hAnsi="Arial Narrow"/>
                <w:sz w:val="22"/>
              </w:rPr>
              <w:fldChar w:fldCharType="begin"/>
            </w:r>
            <w:r w:rsidR="00787A2D">
              <w:rPr>
                <w:rFonts w:ascii="Arial Narrow" w:hAnsi="Arial Narrow"/>
                <w:sz w:val="22"/>
              </w:rPr>
              <w:instrText xml:space="preserve"> ADDIN EN.CITE &lt;EndNote&gt;&lt;Cite&gt;&lt;Author&gt;Sofiev&lt;/Author&gt;&lt;Year&gt;2013&lt;/Year&gt;&lt;RecNum&gt;6&lt;/RecNum&gt;&lt;DisplayText&gt;(Sofiev et al., 2013)&lt;/DisplayText&gt;&lt;record&gt;&lt;rec-number&gt;6&lt;/rec-number&gt;&lt;foreign-keys&gt;&lt;key app="EN" db-id="tdz2dxda7d9zpsere5vps09wvftsz5xrwvx9" timestamp="1387474794"&gt;6&lt;/key&gt;&lt;/foreign-keys&gt;&lt;ref-type name="Book Section"&gt;5&lt;/ref-type&gt;&lt;contributors&gt;&lt;authors&gt;&lt;author&gt;Sofiev, Mikhail&lt;/author&gt;&lt;author&gt;Belmonte, Jordina&lt;/author&gt;&lt;author&gt;Gehrig, Regula&lt;/author&gt;&lt;author&gt;Izquierdo, Rebeca&lt;/author&gt;&lt;author&gt;Smith, Matt&lt;/author&gt;&lt;author&gt;Dahl, Åslög&lt;/author&gt;&lt;author&gt;Siljamo, Pilvi&lt;/author&gt;&lt;/authors&gt;&lt;/contributors&gt;&lt;titles&gt;&lt;title&gt;Airborne Pollen Transport&lt;/title&gt;&lt;secondary-title&gt;Allergenic Pollen&lt;/secondary-title&gt;&lt;/titles&gt;&lt;pages&gt;127-159&lt;/pages&gt;&lt;dates&gt;&lt;year&gt;2013&lt;/year&gt;&lt;/dates&gt;&lt;publisher&gt;Springer&lt;/publisher&gt;&lt;isbn&gt;9400748809&lt;/isbn&gt;&lt;urls&gt;&lt;/urls&gt;&lt;/record&gt;&lt;/Cite&gt;&lt;/EndNote&gt;</w:instrText>
            </w:r>
            <w:r>
              <w:rPr>
                <w:rFonts w:ascii="Arial Narrow" w:hAnsi="Arial Narrow"/>
                <w:sz w:val="22"/>
              </w:rPr>
              <w:fldChar w:fldCharType="separate"/>
            </w:r>
            <w:r w:rsidR="00787A2D">
              <w:rPr>
                <w:rFonts w:ascii="Arial Narrow" w:hAnsi="Arial Narrow"/>
                <w:noProof/>
                <w:sz w:val="22"/>
              </w:rPr>
              <w:t>(</w:t>
            </w:r>
            <w:hyperlink w:anchor="_ENREF_25" w:tooltip="Sofiev, 2013 #6" w:history="1">
              <w:r w:rsidR="00637C89">
                <w:rPr>
                  <w:rFonts w:ascii="Arial Narrow" w:hAnsi="Arial Narrow"/>
                  <w:noProof/>
                  <w:sz w:val="22"/>
                </w:rPr>
                <w:t>Sofiev et al., 2013</w:t>
              </w:r>
            </w:hyperlink>
            <w:r w:rsidR="00787A2D">
              <w:rPr>
                <w:rFonts w:ascii="Arial Narrow" w:hAnsi="Arial Narrow"/>
                <w:noProof/>
                <w:sz w:val="22"/>
              </w:rPr>
              <w:t>)</w:t>
            </w:r>
            <w:r>
              <w:rPr>
                <w:rFonts w:ascii="Arial Narrow" w:hAnsi="Arial Narrow"/>
                <w:sz w:val="22"/>
              </w:rPr>
              <w:fldChar w:fldCharType="end"/>
            </w:r>
          </w:p>
        </w:tc>
        <w:tc>
          <w:tcPr>
            <w:tcW w:w="4" w:type="pct"/>
            <w:tcBorders>
              <w:top w:val="nil"/>
              <w:left w:val="nil"/>
              <w:bottom w:val="nil"/>
              <w:right w:val="nil"/>
            </w:tcBorders>
            <w:shd w:val="clear" w:color="D8D8D8" w:fill="D8D8D8"/>
          </w:tcPr>
          <w:p w:rsidR="007A4765" w:rsidRPr="009C09C7" w:rsidRDefault="007A4765" w:rsidP="00355F09">
            <w:pPr>
              <w:jc w:val="center"/>
              <w:rPr>
                <w:rFonts w:ascii="Arial Narrow" w:hAnsi="Arial Narrow"/>
                <w:sz w:val="22"/>
              </w:rPr>
            </w:pPr>
          </w:p>
        </w:tc>
        <w:tc>
          <w:tcPr>
            <w:tcW w:w="4" w:type="pct"/>
            <w:tcBorders>
              <w:top w:val="nil"/>
              <w:left w:val="nil"/>
              <w:bottom w:val="nil"/>
              <w:right w:val="nil"/>
            </w:tcBorders>
            <w:shd w:val="clear" w:color="D8D8D8" w:fill="D8D8D8"/>
          </w:tcPr>
          <w:p w:rsidR="007A4765" w:rsidRPr="009C09C7" w:rsidRDefault="007A4765" w:rsidP="00355F09">
            <w:pPr>
              <w:jc w:val="center"/>
              <w:rPr>
                <w:rFonts w:ascii="Arial Narrow" w:hAnsi="Arial Narrow"/>
                <w:sz w:val="22"/>
              </w:rPr>
            </w:pPr>
          </w:p>
        </w:tc>
        <w:tc>
          <w:tcPr>
            <w:tcW w:w="4" w:type="pct"/>
            <w:tcBorders>
              <w:top w:val="nil"/>
              <w:left w:val="nil"/>
              <w:bottom w:val="nil"/>
              <w:right w:val="nil"/>
            </w:tcBorders>
            <w:shd w:val="clear" w:color="D8D8D8" w:fill="D8D8D8"/>
          </w:tcPr>
          <w:p w:rsidR="007A4765" w:rsidRPr="009C09C7" w:rsidRDefault="007A4765" w:rsidP="00355F09">
            <w:pPr>
              <w:jc w:val="center"/>
              <w:rPr>
                <w:rFonts w:ascii="Arial Narrow" w:hAnsi="Arial Narrow"/>
                <w:sz w:val="22"/>
              </w:rPr>
            </w:pPr>
          </w:p>
        </w:tc>
        <w:tc>
          <w:tcPr>
            <w:tcW w:w="4" w:type="pct"/>
            <w:tcBorders>
              <w:top w:val="nil"/>
              <w:left w:val="nil"/>
              <w:bottom w:val="nil"/>
              <w:right w:val="nil"/>
            </w:tcBorders>
            <w:shd w:val="clear" w:color="D8D8D8" w:fill="D8D8D8"/>
          </w:tcPr>
          <w:p w:rsidR="007A4765" w:rsidRPr="009C09C7" w:rsidRDefault="007A4765" w:rsidP="00355F09">
            <w:pPr>
              <w:jc w:val="center"/>
              <w:rPr>
                <w:rFonts w:ascii="Arial Narrow" w:hAnsi="Arial Narrow"/>
                <w:sz w:val="22"/>
              </w:rPr>
            </w:pPr>
          </w:p>
        </w:tc>
      </w:tr>
      <w:tr w:rsidR="00787A2D" w:rsidRPr="009C09C7" w:rsidTr="009C09C7">
        <w:trPr>
          <w:trHeight w:val="330"/>
        </w:trPr>
        <w:tc>
          <w:tcPr>
            <w:tcW w:w="681" w:type="pct"/>
            <w:tcBorders>
              <w:top w:val="nil"/>
              <w:left w:val="nil"/>
              <w:bottom w:val="nil"/>
              <w:right w:val="nil"/>
            </w:tcBorders>
            <w:shd w:val="clear" w:color="auto" w:fill="auto"/>
            <w:noWrap/>
            <w:vAlign w:val="bottom"/>
            <w:hideMark/>
          </w:tcPr>
          <w:p w:rsidR="007A4765" w:rsidRPr="000045CC" w:rsidRDefault="007A4765" w:rsidP="00355F09">
            <w:pPr>
              <w:jc w:val="center"/>
              <w:rPr>
                <w:rFonts w:ascii="Arial Narrow" w:hAnsi="Arial Narrow"/>
                <w:b/>
                <w:bCs/>
                <w:i/>
                <w:iCs/>
                <w:sz w:val="22"/>
              </w:rPr>
            </w:pPr>
            <w:r w:rsidRPr="00CE4331">
              <w:rPr>
                <w:rFonts w:ascii="Arial Narrow" w:hAnsi="Arial Narrow"/>
                <w:b/>
                <w:bCs/>
                <w:i/>
                <w:iCs/>
                <w:sz w:val="22"/>
              </w:rPr>
              <w:t>Dp</w:t>
            </w:r>
          </w:p>
        </w:tc>
        <w:tc>
          <w:tcPr>
            <w:tcW w:w="2137" w:type="pct"/>
            <w:tcBorders>
              <w:top w:val="nil"/>
              <w:left w:val="nil"/>
              <w:bottom w:val="nil"/>
              <w:right w:val="nil"/>
            </w:tcBorders>
            <w:shd w:val="clear" w:color="auto" w:fill="auto"/>
            <w:noWrap/>
            <w:vAlign w:val="bottom"/>
            <w:hideMark/>
          </w:tcPr>
          <w:p w:rsidR="007A4765" w:rsidRPr="000045CC" w:rsidRDefault="007A4765" w:rsidP="00355F09">
            <w:pPr>
              <w:jc w:val="center"/>
              <w:rPr>
                <w:rFonts w:ascii="Arial Narrow" w:hAnsi="Arial Narrow"/>
                <w:sz w:val="22"/>
              </w:rPr>
            </w:pPr>
            <w:r w:rsidRPr="00CE4331">
              <w:rPr>
                <w:rFonts w:ascii="Arial Narrow" w:hAnsi="Arial Narrow"/>
                <w:sz w:val="22"/>
              </w:rPr>
              <w:t>diameter of pollen (m)</w:t>
            </w:r>
          </w:p>
        </w:tc>
        <w:tc>
          <w:tcPr>
            <w:tcW w:w="118" w:type="pct"/>
            <w:tcBorders>
              <w:top w:val="nil"/>
              <w:left w:val="nil"/>
              <w:bottom w:val="nil"/>
              <w:right w:val="nil"/>
            </w:tcBorders>
            <w:shd w:val="clear" w:color="auto" w:fill="auto"/>
            <w:noWrap/>
            <w:vAlign w:val="bottom"/>
            <w:hideMark/>
          </w:tcPr>
          <w:p w:rsidR="007A4765" w:rsidRPr="000045CC" w:rsidRDefault="007A4765" w:rsidP="00355F09">
            <w:pPr>
              <w:jc w:val="center"/>
              <w:rPr>
                <w:rFonts w:ascii="Arial Narrow" w:hAnsi="Arial Narrow" w:cs="Calibri"/>
                <w:sz w:val="22"/>
              </w:rPr>
            </w:pPr>
            <w:r w:rsidRPr="00CE4331">
              <w:rPr>
                <w:rFonts w:ascii="Arial Narrow" w:hAnsi="Arial Narrow" w:cs="Calibri"/>
                <w:sz w:val="22"/>
              </w:rPr>
              <w:t>3</w:t>
            </w:r>
          </w:p>
        </w:tc>
        <w:tc>
          <w:tcPr>
            <w:tcW w:w="530" w:type="pct"/>
            <w:tcBorders>
              <w:top w:val="nil"/>
              <w:left w:val="nil"/>
              <w:bottom w:val="nil"/>
              <w:right w:val="nil"/>
            </w:tcBorders>
            <w:shd w:val="clear" w:color="auto" w:fill="auto"/>
            <w:noWrap/>
            <w:vAlign w:val="bottom"/>
            <w:hideMark/>
          </w:tcPr>
          <w:p w:rsidR="007A4765" w:rsidRPr="000045CC" w:rsidRDefault="007A4765" w:rsidP="00355F09">
            <w:pPr>
              <w:jc w:val="center"/>
              <w:rPr>
                <w:rFonts w:ascii="Arial Narrow" w:hAnsi="Arial Narrow" w:cs="Calibri"/>
                <w:sz w:val="22"/>
              </w:rPr>
            </w:pPr>
            <w:r w:rsidRPr="00CE4331">
              <w:rPr>
                <w:rFonts w:ascii="Arial Narrow" w:hAnsi="Arial Narrow" w:cs="Calibri"/>
                <w:sz w:val="22"/>
              </w:rPr>
              <w:t>fixed</w:t>
            </w:r>
          </w:p>
        </w:tc>
        <w:tc>
          <w:tcPr>
            <w:tcW w:w="577" w:type="pct"/>
            <w:tcBorders>
              <w:top w:val="nil"/>
              <w:left w:val="nil"/>
              <w:bottom w:val="nil"/>
              <w:right w:val="nil"/>
            </w:tcBorders>
            <w:shd w:val="clear" w:color="auto" w:fill="auto"/>
            <w:noWrap/>
            <w:vAlign w:val="bottom"/>
            <w:hideMark/>
          </w:tcPr>
          <w:p w:rsidR="007A4765" w:rsidRPr="009C09C7" w:rsidRDefault="008761CA" w:rsidP="00355F09">
            <w:pPr>
              <w:jc w:val="center"/>
              <w:rPr>
                <w:rFonts w:ascii="Arial Narrow" w:hAnsi="Arial Narrow"/>
                <w:sz w:val="22"/>
              </w:rPr>
            </w:pPr>
            <w:r w:rsidRPr="008761CA">
              <w:rPr>
                <w:rFonts w:ascii="Arial Narrow" w:hAnsi="Arial Narrow"/>
                <w:sz w:val="22"/>
              </w:rPr>
              <w:t>0.00002</w:t>
            </w:r>
          </w:p>
        </w:tc>
        <w:tc>
          <w:tcPr>
            <w:tcW w:w="448" w:type="pct"/>
            <w:tcBorders>
              <w:top w:val="nil"/>
              <w:left w:val="nil"/>
              <w:bottom w:val="nil"/>
              <w:right w:val="nil"/>
            </w:tcBorders>
            <w:shd w:val="clear" w:color="auto" w:fill="auto"/>
            <w:noWrap/>
            <w:vAlign w:val="bottom"/>
            <w:hideMark/>
          </w:tcPr>
          <w:p w:rsidR="007A4765" w:rsidRPr="009C09C7" w:rsidRDefault="00897E90" w:rsidP="00355F09">
            <w:pPr>
              <w:jc w:val="center"/>
              <w:rPr>
                <w:rFonts w:ascii="Arial Narrow" w:hAnsi="Arial Narrow"/>
                <w:sz w:val="22"/>
              </w:rPr>
            </w:pPr>
            <w:r w:rsidRPr="00897E90">
              <w:rPr>
                <w:rFonts w:ascii="Arial Narrow" w:hAnsi="Arial Narrow"/>
                <w:sz w:val="22"/>
              </w:rPr>
              <w:t>-</w:t>
            </w:r>
          </w:p>
        </w:tc>
        <w:tc>
          <w:tcPr>
            <w:tcW w:w="4" w:type="pct"/>
            <w:tcBorders>
              <w:top w:val="nil"/>
              <w:left w:val="nil"/>
              <w:bottom w:val="nil"/>
              <w:right w:val="nil"/>
            </w:tcBorders>
          </w:tcPr>
          <w:p w:rsidR="007A4765" w:rsidRPr="009C09C7" w:rsidRDefault="007A4765" w:rsidP="00355F09">
            <w:pPr>
              <w:jc w:val="center"/>
              <w:rPr>
                <w:rFonts w:ascii="Arial Narrow" w:hAnsi="Arial Narrow"/>
                <w:sz w:val="22"/>
              </w:rPr>
            </w:pPr>
          </w:p>
        </w:tc>
        <w:tc>
          <w:tcPr>
            <w:tcW w:w="489" w:type="pct"/>
            <w:tcBorders>
              <w:top w:val="nil"/>
              <w:left w:val="nil"/>
              <w:bottom w:val="nil"/>
              <w:right w:val="nil"/>
            </w:tcBorders>
          </w:tcPr>
          <w:p w:rsidR="007A4765" w:rsidRPr="009C09C7" w:rsidRDefault="00222E77" w:rsidP="00637C89">
            <w:pPr>
              <w:jc w:val="center"/>
              <w:rPr>
                <w:rFonts w:ascii="Arial Narrow" w:hAnsi="Arial Narrow"/>
                <w:sz w:val="22"/>
              </w:rPr>
            </w:pPr>
            <w:r>
              <w:rPr>
                <w:rFonts w:ascii="Arial Narrow" w:hAnsi="Arial Narrow"/>
                <w:sz w:val="22"/>
              </w:rPr>
              <w:fldChar w:fldCharType="begin"/>
            </w:r>
            <w:r w:rsidR="00787A2D">
              <w:rPr>
                <w:rFonts w:ascii="Arial Narrow" w:hAnsi="Arial Narrow"/>
                <w:sz w:val="22"/>
              </w:rPr>
              <w:instrText xml:space="preserve"> ADDIN EN.CITE &lt;EndNote&gt;&lt;Cite&gt;&lt;Author&gt;Cohen&lt;/Author&gt;&lt;Year&gt;1979&lt;/Year&gt;&lt;RecNum&gt;7&lt;/RecNum&gt;&lt;DisplayText&gt;(Cohen et al., 1979)&lt;/DisplayText&gt;&lt;record&gt;&lt;rec-number&gt;7&lt;/rec-number&gt;&lt;foreign-keys&gt;&lt;key app="EN" db-id="tdz2dxda7d9zpsere5vps09wvftsz5xrwvx9" timestamp="1387474794"&gt;7&lt;/key&gt;&lt;/foreign-keys&gt;&lt;ref-type name="Journal Article"&gt;17&lt;/ref-type&gt;&lt;contributors&gt;&lt;authors&gt;&lt;author&gt;Cohen, Steven H&lt;/author&gt;&lt;author&gt;Yunginger, John W&lt;/author&gt;&lt;author&gt;Rosenberg, Neil&lt;/author&gt;&lt;author&gt;Fink, Jordan N&lt;/author&gt;&lt;/authors&gt;&lt;/contributors&gt;&lt;titles&gt;&lt;title&gt;Acute allergic reaction after composite pollen ingestion&lt;/title&gt;&lt;secondary-title&gt;Journal of Allergy and Clinical Immunology&lt;/secondary-title&gt;&lt;/titles&gt;&lt;periodical&gt;&lt;full-title&gt;Journal of Allergy and Clinical Immunology&lt;/full-title&gt;&lt;/periodical&gt;&lt;pages&gt;270-274&lt;/pages&gt;&lt;volume&gt;64&lt;/volume&gt;&lt;number&gt;4&lt;/number&gt;&lt;dates&gt;&lt;year&gt;1979&lt;/year&gt;&lt;/dates&gt;&lt;isbn&gt;0091-6749&lt;/isbn&gt;&lt;urls&gt;&lt;/urls&gt;&lt;/record&gt;&lt;/Cite&gt;&lt;/EndNote&gt;</w:instrText>
            </w:r>
            <w:r>
              <w:rPr>
                <w:rFonts w:ascii="Arial Narrow" w:hAnsi="Arial Narrow"/>
                <w:sz w:val="22"/>
              </w:rPr>
              <w:fldChar w:fldCharType="separate"/>
            </w:r>
            <w:r w:rsidR="00787A2D">
              <w:rPr>
                <w:rFonts w:ascii="Arial Narrow" w:hAnsi="Arial Narrow"/>
                <w:noProof/>
                <w:sz w:val="22"/>
              </w:rPr>
              <w:t>(</w:t>
            </w:r>
            <w:hyperlink w:anchor="_ENREF_8" w:tooltip="Cohen, 1979 #7" w:history="1">
              <w:r w:rsidR="00637C89">
                <w:rPr>
                  <w:rFonts w:ascii="Arial Narrow" w:hAnsi="Arial Narrow"/>
                  <w:noProof/>
                  <w:sz w:val="22"/>
                </w:rPr>
                <w:t>Cohen et al., 1979</w:t>
              </w:r>
            </w:hyperlink>
            <w:r w:rsidR="00787A2D">
              <w:rPr>
                <w:rFonts w:ascii="Arial Narrow" w:hAnsi="Arial Narrow"/>
                <w:noProof/>
                <w:sz w:val="22"/>
              </w:rPr>
              <w:t>)</w:t>
            </w:r>
            <w:r>
              <w:rPr>
                <w:rFonts w:ascii="Arial Narrow" w:hAnsi="Arial Narrow"/>
                <w:sz w:val="22"/>
              </w:rPr>
              <w:fldChar w:fldCharType="end"/>
            </w:r>
          </w:p>
        </w:tc>
        <w:tc>
          <w:tcPr>
            <w:tcW w:w="4" w:type="pct"/>
            <w:tcBorders>
              <w:top w:val="nil"/>
              <w:left w:val="nil"/>
              <w:bottom w:val="nil"/>
              <w:right w:val="nil"/>
            </w:tcBorders>
          </w:tcPr>
          <w:p w:rsidR="007A4765" w:rsidRPr="009C09C7" w:rsidRDefault="007A4765" w:rsidP="00355F09">
            <w:pPr>
              <w:jc w:val="center"/>
              <w:rPr>
                <w:rFonts w:ascii="Arial Narrow" w:hAnsi="Arial Narrow"/>
                <w:sz w:val="22"/>
              </w:rPr>
            </w:pPr>
          </w:p>
        </w:tc>
        <w:tc>
          <w:tcPr>
            <w:tcW w:w="4" w:type="pct"/>
            <w:tcBorders>
              <w:top w:val="nil"/>
              <w:left w:val="nil"/>
              <w:bottom w:val="nil"/>
              <w:right w:val="nil"/>
            </w:tcBorders>
          </w:tcPr>
          <w:p w:rsidR="007A4765" w:rsidRPr="009C09C7" w:rsidRDefault="007A4765" w:rsidP="00355F09">
            <w:pPr>
              <w:jc w:val="center"/>
              <w:rPr>
                <w:rFonts w:ascii="Arial Narrow" w:hAnsi="Arial Narrow"/>
                <w:sz w:val="22"/>
              </w:rPr>
            </w:pPr>
          </w:p>
        </w:tc>
        <w:tc>
          <w:tcPr>
            <w:tcW w:w="4" w:type="pct"/>
            <w:tcBorders>
              <w:top w:val="nil"/>
              <w:left w:val="nil"/>
              <w:bottom w:val="nil"/>
              <w:right w:val="nil"/>
            </w:tcBorders>
          </w:tcPr>
          <w:p w:rsidR="007A4765" w:rsidRPr="009C09C7" w:rsidRDefault="007A4765" w:rsidP="00355F09">
            <w:pPr>
              <w:jc w:val="center"/>
              <w:rPr>
                <w:rFonts w:ascii="Arial Narrow" w:hAnsi="Arial Narrow"/>
                <w:sz w:val="22"/>
              </w:rPr>
            </w:pPr>
          </w:p>
        </w:tc>
        <w:tc>
          <w:tcPr>
            <w:tcW w:w="4" w:type="pct"/>
            <w:tcBorders>
              <w:top w:val="nil"/>
              <w:left w:val="nil"/>
              <w:bottom w:val="nil"/>
              <w:right w:val="nil"/>
            </w:tcBorders>
          </w:tcPr>
          <w:p w:rsidR="007A4765" w:rsidRPr="009C09C7" w:rsidRDefault="007A4765" w:rsidP="00355F09">
            <w:pPr>
              <w:jc w:val="center"/>
              <w:rPr>
                <w:rFonts w:ascii="Arial Narrow" w:hAnsi="Arial Narrow"/>
                <w:sz w:val="22"/>
              </w:rPr>
            </w:pPr>
          </w:p>
        </w:tc>
      </w:tr>
      <w:tr w:rsidR="00787A2D" w:rsidRPr="009C09C7" w:rsidTr="009C09C7">
        <w:trPr>
          <w:trHeight w:val="330"/>
        </w:trPr>
        <w:tc>
          <w:tcPr>
            <w:tcW w:w="681" w:type="pct"/>
            <w:tcBorders>
              <w:top w:val="nil"/>
              <w:left w:val="nil"/>
              <w:bottom w:val="nil"/>
              <w:right w:val="nil"/>
            </w:tcBorders>
            <w:shd w:val="clear" w:color="D8D8D8" w:fill="D8D8D8"/>
            <w:noWrap/>
            <w:vAlign w:val="bottom"/>
            <w:hideMark/>
          </w:tcPr>
          <w:p w:rsidR="007A4765" w:rsidRPr="000045CC" w:rsidRDefault="007A4765" w:rsidP="00355F09">
            <w:pPr>
              <w:jc w:val="center"/>
              <w:rPr>
                <w:rFonts w:ascii="Arial Narrow" w:hAnsi="Arial Narrow"/>
                <w:b/>
                <w:bCs/>
                <w:i/>
                <w:iCs/>
                <w:color w:val="000000"/>
                <w:sz w:val="22"/>
              </w:rPr>
            </w:pPr>
            <w:r w:rsidRPr="00CE4331">
              <w:rPr>
                <w:rFonts w:ascii="Arial Narrow" w:hAnsi="Arial Narrow"/>
                <w:b/>
                <w:bCs/>
                <w:i/>
                <w:iCs/>
                <w:color w:val="000000"/>
                <w:sz w:val="22"/>
              </w:rPr>
              <w:t>P</w:t>
            </w:r>
            <w:r w:rsidRPr="00CE4331">
              <w:rPr>
                <w:rFonts w:ascii="Arial Narrow" w:hAnsi="Arial Narrow"/>
                <w:b/>
                <w:bCs/>
                <w:i/>
                <w:iCs/>
                <w:color w:val="000000"/>
                <w:sz w:val="22"/>
                <w:vertAlign w:val="subscript"/>
              </w:rPr>
              <w:t>p</w:t>
            </w:r>
          </w:p>
        </w:tc>
        <w:tc>
          <w:tcPr>
            <w:tcW w:w="2137" w:type="pct"/>
            <w:tcBorders>
              <w:top w:val="nil"/>
              <w:left w:val="nil"/>
              <w:bottom w:val="nil"/>
              <w:right w:val="nil"/>
            </w:tcBorders>
            <w:shd w:val="clear" w:color="D8D8D8" w:fill="D8D8D8"/>
            <w:noWrap/>
            <w:vAlign w:val="bottom"/>
            <w:hideMark/>
          </w:tcPr>
          <w:p w:rsidR="007A4765" w:rsidRPr="000045CC" w:rsidRDefault="007A4765" w:rsidP="00355F09">
            <w:pPr>
              <w:jc w:val="center"/>
              <w:rPr>
                <w:rFonts w:ascii="Arial Narrow" w:hAnsi="Arial Narrow"/>
                <w:sz w:val="22"/>
              </w:rPr>
            </w:pPr>
            <w:r w:rsidRPr="00CE4331">
              <w:rPr>
                <w:rFonts w:ascii="Arial Narrow" w:hAnsi="Arial Narrow"/>
                <w:sz w:val="22"/>
              </w:rPr>
              <w:t>density of pollen (kg/m</w:t>
            </w:r>
            <w:r w:rsidRPr="00E91895">
              <w:rPr>
                <w:rFonts w:ascii="Arial Narrow" w:hAnsi="Arial Narrow"/>
                <w:sz w:val="22"/>
                <w:vertAlign w:val="superscript"/>
              </w:rPr>
              <w:t>3</w:t>
            </w:r>
            <w:r w:rsidRPr="00CE4331">
              <w:rPr>
                <w:rFonts w:ascii="Arial Narrow" w:hAnsi="Arial Narrow"/>
                <w:sz w:val="22"/>
              </w:rPr>
              <w:t>)</w:t>
            </w:r>
          </w:p>
        </w:tc>
        <w:tc>
          <w:tcPr>
            <w:tcW w:w="118" w:type="pct"/>
            <w:tcBorders>
              <w:top w:val="nil"/>
              <w:left w:val="nil"/>
              <w:bottom w:val="nil"/>
              <w:right w:val="nil"/>
            </w:tcBorders>
            <w:shd w:val="clear" w:color="D8D8D8" w:fill="D8D8D8"/>
            <w:noWrap/>
            <w:vAlign w:val="bottom"/>
            <w:hideMark/>
          </w:tcPr>
          <w:p w:rsidR="007A4765" w:rsidRPr="000045CC" w:rsidRDefault="007A4765" w:rsidP="00355F09">
            <w:pPr>
              <w:jc w:val="center"/>
              <w:rPr>
                <w:rFonts w:ascii="Arial Narrow" w:hAnsi="Arial Narrow" w:cs="Calibri"/>
                <w:sz w:val="22"/>
              </w:rPr>
            </w:pPr>
            <w:r w:rsidRPr="00CE4331">
              <w:rPr>
                <w:rFonts w:ascii="Arial Narrow" w:hAnsi="Arial Narrow" w:cs="Calibri"/>
                <w:sz w:val="22"/>
              </w:rPr>
              <w:t>4</w:t>
            </w:r>
          </w:p>
        </w:tc>
        <w:tc>
          <w:tcPr>
            <w:tcW w:w="530" w:type="pct"/>
            <w:tcBorders>
              <w:top w:val="nil"/>
              <w:left w:val="nil"/>
              <w:bottom w:val="nil"/>
              <w:right w:val="nil"/>
            </w:tcBorders>
            <w:shd w:val="clear" w:color="D8D8D8" w:fill="D8D8D8"/>
            <w:noWrap/>
            <w:vAlign w:val="bottom"/>
            <w:hideMark/>
          </w:tcPr>
          <w:p w:rsidR="007A4765" w:rsidRPr="000045CC" w:rsidRDefault="007A4765" w:rsidP="00355F09">
            <w:pPr>
              <w:jc w:val="center"/>
              <w:rPr>
                <w:rFonts w:ascii="Arial Narrow" w:hAnsi="Arial Narrow" w:cs="Calibri"/>
                <w:sz w:val="22"/>
              </w:rPr>
            </w:pPr>
            <w:r w:rsidRPr="00CE4331">
              <w:rPr>
                <w:rFonts w:ascii="Arial Narrow" w:hAnsi="Arial Narrow" w:cs="Calibri"/>
                <w:sz w:val="22"/>
              </w:rPr>
              <w:t>fixed</w:t>
            </w:r>
          </w:p>
        </w:tc>
        <w:tc>
          <w:tcPr>
            <w:tcW w:w="577" w:type="pct"/>
            <w:tcBorders>
              <w:top w:val="nil"/>
              <w:left w:val="nil"/>
              <w:bottom w:val="nil"/>
              <w:right w:val="nil"/>
            </w:tcBorders>
            <w:shd w:val="clear" w:color="D8D8D8" w:fill="D8D8D8"/>
            <w:noWrap/>
            <w:vAlign w:val="bottom"/>
            <w:hideMark/>
          </w:tcPr>
          <w:p w:rsidR="007A4765" w:rsidRPr="009C09C7" w:rsidRDefault="008761CA" w:rsidP="00355F09">
            <w:pPr>
              <w:jc w:val="center"/>
              <w:rPr>
                <w:rFonts w:ascii="Arial Narrow" w:hAnsi="Arial Narrow"/>
                <w:sz w:val="22"/>
              </w:rPr>
            </w:pPr>
            <w:r w:rsidRPr="008761CA">
              <w:rPr>
                <w:rFonts w:ascii="Arial Narrow" w:hAnsi="Arial Narrow"/>
                <w:sz w:val="22"/>
              </w:rPr>
              <w:t>840</w:t>
            </w:r>
          </w:p>
        </w:tc>
        <w:tc>
          <w:tcPr>
            <w:tcW w:w="448" w:type="pct"/>
            <w:tcBorders>
              <w:top w:val="nil"/>
              <w:left w:val="nil"/>
              <w:bottom w:val="nil"/>
              <w:right w:val="nil"/>
            </w:tcBorders>
            <w:shd w:val="clear" w:color="D8D8D8" w:fill="D8D8D8"/>
            <w:noWrap/>
            <w:vAlign w:val="bottom"/>
            <w:hideMark/>
          </w:tcPr>
          <w:p w:rsidR="007A4765" w:rsidRPr="009C09C7" w:rsidRDefault="00897E90" w:rsidP="00355F09">
            <w:pPr>
              <w:jc w:val="center"/>
              <w:rPr>
                <w:rFonts w:ascii="Arial Narrow" w:hAnsi="Arial Narrow"/>
                <w:sz w:val="22"/>
              </w:rPr>
            </w:pPr>
            <w:r w:rsidRPr="00897E90">
              <w:rPr>
                <w:rFonts w:ascii="Arial Narrow" w:hAnsi="Arial Narrow"/>
                <w:sz w:val="22"/>
              </w:rPr>
              <w:t>-</w:t>
            </w:r>
          </w:p>
        </w:tc>
        <w:tc>
          <w:tcPr>
            <w:tcW w:w="4" w:type="pct"/>
            <w:tcBorders>
              <w:top w:val="nil"/>
              <w:left w:val="nil"/>
              <w:bottom w:val="nil"/>
              <w:right w:val="nil"/>
            </w:tcBorders>
            <w:shd w:val="clear" w:color="D8D8D8" w:fill="D8D8D8"/>
          </w:tcPr>
          <w:p w:rsidR="007A4765" w:rsidRPr="009C09C7" w:rsidRDefault="007A4765" w:rsidP="00355F09">
            <w:pPr>
              <w:jc w:val="center"/>
              <w:rPr>
                <w:rFonts w:ascii="Arial Narrow" w:hAnsi="Arial Narrow"/>
                <w:sz w:val="22"/>
              </w:rPr>
            </w:pPr>
          </w:p>
        </w:tc>
        <w:tc>
          <w:tcPr>
            <w:tcW w:w="489" w:type="pct"/>
            <w:tcBorders>
              <w:top w:val="nil"/>
              <w:left w:val="nil"/>
              <w:bottom w:val="nil"/>
              <w:right w:val="nil"/>
            </w:tcBorders>
            <w:shd w:val="clear" w:color="D8D8D8" w:fill="D8D8D8"/>
          </w:tcPr>
          <w:p w:rsidR="007A4765" w:rsidRPr="009C09C7" w:rsidRDefault="00222E77" w:rsidP="00637C89">
            <w:pPr>
              <w:jc w:val="center"/>
              <w:rPr>
                <w:rFonts w:ascii="Arial Narrow" w:hAnsi="Arial Narrow"/>
                <w:sz w:val="22"/>
              </w:rPr>
            </w:pPr>
            <w:r>
              <w:rPr>
                <w:rFonts w:ascii="Arial Narrow" w:hAnsi="Arial Narrow"/>
                <w:sz w:val="22"/>
              </w:rPr>
              <w:fldChar w:fldCharType="begin"/>
            </w:r>
            <w:r w:rsidR="00787A2D">
              <w:rPr>
                <w:rFonts w:ascii="Arial Narrow" w:hAnsi="Arial Narrow"/>
                <w:sz w:val="22"/>
              </w:rPr>
              <w:instrText xml:space="preserve"> ADDIN EN.CITE &lt;EndNote&gt;&lt;Cite&gt;&lt;Author&gt;Sofiev&lt;/Author&gt;&lt;Year&gt;2013&lt;/Year&gt;&lt;RecNum&gt;6&lt;/RecNum&gt;&lt;DisplayText&gt;(Sofiev et al., 2013)&lt;/DisplayText&gt;&lt;record&gt;&lt;rec-number&gt;6&lt;/rec-number&gt;&lt;foreign-keys&gt;&lt;key app="EN" db-id="tdz2dxda7d9zpsere5vps09wvftsz5xrwvx9" timestamp="1387474794"&gt;6&lt;/key&gt;&lt;/foreign-keys&gt;&lt;ref-type name="Book Section"&gt;5&lt;/ref-type&gt;&lt;contributors&gt;&lt;authors&gt;&lt;author&gt;Sofiev, Mikhail&lt;/author&gt;&lt;author&gt;Belmonte, Jordina&lt;/author&gt;&lt;author&gt;Gehrig, Regula&lt;/author&gt;&lt;author&gt;Izquierdo, Rebeca&lt;/author&gt;&lt;author&gt;Smith, Matt&lt;/author&gt;&lt;author&gt;Dahl, Åslög&lt;/author&gt;&lt;author&gt;Siljamo, Pilvi&lt;/author&gt;&lt;/authors&gt;&lt;/contributors&gt;&lt;titles&gt;&lt;title&gt;Airborne Pollen Transport&lt;/title&gt;&lt;secondary-title&gt;Allergenic Pollen&lt;/secondary-title&gt;&lt;/titles&gt;&lt;pages&gt;127-159&lt;/pages&gt;&lt;dates&gt;&lt;year&gt;2013&lt;/year&gt;&lt;/dates&gt;&lt;publisher&gt;Springer&lt;/publisher&gt;&lt;isbn&gt;9400748809&lt;/isbn&gt;&lt;urls&gt;&lt;/urls&gt;&lt;/record&gt;&lt;/Cite&gt;&lt;/EndNote&gt;</w:instrText>
            </w:r>
            <w:r>
              <w:rPr>
                <w:rFonts w:ascii="Arial Narrow" w:hAnsi="Arial Narrow"/>
                <w:sz w:val="22"/>
              </w:rPr>
              <w:fldChar w:fldCharType="separate"/>
            </w:r>
            <w:r w:rsidR="00787A2D">
              <w:rPr>
                <w:rFonts w:ascii="Arial Narrow" w:hAnsi="Arial Narrow"/>
                <w:noProof/>
                <w:sz w:val="22"/>
              </w:rPr>
              <w:t>(</w:t>
            </w:r>
            <w:hyperlink w:anchor="_ENREF_25" w:tooltip="Sofiev, 2013 #6" w:history="1">
              <w:r w:rsidR="00637C89">
                <w:rPr>
                  <w:rFonts w:ascii="Arial Narrow" w:hAnsi="Arial Narrow"/>
                  <w:noProof/>
                  <w:sz w:val="22"/>
                </w:rPr>
                <w:t>Sofiev et al., 2013</w:t>
              </w:r>
            </w:hyperlink>
            <w:r w:rsidR="00787A2D">
              <w:rPr>
                <w:rFonts w:ascii="Arial Narrow" w:hAnsi="Arial Narrow"/>
                <w:noProof/>
                <w:sz w:val="22"/>
              </w:rPr>
              <w:t>)</w:t>
            </w:r>
            <w:r>
              <w:rPr>
                <w:rFonts w:ascii="Arial Narrow" w:hAnsi="Arial Narrow"/>
                <w:sz w:val="22"/>
              </w:rPr>
              <w:fldChar w:fldCharType="end"/>
            </w:r>
          </w:p>
        </w:tc>
        <w:tc>
          <w:tcPr>
            <w:tcW w:w="4" w:type="pct"/>
            <w:tcBorders>
              <w:top w:val="nil"/>
              <w:left w:val="nil"/>
              <w:bottom w:val="nil"/>
              <w:right w:val="nil"/>
            </w:tcBorders>
            <w:shd w:val="clear" w:color="D8D8D8" w:fill="D8D8D8"/>
          </w:tcPr>
          <w:p w:rsidR="007A4765" w:rsidRPr="009C09C7" w:rsidRDefault="007A4765" w:rsidP="00355F09">
            <w:pPr>
              <w:jc w:val="center"/>
              <w:rPr>
                <w:rFonts w:ascii="Arial Narrow" w:hAnsi="Arial Narrow"/>
                <w:sz w:val="22"/>
              </w:rPr>
            </w:pPr>
          </w:p>
        </w:tc>
        <w:tc>
          <w:tcPr>
            <w:tcW w:w="4" w:type="pct"/>
            <w:tcBorders>
              <w:top w:val="nil"/>
              <w:left w:val="nil"/>
              <w:bottom w:val="nil"/>
              <w:right w:val="nil"/>
            </w:tcBorders>
            <w:shd w:val="clear" w:color="D8D8D8" w:fill="D8D8D8"/>
          </w:tcPr>
          <w:p w:rsidR="007A4765" w:rsidRPr="009C09C7" w:rsidRDefault="007A4765" w:rsidP="00355F09">
            <w:pPr>
              <w:jc w:val="center"/>
              <w:rPr>
                <w:rFonts w:ascii="Arial Narrow" w:hAnsi="Arial Narrow"/>
                <w:sz w:val="22"/>
              </w:rPr>
            </w:pPr>
          </w:p>
        </w:tc>
        <w:tc>
          <w:tcPr>
            <w:tcW w:w="4" w:type="pct"/>
            <w:tcBorders>
              <w:top w:val="nil"/>
              <w:left w:val="nil"/>
              <w:bottom w:val="nil"/>
              <w:right w:val="nil"/>
            </w:tcBorders>
            <w:shd w:val="clear" w:color="D8D8D8" w:fill="D8D8D8"/>
          </w:tcPr>
          <w:p w:rsidR="007A4765" w:rsidRPr="009C09C7" w:rsidRDefault="007A4765" w:rsidP="00355F09">
            <w:pPr>
              <w:jc w:val="center"/>
              <w:rPr>
                <w:rFonts w:ascii="Arial Narrow" w:hAnsi="Arial Narrow"/>
                <w:sz w:val="22"/>
              </w:rPr>
            </w:pPr>
          </w:p>
        </w:tc>
        <w:tc>
          <w:tcPr>
            <w:tcW w:w="4" w:type="pct"/>
            <w:tcBorders>
              <w:top w:val="nil"/>
              <w:left w:val="nil"/>
              <w:bottom w:val="nil"/>
              <w:right w:val="nil"/>
            </w:tcBorders>
            <w:shd w:val="clear" w:color="D8D8D8" w:fill="D8D8D8"/>
          </w:tcPr>
          <w:p w:rsidR="007A4765" w:rsidRPr="009C09C7" w:rsidRDefault="007A4765" w:rsidP="00355F09">
            <w:pPr>
              <w:jc w:val="center"/>
              <w:rPr>
                <w:rFonts w:ascii="Arial Narrow" w:hAnsi="Arial Narrow"/>
                <w:sz w:val="22"/>
              </w:rPr>
            </w:pPr>
          </w:p>
        </w:tc>
      </w:tr>
      <w:tr w:rsidR="00787A2D" w:rsidRPr="009C09C7" w:rsidTr="009C09C7">
        <w:trPr>
          <w:trHeight w:val="330"/>
        </w:trPr>
        <w:tc>
          <w:tcPr>
            <w:tcW w:w="681" w:type="pct"/>
            <w:tcBorders>
              <w:top w:val="nil"/>
              <w:left w:val="nil"/>
              <w:bottom w:val="nil"/>
              <w:right w:val="nil"/>
            </w:tcBorders>
            <w:shd w:val="clear" w:color="auto" w:fill="auto"/>
            <w:noWrap/>
            <w:vAlign w:val="bottom"/>
            <w:hideMark/>
          </w:tcPr>
          <w:p w:rsidR="007A4765" w:rsidRPr="000045CC" w:rsidRDefault="007A4765" w:rsidP="00355F09">
            <w:pPr>
              <w:jc w:val="center"/>
              <w:rPr>
                <w:rFonts w:ascii="Arial Narrow" w:hAnsi="Arial Narrow"/>
                <w:b/>
                <w:bCs/>
                <w:i/>
                <w:iCs/>
                <w:color w:val="000000"/>
                <w:sz w:val="22"/>
              </w:rPr>
            </w:pPr>
            <w:r w:rsidRPr="00CE4331">
              <w:rPr>
                <w:rFonts w:ascii="Arial Narrow" w:hAnsi="Arial Narrow"/>
                <w:b/>
                <w:bCs/>
                <w:i/>
                <w:iCs/>
                <w:color w:val="000000"/>
                <w:sz w:val="22"/>
              </w:rPr>
              <w:t>µ</w:t>
            </w:r>
          </w:p>
        </w:tc>
        <w:tc>
          <w:tcPr>
            <w:tcW w:w="2137" w:type="pct"/>
            <w:tcBorders>
              <w:top w:val="nil"/>
              <w:left w:val="nil"/>
              <w:bottom w:val="nil"/>
              <w:right w:val="nil"/>
            </w:tcBorders>
            <w:shd w:val="clear" w:color="auto" w:fill="auto"/>
            <w:noWrap/>
            <w:vAlign w:val="bottom"/>
            <w:hideMark/>
          </w:tcPr>
          <w:p w:rsidR="007A4765" w:rsidRPr="000045CC" w:rsidRDefault="007A4765" w:rsidP="00355F09">
            <w:pPr>
              <w:jc w:val="center"/>
              <w:rPr>
                <w:rFonts w:ascii="Arial Narrow" w:hAnsi="Arial Narrow"/>
                <w:sz w:val="22"/>
              </w:rPr>
            </w:pPr>
            <w:r w:rsidRPr="00CE4331">
              <w:rPr>
                <w:rFonts w:ascii="Arial Narrow" w:hAnsi="Arial Narrow"/>
                <w:sz w:val="22"/>
              </w:rPr>
              <w:t>viscosity of air (m/s)</w:t>
            </w:r>
          </w:p>
        </w:tc>
        <w:tc>
          <w:tcPr>
            <w:tcW w:w="118" w:type="pct"/>
            <w:tcBorders>
              <w:top w:val="nil"/>
              <w:left w:val="nil"/>
              <w:bottom w:val="nil"/>
              <w:right w:val="nil"/>
            </w:tcBorders>
            <w:shd w:val="clear" w:color="auto" w:fill="auto"/>
            <w:noWrap/>
            <w:vAlign w:val="bottom"/>
            <w:hideMark/>
          </w:tcPr>
          <w:p w:rsidR="007A4765" w:rsidRPr="000045CC" w:rsidRDefault="007A4765" w:rsidP="00355F09">
            <w:pPr>
              <w:jc w:val="center"/>
              <w:rPr>
                <w:rFonts w:ascii="Arial Narrow" w:hAnsi="Arial Narrow" w:cs="Calibri"/>
                <w:sz w:val="22"/>
              </w:rPr>
            </w:pPr>
            <w:r w:rsidRPr="00CE4331">
              <w:rPr>
                <w:rFonts w:ascii="Arial Narrow" w:hAnsi="Arial Narrow" w:cs="Calibri"/>
                <w:sz w:val="22"/>
              </w:rPr>
              <w:t>5</w:t>
            </w:r>
          </w:p>
        </w:tc>
        <w:tc>
          <w:tcPr>
            <w:tcW w:w="530" w:type="pct"/>
            <w:tcBorders>
              <w:top w:val="nil"/>
              <w:left w:val="nil"/>
              <w:bottom w:val="nil"/>
              <w:right w:val="nil"/>
            </w:tcBorders>
            <w:shd w:val="clear" w:color="auto" w:fill="auto"/>
            <w:noWrap/>
            <w:vAlign w:val="bottom"/>
            <w:hideMark/>
          </w:tcPr>
          <w:p w:rsidR="007A4765" w:rsidRPr="000045CC" w:rsidRDefault="007A4765" w:rsidP="00355F09">
            <w:pPr>
              <w:jc w:val="center"/>
              <w:rPr>
                <w:rFonts w:ascii="Arial Narrow" w:hAnsi="Arial Narrow" w:cs="Calibri"/>
                <w:sz w:val="22"/>
              </w:rPr>
            </w:pPr>
            <w:r w:rsidRPr="00CE4331">
              <w:rPr>
                <w:rFonts w:ascii="Arial Narrow" w:hAnsi="Arial Narrow" w:cs="Calibri"/>
                <w:sz w:val="22"/>
              </w:rPr>
              <w:t>fixed</w:t>
            </w:r>
          </w:p>
        </w:tc>
        <w:tc>
          <w:tcPr>
            <w:tcW w:w="577" w:type="pct"/>
            <w:tcBorders>
              <w:top w:val="nil"/>
              <w:left w:val="nil"/>
              <w:bottom w:val="nil"/>
              <w:right w:val="nil"/>
            </w:tcBorders>
            <w:shd w:val="clear" w:color="auto" w:fill="auto"/>
            <w:noWrap/>
            <w:vAlign w:val="bottom"/>
            <w:hideMark/>
          </w:tcPr>
          <w:p w:rsidR="007A4765" w:rsidRPr="009C09C7" w:rsidRDefault="008761CA" w:rsidP="00355F09">
            <w:pPr>
              <w:jc w:val="center"/>
              <w:rPr>
                <w:rFonts w:ascii="Arial Narrow" w:hAnsi="Arial Narrow"/>
                <w:sz w:val="22"/>
              </w:rPr>
            </w:pPr>
            <w:r w:rsidRPr="008761CA">
              <w:rPr>
                <w:rFonts w:ascii="Arial Narrow" w:hAnsi="Arial Narrow"/>
                <w:sz w:val="22"/>
              </w:rPr>
              <w:t>0.0000181</w:t>
            </w:r>
          </w:p>
        </w:tc>
        <w:tc>
          <w:tcPr>
            <w:tcW w:w="448" w:type="pct"/>
            <w:tcBorders>
              <w:top w:val="nil"/>
              <w:left w:val="nil"/>
              <w:bottom w:val="nil"/>
              <w:right w:val="nil"/>
            </w:tcBorders>
            <w:shd w:val="clear" w:color="auto" w:fill="auto"/>
            <w:noWrap/>
            <w:vAlign w:val="bottom"/>
            <w:hideMark/>
          </w:tcPr>
          <w:p w:rsidR="007A4765" w:rsidRPr="009C09C7" w:rsidRDefault="00897E90" w:rsidP="00355F09">
            <w:pPr>
              <w:jc w:val="center"/>
              <w:rPr>
                <w:rFonts w:ascii="Arial Narrow" w:hAnsi="Arial Narrow"/>
                <w:sz w:val="22"/>
              </w:rPr>
            </w:pPr>
            <w:r w:rsidRPr="00897E90">
              <w:rPr>
                <w:rFonts w:ascii="Arial Narrow" w:hAnsi="Arial Narrow"/>
                <w:sz w:val="22"/>
              </w:rPr>
              <w:t>-</w:t>
            </w:r>
          </w:p>
        </w:tc>
        <w:tc>
          <w:tcPr>
            <w:tcW w:w="4" w:type="pct"/>
            <w:tcBorders>
              <w:top w:val="nil"/>
              <w:left w:val="nil"/>
              <w:bottom w:val="nil"/>
              <w:right w:val="nil"/>
            </w:tcBorders>
          </w:tcPr>
          <w:p w:rsidR="007A4765" w:rsidRPr="009C09C7" w:rsidRDefault="007A4765" w:rsidP="00355F09">
            <w:pPr>
              <w:jc w:val="center"/>
              <w:rPr>
                <w:rFonts w:ascii="Arial Narrow" w:hAnsi="Arial Narrow"/>
                <w:sz w:val="22"/>
              </w:rPr>
            </w:pPr>
          </w:p>
        </w:tc>
        <w:tc>
          <w:tcPr>
            <w:tcW w:w="489" w:type="pct"/>
            <w:tcBorders>
              <w:top w:val="nil"/>
              <w:left w:val="nil"/>
              <w:bottom w:val="nil"/>
              <w:right w:val="nil"/>
            </w:tcBorders>
          </w:tcPr>
          <w:p w:rsidR="007A4765" w:rsidRPr="009C09C7" w:rsidRDefault="00222E77" w:rsidP="00637C89">
            <w:pPr>
              <w:jc w:val="center"/>
              <w:rPr>
                <w:rFonts w:ascii="Arial Narrow" w:hAnsi="Arial Narrow"/>
                <w:sz w:val="22"/>
              </w:rPr>
            </w:pPr>
            <w:r>
              <w:rPr>
                <w:rFonts w:ascii="Arial Narrow" w:hAnsi="Arial Narrow"/>
                <w:sz w:val="22"/>
              </w:rPr>
              <w:fldChar w:fldCharType="begin"/>
            </w:r>
            <w:r w:rsidR="00787A2D">
              <w:rPr>
                <w:rFonts w:ascii="Arial Narrow" w:hAnsi="Arial Narrow"/>
                <w:sz w:val="22"/>
              </w:rPr>
              <w:instrText xml:space="preserve"> ADDIN EN.CITE &lt;EndNote&gt;&lt;Cite&gt;&lt;Author&gt;Helbig&lt;/Author&gt;&lt;Year&gt;2004&lt;/Year&gt;&lt;RecNum&gt;25&lt;/RecNum&gt;&lt;DisplayText&gt;(Helbig et al., 2004)&lt;/DisplayText&gt;&lt;record&gt;&lt;rec-number&gt;25&lt;/rec-number&gt;&lt;foreign-keys&gt;&lt;key app="EN" db-id="tdz2dxda7d9zpsere5vps09wvftsz5xrwvx9" timestamp="1389045163"&gt;25&lt;/key&gt;&lt;/foreign-keys&gt;&lt;ref-type name="Journal Article"&gt;17&lt;/ref-type&gt;&lt;contributors&gt;&lt;authors&gt;&lt;author&gt;Helbig, Nora&lt;/author&gt;&lt;author&gt;Vogel, Bernhard&lt;/author&gt;&lt;author&gt;Vogel, Heike&lt;/author&gt;&lt;author&gt;Fiedler, Franz&lt;/author&gt;&lt;/authors&gt;&lt;/contributors&gt;&lt;titles&gt;&lt;title&gt;Numerical modelling of pollen dispersion on the regional scale&lt;/title&gt;&lt;secondary-title&gt;Aerobiologia&lt;/secondary-title&gt;&lt;/titles&gt;&lt;periodical&gt;&lt;full-title&gt;Aerobiologia&lt;/full-title&gt;&lt;/periodical&gt;&lt;pages&gt;3-19&lt;/pages&gt;&lt;volume&gt;20&lt;/volume&gt;&lt;number&gt;1&lt;/number&gt;&lt;dates&gt;&lt;year&gt;2004&lt;/year&gt;&lt;/dates&gt;&lt;isbn&gt;0393-5965&lt;/isbn&gt;&lt;urls&gt;&lt;/urls&gt;&lt;/record&gt;&lt;/Cite&gt;&lt;/EndNote&gt;</w:instrText>
            </w:r>
            <w:r>
              <w:rPr>
                <w:rFonts w:ascii="Arial Narrow" w:hAnsi="Arial Narrow"/>
                <w:sz w:val="22"/>
              </w:rPr>
              <w:fldChar w:fldCharType="separate"/>
            </w:r>
            <w:r w:rsidR="00787A2D">
              <w:rPr>
                <w:rFonts w:ascii="Arial Narrow" w:hAnsi="Arial Narrow"/>
                <w:noProof/>
                <w:sz w:val="22"/>
              </w:rPr>
              <w:t>(</w:t>
            </w:r>
            <w:hyperlink w:anchor="_ENREF_14" w:tooltip="Helbig, 2004 #25" w:history="1">
              <w:r w:rsidR="00637C89">
                <w:rPr>
                  <w:rFonts w:ascii="Arial Narrow" w:hAnsi="Arial Narrow"/>
                  <w:noProof/>
                  <w:sz w:val="22"/>
                </w:rPr>
                <w:t>Helbig et al., 2004</w:t>
              </w:r>
            </w:hyperlink>
            <w:r w:rsidR="00787A2D">
              <w:rPr>
                <w:rFonts w:ascii="Arial Narrow" w:hAnsi="Arial Narrow"/>
                <w:noProof/>
                <w:sz w:val="22"/>
              </w:rPr>
              <w:t>)</w:t>
            </w:r>
            <w:r>
              <w:rPr>
                <w:rFonts w:ascii="Arial Narrow" w:hAnsi="Arial Narrow"/>
                <w:sz w:val="22"/>
              </w:rPr>
              <w:fldChar w:fldCharType="end"/>
            </w:r>
          </w:p>
        </w:tc>
        <w:tc>
          <w:tcPr>
            <w:tcW w:w="4" w:type="pct"/>
            <w:tcBorders>
              <w:top w:val="nil"/>
              <w:left w:val="nil"/>
              <w:bottom w:val="nil"/>
              <w:right w:val="nil"/>
            </w:tcBorders>
          </w:tcPr>
          <w:p w:rsidR="007A4765" w:rsidRPr="009C09C7" w:rsidRDefault="007A4765" w:rsidP="00355F09">
            <w:pPr>
              <w:jc w:val="center"/>
              <w:rPr>
                <w:rFonts w:ascii="Arial Narrow" w:hAnsi="Arial Narrow"/>
                <w:sz w:val="22"/>
              </w:rPr>
            </w:pPr>
          </w:p>
        </w:tc>
        <w:tc>
          <w:tcPr>
            <w:tcW w:w="4" w:type="pct"/>
            <w:tcBorders>
              <w:top w:val="nil"/>
              <w:left w:val="nil"/>
              <w:bottom w:val="nil"/>
              <w:right w:val="nil"/>
            </w:tcBorders>
          </w:tcPr>
          <w:p w:rsidR="007A4765" w:rsidRPr="009C09C7" w:rsidRDefault="007A4765" w:rsidP="00355F09">
            <w:pPr>
              <w:jc w:val="center"/>
              <w:rPr>
                <w:rFonts w:ascii="Arial Narrow" w:hAnsi="Arial Narrow"/>
                <w:sz w:val="22"/>
              </w:rPr>
            </w:pPr>
          </w:p>
        </w:tc>
        <w:tc>
          <w:tcPr>
            <w:tcW w:w="4" w:type="pct"/>
            <w:tcBorders>
              <w:top w:val="nil"/>
              <w:left w:val="nil"/>
              <w:bottom w:val="nil"/>
              <w:right w:val="nil"/>
            </w:tcBorders>
          </w:tcPr>
          <w:p w:rsidR="007A4765" w:rsidRPr="009C09C7" w:rsidRDefault="007A4765" w:rsidP="00355F09">
            <w:pPr>
              <w:jc w:val="center"/>
              <w:rPr>
                <w:rFonts w:ascii="Arial Narrow" w:hAnsi="Arial Narrow"/>
                <w:sz w:val="22"/>
              </w:rPr>
            </w:pPr>
          </w:p>
        </w:tc>
        <w:tc>
          <w:tcPr>
            <w:tcW w:w="4" w:type="pct"/>
            <w:tcBorders>
              <w:top w:val="nil"/>
              <w:left w:val="nil"/>
              <w:bottom w:val="nil"/>
              <w:right w:val="nil"/>
            </w:tcBorders>
          </w:tcPr>
          <w:p w:rsidR="007A4765" w:rsidRPr="009C09C7" w:rsidRDefault="007A4765" w:rsidP="00355F09">
            <w:pPr>
              <w:jc w:val="center"/>
              <w:rPr>
                <w:rFonts w:ascii="Arial Narrow" w:hAnsi="Arial Narrow"/>
                <w:sz w:val="22"/>
              </w:rPr>
            </w:pPr>
          </w:p>
        </w:tc>
      </w:tr>
      <w:tr w:rsidR="00787A2D" w:rsidRPr="009C09C7" w:rsidTr="009C09C7">
        <w:trPr>
          <w:trHeight w:val="330"/>
        </w:trPr>
        <w:tc>
          <w:tcPr>
            <w:tcW w:w="681" w:type="pct"/>
            <w:tcBorders>
              <w:top w:val="nil"/>
              <w:left w:val="nil"/>
              <w:bottom w:val="nil"/>
              <w:right w:val="nil"/>
            </w:tcBorders>
            <w:shd w:val="clear" w:color="D8D8D8" w:fill="D8D8D8"/>
            <w:noWrap/>
            <w:vAlign w:val="bottom"/>
            <w:hideMark/>
          </w:tcPr>
          <w:p w:rsidR="007A4765" w:rsidRPr="000045CC" w:rsidRDefault="007A4765" w:rsidP="00355F09">
            <w:pPr>
              <w:jc w:val="center"/>
              <w:rPr>
                <w:rFonts w:ascii="Arial Narrow" w:hAnsi="Arial Narrow"/>
                <w:b/>
                <w:bCs/>
                <w:i/>
                <w:iCs/>
                <w:sz w:val="22"/>
              </w:rPr>
            </w:pPr>
            <w:r w:rsidRPr="00CE4331">
              <w:rPr>
                <w:rFonts w:ascii="Arial Narrow" w:hAnsi="Arial Narrow"/>
                <w:b/>
                <w:bCs/>
                <w:i/>
                <w:iCs/>
                <w:sz w:val="22"/>
              </w:rPr>
              <w:t xml:space="preserve">T </w:t>
            </w:r>
          </w:p>
        </w:tc>
        <w:tc>
          <w:tcPr>
            <w:tcW w:w="2137" w:type="pct"/>
            <w:tcBorders>
              <w:top w:val="nil"/>
              <w:left w:val="nil"/>
              <w:bottom w:val="nil"/>
              <w:right w:val="nil"/>
            </w:tcBorders>
            <w:shd w:val="clear" w:color="D8D8D8" w:fill="D8D8D8"/>
            <w:noWrap/>
            <w:vAlign w:val="bottom"/>
            <w:hideMark/>
          </w:tcPr>
          <w:p w:rsidR="007A4765" w:rsidRPr="000045CC" w:rsidRDefault="007A4765" w:rsidP="00355F09">
            <w:pPr>
              <w:jc w:val="center"/>
              <w:rPr>
                <w:rFonts w:ascii="Arial Narrow" w:hAnsi="Arial Narrow"/>
                <w:sz w:val="22"/>
              </w:rPr>
            </w:pPr>
            <w:r w:rsidRPr="00CE4331">
              <w:rPr>
                <w:rFonts w:ascii="Arial Narrow" w:hAnsi="Arial Narrow"/>
                <w:sz w:val="22"/>
              </w:rPr>
              <w:t>temperature (k)</w:t>
            </w:r>
          </w:p>
        </w:tc>
        <w:tc>
          <w:tcPr>
            <w:tcW w:w="118" w:type="pct"/>
            <w:tcBorders>
              <w:top w:val="nil"/>
              <w:left w:val="nil"/>
              <w:bottom w:val="nil"/>
              <w:right w:val="nil"/>
            </w:tcBorders>
            <w:shd w:val="clear" w:color="D8D8D8" w:fill="D8D8D8"/>
            <w:noWrap/>
            <w:vAlign w:val="bottom"/>
            <w:hideMark/>
          </w:tcPr>
          <w:p w:rsidR="007A4765" w:rsidRPr="000045CC" w:rsidRDefault="007A4765" w:rsidP="00355F09">
            <w:pPr>
              <w:jc w:val="center"/>
              <w:rPr>
                <w:rFonts w:ascii="Arial Narrow" w:hAnsi="Arial Narrow" w:cs="Calibri"/>
                <w:sz w:val="22"/>
              </w:rPr>
            </w:pPr>
            <w:r w:rsidRPr="00CE4331">
              <w:rPr>
                <w:rFonts w:ascii="Arial Narrow" w:hAnsi="Arial Narrow" w:cs="Calibri"/>
                <w:sz w:val="22"/>
              </w:rPr>
              <w:t>6</w:t>
            </w:r>
          </w:p>
        </w:tc>
        <w:tc>
          <w:tcPr>
            <w:tcW w:w="530" w:type="pct"/>
            <w:tcBorders>
              <w:top w:val="nil"/>
              <w:left w:val="nil"/>
              <w:bottom w:val="nil"/>
              <w:right w:val="nil"/>
            </w:tcBorders>
            <w:shd w:val="clear" w:color="D8D8D8" w:fill="D8D8D8"/>
            <w:noWrap/>
            <w:vAlign w:val="bottom"/>
            <w:hideMark/>
          </w:tcPr>
          <w:p w:rsidR="007A4765" w:rsidRPr="000045CC" w:rsidRDefault="007A4765" w:rsidP="00355F09">
            <w:pPr>
              <w:jc w:val="center"/>
              <w:rPr>
                <w:rFonts w:ascii="Arial Narrow" w:hAnsi="Arial Narrow" w:cs="Calibri"/>
                <w:sz w:val="22"/>
              </w:rPr>
            </w:pPr>
            <w:r w:rsidRPr="00CE4331">
              <w:rPr>
                <w:rFonts w:ascii="Arial Narrow" w:hAnsi="Arial Narrow" w:cs="Calibri"/>
                <w:sz w:val="22"/>
              </w:rPr>
              <w:t>range</w:t>
            </w:r>
          </w:p>
        </w:tc>
        <w:tc>
          <w:tcPr>
            <w:tcW w:w="577" w:type="pct"/>
            <w:tcBorders>
              <w:top w:val="nil"/>
              <w:left w:val="nil"/>
              <w:bottom w:val="nil"/>
              <w:right w:val="nil"/>
            </w:tcBorders>
            <w:shd w:val="clear" w:color="D8D8D8" w:fill="D8D8D8"/>
            <w:noWrap/>
            <w:vAlign w:val="bottom"/>
            <w:hideMark/>
          </w:tcPr>
          <w:p w:rsidR="007A4765" w:rsidRPr="009C09C7" w:rsidRDefault="008761CA" w:rsidP="00355F09">
            <w:pPr>
              <w:jc w:val="center"/>
              <w:rPr>
                <w:rFonts w:ascii="Arial Narrow" w:hAnsi="Arial Narrow"/>
                <w:sz w:val="22"/>
              </w:rPr>
            </w:pPr>
            <w:r w:rsidRPr="008761CA">
              <w:rPr>
                <w:rFonts w:ascii="Arial Narrow" w:hAnsi="Arial Narrow"/>
                <w:sz w:val="22"/>
              </w:rPr>
              <w:t>298</w:t>
            </w:r>
          </w:p>
        </w:tc>
        <w:tc>
          <w:tcPr>
            <w:tcW w:w="448" w:type="pct"/>
            <w:tcBorders>
              <w:top w:val="nil"/>
              <w:left w:val="nil"/>
              <w:bottom w:val="nil"/>
              <w:right w:val="nil"/>
            </w:tcBorders>
            <w:shd w:val="clear" w:color="D8D8D8" w:fill="D8D8D8"/>
            <w:noWrap/>
            <w:vAlign w:val="bottom"/>
            <w:hideMark/>
          </w:tcPr>
          <w:p w:rsidR="007A4765" w:rsidRPr="009C09C7" w:rsidRDefault="00897E90" w:rsidP="00355F09">
            <w:pPr>
              <w:jc w:val="center"/>
              <w:rPr>
                <w:rFonts w:ascii="Arial Narrow" w:hAnsi="Arial Narrow"/>
                <w:sz w:val="22"/>
              </w:rPr>
            </w:pPr>
            <w:r w:rsidRPr="00897E90">
              <w:rPr>
                <w:rFonts w:ascii="Arial Narrow" w:hAnsi="Arial Narrow"/>
                <w:sz w:val="22"/>
              </w:rPr>
              <w:t>283-310</w:t>
            </w:r>
          </w:p>
        </w:tc>
        <w:tc>
          <w:tcPr>
            <w:tcW w:w="4" w:type="pct"/>
            <w:tcBorders>
              <w:top w:val="nil"/>
              <w:left w:val="nil"/>
              <w:bottom w:val="nil"/>
              <w:right w:val="nil"/>
            </w:tcBorders>
            <w:shd w:val="clear" w:color="D8D8D8" w:fill="D8D8D8"/>
          </w:tcPr>
          <w:p w:rsidR="007A4765" w:rsidRPr="009C09C7" w:rsidRDefault="007A4765" w:rsidP="00355F09">
            <w:pPr>
              <w:jc w:val="center"/>
              <w:rPr>
                <w:rFonts w:ascii="Arial Narrow" w:hAnsi="Arial Narrow"/>
                <w:sz w:val="22"/>
              </w:rPr>
            </w:pPr>
          </w:p>
        </w:tc>
        <w:tc>
          <w:tcPr>
            <w:tcW w:w="489" w:type="pct"/>
            <w:tcBorders>
              <w:top w:val="nil"/>
              <w:left w:val="nil"/>
              <w:bottom w:val="nil"/>
              <w:right w:val="nil"/>
            </w:tcBorders>
            <w:shd w:val="clear" w:color="D8D8D8" w:fill="D8D8D8"/>
          </w:tcPr>
          <w:p w:rsidR="007A4765" w:rsidRPr="009C09C7" w:rsidRDefault="00222E77" w:rsidP="00637C89">
            <w:pPr>
              <w:jc w:val="center"/>
              <w:rPr>
                <w:rFonts w:ascii="Arial Narrow" w:hAnsi="Arial Narrow"/>
                <w:sz w:val="22"/>
              </w:rPr>
            </w:pPr>
            <w:r>
              <w:rPr>
                <w:rFonts w:ascii="Arial Narrow" w:hAnsi="Arial Narrow"/>
                <w:sz w:val="22"/>
              </w:rPr>
              <w:fldChar w:fldCharType="begin"/>
            </w:r>
            <w:r w:rsidR="00787A2D">
              <w:rPr>
                <w:rFonts w:ascii="Arial Narrow" w:hAnsi="Arial Narrow"/>
                <w:sz w:val="22"/>
              </w:rPr>
              <w:instrText xml:space="preserve"> ADDIN EN.CITE &lt;EndNote&gt;&lt;Cite&gt;&lt;Author&gt;Seinfeld&lt;/Author&gt;&lt;Year&gt;2012&lt;/Year&gt;&lt;RecNum&gt;26&lt;/RecNum&gt;&lt;DisplayText&gt;(Seinfeld &amp;amp; Pandis, 2012)&lt;/DisplayText&gt;&lt;record&gt;&lt;rec-number&gt;26&lt;/rec-number&gt;&lt;foreign-keys&gt;&lt;key app="EN" db-id="tdz2dxda7d9zpsere5vps09wvftsz5xrwvx9" timestamp="1389045518"&gt;26&lt;/key&gt;&lt;/foreign-keys&gt;&lt;ref-type name="Book"&gt;6&lt;/ref-type&gt;&lt;contributors&gt;&lt;authors&gt;&lt;author&gt;Seinfeld, John H&lt;/author&gt;&lt;author&gt;Pandis, Spyros N&lt;/author&gt;&lt;/authors&gt;&lt;/contributors&gt;&lt;titles&gt;&lt;title&gt;Atmospheric chemistry and physics: from air pollution to climate change&lt;/title&gt;&lt;/titles&gt;&lt;dates&gt;&lt;year&gt;2012&lt;/year&gt;&lt;/dates&gt;&lt;publisher&gt;John Wiley &amp;amp; Sons&lt;/publisher&gt;&lt;isbn&gt;1118591364&lt;/isbn&gt;&lt;urls&gt;&lt;/urls&gt;&lt;/record&gt;&lt;/Cite&gt;&lt;/EndNote&gt;</w:instrText>
            </w:r>
            <w:r>
              <w:rPr>
                <w:rFonts w:ascii="Arial Narrow" w:hAnsi="Arial Narrow"/>
                <w:sz w:val="22"/>
              </w:rPr>
              <w:fldChar w:fldCharType="separate"/>
            </w:r>
            <w:r w:rsidR="00787A2D">
              <w:rPr>
                <w:rFonts w:ascii="Arial Narrow" w:hAnsi="Arial Narrow"/>
                <w:noProof/>
                <w:sz w:val="22"/>
              </w:rPr>
              <w:t>(</w:t>
            </w:r>
            <w:hyperlink w:anchor="_ENREF_22" w:tooltip="Seinfeld, 2012 #26" w:history="1">
              <w:r w:rsidR="00637C89">
                <w:rPr>
                  <w:rFonts w:ascii="Arial Narrow" w:hAnsi="Arial Narrow"/>
                  <w:noProof/>
                  <w:sz w:val="22"/>
                </w:rPr>
                <w:t>Seinfeld &amp; Pandis, 2012</w:t>
              </w:r>
            </w:hyperlink>
            <w:r w:rsidR="00787A2D">
              <w:rPr>
                <w:rFonts w:ascii="Arial Narrow" w:hAnsi="Arial Narrow"/>
                <w:noProof/>
                <w:sz w:val="22"/>
              </w:rPr>
              <w:t>)</w:t>
            </w:r>
            <w:r>
              <w:rPr>
                <w:rFonts w:ascii="Arial Narrow" w:hAnsi="Arial Narrow"/>
                <w:sz w:val="22"/>
              </w:rPr>
              <w:fldChar w:fldCharType="end"/>
            </w:r>
          </w:p>
        </w:tc>
        <w:tc>
          <w:tcPr>
            <w:tcW w:w="4" w:type="pct"/>
            <w:tcBorders>
              <w:top w:val="nil"/>
              <w:left w:val="nil"/>
              <w:bottom w:val="nil"/>
              <w:right w:val="nil"/>
            </w:tcBorders>
            <w:shd w:val="clear" w:color="D8D8D8" w:fill="D8D8D8"/>
          </w:tcPr>
          <w:p w:rsidR="007A4765" w:rsidRPr="009C09C7" w:rsidRDefault="007A4765" w:rsidP="00355F09">
            <w:pPr>
              <w:jc w:val="center"/>
              <w:rPr>
                <w:rFonts w:ascii="Arial Narrow" w:hAnsi="Arial Narrow"/>
                <w:sz w:val="22"/>
              </w:rPr>
            </w:pPr>
          </w:p>
        </w:tc>
        <w:tc>
          <w:tcPr>
            <w:tcW w:w="4" w:type="pct"/>
            <w:tcBorders>
              <w:top w:val="nil"/>
              <w:left w:val="nil"/>
              <w:bottom w:val="nil"/>
              <w:right w:val="nil"/>
            </w:tcBorders>
            <w:shd w:val="clear" w:color="D8D8D8" w:fill="D8D8D8"/>
          </w:tcPr>
          <w:p w:rsidR="007A4765" w:rsidRPr="009C09C7" w:rsidRDefault="007A4765" w:rsidP="00355F09">
            <w:pPr>
              <w:jc w:val="center"/>
              <w:rPr>
                <w:rFonts w:ascii="Arial Narrow" w:hAnsi="Arial Narrow"/>
                <w:sz w:val="22"/>
              </w:rPr>
            </w:pPr>
          </w:p>
        </w:tc>
        <w:tc>
          <w:tcPr>
            <w:tcW w:w="4" w:type="pct"/>
            <w:tcBorders>
              <w:top w:val="nil"/>
              <w:left w:val="nil"/>
              <w:bottom w:val="nil"/>
              <w:right w:val="nil"/>
            </w:tcBorders>
            <w:shd w:val="clear" w:color="D8D8D8" w:fill="D8D8D8"/>
          </w:tcPr>
          <w:p w:rsidR="007A4765" w:rsidRPr="009C09C7" w:rsidRDefault="007A4765" w:rsidP="00355F09">
            <w:pPr>
              <w:jc w:val="center"/>
              <w:rPr>
                <w:rFonts w:ascii="Arial Narrow" w:hAnsi="Arial Narrow"/>
                <w:sz w:val="22"/>
              </w:rPr>
            </w:pPr>
          </w:p>
        </w:tc>
        <w:tc>
          <w:tcPr>
            <w:tcW w:w="4" w:type="pct"/>
            <w:tcBorders>
              <w:top w:val="nil"/>
              <w:left w:val="nil"/>
              <w:bottom w:val="nil"/>
              <w:right w:val="nil"/>
            </w:tcBorders>
            <w:shd w:val="clear" w:color="D8D8D8" w:fill="D8D8D8"/>
          </w:tcPr>
          <w:p w:rsidR="007A4765" w:rsidRPr="009C09C7" w:rsidRDefault="007A4765" w:rsidP="00355F09">
            <w:pPr>
              <w:jc w:val="center"/>
              <w:rPr>
                <w:rFonts w:ascii="Arial Narrow" w:hAnsi="Arial Narrow"/>
                <w:sz w:val="22"/>
              </w:rPr>
            </w:pPr>
          </w:p>
        </w:tc>
      </w:tr>
      <w:tr w:rsidR="00787A2D" w:rsidRPr="009C09C7" w:rsidTr="009C09C7">
        <w:trPr>
          <w:trHeight w:val="330"/>
        </w:trPr>
        <w:tc>
          <w:tcPr>
            <w:tcW w:w="681" w:type="pct"/>
            <w:tcBorders>
              <w:top w:val="nil"/>
              <w:left w:val="nil"/>
              <w:bottom w:val="nil"/>
              <w:right w:val="nil"/>
            </w:tcBorders>
            <w:shd w:val="clear" w:color="auto" w:fill="auto"/>
            <w:noWrap/>
            <w:vAlign w:val="bottom"/>
            <w:hideMark/>
          </w:tcPr>
          <w:p w:rsidR="007A4765" w:rsidRPr="000045CC" w:rsidRDefault="007A4765" w:rsidP="00355F09">
            <w:pPr>
              <w:jc w:val="center"/>
              <w:rPr>
                <w:rFonts w:ascii="Arial Narrow" w:hAnsi="Arial Narrow"/>
                <w:b/>
                <w:bCs/>
                <w:i/>
                <w:iCs/>
                <w:color w:val="000000"/>
                <w:sz w:val="22"/>
              </w:rPr>
            </w:pPr>
            <w:r w:rsidRPr="00CE4331">
              <w:rPr>
                <w:rFonts w:ascii="Arial Narrow" w:hAnsi="Arial Narrow"/>
                <w:b/>
                <w:bCs/>
                <w:i/>
                <w:iCs/>
                <w:color w:val="000000"/>
                <w:sz w:val="22"/>
              </w:rPr>
              <w:t>P</w:t>
            </w:r>
            <w:r w:rsidRPr="00CE4331">
              <w:rPr>
                <w:rFonts w:ascii="Arial Narrow" w:hAnsi="Arial Narrow"/>
                <w:b/>
                <w:bCs/>
                <w:i/>
                <w:iCs/>
                <w:sz w:val="16"/>
                <w:szCs w:val="16"/>
              </w:rPr>
              <w:t>a</w:t>
            </w:r>
          </w:p>
        </w:tc>
        <w:tc>
          <w:tcPr>
            <w:tcW w:w="2137" w:type="pct"/>
            <w:tcBorders>
              <w:top w:val="nil"/>
              <w:left w:val="nil"/>
              <w:bottom w:val="nil"/>
              <w:right w:val="nil"/>
            </w:tcBorders>
            <w:shd w:val="clear" w:color="auto" w:fill="auto"/>
            <w:noWrap/>
            <w:vAlign w:val="bottom"/>
            <w:hideMark/>
          </w:tcPr>
          <w:p w:rsidR="007A4765" w:rsidRPr="000045CC" w:rsidRDefault="007A4765" w:rsidP="00355F09">
            <w:pPr>
              <w:jc w:val="center"/>
              <w:rPr>
                <w:rFonts w:ascii="Arial Narrow" w:hAnsi="Arial Narrow"/>
                <w:sz w:val="22"/>
              </w:rPr>
            </w:pPr>
            <w:r w:rsidRPr="00CE4331">
              <w:rPr>
                <w:rFonts w:ascii="Arial Narrow" w:hAnsi="Arial Narrow"/>
                <w:sz w:val="22"/>
              </w:rPr>
              <w:t>density of air (kg/m</w:t>
            </w:r>
            <w:r w:rsidRPr="00E91895">
              <w:rPr>
                <w:rFonts w:ascii="Arial Narrow" w:hAnsi="Arial Narrow"/>
                <w:sz w:val="22"/>
                <w:vertAlign w:val="superscript"/>
              </w:rPr>
              <w:t>3</w:t>
            </w:r>
            <w:r w:rsidRPr="00CE4331">
              <w:rPr>
                <w:rFonts w:ascii="Arial Narrow" w:hAnsi="Arial Narrow"/>
                <w:sz w:val="22"/>
              </w:rPr>
              <w:t>)</w:t>
            </w:r>
          </w:p>
        </w:tc>
        <w:tc>
          <w:tcPr>
            <w:tcW w:w="118" w:type="pct"/>
            <w:tcBorders>
              <w:top w:val="nil"/>
              <w:left w:val="nil"/>
              <w:bottom w:val="nil"/>
              <w:right w:val="nil"/>
            </w:tcBorders>
            <w:shd w:val="clear" w:color="auto" w:fill="auto"/>
            <w:noWrap/>
            <w:vAlign w:val="bottom"/>
            <w:hideMark/>
          </w:tcPr>
          <w:p w:rsidR="007A4765" w:rsidRPr="000045CC" w:rsidRDefault="007A4765" w:rsidP="00355F09">
            <w:pPr>
              <w:jc w:val="center"/>
              <w:rPr>
                <w:rFonts w:ascii="Arial Narrow" w:hAnsi="Arial Narrow" w:cs="Calibri"/>
                <w:sz w:val="22"/>
              </w:rPr>
            </w:pPr>
            <w:r w:rsidRPr="00CE4331">
              <w:rPr>
                <w:rFonts w:ascii="Arial Narrow" w:hAnsi="Arial Narrow" w:cs="Calibri"/>
                <w:sz w:val="22"/>
              </w:rPr>
              <w:t>7</w:t>
            </w:r>
          </w:p>
        </w:tc>
        <w:tc>
          <w:tcPr>
            <w:tcW w:w="530" w:type="pct"/>
            <w:tcBorders>
              <w:top w:val="nil"/>
              <w:left w:val="nil"/>
              <w:bottom w:val="nil"/>
              <w:right w:val="nil"/>
            </w:tcBorders>
            <w:shd w:val="clear" w:color="auto" w:fill="auto"/>
            <w:noWrap/>
            <w:vAlign w:val="bottom"/>
            <w:hideMark/>
          </w:tcPr>
          <w:p w:rsidR="007A4765" w:rsidRPr="000045CC" w:rsidRDefault="007A4765" w:rsidP="00355F09">
            <w:pPr>
              <w:jc w:val="center"/>
              <w:rPr>
                <w:rFonts w:ascii="Arial Narrow" w:hAnsi="Arial Narrow" w:cs="Calibri"/>
                <w:sz w:val="22"/>
              </w:rPr>
            </w:pPr>
            <w:r w:rsidRPr="00CE4331">
              <w:rPr>
                <w:rFonts w:ascii="Arial Narrow" w:hAnsi="Arial Narrow" w:cs="Calibri"/>
                <w:sz w:val="22"/>
              </w:rPr>
              <w:t>fixed</w:t>
            </w:r>
          </w:p>
        </w:tc>
        <w:tc>
          <w:tcPr>
            <w:tcW w:w="577" w:type="pct"/>
            <w:tcBorders>
              <w:top w:val="nil"/>
              <w:left w:val="nil"/>
              <w:bottom w:val="nil"/>
              <w:right w:val="nil"/>
            </w:tcBorders>
            <w:shd w:val="clear" w:color="auto" w:fill="auto"/>
            <w:noWrap/>
            <w:vAlign w:val="bottom"/>
            <w:hideMark/>
          </w:tcPr>
          <w:p w:rsidR="007A4765" w:rsidRPr="009C09C7" w:rsidRDefault="008761CA" w:rsidP="00355F09">
            <w:pPr>
              <w:jc w:val="center"/>
              <w:rPr>
                <w:rFonts w:ascii="Arial Narrow" w:hAnsi="Arial Narrow"/>
                <w:sz w:val="22"/>
              </w:rPr>
            </w:pPr>
            <w:r w:rsidRPr="008761CA">
              <w:rPr>
                <w:rFonts w:ascii="Arial Narrow" w:hAnsi="Arial Narrow"/>
                <w:sz w:val="22"/>
              </w:rPr>
              <w:t>1.145</w:t>
            </w:r>
          </w:p>
        </w:tc>
        <w:tc>
          <w:tcPr>
            <w:tcW w:w="448" w:type="pct"/>
            <w:tcBorders>
              <w:top w:val="nil"/>
              <w:left w:val="nil"/>
              <w:bottom w:val="nil"/>
              <w:right w:val="nil"/>
            </w:tcBorders>
            <w:shd w:val="clear" w:color="auto" w:fill="auto"/>
            <w:noWrap/>
            <w:vAlign w:val="bottom"/>
            <w:hideMark/>
          </w:tcPr>
          <w:p w:rsidR="007A4765" w:rsidRPr="009C09C7" w:rsidRDefault="00897E90" w:rsidP="00355F09">
            <w:pPr>
              <w:jc w:val="center"/>
              <w:rPr>
                <w:rFonts w:ascii="Arial Narrow" w:hAnsi="Arial Narrow"/>
                <w:sz w:val="22"/>
              </w:rPr>
            </w:pPr>
            <w:r w:rsidRPr="00897E90">
              <w:rPr>
                <w:rFonts w:ascii="Arial Narrow" w:hAnsi="Arial Narrow"/>
                <w:sz w:val="22"/>
              </w:rPr>
              <w:t>-</w:t>
            </w:r>
          </w:p>
        </w:tc>
        <w:tc>
          <w:tcPr>
            <w:tcW w:w="4" w:type="pct"/>
            <w:tcBorders>
              <w:top w:val="nil"/>
              <w:left w:val="nil"/>
              <w:bottom w:val="nil"/>
              <w:right w:val="nil"/>
            </w:tcBorders>
          </w:tcPr>
          <w:p w:rsidR="007A4765" w:rsidRPr="009C09C7" w:rsidRDefault="007A4765" w:rsidP="00355F09">
            <w:pPr>
              <w:jc w:val="center"/>
              <w:rPr>
                <w:rFonts w:ascii="Arial Narrow" w:hAnsi="Arial Narrow"/>
                <w:sz w:val="22"/>
              </w:rPr>
            </w:pPr>
          </w:p>
        </w:tc>
        <w:tc>
          <w:tcPr>
            <w:tcW w:w="489" w:type="pct"/>
            <w:tcBorders>
              <w:top w:val="nil"/>
              <w:left w:val="nil"/>
              <w:bottom w:val="nil"/>
              <w:right w:val="nil"/>
            </w:tcBorders>
          </w:tcPr>
          <w:p w:rsidR="007A4765" w:rsidRPr="009C09C7" w:rsidRDefault="00222E77" w:rsidP="00637C89">
            <w:pPr>
              <w:jc w:val="center"/>
              <w:rPr>
                <w:rFonts w:ascii="Arial Narrow" w:hAnsi="Arial Narrow"/>
                <w:sz w:val="22"/>
              </w:rPr>
            </w:pPr>
            <w:r>
              <w:rPr>
                <w:rFonts w:ascii="Arial Narrow" w:hAnsi="Arial Narrow"/>
                <w:sz w:val="22"/>
              </w:rPr>
              <w:fldChar w:fldCharType="begin"/>
            </w:r>
            <w:r w:rsidR="00787A2D">
              <w:rPr>
                <w:rFonts w:ascii="Arial Narrow" w:hAnsi="Arial Narrow"/>
                <w:sz w:val="22"/>
              </w:rPr>
              <w:instrText xml:space="preserve"> ADDIN EN.CITE &lt;EndNote&gt;&lt;Cite&gt;&lt;Author&gt;Seinfeld&lt;/Author&gt;&lt;Year&gt;2012&lt;/Year&gt;&lt;RecNum&gt;26&lt;/RecNum&gt;&lt;DisplayText&gt;(Seinfeld &amp;amp; Pandis, 2012)&lt;/DisplayText&gt;&lt;record&gt;&lt;rec-number&gt;26&lt;/rec-number&gt;&lt;foreign-keys&gt;&lt;key app="EN" db-id="tdz2dxda7d9zpsere5vps09wvftsz5xrwvx9" timestamp="1389045518"&gt;26&lt;/key&gt;&lt;/foreign-keys&gt;&lt;ref-type name="Book"&gt;6&lt;/ref-type&gt;&lt;contributors&gt;&lt;authors&gt;&lt;author&gt;Seinfeld, John H&lt;/author&gt;&lt;author&gt;Pandis, Spyros N&lt;/author&gt;&lt;/authors&gt;&lt;/contributors&gt;&lt;titles&gt;&lt;title&gt;Atmospheric chemistry and physics: from air pollution to climate change&lt;/title&gt;&lt;/titles&gt;&lt;dates&gt;&lt;year&gt;2012&lt;/year&gt;&lt;/dates&gt;&lt;publisher&gt;John Wiley &amp;amp; Sons&lt;/publisher&gt;&lt;isbn&gt;1118591364&lt;/isbn&gt;&lt;urls&gt;&lt;/urls&gt;&lt;/record&gt;&lt;/Cite&gt;&lt;/EndNote&gt;</w:instrText>
            </w:r>
            <w:r>
              <w:rPr>
                <w:rFonts w:ascii="Arial Narrow" w:hAnsi="Arial Narrow"/>
                <w:sz w:val="22"/>
              </w:rPr>
              <w:fldChar w:fldCharType="separate"/>
            </w:r>
            <w:r w:rsidR="00787A2D">
              <w:rPr>
                <w:rFonts w:ascii="Arial Narrow" w:hAnsi="Arial Narrow"/>
                <w:noProof/>
                <w:sz w:val="22"/>
              </w:rPr>
              <w:t>(</w:t>
            </w:r>
            <w:hyperlink w:anchor="_ENREF_22" w:tooltip="Seinfeld, 2012 #26" w:history="1">
              <w:r w:rsidR="00637C89">
                <w:rPr>
                  <w:rFonts w:ascii="Arial Narrow" w:hAnsi="Arial Narrow"/>
                  <w:noProof/>
                  <w:sz w:val="22"/>
                </w:rPr>
                <w:t>Seinfeld &amp; Pandis, 2012</w:t>
              </w:r>
            </w:hyperlink>
            <w:r w:rsidR="00787A2D">
              <w:rPr>
                <w:rFonts w:ascii="Arial Narrow" w:hAnsi="Arial Narrow"/>
                <w:noProof/>
                <w:sz w:val="22"/>
              </w:rPr>
              <w:t>)</w:t>
            </w:r>
            <w:r>
              <w:rPr>
                <w:rFonts w:ascii="Arial Narrow" w:hAnsi="Arial Narrow"/>
                <w:sz w:val="22"/>
              </w:rPr>
              <w:fldChar w:fldCharType="end"/>
            </w:r>
          </w:p>
        </w:tc>
        <w:tc>
          <w:tcPr>
            <w:tcW w:w="4" w:type="pct"/>
            <w:tcBorders>
              <w:top w:val="nil"/>
              <w:left w:val="nil"/>
              <w:bottom w:val="nil"/>
              <w:right w:val="nil"/>
            </w:tcBorders>
          </w:tcPr>
          <w:p w:rsidR="007A4765" w:rsidRPr="009C09C7" w:rsidRDefault="007A4765" w:rsidP="00355F09">
            <w:pPr>
              <w:jc w:val="center"/>
              <w:rPr>
                <w:rFonts w:ascii="Arial Narrow" w:hAnsi="Arial Narrow"/>
                <w:sz w:val="22"/>
              </w:rPr>
            </w:pPr>
          </w:p>
        </w:tc>
        <w:tc>
          <w:tcPr>
            <w:tcW w:w="4" w:type="pct"/>
            <w:tcBorders>
              <w:top w:val="nil"/>
              <w:left w:val="nil"/>
              <w:bottom w:val="nil"/>
              <w:right w:val="nil"/>
            </w:tcBorders>
          </w:tcPr>
          <w:p w:rsidR="007A4765" w:rsidRPr="009C09C7" w:rsidRDefault="007A4765" w:rsidP="00355F09">
            <w:pPr>
              <w:jc w:val="center"/>
              <w:rPr>
                <w:rFonts w:ascii="Arial Narrow" w:hAnsi="Arial Narrow"/>
                <w:sz w:val="22"/>
              </w:rPr>
            </w:pPr>
          </w:p>
        </w:tc>
        <w:tc>
          <w:tcPr>
            <w:tcW w:w="4" w:type="pct"/>
            <w:tcBorders>
              <w:top w:val="nil"/>
              <w:left w:val="nil"/>
              <w:bottom w:val="nil"/>
              <w:right w:val="nil"/>
            </w:tcBorders>
          </w:tcPr>
          <w:p w:rsidR="007A4765" w:rsidRPr="009C09C7" w:rsidRDefault="007A4765" w:rsidP="00355F09">
            <w:pPr>
              <w:jc w:val="center"/>
              <w:rPr>
                <w:rFonts w:ascii="Arial Narrow" w:hAnsi="Arial Narrow"/>
                <w:sz w:val="22"/>
              </w:rPr>
            </w:pPr>
          </w:p>
        </w:tc>
        <w:tc>
          <w:tcPr>
            <w:tcW w:w="4" w:type="pct"/>
            <w:tcBorders>
              <w:top w:val="nil"/>
              <w:left w:val="nil"/>
              <w:bottom w:val="nil"/>
              <w:right w:val="nil"/>
            </w:tcBorders>
          </w:tcPr>
          <w:p w:rsidR="007A4765" w:rsidRPr="009C09C7" w:rsidRDefault="007A4765" w:rsidP="00355F09">
            <w:pPr>
              <w:jc w:val="center"/>
              <w:rPr>
                <w:rFonts w:ascii="Arial Narrow" w:hAnsi="Arial Narrow"/>
                <w:sz w:val="22"/>
              </w:rPr>
            </w:pPr>
          </w:p>
        </w:tc>
      </w:tr>
      <w:tr w:rsidR="00787A2D" w:rsidRPr="009C09C7" w:rsidTr="009C09C7">
        <w:trPr>
          <w:trHeight w:val="330"/>
        </w:trPr>
        <w:tc>
          <w:tcPr>
            <w:tcW w:w="681" w:type="pct"/>
            <w:tcBorders>
              <w:top w:val="nil"/>
              <w:left w:val="nil"/>
              <w:bottom w:val="nil"/>
              <w:right w:val="nil"/>
            </w:tcBorders>
            <w:shd w:val="clear" w:color="D8D8D8" w:fill="D8D8D8"/>
            <w:noWrap/>
            <w:vAlign w:val="bottom"/>
            <w:hideMark/>
          </w:tcPr>
          <w:p w:rsidR="007A4765" w:rsidRPr="000045CC" w:rsidRDefault="007A4765" w:rsidP="00355F09">
            <w:pPr>
              <w:jc w:val="center"/>
              <w:rPr>
                <w:rFonts w:ascii="Arial Narrow" w:hAnsi="Arial Narrow"/>
                <w:b/>
                <w:bCs/>
                <w:i/>
                <w:iCs/>
                <w:sz w:val="22"/>
              </w:rPr>
            </w:pPr>
            <w:r w:rsidRPr="00CE4331">
              <w:rPr>
                <w:rFonts w:ascii="Arial Narrow" w:hAnsi="Arial Narrow"/>
                <w:b/>
                <w:bCs/>
                <w:i/>
                <w:iCs/>
                <w:sz w:val="22"/>
              </w:rPr>
              <w:t>T</w:t>
            </w:r>
            <w:r w:rsidRPr="00CE4331">
              <w:rPr>
                <w:rFonts w:ascii="Arial Narrow" w:hAnsi="Arial Narrow"/>
                <w:b/>
                <w:bCs/>
                <w:i/>
                <w:iCs/>
                <w:sz w:val="16"/>
                <w:szCs w:val="16"/>
              </w:rPr>
              <w:t>ind</w:t>
            </w:r>
          </w:p>
        </w:tc>
        <w:tc>
          <w:tcPr>
            <w:tcW w:w="2137" w:type="pct"/>
            <w:tcBorders>
              <w:top w:val="nil"/>
              <w:left w:val="nil"/>
              <w:bottom w:val="nil"/>
              <w:right w:val="nil"/>
            </w:tcBorders>
            <w:shd w:val="clear" w:color="D8D8D8" w:fill="D8D8D8"/>
            <w:noWrap/>
            <w:vAlign w:val="bottom"/>
            <w:hideMark/>
          </w:tcPr>
          <w:p w:rsidR="007A4765" w:rsidRPr="000045CC" w:rsidRDefault="007A4765" w:rsidP="001220C7">
            <w:pPr>
              <w:jc w:val="center"/>
              <w:rPr>
                <w:rFonts w:ascii="Arial Narrow" w:hAnsi="Arial Narrow"/>
                <w:sz w:val="22"/>
              </w:rPr>
            </w:pPr>
            <w:r w:rsidRPr="00CE4331">
              <w:rPr>
                <w:rFonts w:ascii="Arial Narrow" w:hAnsi="Arial Narrow"/>
                <w:sz w:val="22"/>
              </w:rPr>
              <w:t>indoor time (</w:t>
            </w:r>
            <w:r>
              <w:rPr>
                <w:rFonts w:ascii="Arial Narrow" w:hAnsi="Arial Narrow"/>
                <w:sz w:val="22"/>
              </w:rPr>
              <w:t>day</w:t>
            </w:r>
            <w:r w:rsidRPr="00CE4331">
              <w:rPr>
                <w:rFonts w:ascii="Arial Narrow" w:hAnsi="Arial Narrow"/>
                <w:sz w:val="22"/>
              </w:rPr>
              <w:t>)</w:t>
            </w:r>
          </w:p>
        </w:tc>
        <w:tc>
          <w:tcPr>
            <w:tcW w:w="118" w:type="pct"/>
            <w:tcBorders>
              <w:top w:val="nil"/>
              <w:left w:val="nil"/>
              <w:bottom w:val="nil"/>
              <w:right w:val="nil"/>
            </w:tcBorders>
            <w:shd w:val="clear" w:color="D8D8D8" w:fill="D8D8D8"/>
            <w:noWrap/>
            <w:vAlign w:val="bottom"/>
            <w:hideMark/>
          </w:tcPr>
          <w:p w:rsidR="007A4765" w:rsidRPr="000045CC" w:rsidRDefault="007A4765" w:rsidP="00355F09">
            <w:pPr>
              <w:jc w:val="center"/>
              <w:rPr>
                <w:rFonts w:ascii="Arial Narrow" w:hAnsi="Arial Narrow" w:cs="Calibri"/>
                <w:sz w:val="22"/>
              </w:rPr>
            </w:pPr>
            <w:r w:rsidRPr="00CE4331">
              <w:rPr>
                <w:rFonts w:ascii="Arial Narrow" w:hAnsi="Arial Narrow" w:cs="Calibri"/>
                <w:sz w:val="22"/>
              </w:rPr>
              <w:t>8</w:t>
            </w:r>
          </w:p>
        </w:tc>
        <w:tc>
          <w:tcPr>
            <w:tcW w:w="530" w:type="pct"/>
            <w:tcBorders>
              <w:top w:val="nil"/>
              <w:left w:val="nil"/>
              <w:bottom w:val="nil"/>
              <w:right w:val="nil"/>
            </w:tcBorders>
            <w:shd w:val="clear" w:color="D8D8D8" w:fill="D8D8D8"/>
            <w:noWrap/>
            <w:vAlign w:val="bottom"/>
            <w:hideMark/>
          </w:tcPr>
          <w:p w:rsidR="007A4765" w:rsidRPr="000045CC" w:rsidRDefault="007A4765" w:rsidP="00355F09">
            <w:pPr>
              <w:jc w:val="center"/>
              <w:rPr>
                <w:rFonts w:ascii="Arial Narrow" w:hAnsi="Arial Narrow" w:cs="Calibri"/>
                <w:sz w:val="22"/>
              </w:rPr>
            </w:pPr>
            <w:r w:rsidRPr="00CE4331">
              <w:rPr>
                <w:rFonts w:ascii="Arial Narrow" w:hAnsi="Arial Narrow" w:cs="Calibri"/>
                <w:sz w:val="22"/>
              </w:rPr>
              <w:t>norm</w:t>
            </w:r>
          </w:p>
        </w:tc>
        <w:tc>
          <w:tcPr>
            <w:tcW w:w="577" w:type="pct"/>
            <w:tcBorders>
              <w:top w:val="nil"/>
              <w:left w:val="nil"/>
              <w:bottom w:val="nil"/>
              <w:right w:val="nil"/>
            </w:tcBorders>
            <w:shd w:val="clear" w:color="D8D8D8" w:fill="D8D8D8"/>
            <w:noWrap/>
            <w:vAlign w:val="bottom"/>
            <w:hideMark/>
          </w:tcPr>
          <w:p w:rsidR="007A4765" w:rsidRPr="009C09C7" w:rsidRDefault="008761CA" w:rsidP="00355F09">
            <w:pPr>
              <w:jc w:val="center"/>
              <w:rPr>
                <w:rFonts w:ascii="Arial Narrow" w:hAnsi="Arial Narrow"/>
                <w:sz w:val="22"/>
              </w:rPr>
            </w:pPr>
            <w:r w:rsidRPr="008761CA">
              <w:rPr>
                <w:rFonts w:ascii="Arial Narrow" w:hAnsi="Arial Narrow"/>
                <w:sz w:val="22"/>
              </w:rPr>
              <w:t>1279(21)</w:t>
            </w:r>
          </w:p>
        </w:tc>
        <w:tc>
          <w:tcPr>
            <w:tcW w:w="448" w:type="pct"/>
            <w:tcBorders>
              <w:top w:val="nil"/>
              <w:left w:val="nil"/>
              <w:bottom w:val="nil"/>
              <w:right w:val="nil"/>
            </w:tcBorders>
            <w:shd w:val="clear" w:color="D8D8D8" w:fill="D8D8D8"/>
            <w:noWrap/>
            <w:vAlign w:val="bottom"/>
            <w:hideMark/>
          </w:tcPr>
          <w:p w:rsidR="007A4765" w:rsidRPr="009C09C7" w:rsidRDefault="00897E90" w:rsidP="00355F09">
            <w:pPr>
              <w:jc w:val="center"/>
              <w:rPr>
                <w:rFonts w:ascii="Arial Narrow" w:hAnsi="Arial Narrow"/>
                <w:sz w:val="22"/>
              </w:rPr>
            </w:pPr>
            <w:r w:rsidRPr="00897E90">
              <w:rPr>
                <w:rFonts w:ascii="Arial Narrow" w:hAnsi="Arial Narrow"/>
                <w:sz w:val="22"/>
              </w:rPr>
              <w:t>-</w:t>
            </w:r>
          </w:p>
        </w:tc>
        <w:tc>
          <w:tcPr>
            <w:tcW w:w="4" w:type="pct"/>
            <w:tcBorders>
              <w:top w:val="nil"/>
              <w:left w:val="nil"/>
              <w:bottom w:val="nil"/>
              <w:right w:val="nil"/>
            </w:tcBorders>
            <w:shd w:val="clear" w:color="D8D8D8" w:fill="D8D8D8"/>
          </w:tcPr>
          <w:p w:rsidR="007A4765" w:rsidRPr="009C09C7" w:rsidRDefault="007A4765" w:rsidP="00355F09">
            <w:pPr>
              <w:jc w:val="center"/>
              <w:rPr>
                <w:rFonts w:ascii="Arial Narrow" w:hAnsi="Arial Narrow"/>
                <w:sz w:val="22"/>
              </w:rPr>
            </w:pPr>
          </w:p>
        </w:tc>
        <w:tc>
          <w:tcPr>
            <w:tcW w:w="489" w:type="pct"/>
            <w:tcBorders>
              <w:top w:val="nil"/>
              <w:left w:val="nil"/>
              <w:bottom w:val="nil"/>
              <w:right w:val="nil"/>
            </w:tcBorders>
            <w:shd w:val="clear" w:color="D8D8D8" w:fill="D8D8D8"/>
          </w:tcPr>
          <w:p w:rsidR="007A4765" w:rsidRPr="009C09C7" w:rsidRDefault="00222E77" w:rsidP="00637C89">
            <w:pPr>
              <w:jc w:val="center"/>
              <w:rPr>
                <w:rFonts w:ascii="Arial Narrow" w:hAnsi="Arial Narrow"/>
                <w:sz w:val="22"/>
              </w:rPr>
            </w:pPr>
            <w:r>
              <w:rPr>
                <w:rFonts w:ascii="Arial Narrow" w:hAnsi="Arial Narrow"/>
                <w:sz w:val="22"/>
              </w:rPr>
              <w:fldChar w:fldCharType="begin"/>
            </w:r>
            <w:r w:rsidR="00787A2D">
              <w:rPr>
                <w:rFonts w:ascii="Arial Narrow" w:hAnsi="Arial Narrow"/>
                <w:sz w:val="22"/>
              </w:rPr>
              <w:instrText xml:space="preserve"> ADDIN EN.CITE &lt;EndNote&gt;&lt;Cite&gt;&lt;Author&gt;USEPA&lt;/Author&gt;&lt;Year&gt;2010&lt;/Year&gt;&lt;RecNum&gt;68&lt;/RecNum&gt;&lt;DisplayText&gt;(USEPA, 2010)&lt;/DisplayText&gt;&lt;record&gt;&lt;rec-number&gt;68&lt;/rec-number&gt;&lt;foreign-keys&gt;&lt;key app="EN" db-id="tdz2dxda7d9zpsere5vps09wvftsz5xrwvx9" timestamp="1391106016"&gt;68&lt;/key&gt;&lt;/foreign-keys&gt;&lt;ref-type name="Web Page"&gt;12&lt;/ref-type&gt;&lt;contributors&gt;&lt;authors&gt;&lt;author&gt;USEPA&lt;/author&gt;&lt;/authors&gt;&lt;/contributors&gt;&lt;titles&gt;&lt;title&gt;Exposure factors handbook&lt;/title&gt;&lt;/titles&gt;&lt;dates&gt;&lt;year&gt;2010&lt;/year&gt;&lt;/dates&gt;&lt;pub-location&gt;Washington, DC&lt;/pub-location&gt;&lt;publisher&gt;US Environmental Protection Agency&lt;/publisher&gt;&lt;urls&gt;&lt;related-urls&gt;&lt;url&gt;http://www.epa.gov/ncea/efh/pdfs/efh-complete.pdf&lt;/url&gt;&lt;/related-urls&gt;&lt;/urls&gt;&lt;/record&gt;&lt;/Cite&gt;&lt;/EndNote&gt;</w:instrText>
            </w:r>
            <w:r>
              <w:rPr>
                <w:rFonts w:ascii="Arial Narrow" w:hAnsi="Arial Narrow"/>
                <w:sz w:val="22"/>
              </w:rPr>
              <w:fldChar w:fldCharType="separate"/>
            </w:r>
            <w:r w:rsidR="00787A2D">
              <w:rPr>
                <w:rFonts w:ascii="Arial Narrow" w:hAnsi="Arial Narrow"/>
                <w:noProof/>
                <w:sz w:val="22"/>
              </w:rPr>
              <w:t>(</w:t>
            </w:r>
            <w:hyperlink w:anchor="_ENREF_28" w:tooltip="USEPA, 2010 #68" w:history="1">
              <w:r w:rsidR="00637C89">
                <w:rPr>
                  <w:rFonts w:ascii="Arial Narrow" w:hAnsi="Arial Narrow"/>
                  <w:noProof/>
                  <w:sz w:val="22"/>
                </w:rPr>
                <w:t>USEPA, 2010</w:t>
              </w:r>
            </w:hyperlink>
            <w:r w:rsidR="00787A2D">
              <w:rPr>
                <w:rFonts w:ascii="Arial Narrow" w:hAnsi="Arial Narrow"/>
                <w:noProof/>
                <w:sz w:val="22"/>
              </w:rPr>
              <w:t>)</w:t>
            </w:r>
            <w:r>
              <w:rPr>
                <w:rFonts w:ascii="Arial Narrow" w:hAnsi="Arial Narrow"/>
                <w:sz w:val="22"/>
              </w:rPr>
              <w:fldChar w:fldCharType="end"/>
            </w:r>
          </w:p>
        </w:tc>
        <w:tc>
          <w:tcPr>
            <w:tcW w:w="4" w:type="pct"/>
            <w:tcBorders>
              <w:top w:val="nil"/>
              <w:left w:val="nil"/>
              <w:bottom w:val="nil"/>
              <w:right w:val="nil"/>
            </w:tcBorders>
            <w:shd w:val="clear" w:color="D8D8D8" w:fill="D8D8D8"/>
          </w:tcPr>
          <w:p w:rsidR="007A4765" w:rsidRPr="009C09C7" w:rsidRDefault="007A4765" w:rsidP="00355F09">
            <w:pPr>
              <w:jc w:val="center"/>
              <w:rPr>
                <w:rFonts w:ascii="Arial Narrow" w:hAnsi="Arial Narrow"/>
                <w:sz w:val="22"/>
              </w:rPr>
            </w:pPr>
          </w:p>
        </w:tc>
        <w:tc>
          <w:tcPr>
            <w:tcW w:w="4" w:type="pct"/>
            <w:tcBorders>
              <w:top w:val="nil"/>
              <w:left w:val="nil"/>
              <w:bottom w:val="nil"/>
              <w:right w:val="nil"/>
            </w:tcBorders>
            <w:shd w:val="clear" w:color="D8D8D8" w:fill="D8D8D8"/>
          </w:tcPr>
          <w:p w:rsidR="007A4765" w:rsidRPr="009C09C7" w:rsidRDefault="007A4765" w:rsidP="00355F09">
            <w:pPr>
              <w:jc w:val="center"/>
              <w:rPr>
                <w:rFonts w:ascii="Arial Narrow" w:hAnsi="Arial Narrow"/>
                <w:sz w:val="22"/>
              </w:rPr>
            </w:pPr>
          </w:p>
        </w:tc>
        <w:tc>
          <w:tcPr>
            <w:tcW w:w="4" w:type="pct"/>
            <w:tcBorders>
              <w:top w:val="nil"/>
              <w:left w:val="nil"/>
              <w:bottom w:val="nil"/>
              <w:right w:val="nil"/>
            </w:tcBorders>
            <w:shd w:val="clear" w:color="D8D8D8" w:fill="D8D8D8"/>
          </w:tcPr>
          <w:p w:rsidR="007A4765" w:rsidRPr="009C09C7" w:rsidRDefault="007A4765" w:rsidP="00355F09">
            <w:pPr>
              <w:jc w:val="center"/>
              <w:rPr>
                <w:rFonts w:ascii="Arial Narrow" w:hAnsi="Arial Narrow"/>
                <w:sz w:val="22"/>
              </w:rPr>
            </w:pPr>
          </w:p>
        </w:tc>
        <w:tc>
          <w:tcPr>
            <w:tcW w:w="4" w:type="pct"/>
            <w:tcBorders>
              <w:top w:val="nil"/>
              <w:left w:val="nil"/>
              <w:bottom w:val="nil"/>
              <w:right w:val="nil"/>
            </w:tcBorders>
            <w:shd w:val="clear" w:color="D8D8D8" w:fill="D8D8D8"/>
          </w:tcPr>
          <w:p w:rsidR="007A4765" w:rsidRPr="009C09C7" w:rsidRDefault="007A4765" w:rsidP="00355F09">
            <w:pPr>
              <w:jc w:val="center"/>
              <w:rPr>
                <w:rFonts w:ascii="Arial Narrow" w:hAnsi="Arial Narrow"/>
                <w:sz w:val="22"/>
              </w:rPr>
            </w:pPr>
          </w:p>
        </w:tc>
      </w:tr>
      <w:tr w:rsidR="00787A2D" w:rsidRPr="009C09C7" w:rsidTr="009C09C7">
        <w:trPr>
          <w:trHeight w:val="330"/>
        </w:trPr>
        <w:tc>
          <w:tcPr>
            <w:tcW w:w="681" w:type="pct"/>
            <w:tcBorders>
              <w:top w:val="nil"/>
              <w:left w:val="nil"/>
              <w:bottom w:val="nil"/>
              <w:right w:val="nil"/>
            </w:tcBorders>
            <w:shd w:val="clear" w:color="auto" w:fill="auto"/>
            <w:noWrap/>
            <w:vAlign w:val="bottom"/>
            <w:hideMark/>
          </w:tcPr>
          <w:p w:rsidR="007A4765" w:rsidRPr="000045CC" w:rsidRDefault="007A4765" w:rsidP="00355F09">
            <w:pPr>
              <w:jc w:val="center"/>
              <w:rPr>
                <w:rFonts w:ascii="Arial Narrow" w:hAnsi="Arial Narrow"/>
                <w:b/>
                <w:bCs/>
                <w:i/>
                <w:iCs/>
                <w:color w:val="000000"/>
                <w:sz w:val="22"/>
              </w:rPr>
            </w:pPr>
            <w:r w:rsidRPr="00CE4331">
              <w:rPr>
                <w:rFonts w:ascii="Arial Narrow" w:hAnsi="Arial Narrow"/>
                <w:b/>
                <w:bCs/>
                <w:i/>
                <w:iCs/>
                <w:color w:val="000000"/>
                <w:sz w:val="22"/>
              </w:rPr>
              <w:t>T</w:t>
            </w:r>
            <w:r w:rsidRPr="00CE4331">
              <w:rPr>
                <w:rFonts w:ascii="Arial Narrow" w:hAnsi="Arial Narrow"/>
                <w:b/>
                <w:bCs/>
                <w:i/>
                <w:iCs/>
                <w:sz w:val="16"/>
                <w:szCs w:val="16"/>
              </w:rPr>
              <w:t>out</w:t>
            </w:r>
          </w:p>
        </w:tc>
        <w:tc>
          <w:tcPr>
            <w:tcW w:w="2137" w:type="pct"/>
            <w:tcBorders>
              <w:top w:val="nil"/>
              <w:left w:val="nil"/>
              <w:bottom w:val="nil"/>
              <w:right w:val="nil"/>
            </w:tcBorders>
            <w:shd w:val="clear" w:color="auto" w:fill="auto"/>
            <w:noWrap/>
            <w:vAlign w:val="bottom"/>
            <w:hideMark/>
          </w:tcPr>
          <w:p w:rsidR="007A4765" w:rsidRPr="000045CC" w:rsidRDefault="007A4765" w:rsidP="001220C7">
            <w:pPr>
              <w:jc w:val="center"/>
              <w:rPr>
                <w:rFonts w:ascii="Arial Narrow" w:hAnsi="Arial Narrow"/>
                <w:sz w:val="22"/>
              </w:rPr>
            </w:pPr>
            <w:r w:rsidRPr="00CE4331">
              <w:rPr>
                <w:rFonts w:ascii="Arial Narrow" w:hAnsi="Arial Narrow"/>
                <w:sz w:val="22"/>
              </w:rPr>
              <w:t>outdoor time (</w:t>
            </w:r>
            <w:r>
              <w:rPr>
                <w:rFonts w:ascii="Arial Narrow" w:hAnsi="Arial Narrow"/>
                <w:sz w:val="22"/>
              </w:rPr>
              <w:t>day</w:t>
            </w:r>
            <w:r w:rsidRPr="00CE4331">
              <w:rPr>
                <w:rFonts w:ascii="Arial Narrow" w:hAnsi="Arial Narrow"/>
                <w:sz w:val="22"/>
              </w:rPr>
              <w:t>)</w:t>
            </w:r>
          </w:p>
        </w:tc>
        <w:tc>
          <w:tcPr>
            <w:tcW w:w="118" w:type="pct"/>
            <w:tcBorders>
              <w:top w:val="nil"/>
              <w:left w:val="nil"/>
              <w:bottom w:val="nil"/>
              <w:right w:val="nil"/>
            </w:tcBorders>
            <w:shd w:val="clear" w:color="auto" w:fill="auto"/>
            <w:noWrap/>
            <w:vAlign w:val="bottom"/>
            <w:hideMark/>
          </w:tcPr>
          <w:p w:rsidR="007A4765" w:rsidRPr="000045CC" w:rsidRDefault="007A4765" w:rsidP="00355F09">
            <w:pPr>
              <w:jc w:val="center"/>
              <w:rPr>
                <w:rFonts w:ascii="Arial Narrow" w:hAnsi="Arial Narrow" w:cs="Calibri"/>
                <w:sz w:val="22"/>
              </w:rPr>
            </w:pPr>
            <w:r w:rsidRPr="00CE4331">
              <w:rPr>
                <w:rFonts w:ascii="Arial Narrow" w:hAnsi="Arial Narrow" w:cs="Calibri"/>
                <w:sz w:val="22"/>
              </w:rPr>
              <w:t>9</w:t>
            </w:r>
          </w:p>
        </w:tc>
        <w:tc>
          <w:tcPr>
            <w:tcW w:w="530" w:type="pct"/>
            <w:tcBorders>
              <w:top w:val="nil"/>
              <w:left w:val="nil"/>
              <w:bottom w:val="nil"/>
              <w:right w:val="nil"/>
            </w:tcBorders>
            <w:shd w:val="clear" w:color="auto" w:fill="auto"/>
            <w:noWrap/>
            <w:vAlign w:val="bottom"/>
            <w:hideMark/>
          </w:tcPr>
          <w:p w:rsidR="007A4765" w:rsidRPr="000045CC" w:rsidRDefault="007A4765" w:rsidP="00355F09">
            <w:pPr>
              <w:jc w:val="center"/>
              <w:rPr>
                <w:rFonts w:ascii="Arial Narrow" w:hAnsi="Arial Narrow" w:cs="Calibri"/>
                <w:sz w:val="22"/>
              </w:rPr>
            </w:pPr>
            <w:r w:rsidRPr="00CE4331">
              <w:rPr>
                <w:rFonts w:ascii="Arial Narrow" w:hAnsi="Arial Narrow" w:cs="Calibri"/>
                <w:sz w:val="22"/>
              </w:rPr>
              <w:t>norm</w:t>
            </w:r>
          </w:p>
        </w:tc>
        <w:tc>
          <w:tcPr>
            <w:tcW w:w="577" w:type="pct"/>
            <w:tcBorders>
              <w:top w:val="nil"/>
              <w:left w:val="nil"/>
              <w:bottom w:val="nil"/>
              <w:right w:val="nil"/>
            </w:tcBorders>
            <w:shd w:val="clear" w:color="auto" w:fill="auto"/>
            <w:noWrap/>
            <w:vAlign w:val="bottom"/>
            <w:hideMark/>
          </w:tcPr>
          <w:p w:rsidR="007A4765" w:rsidRPr="009C09C7" w:rsidRDefault="008761CA" w:rsidP="00355F09">
            <w:pPr>
              <w:jc w:val="center"/>
              <w:rPr>
                <w:rFonts w:ascii="Arial Narrow" w:hAnsi="Arial Narrow"/>
                <w:sz w:val="22"/>
              </w:rPr>
            </w:pPr>
            <w:r w:rsidRPr="008761CA">
              <w:rPr>
                <w:rFonts w:ascii="Arial Narrow" w:hAnsi="Arial Narrow"/>
                <w:sz w:val="22"/>
              </w:rPr>
              <w:t>174(4)</w:t>
            </w:r>
          </w:p>
        </w:tc>
        <w:tc>
          <w:tcPr>
            <w:tcW w:w="448" w:type="pct"/>
            <w:tcBorders>
              <w:top w:val="nil"/>
              <w:left w:val="nil"/>
              <w:bottom w:val="nil"/>
              <w:right w:val="nil"/>
            </w:tcBorders>
            <w:shd w:val="clear" w:color="auto" w:fill="auto"/>
            <w:noWrap/>
            <w:vAlign w:val="bottom"/>
            <w:hideMark/>
          </w:tcPr>
          <w:p w:rsidR="007A4765" w:rsidRPr="009C09C7" w:rsidRDefault="00897E90" w:rsidP="00355F09">
            <w:pPr>
              <w:jc w:val="center"/>
              <w:rPr>
                <w:rFonts w:ascii="Arial Narrow" w:hAnsi="Arial Narrow"/>
                <w:sz w:val="22"/>
              </w:rPr>
            </w:pPr>
            <w:r w:rsidRPr="00897E90">
              <w:rPr>
                <w:rFonts w:ascii="Arial Narrow" w:hAnsi="Arial Narrow"/>
                <w:sz w:val="22"/>
              </w:rPr>
              <w:t>-</w:t>
            </w:r>
          </w:p>
        </w:tc>
        <w:tc>
          <w:tcPr>
            <w:tcW w:w="4" w:type="pct"/>
            <w:tcBorders>
              <w:top w:val="nil"/>
              <w:left w:val="nil"/>
              <w:bottom w:val="nil"/>
              <w:right w:val="nil"/>
            </w:tcBorders>
          </w:tcPr>
          <w:p w:rsidR="007A4765" w:rsidRPr="009C09C7" w:rsidRDefault="007A4765" w:rsidP="00355F09">
            <w:pPr>
              <w:jc w:val="center"/>
              <w:rPr>
                <w:rFonts w:ascii="Arial Narrow" w:hAnsi="Arial Narrow"/>
                <w:sz w:val="22"/>
              </w:rPr>
            </w:pPr>
          </w:p>
        </w:tc>
        <w:tc>
          <w:tcPr>
            <w:tcW w:w="489" w:type="pct"/>
            <w:tcBorders>
              <w:top w:val="nil"/>
              <w:left w:val="nil"/>
              <w:bottom w:val="nil"/>
              <w:right w:val="nil"/>
            </w:tcBorders>
          </w:tcPr>
          <w:p w:rsidR="007A4765" w:rsidRPr="009C09C7" w:rsidRDefault="00222E77" w:rsidP="00637C89">
            <w:pPr>
              <w:jc w:val="center"/>
              <w:rPr>
                <w:rFonts w:ascii="Arial Narrow" w:hAnsi="Arial Narrow"/>
                <w:sz w:val="22"/>
              </w:rPr>
            </w:pPr>
            <w:r>
              <w:rPr>
                <w:rFonts w:ascii="Arial Narrow" w:hAnsi="Arial Narrow"/>
                <w:sz w:val="22"/>
              </w:rPr>
              <w:fldChar w:fldCharType="begin"/>
            </w:r>
            <w:r w:rsidR="00787A2D">
              <w:rPr>
                <w:rFonts w:ascii="Arial Narrow" w:hAnsi="Arial Narrow"/>
                <w:sz w:val="22"/>
              </w:rPr>
              <w:instrText xml:space="preserve"> ADDIN EN.CITE &lt;EndNote&gt;&lt;Cite&gt;&lt;Author&gt;USEPA&lt;/Author&gt;&lt;Year&gt;2010&lt;/Year&gt;&lt;RecNum&gt;68&lt;/RecNum&gt;&lt;DisplayText&gt;(USEPA, 2010)&lt;/DisplayText&gt;&lt;record&gt;&lt;rec-number&gt;68&lt;/rec-number&gt;&lt;foreign-keys&gt;&lt;key app="EN" db-id="tdz2dxda7d9zpsere5vps09wvftsz5xrwvx9" timestamp="1391106016"&gt;68&lt;/key&gt;&lt;/foreign-keys&gt;&lt;ref-type name="Web Page"&gt;12&lt;/ref-type&gt;&lt;contributors&gt;&lt;authors&gt;&lt;author&gt;USEPA&lt;/author&gt;&lt;/authors&gt;&lt;/contributors&gt;&lt;titles&gt;&lt;title&gt;Exposure factors handbook&lt;/title&gt;&lt;/titles&gt;&lt;dates&gt;&lt;year&gt;2010&lt;/year&gt;&lt;/dates&gt;&lt;pub-location&gt;Washington, DC&lt;/pub-location&gt;&lt;publisher&gt;US Environmental Protection Agency&lt;/publisher&gt;&lt;urls&gt;&lt;related-urls&gt;&lt;url&gt;http://www.epa.gov/ncea/efh/pdfs/efh-complete.pdf&lt;/url&gt;&lt;/related-urls&gt;&lt;/urls&gt;&lt;/record&gt;&lt;/Cite&gt;&lt;/EndNote&gt;</w:instrText>
            </w:r>
            <w:r>
              <w:rPr>
                <w:rFonts w:ascii="Arial Narrow" w:hAnsi="Arial Narrow"/>
                <w:sz w:val="22"/>
              </w:rPr>
              <w:fldChar w:fldCharType="separate"/>
            </w:r>
            <w:r w:rsidR="00787A2D">
              <w:rPr>
                <w:rFonts w:ascii="Arial Narrow" w:hAnsi="Arial Narrow"/>
                <w:noProof/>
                <w:sz w:val="22"/>
              </w:rPr>
              <w:t>(</w:t>
            </w:r>
            <w:hyperlink w:anchor="_ENREF_28" w:tooltip="USEPA, 2010 #68" w:history="1">
              <w:r w:rsidR="00637C89">
                <w:rPr>
                  <w:rFonts w:ascii="Arial Narrow" w:hAnsi="Arial Narrow"/>
                  <w:noProof/>
                  <w:sz w:val="22"/>
                </w:rPr>
                <w:t>USEPA, 2010</w:t>
              </w:r>
            </w:hyperlink>
            <w:r w:rsidR="00787A2D">
              <w:rPr>
                <w:rFonts w:ascii="Arial Narrow" w:hAnsi="Arial Narrow"/>
                <w:noProof/>
                <w:sz w:val="22"/>
              </w:rPr>
              <w:t>)</w:t>
            </w:r>
            <w:r>
              <w:rPr>
                <w:rFonts w:ascii="Arial Narrow" w:hAnsi="Arial Narrow"/>
                <w:sz w:val="22"/>
              </w:rPr>
              <w:fldChar w:fldCharType="end"/>
            </w:r>
          </w:p>
        </w:tc>
        <w:tc>
          <w:tcPr>
            <w:tcW w:w="4" w:type="pct"/>
            <w:tcBorders>
              <w:top w:val="nil"/>
              <w:left w:val="nil"/>
              <w:bottom w:val="nil"/>
              <w:right w:val="nil"/>
            </w:tcBorders>
          </w:tcPr>
          <w:p w:rsidR="007A4765" w:rsidRPr="009C09C7" w:rsidRDefault="007A4765" w:rsidP="00355F09">
            <w:pPr>
              <w:jc w:val="center"/>
              <w:rPr>
                <w:rFonts w:ascii="Arial Narrow" w:hAnsi="Arial Narrow"/>
                <w:sz w:val="22"/>
              </w:rPr>
            </w:pPr>
          </w:p>
        </w:tc>
        <w:tc>
          <w:tcPr>
            <w:tcW w:w="4" w:type="pct"/>
            <w:tcBorders>
              <w:top w:val="nil"/>
              <w:left w:val="nil"/>
              <w:bottom w:val="nil"/>
              <w:right w:val="nil"/>
            </w:tcBorders>
          </w:tcPr>
          <w:p w:rsidR="007A4765" w:rsidRPr="009C09C7" w:rsidRDefault="007A4765" w:rsidP="00355F09">
            <w:pPr>
              <w:jc w:val="center"/>
              <w:rPr>
                <w:rFonts w:ascii="Arial Narrow" w:hAnsi="Arial Narrow"/>
                <w:sz w:val="22"/>
              </w:rPr>
            </w:pPr>
          </w:p>
        </w:tc>
        <w:tc>
          <w:tcPr>
            <w:tcW w:w="4" w:type="pct"/>
            <w:tcBorders>
              <w:top w:val="nil"/>
              <w:left w:val="nil"/>
              <w:bottom w:val="nil"/>
              <w:right w:val="nil"/>
            </w:tcBorders>
          </w:tcPr>
          <w:p w:rsidR="007A4765" w:rsidRPr="009C09C7" w:rsidRDefault="007A4765" w:rsidP="00355F09">
            <w:pPr>
              <w:jc w:val="center"/>
              <w:rPr>
                <w:rFonts w:ascii="Arial Narrow" w:hAnsi="Arial Narrow"/>
                <w:sz w:val="22"/>
              </w:rPr>
            </w:pPr>
          </w:p>
        </w:tc>
        <w:tc>
          <w:tcPr>
            <w:tcW w:w="4" w:type="pct"/>
            <w:tcBorders>
              <w:top w:val="nil"/>
              <w:left w:val="nil"/>
              <w:bottom w:val="nil"/>
              <w:right w:val="nil"/>
            </w:tcBorders>
          </w:tcPr>
          <w:p w:rsidR="007A4765" w:rsidRPr="009C09C7" w:rsidRDefault="007A4765" w:rsidP="00355F09">
            <w:pPr>
              <w:jc w:val="center"/>
              <w:rPr>
                <w:rFonts w:ascii="Arial Narrow" w:hAnsi="Arial Narrow"/>
                <w:sz w:val="22"/>
              </w:rPr>
            </w:pPr>
          </w:p>
        </w:tc>
      </w:tr>
      <w:tr w:rsidR="00787A2D" w:rsidRPr="009C09C7" w:rsidTr="009C09C7">
        <w:trPr>
          <w:trHeight w:val="330"/>
        </w:trPr>
        <w:tc>
          <w:tcPr>
            <w:tcW w:w="681" w:type="pct"/>
            <w:tcBorders>
              <w:top w:val="nil"/>
              <w:left w:val="nil"/>
              <w:bottom w:val="nil"/>
              <w:right w:val="nil"/>
            </w:tcBorders>
            <w:shd w:val="clear" w:color="D8D8D8" w:fill="D8D8D8"/>
            <w:noWrap/>
            <w:vAlign w:val="bottom"/>
            <w:hideMark/>
          </w:tcPr>
          <w:p w:rsidR="007A4765" w:rsidRPr="000045CC" w:rsidRDefault="007A4765" w:rsidP="00355F09">
            <w:pPr>
              <w:jc w:val="center"/>
              <w:rPr>
                <w:rFonts w:ascii="Arial Narrow" w:hAnsi="Arial Narrow"/>
                <w:b/>
                <w:bCs/>
                <w:i/>
                <w:iCs/>
                <w:color w:val="000000"/>
                <w:sz w:val="22"/>
              </w:rPr>
            </w:pPr>
            <w:proofErr w:type="spellStart"/>
            <w:r w:rsidRPr="00CE4331">
              <w:rPr>
                <w:rFonts w:ascii="Arial Narrow" w:hAnsi="Arial Narrow"/>
                <w:b/>
                <w:bCs/>
                <w:i/>
                <w:iCs/>
                <w:color w:val="000000"/>
                <w:sz w:val="22"/>
              </w:rPr>
              <w:t>F</w:t>
            </w:r>
            <w:r w:rsidRPr="00CE4331">
              <w:rPr>
                <w:rFonts w:ascii="Arial Narrow" w:hAnsi="Arial Narrow"/>
                <w:b/>
                <w:bCs/>
                <w:i/>
                <w:iCs/>
                <w:color w:val="000000"/>
                <w:sz w:val="16"/>
                <w:szCs w:val="16"/>
              </w:rPr>
              <w:t>r</w:t>
            </w:r>
            <w:proofErr w:type="spellEnd"/>
          </w:p>
        </w:tc>
        <w:tc>
          <w:tcPr>
            <w:tcW w:w="2137" w:type="pct"/>
            <w:tcBorders>
              <w:top w:val="nil"/>
              <w:left w:val="nil"/>
              <w:bottom w:val="nil"/>
              <w:right w:val="nil"/>
            </w:tcBorders>
            <w:shd w:val="clear" w:color="D8D8D8" w:fill="D8D8D8"/>
            <w:noWrap/>
            <w:vAlign w:val="bottom"/>
            <w:hideMark/>
          </w:tcPr>
          <w:p w:rsidR="007A4765" w:rsidRPr="000045CC" w:rsidRDefault="007A4765" w:rsidP="00355F09">
            <w:pPr>
              <w:jc w:val="center"/>
              <w:rPr>
                <w:rFonts w:ascii="Arial Narrow" w:hAnsi="Arial Narrow"/>
                <w:sz w:val="22"/>
              </w:rPr>
            </w:pPr>
            <w:r w:rsidRPr="00CE4331">
              <w:rPr>
                <w:rFonts w:ascii="Arial Narrow" w:hAnsi="Arial Narrow"/>
                <w:sz w:val="22"/>
              </w:rPr>
              <w:t>hand to mouth contact frequency (time</w:t>
            </w:r>
            <w:r>
              <w:rPr>
                <w:rFonts w:ascii="Arial Narrow" w:hAnsi="Arial Narrow"/>
                <w:sz w:val="22"/>
              </w:rPr>
              <w:t>/hour</w:t>
            </w:r>
            <w:r w:rsidRPr="00CE4331">
              <w:rPr>
                <w:rFonts w:ascii="Arial Narrow" w:hAnsi="Arial Narrow"/>
                <w:sz w:val="22"/>
              </w:rPr>
              <w:t>)</w:t>
            </w:r>
          </w:p>
        </w:tc>
        <w:tc>
          <w:tcPr>
            <w:tcW w:w="118" w:type="pct"/>
            <w:tcBorders>
              <w:top w:val="nil"/>
              <w:left w:val="nil"/>
              <w:bottom w:val="nil"/>
              <w:right w:val="nil"/>
            </w:tcBorders>
            <w:shd w:val="clear" w:color="D8D8D8" w:fill="D8D8D8"/>
            <w:noWrap/>
            <w:vAlign w:val="bottom"/>
            <w:hideMark/>
          </w:tcPr>
          <w:p w:rsidR="007A4765" w:rsidRPr="000045CC" w:rsidRDefault="007A4765" w:rsidP="00355F09">
            <w:pPr>
              <w:jc w:val="center"/>
              <w:rPr>
                <w:rFonts w:ascii="Arial Narrow" w:hAnsi="Arial Narrow" w:cs="Calibri"/>
                <w:sz w:val="22"/>
              </w:rPr>
            </w:pPr>
            <w:r w:rsidRPr="00CE4331">
              <w:rPr>
                <w:rFonts w:ascii="Arial Narrow" w:hAnsi="Arial Narrow" w:cs="Calibri"/>
                <w:sz w:val="22"/>
              </w:rPr>
              <w:t>10</w:t>
            </w:r>
          </w:p>
        </w:tc>
        <w:tc>
          <w:tcPr>
            <w:tcW w:w="530" w:type="pct"/>
            <w:tcBorders>
              <w:top w:val="nil"/>
              <w:left w:val="nil"/>
              <w:bottom w:val="nil"/>
              <w:right w:val="nil"/>
            </w:tcBorders>
            <w:shd w:val="clear" w:color="D8D8D8" w:fill="D8D8D8"/>
            <w:noWrap/>
            <w:vAlign w:val="bottom"/>
            <w:hideMark/>
          </w:tcPr>
          <w:p w:rsidR="007A4765" w:rsidRPr="000045CC" w:rsidRDefault="007A4765" w:rsidP="00355F09">
            <w:pPr>
              <w:jc w:val="center"/>
              <w:rPr>
                <w:rFonts w:ascii="Arial Narrow" w:hAnsi="Arial Narrow" w:cs="Calibri"/>
                <w:sz w:val="22"/>
              </w:rPr>
            </w:pPr>
            <w:r w:rsidRPr="00CE4331">
              <w:rPr>
                <w:rFonts w:ascii="Arial Narrow" w:hAnsi="Arial Narrow" w:cs="Calibri"/>
                <w:sz w:val="22"/>
              </w:rPr>
              <w:t>empirical</w:t>
            </w:r>
          </w:p>
        </w:tc>
        <w:tc>
          <w:tcPr>
            <w:tcW w:w="577" w:type="pct"/>
            <w:tcBorders>
              <w:top w:val="nil"/>
              <w:left w:val="nil"/>
              <w:bottom w:val="nil"/>
              <w:right w:val="nil"/>
            </w:tcBorders>
            <w:shd w:val="clear" w:color="D8D8D8" w:fill="D8D8D8"/>
            <w:noWrap/>
            <w:vAlign w:val="bottom"/>
            <w:hideMark/>
          </w:tcPr>
          <w:p w:rsidR="007A4765" w:rsidRPr="009C09C7" w:rsidRDefault="008761CA" w:rsidP="00355F09">
            <w:pPr>
              <w:jc w:val="center"/>
              <w:rPr>
                <w:rFonts w:ascii="Arial Narrow" w:hAnsi="Arial Narrow"/>
                <w:sz w:val="22"/>
              </w:rPr>
            </w:pPr>
            <w:r w:rsidRPr="008761CA">
              <w:rPr>
                <w:rFonts w:ascii="Arial Narrow" w:hAnsi="Arial Narrow"/>
                <w:sz w:val="22"/>
              </w:rPr>
              <w:t>30</w:t>
            </w:r>
          </w:p>
        </w:tc>
        <w:tc>
          <w:tcPr>
            <w:tcW w:w="448" w:type="pct"/>
            <w:tcBorders>
              <w:top w:val="nil"/>
              <w:left w:val="nil"/>
              <w:bottom w:val="nil"/>
              <w:right w:val="nil"/>
            </w:tcBorders>
            <w:shd w:val="clear" w:color="D8D8D8" w:fill="D8D8D8"/>
            <w:noWrap/>
            <w:vAlign w:val="bottom"/>
            <w:hideMark/>
          </w:tcPr>
          <w:p w:rsidR="007A4765" w:rsidRPr="009C09C7" w:rsidRDefault="00897E90" w:rsidP="00355F09">
            <w:pPr>
              <w:jc w:val="center"/>
              <w:rPr>
                <w:rFonts w:ascii="Arial Narrow" w:hAnsi="Arial Narrow"/>
                <w:sz w:val="22"/>
              </w:rPr>
            </w:pPr>
            <w:r w:rsidRPr="00897E90">
              <w:rPr>
                <w:rFonts w:ascii="Arial Narrow" w:hAnsi="Arial Narrow"/>
                <w:sz w:val="22"/>
              </w:rPr>
              <w:t>23.0-58.0</w:t>
            </w:r>
          </w:p>
        </w:tc>
        <w:tc>
          <w:tcPr>
            <w:tcW w:w="4" w:type="pct"/>
            <w:tcBorders>
              <w:top w:val="nil"/>
              <w:left w:val="nil"/>
              <w:bottom w:val="nil"/>
              <w:right w:val="nil"/>
            </w:tcBorders>
            <w:shd w:val="clear" w:color="D8D8D8" w:fill="D8D8D8"/>
          </w:tcPr>
          <w:p w:rsidR="007A4765" w:rsidRPr="009C09C7" w:rsidRDefault="007A4765" w:rsidP="00355F09">
            <w:pPr>
              <w:jc w:val="center"/>
              <w:rPr>
                <w:rFonts w:ascii="Arial Narrow" w:hAnsi="Arial Narrow"/>
                <w:sz w:val="22"/>
              </w:rPr>
            </w:pPr>
          </w:p>
        </w:tc>
        <w:tc>
          <w:tcPr>
            <w:tcW w:w="489" w:type="pct"/>
            <w:tcBorders>
              <w:top w:val="nil"/>
              <w:left w:val="nil"/>
              <w:bottom w:val="nil"/>
              <w:right w:val="nil"/>
            </w:tcBorders>
            <w:shd w:val="clear" w:color="D8D8D8" w:fill="D8D8D8"/>
          </w:tcPr>
          <w:p w:rsidR="007A4765" w:rsidRPr="009C09C7" w:rsidRDefault="00222E77" w:rsidP="00637C89">
            <w:pPr>
              <w:jc w:val="center"/>
              <w:rPr>
                <w:rFonts w:ascii="Arial Narrow" w:hAnsi="Arial Narrow"/>
                <w:sz w:val="22"/>
              </w:rPr>
            </w:pPr>
            <w:r>
              <w:rPr>
                <w:rFonts w:ascii="Arial Narrow" w:hAnsi="Arial Narrow"/>
                <w:sz w:val="22"/>
              </w:rPr>
              <w:fldChar w:fldCharType="begin"/>
            </w:r>
            <w:r w:rsidR="00787A2D">
              <w:rPr>
                <w:rFonts w:ascii="Arial Narrow" w:hAnsi="Arial Narrow"/>
                <w:sz w:val="22"/>
              </w:rPr>
              <w:instrText xml:space="preserve"> ADDIN EN.CITE &lt;EndNote&gt;&lt;Cite&gt;&lt;Author&gt;USEPA&lt;/Author&gt;&lt;Year&gt;2010&lt;/Year&gt;&lt;RecNum&gt;68&lt;/RecNum&gt;&lt;DisplayText&gt;(USEPA, 2010)&lt;/DisplayText&gt;&lt;record&gt;&lt;rec-number&gt;68&lt;/rec-number&gt;&lt;foreign-keys&gt;&lt;key app="EN" db-id="tdz2dxda7d9zpsere5vps09wvftsz5xrwvx9" timestamp="1391106016"&gt;68&lt;/key&gt;&lt;/foreign-keys&gt;&lt;ref-type name="Web Page"&gt;12&lt;/ref-type&gt;&lt;contributors&gt;&lt;authors&gt;&lt;author&gt;USEPA&lt;/author&gt;&lt;/authors&gt;&lt;/contributors&gt;&lt;titles&gt;&lt;title&gt;Exposure factors handbook&lt;/title&gt;&lt;/titles&gt;&lt;dates&gt;&lt;year&gt;2010&lt;/year&gt;&lt;/dates&gt;&lt;pub-location&gt;Washington, DC&lt;/pub-location&gt;&lt;publisher&gt;US Environmental Protection Agency&lt;/publisher&gt;&lt;urls&gt;&lt;related-urls&gt;&lt;url&gt;http://www.epa.gov/ncea/efh/pdfs/efh-complete.pdf&lt;/url&gt;&lt;/related-urls&gt;&lt;/urls&gt;&lt;/record&gt;&lt;/Cite&gt;&lt;/EndNote&gt;</w:instrText>
            </w:r>
            <w:r>
              <w:rPr>
                <w:rFonts w:ascii="Arial Narrow" w:hAnsi="Arial Narrow"/>
                <w:sz w:val="22"/>
              </w:rPr>
              <w:fldChar w:fldCharType="separate"/>
            </w:r>
            <w:r w:rsidR="00787A2D">
              <w:rPr>
                <w:rFonts w:ascii="Arial Narrow" w:hAnsi="Arial Narrow"/>
                <w:noProof/>
                <w:sz w:val="22"/>
              </w:rPr>
              <w:t>(</w:t>
            </w:r>
            <w:hyperlink w:anchor="_ENREF_28" w:tooltip="USEPA, 2010 #68" w:history="1">
              <w:r w:rsidR="00637C89">
                <w:rPr>
                  <w:rFonts w:ascii="Arial Narrow" w:hAnsi="Arial Narrow"/>
                  <w:noProof/>
                  <w:sz w:val="22"/>
                </w:rPr>
                <w:t>USEPA, 2010</w:t>
              </w:r>
            </w:hyperlink>
            <w:r w:rsidR="00787A2D">
              <w:rPr>
                <w:rFonts w:ascii="Arial Narrow" w:hAnsi="Arial Narrow"/>
                <w:noProof/>
                <w:sz w:val="22"/>
              </w:rPr>
              <w:t>)</w:t>
            </w:r>
            <w:r>
              <w:rPr>
                <w:rFonts w:ascii="Arial Narrow" w:hAnsi="Arial Narrow"/>
                <w:sz w:val="22"/>
              </w:rPr>
              <w:fldChar w:fldCharType="end"/>
            </w:r>
          </w:p>
        </w:tc>
        <w:tc>
          <w:tcPr>
            <w:tcW w:w="4" w:type="pct"/>
            <w:tcBorders>
              <w:top w:val="nil"/>
              <w:left w:val="nil"/>
              <w:bottom w:val="nil"/>
              <w:right w:val="nil"/>
            </w:tcBorders>
            <w:shd w:val="clear" w:color="D8D8D8" w:fill="D8D8D8"/>
          </w:tcPr>
          <w:p w:rsidR="007A4765" w:rsidRPr="009C09C7" w:rsidRDefault="007A4765" w:rsidP="00355F09">
            <w:pPr>
              <w:jc w:val="center"/>
              <w:rPr>
                <w:rFonts w:ascii="Arial Narrow" w:hAnsi="Arial Narrow"/>
                <w:sz w:val="22"/>
              </w:rPr>
            </w:pPr>
          </w:p>
        </w:tc>
        <w:tc>
          <w:tcPr>
            <w:tcW w:w="4" w:type="pct"/>
            <w:tcBorders>
              <w:top w:val="nil"/>
              <w:left w:val="nil"/>
              <w:bottom w:val="nil"/>
              <w:right w:val="nil"/>
            </w:tcBorders>
            <w:shd w:val="clear" w:color="D8D8D8" w:fill="D8D8D8"/>
          </w:tcPr>
          <w:p w:rsidR="007A4765" w:rsidRPr="009C09C7" w:rsidRDefault="007A4765" w:rsidP="00355F09">
            <w:pPr>
              <w:jc w:val="center"/>
              <w:rPr>
                <w:rFonts w:ascii="Arial Narrow" w:hAnsi="Arial Narrow"/>
                <w:sz w:val="22"/>
              </w:rPr>
            </w:pPr>
          </w:p>
        </w:tc>
        <w:tc>
          <w:tcPr>
            <w:tcW w:w="4" w:type="pct"/>
            <w:tcBorders>
              <w:top w:val="nil"/>
              <w:left w:val="nil"/>
              <w:bottom w:val="nil"/>
              <w:right w:val="nil"/>
            </w:tcBorders>
            <w:shd w:val="clear" w:color="D8D8D8" w:fill="D8D8D8"/>
          </w:tcPr>
          <w:p w:rsidR="007A4765" w:rsidRPr="009C09C7" w:rsidRDefault="007A4765" w:rsidP="00355F09">
            <w:pPr>
              <w:jc w:val="center"/>
              <w:rPr>
                <w:rFonts w:ascii="Arial Narrow" w:hAnsi="Arial Narrow"/>
                <w:sz w:val="22"/>
              </w:rPr>
            </w:pPr>
          </w:p>
        </w:tc>
        <w:tc>
          <w:tcPr>
            <w:tcW w:w="4" w:type="pct"/>
            <w:tcBorders>
              <w:top w:val="nil"/>
              <w:left w:val="nil"/>
              <w:bottom w:val="nil"/>
              <w:right w:val="nil"/>
            </w:tcBorders>
            <w:shd w:val="clear" w:color="D8D8D8" w:fill="D8D8D8"/>
          </w:tcPr>
          <w:p w:rsidR="007A4765" w:rsidRPr="009C09C7" w:rsidRDefault="007A4765" w:rsidP="00355F09">
            <w:pPr>
              <w:jc w:val="center"/>
              <w:rPr>
                <w:rFonts w:ascii="Arial Narrow" w:hAnsi="Arial Narrow"/>
                <w:sz w:val="22"/>
              </w:rPr>
            </w:pPr>
          </w:p>
        </w:tc>
      </w:tr>
      <w:tr w:rsidR="00787A2D" w:rsidRPr="009C09C7" w:rsidTr="009C09C7">
        <w:trPr>
          <w:trHeight w:val="330"/>
        </w:trPr>
        <w:tc>
          <w:tcPr>
            <w:tcW w:w="681" w:type="pct"/>
            <w:tcBorders>
              <w:top w:val="nil"/>
              <w:left w:val="nil"/>
              <w:bottom w:val="nil"/>
              <w:right w:val="nil"/>
            </w:tcBorders>
            <w:shd w:val="clear" w:color="auto" w:fill="auto"/>
            <w:noWrap/>
            <w:vAlign w:val="bottom"/>
            <w:hideMark/>
          </w:tcPr>
          <w:p w:rsidR="007A4765" w:rsidRPr="000045CC" w:rsidRDefault="007A4765" w:rsidP="00355F09">
            <w:pPr>
              <w:jc w:val="center"/>
              <w:rPr>
                <w:rFonts w:ascii="Arial Narrow" w:hAnsi="Arial Narrow"/>
                <w:b/>
                <w:bCs/>
                <w:i/>
                <w:iCs/>
                <w:sz w:val="22"/>
              </w:rPr>
            </w:pPr>
            <w:proofErr w:type="spellStart"/>
            <w:r w:rsidRPr="00CE4331">
              <w:rPr>
                <w:rFonts w:ascii="Arial Narrow" w:hAnsi="Arial Narrow"/>
                <w:b/>
                <w:bCs/>
                <w:i/>
                <w:iCs/>
                <w:sz w:val="22"/>
              </w:rPr>
              <w:t>S</w:t>
            </w:r>
            <w:r w:rsidR="00222E77" w:rsidRPr="00B874A0">
              <w:rPr>
                <w:rFonts w:ascii="Arial Narrow" w:hAnsi="Arial Narrow"/>
                <w:b/>
                <w:bCs/>
                <w:i/>
                <w:iCs/>
                <w:sz w:val="22"/>
                <w:vertAlign w:val="subscript"/>
              </w:rPr>
              <w:t>a</w:t>
            </w:r>
            <w:r w:rsidR="00222E77" w:rsidRPr="00B874A0">
              <w:rPr>
                <w:rFonts w:ascii="Arial Narrow" w:hAnsi="Arial Narrow"/>
                <w:b/>
                <w:bCs/>
                <w:i/>
                <w:iCs/>
                <w:sz w:val="16"/>
                <w:szCs w:val="16"/>
                <w:vertAlign w:val="subscript"/>
              </w:rPr>
              <w:t>f</w:t>
            </w:r>
            <w:proofErr w:type="spellEnd"/>
          </w:p>
        </w:tc>
        <w:tc>
          <w:tcPr>
            <w:tcW w:w="2137" w:type="pct"/>
            <w:tcBorders>
              <w:top w:val="nil"/>
              <w:left w:val="nil"/>
              <w:bottom w:val="nil"/>
              <w:right w:val="nil"/>
            </w:tcBorders>
            <w:shd w:val="clear" w:color="auto" w:fill="auto"/>
            <w:noWrap/>
            <w:vAlign w:val="bottom"/>
            <w:hideMark/>
          </w:tcPr>
          <w:p w:rsidR="007A4765" w:rsidRPr="000045CC" w:rsidRDefault="007A4765" w:rsidP="00355F09">
            <w:pPr>
              <w:jc w:val="center"/>
              <w:rPr>
                <w:rFonts w:ascii="Arial Narrow" w:hAnsi="Arial Narrow"/>
                <w:sz w:val="22"/>
              </w:rPr>
            </w:pPr>
            <w:r>
              <w:rPr>
                <w:rFonts w:ascii="Arial Narrow" w:hAnsi="Arial Narrow"/>
                <w:sz w:val="22"/>
              </w:rPr>
              <w:t>female</w:t>
            </w:r>
            <w:r w:rsidRPr="00CE4331">
              <w:rPr>
                <w:rFonts w:ascii="Arial Narrow" w:hAnsi="Arial Narrow"/>
                <w:sz w:val="22"/>
              </w:rPr>
              <w:t xml:space="preserve"> surface area (m</w:t>
            </w:r>
            <w:r w:rsidRPr="00E91895">
              <w:rPr>
                <w:rFonts w:ascii="Arial Narrow" w:hAnsi="Arial Narrow"/>
                <w:sz w:val="22"/>
                <w:vertAlign w:val="superscript"/>
              </w:rPr>
              <w:t>2</w:t>
            </w:r>
            <w:r w:rsidRPr="00CE4331">
              <w:rPr>
                <w:rFonts w:ascii="Arial Narrow" w:hAnsi="Arial Narrow"/>
                <w:sz w:val="22"/>
              </w:rPr>
              <w:t>)</w:t>
            </w:r>
          </w:p>
        </w:tc>
        <w:tc>
          <w:tcPr>
            <w:tcW w:w="118" w:type="pct"/>
            <w:tcBorders>
              <w:top w:val="nil"/>
              <w:left w:val="nil"/>
              <w:bottom w:val="nil"/>
              <w:right w:val="nil"/>
            </w:tcBorders>
            <w:shd w:val="clear" w:color="auto" w:fill="auto"/>
            <w:noWrap/>
            <w:vAlign w:val="bottom"/>
            <w:hideMark/>
          </w:tcPr>
          <w:p w:rsidR="007A4765" w:rsidRPr="000045CC" w:rsidRDefault="007A4765" w:rsidP="00355F09">
            <w:pPr>
              <w:jc w:val="center"/>
              <w:rPr>
                <w:rFonts w:ascii="Arial Narrow" w:hAnsi="Arial Narrow" w:cs="Calibri"/>
                <w:sz w:val="22"/>
              </w:rPr>
            </w:pPr>
            <w:r w:rsidRPr="00CE4331">
              <w:rPr>
                <w:rFonts w:ascii="Arial Narrow" w:hAnsi="Arial Narrow" w:cs="Calibri"/>
                <w:sz w:val="22"/>
              </w:rPr>
              <w:t>11</w:t>
            </w:r>
          </w:p>
        </w:tc>
        <w:tc>
          <w:tcPr>
            <w:tcW w:w="530" w:type="pct"/>
            <w:tcBorders>
              <w:top w:val="nil"/>
              <w:left w:val="nil"/>
              <w:bottom w:val="nil"/>
              <w:right w:val="nil"/>
            </w:tcBorders>
            <w:shd w:val="clear" w:color="auto" w:fill="auto"/>
            <w:noWrap/>
            <w:vAlign w:val="bottom"/>
            <w:hideMark/>
          </w:tcPr>
          <w:p w:rsidR="007A4765" w:rsidRPr="000045CC" w:rsidRDefault="007A4765" w:rsidP="00355F09">
            <w:pPr>
              <w:jc w:val="center"/>
              <w:rPr>
                <w:rFonts w:ascii="Arial Narrow" w:hAnsi="Arial Narrow" w:cs="Calibri"/>
                <w:sz w:val="22"/>
              </w:rPr>
            </w:pPr>
            <w:proofErr w:type="spellStart"/>
            <w:r w:rsidRPr="00CE4331">
              <w:rPr>
                <w:rFonts w:ascii="Arial Narrow" w:hAnsi="Arial Narrow" w:cs="Calibri"/>
                <w:sz w:val="22"/>
              </w:rPr>
              <w:t>lognorm</w:t>
            </w:r>
            <w:proofErr w:type="spellEnd"/>
          </w:p>
        </w:tc>
        <w:tc>
          <w:tcPr>
            <w:tcW w:w="577" w:type="pct"/>
            <w:tcBorders>
              <w:top w:val="nil"/>
              <w:left w:val="nil"/>
              <w:bottom w:val="nil"/>
              <w:right w:val="nil"/>
            </w:tcBorders>
            <w:shd w:val="clear" w:color="auto" w:fill="auto"/>
            <w:noWrap/>
            <w:vAlign w:val="bottom"/>
            <w:hideMark/>
          </w:tcPr>
          <w:p w:rsidR="007A4765" w:rsidRPr="009C09C7" w:rsidRDefault="008761CA" w:rsidP="00355F09">
            <w:pPr>
              <w:jc w:val="center"/>
              <w:rPr>
                <w:rFonts w:ascii="Arial Narrow" w:hAnsi="Arial Narrow"/>
                <w:sz w:val="22"/>
              </w:rPr>
            </w:pPr>
            <w:r w:rsidRPr="008761CA">
              <w:rPr>
                <w:rFonts w:ascii="Arial Narrow" w:hAnsi="Arial Narrow"/>
                <w:sz w:val="22"/>
              </w:rPr>
              <w:t>1.76</w:t>
            </w:r>
          </w:p>
        </w:tc>
        <w:tc>
          <w:tcPr>
            <w:tcW w:w="448" w:type="pct"/>
            <w:tcBorders>
              <w:top w:val="nil"/>
              <w:left w:val="nil"/>
              <w:bottom w:val="nil"/>
              <w:right w:val="nil"/>
            </w:tcBorders>
            <w:shd w:val="clear" w:color="auto" w:fill="auto"/>
            <w:noWrap/>
            <w:vAlign w:val="bottom"/>
            <w:hideMark/>
          </w:tcPr>
          <w:p w:rsidR="007A4765" w:rsidRPr="009C09C7" w:rsidRDefault="00897E90" w:rsidP="00355F09">
            <w:pPr>
              <w:jc w:val="center"/>
              <w:rPr>
                <w:rFonts w:ascii="Arial Narrow" w:hAnsi="Arial Narrow"/>
                <w:sz w:val="22"/>
              </w:rPr>
            </w:pPr>
            <w:r w:rsidRPr="00897E90">
              <w:rPr>
                <w:rFonts w:ascii="Arial Narrow" w:hAnsi="Arial Narrow"/>
                <w:sz w:val="22"/>
              </w:rPr>
              <w:t>0.41-2.51</w:t>
            </w:r>
          </w:p>
        </w:tc>
        <w:tc>
          <w:tcPr>
            <w:tcW w:w="4" w:type="pct"/>
            <w:tcBorders>
              <w:top w:val="nil"/>
              <w:left w:val="nil"/>
              <w:bottom w:val="nil"/>
              <w:right w:val="nil"/>
            </w:tcBorders>
          </w:tcPr>
          <w:p w:rsidR="007A4765" w:rsidRPr="009C09C7" w:rsidRDefault="007A4765" w:rsidP="00355F09">
            <w:pPr>
              <w:jc w:val="center"/>
              <w:rPr>
                <w:rFonts w:ascii="Arial Narrow" w:hAnsi="Arial Narrow"/>
                <w:sz w:val="22"/>
              </w:rPr>
            </w:pPr>
          </w:p>
        </w:tc>
        <w:tc>
          <w:tcPr>
            <w:tcW w:w="489" w:type="pct"/>
            <w:tcBorders>
              <w:top w:val="nil"/>
              <w:left w:val="nil"/>
              <w:bottom w:val="nil"/>
              <w:right w:val="nil"/>
            </w:tcBorders>
          </w:tcPr>
          <w:p w:rsidR="007A4765" w:rsidRPr="009C09C7" w:rsidRDefault="00222E77" w:rsidP="00637C89">
            <w:pPr>
              <w:jc w:val="center"/>
              <w:rPr>
                <w:rFonts w:ascii="Arial Narrow" w:hAnsi="Arial Narrow"/>
                <w:sz w:val="22"/>
              </w:rPr>
            </w:pPr>
            <w:r>
              <w:rPr>
                <w:rFonts w:ascii="Arial Narrow" w:hAnsi="Arial Narrow"/>
                <w:sz w:val="22"/>
              </w:rPr>
              <w:fldChar w:fldCharType="begin"/>
            </w:r>
            <w:r w:rsidR="00787A2D">
              <w:rPr>
                <w:rFonts w:ascii="Arial Narrow" w:hAnsi="Arial Narrow"/>
                <w:sz w:val="22"/>
              </w:rPr>
              <w:instrText xml:space="preserve"> ADDIN EN.CITE &lt;EndNote&gt;&lt;Cite&gt;&lt;Author&gt;USEPA&lt;/Author&gt;&lt;Year&gt;2010&lt;/Year&gt;&lt;RecNum&gt;68&lt;/RecNum&gt;&lt;DisplayText&gt;(USEPA, 2010)&lt;/DisplayText&gt;&lt;record&gt;&lt;rec-number&gt;68&lt;/rec-number&gt;&lt;foreign-keys&gt;&lt;key app="EN" db-id="tdz2dxda7d9zpsere5vps09wvftsz5xrwvx9" timestamp="1391106016"&gt;68&lt;/key&gt;&lt;/foreign-keys&gt;&lt;ref-type name="Web Page"&gt;12&lt;/ref-type&gt;&lt;contributors&gt;&lt;authors&gt;&lt;author&gt;USEPA&lt;/author&gt;&lt;/authors&gt;&lt;/contributors&gt;&lt;titles&gt;&lt;title&gt;Exposure factors handbook&lt;/title&gt;&lt;/titles&gt;&lt;dates&gt;&lt;year&gt;2010&lt;/year&gt;&lt;/dates&gt;&lt;pub-location&gt;Washington, DC&lt;/pub-location&gt;&lt;publisher&gt;US Environmental Protection Agency&lt;/publisher&gt;&lt;urls&gt;&lt;related-urls&gt;&lt;url&gt;http://www.epa.gov/ncea/efh/pdfs/efh-complete.pdf&lt;/url&gt;&lt;/related-urls&gt;&lt;/urls&gt;&lt;/record&gt;&lt;/Cite&gt;&lt;/EndNote&gt;</w:instrText>
            </w:r>
            <w:r>
              <w:rPr>
                <w:rFonts w:ascii="Arial Narrow" w:hAnsi="Arial Narrow"/>
                <w:sz w:val="22"/>
              </w:rPr>
              <w:fldChar w:fldCharType="separate"/>
            </w:r>
            <w:r w:rsidR="00787A2D">
              <w:rPr>
                <w:rFonts w:ascii="Arial Narrow" w:hAnsi="Arial Narrow"/>
                <w:noProof/>
                <w:sz w:val="22"/>
              </w:rPr>
              <w:t>(</w:t>
            </w:r>
            <w:hyperlink w:anchor="_ENREF_28" w:tooltip="USEPA, 2010 #68" w:history="1">
              <w:r w:rsidR="00637C89">
                <w:rPr>
                  <w:rFonts w:ascii="Arial Narrow" w:hAnsi="Arial Narrow"/>
                  <w:noProof/>
                  <w:sz w:val="22"/>
                </w:rPr>
                <w:t>USEPA, 2010</w:t>
              </w:r>
            </w:hyperlink>
            <w:r w:rsidR="00787A2D">
              <w:rPr>
                <w:rFonts w:ascii="Arial Narrow" w:hAnsi="Arial Narrow"/>
                <w:noProof/>
                <w:sz w:val="22"/>
              </w:rPr>
              <w:t>)</w:t>
            </w:r>
            <w:r>
              <w:rPr>
                <w:rFonts w:ascii="Arial Narrow" w:hAnsi="Arial Narrow"/>
                <w:sz w:val="22"/>
              </w:rPr>
              <w:fldChar w:fldCharType="end"/>
            </w:r>
          </w:p>
        </w:tc>
        <w:tc>
          <w:tcPr>
            <w:tcW w:w="4" w:type="pct"/>
            <w:tcBorders>
              <w:top w:val="nil"/>
              <w:left w:val="nil"/>
              <w:bottom w:val="nil"/>
              <w:right w:val="nil"/>
            </w:tcBorders>
          </w:tcPr>
          <w:p w:rsidR="007A4765" w:rsidRPr="009C09C7" w:rsidRDefault="007A4765" w:rsidP="00355F09">
            <w:pPr>
              <w:jc w:val="center"/>
              <w:rPr>
                <w:rFonts w:ascii="Arial Narrow" w:hAnsi="Arial Narrow"/>
                <w:sz w:val="22"/>
              </w:rPr>
            </w:pPr>
          </w:p>
        </w:tc>
        <w:tc>
          <w:tcPr>
            <w:tcW w:w="4" w:type="pct"/>
            <w:tcBorders>
              <w:top w:val="nil"/>
              <w:left w:val="nil"/>
              <w:bottom w:val="nil"/>
              <w:right w:val="nil"/>
            </w:tcBorders>
          </w:tcPr>
          <w:p w:rsidR="007A4765" w:rsidRPr="009C09C7" w:rsidRDefault="007A4765" w:rsidP="00355F09">
            <w:pPr>
              <w:jc w:val="center"/>
              <w:rPr>
                <w:rFonts w:ascii="Arial Narrow" w:hAnsi="Arial Narrow"/>
                <w:sz w:val="22"/>
              </w:rPr>
            </w:pPr>
          </w:p>
        </w:tc>
        <w:tc>
          <w:tcPr>
            <w:tcW w:w="4" w:type="pct"/>
            <w:tcBorders>
              <w:top w:val="nil"/>
              <w:left w:val="nil"/>
              <w:bottom w:val="nil"/>
              <w:right w:val="nil"/>
            </w:tcBorders>
          </w:tcPr>
          <w:p w:rsidR="007A4765" w:rsidRPr="009C09C7" w:rsidRDefault="007A4765" w:rsidP="00355F09">
            <w:pPr>
              <w:jc w:val="center"/>
              <w:rPr>
                <w:rFonts w:ascii="Arial Narrow" w:hAnsi="Arial Narrow"/>
                <w:sz w:val="22"/>
              </w:rPr>
            </w:pPr>
          </w:p>
        </w:tc>
        <w:tc>
          <w:tcPr>
            <w:tcW w:w="4" w:type="pct"/>
            <w:tcBorders>
              <w:top w:val="nil"/>
              <w:left w:val="nil"/>
              <w:bottom w:val="nil"/>
              <w:right w:val="nil"/>
            </w:tcBorders>
          </w:tcPr>
          <w:p w:rsidR="007A4765" w:rsidRPr="009C09C7" w:rsidRDefault="007A4765" w:rsidP="00355F09">
            <w:pPr>
              <w:jc w:val="center"/>
              <w:rPr>
                <w:rFonts w:ascii="Arial Narrow" w:hAnsi="Arial Narrow"/>
                <w:sz w:val="22"/>
              </w:rPr>
            </w:pPr>
          </w:p>
        </w:tc>
      </w:tr>
      <w:tr w:rsidR="00787A2D" w:rsidRPr="009C09C7" w:rsidTr="009C09C7">
        <w:trPr>
          <w:trHeight w:val="330"/>
        </w:trPr>
        <w:tc>
          <w:tcPr>
            <w:tcW w:w="681" w:type="pct"/>
            <w:tcBorders>
              <w:top w:val="nil"/>
              <w:left w:val="nil"/>
              <w:bottom w:val="nil"/>
              <w:right w:val="nil"/>
            </w:tcBorders>
            <w:shd w:val="clear" w:color="D8D8D8" w:fill="D8D8D8"/>
            <w:noWrap/>
            <w:vAlign w:val="bottom"/>
            <w:hideMark/>
          </w:tcPr>
          <w:p w:rsidR="007A4765" w:rsidRPr="000045CC" w:rsidRDefault="007A4765" w:rsidP="00355F09">
            <w:pPr>
              <w:jc w:val="center"/>
              <w:rPr>
                <w:rFonts w:ascii="Arial Narrow" w:hAnsi="Arial Narrow"/>
                <w:b/>
                <w:bCs/>
                <w:i/>
                <w:iCs/>
                <w:sz w:val="22"/>
              </w:rPr>
            </w:pPr>
            <w:r w:rsidRPr="00CE4331">
              <w:rPr>
                <w:rFonts w:ascii="Arial Narrow" w:hAnsi="Arial Narrow"/>
                <w:b/>
                <w:bCs/>
                <w:i/>
                <w:iCs/>
                <w:sz w:val="22"/>
              </w:rPr>
              <w:t>S</w:t>
            </w:r>
            <w:r w:rsidR="00222E77" w:rsidRPr="00B874A0">
              <w:rPr>
                <w:rFonts w:ascii="Arial Narrow" w:hAnsi="Arial Narrow"/>
                <w:b/>
                <w:bCs/>
                <w:i/>
                <w:iCs/>
                <w:sz w:val="22"/>
                <w:vertAlign w:val="subscript"/>
              </w:rPr>
              <w:t>a</w:t>
            </w:r>
            <w:r w:rsidR="00222E77" w:rsidRPr="00B874A0">
              <w:rPr>
                <w:rFonts w:ascii="Arial Narrow" w:hAnsi="Arial Narrow"/>
                <w:b/>
                <w:bCs/>
                <w:i/>
                <w:iCs/>
                <w:sz w:val="16"/>
                <w:szCs w:val="16"/>
                <w:vertAlign w:val="subscript"/>
              </w:rPr>
              <w:t>m</w:t>
            </w:r>
          </w:p>
        </w:tc>
        <w:tc>
          <w:tcPr>
            <w:tcW w:w="2137" w:type="pct"/>
            <w:tcBorders>
              <w:top w:val="nil"/>
              <w:left w:val="nil"/>
              <w:bottom w:val="nil"/>
              <w:right w:val="nil"/>
            </w:tcBorders>
            <w:shd w:val="clear" w:color="D8D8D8" w:fill="D8D8D8"/>
            <w:noWrap/>
            <w:vAlign w:val="bottom"/>
            <w:hideMark/>
          </w:tcPr>
          <w:p w:rsidR="007A4765" w:rsidRPr="000045CC" w:rsidRDefault="007A4765" w:rsidP="00355F09">
            <w:pPr>
              <w:jc w:val="center"/>
              <w:rPr>
                <w:rFonts w:ascii="Arial Narrow" w:hAnsi="Arial Narrow"/>
                <w:sz w:val="22"/>
              </w:rPr>
            </w:pPr>
            <w:r>
              <w:rPr>
                <w:rFonts w:ascii="Arial Narrow" w:hAnsi="Arial Narrow"/>
                <w:sz w:val="22"/>
              </w:rPr>
              <w:t>male</w:t>
            </w:r>
            <w:r w:rsidRPr="00CE4331">
              <w:rPr>
                <w:rFonts w:ascii="Arial Narrow" w:hAnsi="Arial Narrow"/>
                <w:sz w:val="22"/>
              </w:rPr>
              <w:t xml:space="preserve"> surface area (m</w:t>
            </w:r>
            <w:r w:rsidRPr="00E91895">
              <w:rPr>
                <w:rFonts w:ascii="Arial Narrow" w:hAnsi="Arial Narrow"/>
                <w:sz w:val="22"/>
                <w:vertAlign w:val="superscript"/>
              </w:rPr>
              <w:t>2</w:t>
            </w:r>
            <w:r w:rsidRPr="00CE4331">
              <w:rPr>
                <w:rFonts w:ascii="Arial Narrow" w:hAnsi="Arial Narrow"/>
                <w:sz w:val="22"/>
              </w:rPr>
              <w:t>)</w:t>
            </w:r>
          </w:p>
        </w:tc>
        <w:tc>
          <w:tcPr>
            <w:tcW w:w="118" w:type="pct"/>
            <w:tcBorders>
              <w:top w:val="nil"/>
              <w:left w:val="nil"/>
              <w:bottom w:val="nil"/>
              <w:right w:val="nil"/>
            </w:tcBorders>
            <w:shd w:val="clear" w:color="D8D8D8" w:fill="D8D8D8"/>
            <w:noWrap/>
            <w:vAlign w:val="bottom"/>
            <w:hideMark/>
          </w:tcPr>
          <w:p w:rsidR="007A4765" w:rsidRPr="000045CC" w:rsidRDefault="007A4765" w:rsidP="00355F09">
            <w:pPr>
              <w:jc w:val="center"/>
              <w:rPr>
                <w:rFonts w:ascii="Arial Narrow" w:hAnsi="Arial Narrow" w:cs="Calibri"/>
                <w:sz w:val="22"/>
              </w:rPr>
            </w:pPr>
            <w:r w:rsidRPr="00CE4331">
              <w:rPr>
                <w:rFonts w:ascii="Arial Narrow" w:hAnsi="Arial Narrow" w:cs="Calibri"/>
                <w:sz w:val="22"/>
              </w:rPr>
              <w:t>12</w:t>
            </w:r>
          </w:p>
        </w:tc>
        <w:tc>
          <w:tcPr>
            <w:tcW w:w="530" w:type="pct"/>
            <w:tcBorders>
              <w:top w:val="nil"/>
              <w:left w:val="nil"/>
              <w:bottom w:val="nil"/>
              <w:right w:val="nil"/>
            </w:tcBorders>
            <w:shd w:val="clear" w:color="D8D8D8" w:fill="D8D8D8"/>
            <w:noWrap/>
            <w:vAlign w:val="bottom"/>
            <w:hideMark/>
          </w:tcPr>
          <w:p w:rsidR="007A4765" w:rsidRPr="000045CC" w:rsidRDefault="007A4765" w:rsidP="00355F09">
            <w:pPr>
              <w:jc w:val="center"/>
              <w:rPr>
                <w:rFonts w:ascii="Arial Narrow" w:hAnsi="Arial Narrow" w:cs="Calibri"/>
                <w:sz w:val="22"/>
              </w:rPr>
            </w:pPr>
            <w:proofErr w:type="spellStart"/>
            <w:r w:rsidRPr="00CE4331">
              <w:rPr>
                <w:rFonts w:ascii="Arial Narrow" w:hAnsi="Arial Narrow" w:cs="Calibri"/>
                <w:sz w:val="22"/>
              </w:rPr>
              <w:t>lognorm</w:t>
            </w:r>
            <w:proofErr w:type="spellEnd"/>
          </w:p>
        </w:tc>
        <w:tc>
          <w:tcPr>
            <w:tcW w:w="577" w:type="pct"/>
            <w:tcBorders>
              <w:top w:val="nil"/>
              <w:left w:val="nil"/>
              <w:bottom w:val="nil"/>
              <w:right w:val="nil"/>
            </w:tcBorders>
            <w:shd w:val="clear" w:color="D8D8D8" w:fill="D8D8D8"/>
            <w:noWrap/>
            <w:vAlign w:val="bottom"/>
            <w:hideMark/>
          </w:tcPr>
          <w:p w:rsidR="007A4765" w:rsidRPr="009C09C7" w:rsidRDefault="008761CA" w:rsidP="00355F09">
            <w:pPr>
              <w:jc w:val="center"/>
              <w:rPr>
                <w:rFonts w:ascii="Arial Narrow" w:hAnsi="Arial Narrow"/>
                <w:sz w:val="22"/>
              </w:rPr>
            </w:pPr>
            <w:r w:rsidRPr="008761CA">
              <w:rPr>
                <w:rFonts w:ascii="Arial Narrow" w:hAnsi="Arial Narrow"/>
                <w:sz w:val="22"/>
              </w:rPr>
              <w:t>1.76</w:t>
            </w:r>
          </w:p>
        </w:tc>
        <w:tc>
          <w:tcPr>
            <w:tcW w:w="448" w:type="pct"/>
            <w:tcBorders>
              <w:top w:val="nil"/>
              <w:left w:val="nil"/>
              <w:bottom w:val="nil"/>
              <w:right w:val="nil"/>
            </w:tcBorders>
            <w:shd w:val="clear" w:color="D8D8D8" w:fill="D8D8D8"/>
            <w:noWrap/>
            <w:vAlign w:val="bottom"/>
            <w:hideMark/>
          </w:tcPr>
          <w:p w:rsidR="007A4765" w:rsidRPr="009C09C7" w:rsidRDefault="00897E90" w:rsidP="00355F09">
            <w:pPr>
              <w:jc w:val="center"/>
              <w:rPr>
                <w:rFonts w:ascii="Arial Narrow" w:hAnsi="Arial Narrow"/>
                <w:sz w:val="22"/>
              </w:rPr>
            </w:pPr>
            <w:r w:rsidRPr="00897E90">
              <w:rPr>
                <w:rFonts w:ascii="Arial Narrow" w:hAnsi="Arial Narrow"/>
                <w:sz w:val="22"/>
              </w:rPr>
              <w:t>0.41-2.51</w:t>
            </w:r>
          </w:p>
        </w:tc>
        <w:tc>
          <w:tcPr>
            <w:tcW w:w="4" w:type="pct"/>
            <w:tcBorders>
              <w:top w:val="nil"/>
              <w:left w:val="nil"/>
              <w:bottom w:val="nil"/>
              <w:right w:val="nil"/>
            </w:tcBorders>
            <w:shd w:val="clear" w:color="D8D8D8" w:fill="D8D8D8"/>
          </w:tcPr>
          <w:p w:rsidR="007A4765" w:rsidRPr="009C09C7" w:rsidRDefault="007A4765" w:rsidP="00355F09">
            <w:pPr>
              <w:jc w:val="center"/>
              <w:rPr>
                <w:rFonts w:ascii="Arial Narrow" w:hAnsi="Arial Narrow"/>
                <w:sz w:val="22"/>
              </w:rPr>
            </w:pPr>
          </w:p>
        </w:tc>
        <w:tc>
          <w:tcPr>
            <w:tcW w:w="489" w:type="pct"/>
            <w:tcBorders>
              <w:top w:val="nil"/>
              <w:left w:val="nil"/>
              <w:bottom w:val="nil"/>
              <w:right w:val="nil"/>
            </w:tcBorders>
            <w:shd w:val="clear" w:color="D8D8D8" w:fill="D8D8D8"/>
          </w:tcPr>
          <w:p w:rsidR="007A4765" w:rsidRPr="009C09C7" w:rsidRDefault="00222E77" w:rsidP="00637C89">
            <w:pPr>
              <w:jc w:val="center"/>
              <w:rPr>
                <w:rFonts w:ascii="Arial Narrow" w:hAnsi="Arial Narrow"/>
                <w:sz w:val="22"/>
              </w:rPr>
            </w:pPr>
            <w:r>
              <w:rPr>
                <w:rFonts w:ascii="Arial Narrow" w:hAnsi="Arial Narrow"/>
                <w:sz w:val="22"/>
              </w:rPr>
              <w:fldChar w:fldCharType="begin"/>
            </w:r>
            <w:r w:rsidR="00787A2D">
              <w:rPr>
                <w:rFonts w:ascii="Arial Narrow" w:hAnsi="Arial Narrow"/>
                <w:sz w:val="22"/>
              </w:rPr>
              <w:instrText xml:space="preserve"> ADDIN EN.CITE &lt;EndNote&gt;&lt;Cite&gt;&lt;Author&gt;USEPA&lt;/Author&gt;&lt;Year&gt;2010&lt;/Year&gt;&lt;RecNum&gt;68&lt;/RecNum&gt;&lt;DisplayText&gt;(USEPA, 2010)&lt;/DisplayText&gt;&lt;record&gt;&lt;rec-number&gt;68&lt;/rec-number&gt;&lt;foreign-keys&gt;&lt;key app="EN" db-id="tdz2dxda7d9zpsere5vps09wvftsz5xrwvx9" timestamp="1391106016"&gt;68&lt;/key&gt;&lt;/foreign-keys&gt;&lt;ref-type name="Web Page"&gt;12&lt;/ref-type&gt;&lt;contributors&gt;&lt;authors&gt;&lt;author&gt;USEPA&lt;/author&gt;&lt;/authors&gt;&lt;/contributors&gt;&lt;titles&gt;&lt;title&gt;Exposure factors handbook&lt;/title&gt;&lt;/titles&gt;&lt;dates&gt;&lt;year&gt;2010&lt;/year&gt;&lt;/dates&gt;&lt;pub-location&gt;Washington, DC&lt;/pub-location&gt;&lt;publisher&gt;US Environmental Protection Agency&lt;/publisher&gt;&lt;urls&gt;&lt;related-urls&gt;&lt;url&gt;http://www.epa.gov/ncea/efh/pdfs/efh-complete.pdf&lt;/url&gt;&lt;/related-urls&gt;&lt;/urls&gt;&lt;/record&gt;&lt;/Cite&gt;&lt;/EndNote&gt;</w:instrText>
            </w:r>
            <w:r>
              <w:rPr>
                <w:rFonts w:ascii="Arial Narrow" w:hAnsi="Arial Narrow"/>
                <w:sz w:val="22"/>
              </w:rPr>
              <w:fldChar w:fldCharType="separate"/>
            </w:r>
            <w:r w:rsidR="00787A2D">
              <w:rPr>
                <w:rFonts w:ascii="Arial Narrow" w:hAnsi="Arial Narrow"/>
                <w:noProof/>
                <w:sz w:val="22"/>
              </w:rPr>
              <w:t>(</w:t>
            </w:r>
            <w:hyperlink w:anchor="_ENREF_28" w:tooltip="USEPA, 2010 #68" w:history="1">
              <w:r w:rsidR="00637C89">
                <w:rPr>
                  <w:rFonts w:ascii="Arial Narrow" w:hAnsi="Arial Narrow"/>
                  <w:noProof/>
                  <w:sz w:val="22"/>
                </w:rPr>
                <w:t>USEPA, 2010</w:t>
              </w:r>
            </w:hyperlink>
            <w:r w:rsidR="00787A2D">
              <w:rPr>
                <w:rFonts w:ascii="Arial Narrow" w:hAnsi="Arial Narrow"/>
                <w:noProof/>
                <w:sz w:val="22"/>
              </w:rPr>
              <w:t>)</w:t>
            </w:r>
            <w:r>
              <w:rPr>
                <w:rFonts w:ascii="Arial Narrow" w:hAnsi="Arial Narrow"/>
                <w:sz w:val="22"/>
              </w:rPr>
              <w:fldChar w:fldCharType="end"/>
            </w:r>
          </w:p>
        </w:tc>
        <w:tc>
          <w:tcPr>
            <w:tcW w:w="4" w:type="pct"/>
            <w:tcBorders>
              <w:top w:val="nil"/>
              <w:left w:val="nil"/>
              <w:bottom w:val="nil"/>
              <w:right w:val="nil"/>
            </w:tcBorders>
            <w:shd w:val="clear" w:color="D8D8D8" w:fill="D8D8D8"/>
          </w:tcPr>
          <w:p w:rsidR="007A4765" w:rsidRPr="009C09C7" w:rsidRDefault="007A4765" w:rsidP="00355F09">
            <w:pPr>
              <w:jc w:val="center"/>
              <w:rPr>
                <w:rFonts w:ascii="Arial Narrow" w:hAnsi="Arial Narrow"/>
                <w:sz w:val="22"/>
              </w:rPr>
            </w:pPr>
          </w:p>
        </w:tc>
        <w:tc>
          <w:tcPr>
            <w:tcW w:w="4" w:type="pct"/>
            <w:tcBorders>
              <w:top w:val="nil"/>
              <w:left w:val="nil"/>
              <w:bottom w:val="nil"/>
              <w:right w:val="nil"/>
            </w:tcBorders>
            <w:shd w:val="clear" w:color="D8D8D8" w:fill="D8D8D8"/>
          </w:tcPr>
          <w:p w:rsidR="007A4765" w:rsidRPr="009C09C7" w:rsidRDefault="007A4765" w:rsidP="00355F09">
            <w:pPr>
              <w:jc w:val="center"/>
              <w:rPr>
                <w:rFonts w:ascii="Arial Narrow" w:hAnsi="Arial Narrow"/>
                <w:sz w:val="22"/>
              </w:rPr>
            </w:pPr>
          </w:p>
        </w:tc>
        <w:tc>
          <w:tcPr>
            <w:tcW w:w="4" w:type="pct"/>
            <w:tcBorders>
              <w:top w:val="nil"/>
              <w:left w:val="nil"/>
              <w:bottom w:val="nil"/>
              <w:right w:val="nil"/>
            </w:tcBorders>
            <w:shd w:val="clear" w:color="D8D8D8" w:fill="D8D8D8"/>
          </w:tcPr>
          <w:p w:rsidR="007A4765" w:rsidRPr="009C09C7" w:rsidRDefault="007A4765" w:rsidP="00355F09">
            <w:pPr>
              <w:jc w:val="center"/>
              <w:rPr>
                <w:rFonts w:ascii="Arial Narrow" w:hAnsi="Arial Narrow"/>
                <w:sz w:val="22"/>
              </w:rPr>
            </w:pPr>
          </w:p>
        </w:tc>
        <w:tc>
          <w:tcPr>
            <w:tcW w:w="4" w:type="pct"/>
            <w:tcBorders>
              <w:top w:val="nil"/>
              <w:left w:val="nil"/>
              <w:bottom w:val="nil"/>
              <w:right w:val="nil"/>
            </w:tcBorders>
            <w:shd w:val="clear" w:color="D8D8D8" w:fill="D8D8D8"/>
          </w:tcPr>
          <w:p w:rsidR="007A4765" w:rsidRPr="009C09C7" w:rsidRDefault="007A4765" w:rsidP="00355F09">
            <w:pPr>
              <w:jc w:val="center"/>
              <w:rPr>
                <w:rFonts w:ascii="Arial Narrow" w:hAnsi="Arial Narrow"/>
                <w:sz w:val="22"/>
              </w:rPr>
            </w:pPr>
          </w:p>
        </w:tc>
      </w:tr>
      <w:tr w:rsidR="0068144C" w:rsidRPr="009C09C7" w:rsidTr="009C09C7">
        <w:trPr>
          <w:trHeight w:val="330"/>
        </w:trPr>
        <w:tc>
          <w:tcPr>
            <w:tcW w:w="681" w:type="pct"/>
            <w:tcBorders>
              <w:top w:val="nil"/>
              <w:left w:val="nil"/>
              <w:bottom w:val="nil"/>
              <w:right w:val="nil"/>
            </w:tcBorders>
            <w:shd w:val="clear" w:color="auto" w:fill="auto"/>
            <w:noWrap/>
            <w:vAlign w:val="bottom"/>
            <w:hideMark/>
          </w:tcPr>
          <w:p w:rsidR="007A4765" w:rsidRPr="000045CC" w:rsidRDefault="007A4765" w:rsidP="00355F09">
            <w:pPr>
              <w:jc w:val="center"/>
              <w:rPr>
                <w:rFonts w:ascii="Arial Narrow" w:hAnsi="Arial Narrow"/>
                <w:b/>
                <w:bCs/>
                <w:i/>
                <w:iCs/>
                <w:color w:val="000000"/>
                <w:sz w:val="22"/>
              </w:rPr>
            </w:pPr>
            <w:r w:rsidRPr="00CE4331">
              <w:rPr>
                <w:rFonts w:ascii="Arial Narrow" w:hAnsi="Arial Narrow"/>
                <w:b/>
                <w:bCs/>
                <w:i/>
                <w:iCs/>
                <w:color w:val="000000"/>
                <w:sz w:val="22"/>
              </w:rPr>
              <w:t>R</w:t>
            </w:r>
            <w:r w:rsidRPr="00CE4331">
              <w:rPr>
                <w:rFonts w:ascii="Arial Narrow" w:hAnsi="Arial Narrow"/>
                <w:b/>
                <w:bCs/>
                <w:i/>
                <w:iCs/>
                <w:color w:val="000000"/>
                <w:sz w:val="16"/>
                <w:szCs w:val="16"/>
              </w:rPr>
              <w:t>h</w:t>
            </w:r>
          </w:p>
        </w:tc>
        <w:tc>
          <w:tcPr>
            <w:tcW w:w="2137" w:type="pct"/>
            <w:tcBorders>
              <w:top w:val="nil"/>
              <w:left w:val="nil"/>
              <w:bottom w:val="nil"/>
              <w:right w:val="nil"/>
            </w:tcBorders>
            <w:shd w:val="clear" w:color="auto" w:fill="auto"/>
            <w:noWrap/>
            <w:vAlign w:val="bottom"/>
            <w:hideMark/>
          </w:tcPr>
          <w:p w:rsidR="007A4765" w:rsidRPr="000045CC" w:rsidRDefault="007A4765" w:rsidP="00355F09">
            <w:pPr>
              <w:jc w:val="center"/>
              <w:rPr>
                <w:rFonts w:ascii="Arial Narrow" w:hAnsi="Arial Narrow"/>
                <w:sz w:val="22"/>
              </w:rPr>
            </w:pPr>
            <w:proofErr w:type="gramStart"/>
            <w:r w:rsidRPr="00CE4331">
              <w:rPr>
                <w:rFonts w:ascii="Arial Narrow" w:hAnsi="Arial Narrow"/>
                <w:sz w:val="22"/>
              </w:rPr>
              <w:t>hand</w:t>
            </w:r>
            <w:proofErr w:type="gramEnd"/>
            <w:r w:rsidRPr="00CE4331">
              <w:rPr>
                <w:rFonts w:ascii="Arial Narrow" w:hAnsi="Arial Narrow"/>
                <w:sz w:val="22"/>
              </w:rPr>
              <w:t xml:space="preserve"> surface ratio (%)</w:t>
            </w:r>
          </w:p>
        </w:tc>
        <w:tc>
          <w:tcPr>
            <w:tcW w:w="118" w:type="pct"/>
            <w:tcBorders>
              <w:top w:val="nil"/>
              <w:left w:val="nil"/>
              <w:bottom w:val="nil"/>
              <w:right w:val="nil"/>
            </w:tcBorders>
            <w:shd w:val="clear" w:color="auto" w:fill="auto"/>
            <w:noWrap/>
            <w:vAlign w:val="bottom"/>
            <w:hideMark/>
          </w:tcPr>
          <w:p w:rsidR="007A4765" w:rsidRPr="000045CC" w:rsidRDefault="007A4765" w:rsidP="00355F09">
            <w:pPr>
              <w:jc w:val="center"/>
              <w:rPr>
                <w:rFonts w:ascii="Arial Narrow" w:hAnsi="Arial Narrow" w:cs="Calibri"/>
                <w:sz w:val="22"/>
              </w:rPr>
            </w:pPr>
            <w:r w:rsidRPr="00CE4331">
              <w:rPr>
                <w:rFonts w:ascii="Arial Narrow" w:hAnsi="Arial Narrow" w:cs="Calibri"/>
                <w:sz w:val="22"/>
              </w:rPr>
              <w:t>13</w:t>
            </w:r>
          </w:p>
        </w:tc>
        <w:tc>
          <w:tcPr>
            <w:tcW w:w="530" w:type="pct"/>
            <w:tcBorders>
              <w:top w:val="nil"/>
              <w:left w:val="nil"/>
              <w:bottom w:val="nil"/>
              <w:right w:val="nil"/>
            </w:tcBorders>
            <w:shd w:val="clear" w:color="auto" w:fill="auto"/>
            <w:noWrap/>
            <w:vAlign w:val="bottom"/>
            <w:hideMark/>
          </w:tcPr>
          <w:p w:rsidR="007A4765" w:rsidRPr="000045CC" w:rsidRDefault="007A4765" w:rsidP="00355F09">
            <w:pPr>
              <w:jc w:val="center"/>
              <w:rPr>
                <w:rFonts w:ascii="Arial Narrow" w:hAnsi="Arial Narrow" w:cs="Calibri"/>
                <w:sz w:val="22"/>
              </w:rPr>
            </w:pPr>
            <w:proofErr w:type="spellStart"/>
            <w:r w:rsidRPr="00CE4331">
              <w:rPr>
                <w:rFonts w:ascii="Arial Narrow" w:hAnsi="Arial Narrow" w:cs="Calibri"/>
                <w:sz w:val="22"/>
              </w:rPr>
              <w:t>lognorm</w:t>
            </w:r>
            <w:proofErr w:type="spellEnd"/>
          </w:p>
        </w:tc>
        <w:tc>
          <w:tcPr>
            <w:tcW w:w="577" w:type="pct"/>
            <w:tcBorders>
              <w:top w:val="nil"/>
              <w:left w:val="nil"/>
              <w:bottom w:val="nil"/>
              <w:right w:val="nil"/>
            </w:tcBorders>
            <w:shd w:val="clear" w:color="auto" w:fill="auto"/>
            <w:noWrap/>
            <w:vAlign w:val="bottom"/>
            <w:hideMark/>
          </w:tcPr>
          <w:p w:rsidR="00DE7ACE" w:rsidRDefault="008761CA" w:rsidP="00B874A0">
            <w:pPr>
              <w:jc w:val="center"/>
              <w:rPr>
                <w:rFonts w:ascii="Arial Narrow" w:hAnsi="Arial Narrow"/>
                <w:sz w:val="22"/>
              </w:rPr>
            </w:pPr>
            <w:r w:rsidRPr="008761CA">
              <w:rPr>
                <w:rFonts w:ascii="Arial Narrow" w:hAnsi="Arial Narrow"/>
                <w:sz w:val="22"/>
              </w:rPr>
              <w:t>5.3</w:t>
            </w:r>
          </w:p>
        </w:tc>
        <w:tc>
          <w:tcPr>
            <w:tcW w:w="448" w:type="pct"/>
            <w:tcBorders>
              <w:top w:val="nil"/>
              <w:left w:val="nil"/>
              <w:bottom w:val="nil"/>
              <w:right w:val="nil"/>
            </w:tcBorders>
            <w:shd w:val="clear" w:color="auto" w:fill="auto"/>
            <w:noWrap/>
            <w:vAlign w:val="bottom"/>
            <w:hideMark/>
          </w:tcPr>
          <w:p w:rsidR="00DE7ACE" w:rsidRDefault="00897E90" w:rsidP="00B874A0">
            <w:pPr>
              <w:jc w:val="center"/>
              <w:rPr>
                <w:rFonts w:ascii="Arial Narrow" w:hAnsi="Arial Narrow"/>
                <w:sz w:val="22"/>
              </w:rPr>
            </w:pPr>
            <w:r w:rsidRPr="00897E90">
              <w:rPr>
                <w:rFonts w:ascii="Arial Narrow" w:hAnsi="Arial Narrow"/>
                <w:sz w:val="22"/>
              </w:rPr>
              <w:t>4.8-5.6</w:t>
            </w:r>
          </w:p>
        </w:tc>
        <w:tc>
          <w:tcPr>
            <w:tcW w:w="4" w:type="pct"/>
            <w:tcBorders>
              <w:top w:val="nil"/>
              <w:left w:val="nil"/>
              <w:bottom w:val="nil"/>
              <w:right w:val="nil"/>
            </w:tcBorders>
          </w:tcPr>
          <w:p w:rsidR="00DE7ACE" w:rsidRDefault="00DE7ACE" w:rsidP="00B874A0">
            <w:pPr>
              <w:jc w:val="center"/>
              <w:rPr>
                <w:rFonts w:ascii="Arial Narrow" w:hAnsi="Arial Narrow"/>
                <w:sz w:val="22"/>
              </w:rPr>
            </w:pPr>
          </w:p>
        </w:tc>
        <w:tc>
          <w:tcPr>
            <w:tcW w:w="489" w:type="pct"/>
            <w:tcBorders>
              <w:top w:val="nil"/>
              <w:left w:val="nil"/>
              <w:bottom w:val="nil"/>
              <w:right w:val="nil"/>
            </w:tcBorders>
          </w:tcPr>
          <w:p w:rsidR="00DE7ACE" w:rsidRDefault="00222E77" w:rsidP="00B874A0">
            <w:pPr>
              <w:jc w:val="center"/>
              <w:rPr>
                <w:rFonts w:ascii="Arial Narrow" w:hAnsi="Arial Narrow"/>
                <w:sz w:val="22"/>
              </w:rPr>
            </w:pPr>
            <w:r>
              <w:rPr>
                <w:rFonts w:ascii="Arial Narrow" w:hAnsi="Arial Narrow"/>
                <w:sz w:val="22"/>
              </w:rPr>
              <w:fldChar w:fldCharType="begin"/>
            </w:r>
            <w:r w:rsidR="00787A2D">
              <w:rPr>
                <w:rFonts w:ascii="Arial Narrow" w:hAnsi="Arial Narrow"/>
                <w:sz w:val="22"/>
              </w:rPr>
              <w:instrText xml:space="preserve"> ADDIN EN.CITE &lt;EndNote&gt;&lt;Cite&gt;&lt;Author&gt;USEPA&lt;/Author&gt;&lt;Year&gt;2010&lt;/Year&gt;&lt;RecNum&gt;68&lt;/RecNum&gt;&lt;DisplayText&gt;(USEPA, 2010)&lt;/DisplayText&gt;&lt;record&gt;&lt;rec-number&gt;68&lt;/rec-number&gt;&lt;foreign-keys&gt;&lt;key app="EN" db-id="tdz2dxda7d9zpsere5vps09wvftsz5xrwvx9" timestamp="1391106016"&gt;68&lt;/key&gt;&lt;/foreign-keys&gt;&lt;ref-type name="Web Page"&gt;12&lt;/ref-type&gt;&lt;contributors&gt;&lt;authors&gt;&lt;author&gt;USEPA&lt;/author&gt;&lt;/authors&gt;&lt;/contributors&gt;&lt;titles&gt;&lt;title&gt;Exposure factors handbook&lt;/title&gt;&lt;/titles&gt;&lt;dates&gt;&lt;year&gt;2010&lt;/year&gt;&lt;/dates&gt;&lt;pub-location&gt;Washington, DC&lt;/pub-location&gt;&lt;publisher&gt;US Environmental Protection Agency&lt;/publisher&gt;&lt;urls&gt;&lt;related-urls&gt;&lt;url&gt;http://www.epa.gov/ncea/efh/pdfs/efh-complete.pdf&lt;/url&gt;&lt;/related-urls&gt;&lt;/urls&gt;&lt;/record&gt;&lt;/Cite&gt;&lt;/EndNote&gt;</w:instrText>
            </w:r>
            <w:r>
              <w:rPr>
                <w:rFonts w:ascii="Arial Narrow" w:hAnsi="Arial Narrow"/>
                <w:sz w:val="22"/>
              </w:rPr>
              <w:fldChar w:fldCharType="separate"/>
            </w:r>
            <w:r w:rsidR="00787A2D">
              <w:rPr>
                <w:rFonts w:ascii="Arial Narrow" w:hAnsi="Arial Narrow"/>
                <w:noProof/>
                <w:sz w:val="22"/>
              </w:rPr>
              <w:t>(</w:t>
            </w:r>
            <w:hyperlink w:anchor="_ENREF_28" w:tooltip="USEPA, 2010 #68" w:history="1">
              <w:r w:rsidR="00637C89">
                <w:rPr>
                  <w:rFonts w:ascii="Arial Narrow" w:hAnsi="Arial Narrow"/>
                  <w:noProof/>
                  <w:sz w:val="22"/>
                </w:rPr>
                <w:t>USEPA, 2010</w:t>
              </w:r>
            </w:hyperlink>
            <w:r w:rsidR="00787A2D">
              <w:rPr>
                <w:rFonts w:ascii="Arial Narrow" w:hAnsi="Arial Narrow"/>
                <w:noProof/>
                <w:sz w:val="22"/>
              </w:rPr>
              <w:t>)</w:t>
            </w:r>
            <w:r>
              <w:rPr>
                <w:rFonts w:ascii="Arial Narrow" w:hAnsi="Arial Narrow"/>
                <w:sz w:val="22"/>
              </w:rPr>
              <w:fldChar w:fldCharType="end"/>
            </w:r>
          </w:p>
        </w:tc>
        <w:tc>
          <w:tcPr>
            <w:tcW w:w="4" w:type="pct"/>
            <w:tcBorders>
              <w:top w:val="nil"/>
              <w:left w:val="nil"/>
              <w:bottom w:val="nil"/>
              <w:right w:val="nil"/>
            </w:tcBorders>
          </w:tcPr>
          <w:p w:rsidR="00DE7ACE" w:rsidRDefault="00DE7ACE" w:rsidP="00B874A0">
            <w:pPr>
              <w:jc w:val="center"/>
              <w:rPr>
                <w:rFonts w:ascii="Arial Narrow" w:hAnsi="Arial Narrow"/>
                <w:sz w:val="22"/>
              </w:rPr>
            </w:pPr>
          </w:p>
        </w:tc>
        <w:tc>
          <w:tcPr>
            <w:tcW w:w="4" w:type="pct"/>
            <w:tcBorders>
              <w:top w:val="nil"/>
              <w:left w:val="nil"/>
              <w:bottom w:val="nil"/>
              <w:right w:val="nil"/>
            </w:tcBorders>
          </w:tcPr>
          <w:p w:rsidR="00DE7ACE" w:rsidRDefault="00DE7ACE" w:rsidP="00B874A0">
            <w:pPr>
              <w:jc w:val="center"/>
              <w:rPr>
                <w:rFonts w:ascii="Arial Narrow" w:hAnsi="Arial Narrow"/>
                <w:sz w:val="22"/>
              </w:rPr>
            </w:pPr>
          </w:p>
        </w:tc>
        <w:tc>
          <w:tcPr>
            <w:tcW w:w="4" w:type="pct"/>
            <w:tcBorders>
              <w:top w:val="nil"/>
              <w:left w:val="nil"/>
              <w:bottom w:val="nil"/>
              <w:right w:val="nil"/>
            </w:tcBorders>
          </w:tcPr>
          <w:p w:rsidR="00DE7ACE" w:rsidRDefault="00DE7ACE" w:rsidP="00B874A0">
            <w:pPr>
              <w:jc w:val="center"/>
              <w:rPr>
                <w:rFonts w:ascii="Arial Narrow" w:hAnsi="Arial Narrow"/>
                <w:sz w:val="22"/>
              </w:rPr>
            </w:pPr>
          </w:p>
        </w:tc>
        <w:tc>
          <w:tcPr>
            <w:tcW w:w="4" w:type="pct"/>
            <w:tcBorders>
              <w:top w:val="nil"/>
              <w:left w:val="nil"/>
              <w:bottom w:val="nil"/>
              <w:right w:val="nil"/>
            </w:tcBorders>
          </w:tcPr>
          <w:p w:rsidR="00DE7ACE" w:rsidRDefault="00DE7ACE" w:rsidP="00B874A0">
            <w:pPr>
              <w:jc w:val="center"/>
              <w:rPr>
                <w:rFonts w:ascii="Arial Narrow" w:hAnsi="Arial Narrow"/>
                <w:sz w:val="22"/>
              </w:rPr>
            </w:pPr>
          </w:p>
        </w:tc>
      </w:tr>
      <w:tr w:rsidR="00787A2D" w:rsidRPr="009C09C7" w:rsidTr="009C09C7">
        <w:trPr>
          <w:trHeight w:val="330"/>
        </w:trPr>
        <w:tc>
          <w:tcPr>
            <w:tcW w:w="681" w:type="pct"/>
            <w:tcBorders>
              <w:top w:val="nil"/>
              <w:left w:val="nil"/>
              <w:bottom w:val="nil"/>
              <w:right w:val="nil"/>
            </w:tcBorders>
            <w:shd w:val="clear" w:color="D8D8D8" w:fill="D8D8D8"/>
            <w:noWrap/>
            <w:vAlign w:val="bottom"/>
            <w:hideMark/>
          </w:tcPr>
          <w:p w:rsidR="007A4765" w:rsidRPr="000045CC" w:rsidRDefault="007A4765" w:rsidP="00355F09">
            <w:pPr>
              <w:jc w:val="center"/>
              <w:rPr>
                <w:rFonts w:ascii="Arial Narrow" w:hAnsi="Arial Narrow"/>
                <w:b/>
                <w:bCs/>
                <w:i/>
                <w:iCs/>
                <w:sz w:val="22"/>
              </w:rPr>
            </w:pPr>
            <w:proofErr w:type="spellStart"/>
            <w:r w:rsidRPr="00CE4331">
              <w:rPr>
                <w:rFonts w:ascii="Arial Narrow" w:hAnsi="Arial Narrow"/>
                <w:b/>
                <w:bCs/>
                <w:i/>
                <w:iCs/>
                <w:sz w:val="22"/>
              </w:rPr>
              <w:t>Ih</w:t>
            </w:r>
            <w:r w:rsidRPr="00CE4331">
              <w:rPr>
                <w:rFonts w:ascii="Arial Narrow" w:hAnsi="Arial Narrow"/>
                <w:b/>
                <w:bCs/>
                <w:i/>
                <w:iCs/>
                <w:color w:val="000000"/>
                <w:sz w:val="22"/>
                <w:vertAlign w:val="subscript"/>
              </w:rPr>
              <w:t>f</w:t>
            </w:r>
            <w:proofErr w:type="spellEnd"/>
          </w:p>
        </w:tc>
        <w:tc>
          <w:tcPr>
            <w:tcW w:w="2137" w:type="pct"/>
            <w:tcBorders>
              <w:top w:val="nil"/>
              <w:left w:val="nil"/>
              <w:bottom w:val="nil"/>
              <w:right w:val="nil"/>
            </w:tcBorders>
            <w:shd w:val="clear" w:color="D8D8D8" w:fill="D8D8D8"/>
            <w:noWrap/>
            <w:vAlign w:val="bottom"/>
            <w:hideMark/>
          </w:tcPr>
          <w:p w:rsidR="007A4765" w:rsidRPr="000045CC" w:rsidRDefault="007A4765" w:rsidP="00355F09">
            <w:pPr>
              <w:jc w:val="center"/>
              <w:rPr>
                <w:rFonts w:ascii="Arial Narrow" w:hAnsi="Arial Narrow"/>
                <w:sz w:val="22"/>
              </w:rPr>
            </w:pPr>
            <w:r w:rsidRPr="00CE4331">
              <w:rPr>
                <w:rFonts w:ascii="Arial Narrow" w:hAnsi="Arial Narrow"/>
                <w:sz w:val="22"/>
              </w:rPr>
              <w:t>female inhalation rate (m</w:t>
            </w:r>
            <w:r w:rsidRPr="00E91895">
              <w:rPr>
                <w:rFonts w:ascii="Arial Narrow" w:hAnsi="Arial Narrow"/>
                <w:sz w:val="22"/>
                <w:vertAlign w:val="superscript"/>
              </w:rPr>
              <w:t>3</w:t>
            </w:r>
            <w:r w:rsidRPr="00CE4331">
              <w:rPr>
                <w:rFonts w:ascii="Arial Narrow" w:hAnsi="Arial Narrow"/>
                <w:sz w:val="22"/>
              </w:rPr>
              <w:t>/day)</w:t>
            </w:r>
          </w:p>
        </w:tc>
        <w:tc>
          <w:tcPr>
            <w:tcW w:w="118" w:type="pct"/>
            <w:tcBorders>
              <w:top w:val="nil"/>
              <w:left w:val="nil"/>
              <w:bottom w:val="nil"/>
              <w:right w:val="nil"/>
            </w:tcBorders>
            <w:shd w:val="clear" w:color="D8D8D8" w:fill="D8D8D8"/>
            <w:noWrap/>
            <w:vAlign w:val="bottom"/>
            <w:hideMark/>
          </w:tcPr>
          <w:p w:rsidR="007A4765" w:rsidRPr="000045CC" w:rsidRDefault="007A4765" w:rsidP="00355F09">
            <w:pPr>
              <w:jc w:val="center"/>
              <w:rPr>
                <w:rFonts w:ascii="Arial Narrow" w:hAnsi="Arial Narrow" w:cs="Calibri"/>
                <w:sz w:val="22"/>
              </w:rPr>
            </w:pPr>
            <w:r w:rsidRPr="00CE4331">
              <w:rPr>
                <w:rFonts w:ascii="Arial Narrow" w:hAnsi="Arial Narrow" w:cs="Calibri"/>
                <w:sz w:val="22"/>
              </w:rPr>
              <w:t>14</w:t>
            </w:r>
          </w:p>
        </w:tc>
        <w:tc>
          <w:tcPr>
            <w:tcW w:w="530" w:type="pct"/>
            <w:tcBorders>
              <w:top w:val="nil"/>
              <w:left w:val="nil"/>
              <w:bottom w:val="nil"/>
              <w:right w:val="nil"/>
            </w:tcBorders>
            <w:shd w:val="clear" w:color="D8D8D8" w:fill="D8D8D8"/>
            <w:noWrap/>
            <w:vAlign w:val="bottom"/>
            <w:hideMark/>
          </w:tcPr>
          <w:p w:rsidR="007A4765" w:rsidRPr="000045CC" w:rsidRDefault="007A4765" w:rsidP="00355F09">
            <w:pPr>
              <w:jc w:val="center"/>
              <w:rPr>
                <w:rFonts w:ascii="Arial Narrow" w:hAnsi="Arial Narrow" w:cs="Calibri"/>
                <w:sz w:val="22"/>
              </w:rPr>
            </w:pPr>
            <w:r w:rsidRPr="00CE4331">
              <w:rPr>
                <w:rFonts w:ascii="Arial Narrow" w:hAnsi="Arial Narrow" w:cs="Calibri"/>
                <w:sz w:val="22"/>
              </w:rPr>
              <w:t>uniform</w:t>
            </w:r>
          </w:p>
        </w:tc>
        <w:tc>
          <w:tcPr>
            <w:tcW w:w="577" w:type="pct"/>
            <w:tcBorders>
              <w:top w:val="nil"/>
              <w:left w:val="nil"/>
              <w:bottom w:val="nil"/>
              <w:right w:val="nil"/>
            </w:tcBorders>
            <w:shd w:val="clear" w:color="D8D8D8" w:fill="D8D8D8"/>
            <w:noWrap/>
            <w:vAlign w:val="bottom"/>
            <w:hideMark/>
          </w:tcPr>
          <w:p w:rsidR="007A4765" w:rsidRPr="009C09C7" w:rsidRDefault="008761CA" w:rsidP="00355F09">
            <w:pPr>
              <w:jc w:val="center"/>
              <w:rPr>
                <w:rFonts w:ascii="Arial Narrow" w:hAnsi="Arial Narrow"/>
                <w:sz w:val="22"/>
              </w:rPr>
            </w:pPr>
            <w:r w:rsidRPr="008761CA">
              <w:rPr>
                <w:rFonts w:ascii="Arial Narrow" w:hAnsi="Arial Narrow"/>
                <w:sz w:val="22"/>
              </w:rPr>
              <w:t>1.33</w:t>
            </w:r>
          </w:p>
        </w:tc>
        <w:tc>
          <w:tcPr>
            <w:tcW w:w="448" w:type="pct"/>
            <w:tcBorders>
              <w:top w:val="nil"/>
              <w:left w:val="nil"/>
              <w:bottom w:val="nil"/>
              <w:right w:val="nil"/>
            </w:tcBorders>
            <w:shd w:val="clear" w:color="D8D8D8" w:fill="D8D8D8"/>
            <w:noWrap/>
            <w:vAlign w:val="bottom"/>
            <w:hideMark/>
          </w:tcPr>
          <w:p w:rsidR="007A4765" w:rsidRPr="009C09C7" w:rsidRDefault="00897E90" w:rsidP="00355F09">
            <w:pPr>
              <w:jc w:val="center"/>
              <w:rPr>
                <w:rFonts w:ascii="Arial Narrow" w:hAnsi="Arial Narrow"/>
                <w:sz w:val="22"/>
              </w:rPr>
            </w:pPr>
            <w:r w:rsidRPr="00897E90">
              <w:rPr>
                <w:rFonts w:ascii="Arial Narrow" w:hAnsi="Arial Narrow"/>
                <w:sz w:val="22"/>
              </w:rPr>
              <w:t>0.19-1.91</w:t>
            </w:r>
          </w:p>
        </w:tc>
        <w:tc>
          <w:tcPr>
            <w:tcW w:w="4" w:type="pct"/>
            <w:tcBorders>
              <w:top w:val="nil"/>
              <w:left w:val="nil"/>
              <w:bottom w:val="nil"/>
              <w:right w:val="nil"/>
            </w:tcBorders>
            <w:shd w:val="clear" w:color="D8D8D8" w:fill="D8D8D8"/>
          </w:tcPr>
          <w:p w:rsidR="007A4765" w:rsidRPr="009C09C7" w:rsidRDefault="007A4765" w:rsidP="00355F09">
            <w:pPr>
              <w:jc w:val="center"/>
              <w:rPr>
                <w:rFonts w:ascii="Arial Narrow" w:hAnsi="Arial Narrow"/>
                <w:sz w:val="22"/>
              </w:rPr>
            </w:pPr>
          </w:p>
        </w:tc>
        <w:tc>
          <w:tcPr>
            <w:tcW w:w="489" w:type="pct"/>
            <w:tcBorders>
              <w:top w:val="nil"/>
              <w:left w:val="nil"/>
              <w:bottom w:val="nil"/>
              <w:right w:val="nil"/>
            </w:tcBorders>
            <w:shd w:val="clear" w:color="D8D8D8" w:fill="D8D8D8"/>
          </w:tcPr>
          <w:p w:rsidR="007A4765" w:rsidRPr="009C09C7" w:rsidRDefault="00222E77" w:rsidP="00637C89">
            <w:pPr>
              <w:jc w:val="center"/>
              <w:rPr>
                <w:rFonts w:ascii="Arial Narrow" w:hAnsi="Arial Narrow"/>
                <w:sz w:val="22"/>
              </w:rPr>
            </w:pPr>
            <w:r>
              <w:rPr>
                <w:rFonts w:ascii="Arial Narrow" w:hAnsi="Arial Narrow"/>
                <w:sz w:val="22"/>
              </w:rPr>
              <w:fldChar w:fldCharType="begin"/>
            </w:r>
            <w:r w:rsidR="00787A2D">
              <w:rPr>
                <w:rFonts w:ascii="Arial Narrow" w:hAnsi="Arial Narrow"/>
                <w:sz w:val="22"/>
              </w:rPr>
              <w:instrText xml:space="preserve"> ADDIN EN.CITE &lt;EndNote&gt;&lt;Cite&gt;&lt;Author&gt;USEPA&lt;/Author&gt;&lt;Year&gt;2010&lt;/Year&gt;&lt;RecNum&gt;68&lt;/RecNum&gt;&lt;DisplayText&gt;(USEPA, 2010)&lt;/DisplayText&gt;&lt;record&gt;&lt;rec-number&gt;68&lt;/rec-number&gt;&lt;foreign-keys&gt;&lt;key app="EN" db-id="tdz2dxda7d9zpsere5vps09wvftsz5xrwvx9" timestamp="1391106016"&gt;68&lt;/key&gt;&lt;/foreign-keys&gt;&lt;ref-type name="Web Page"&gt;12&lt;/ref-type&gt;&lt;contributors&gt;&lt;authors&gt;&lt;author&gt;USEPA&lt;/author&gt;&lt;/authors&gt;&lt;/contributors&gt;&lt;titles&gt;&lt;title&gt;Exposure factors handbook&lt;/title&gt;&lt;/titles&gt;&lt;dates&gt;&lt;year&gt;2010&lt;/year&gt;&lt;/dates&gt;&lt;pub-location&gt;Washington, DC&lt;/pub-location&gt;&lt;publisher&gt;US Environmental Protection Agency&lt;/publisher&gt;&lt;urls&gt;&lt;related-urls&gt;&lt;url&gt;http://www.epa.gov/ncea/efh/pdfs/efh-complete.pdf&lt;/url&gt;&lt;/related-urls&gt;&lt;/urls&gt;&lt;/record&gt;&lt;/Cite&gt;&lt;/EndNote&gt;</w:instrText>
            </w:r>
            <w:r>
              <w:rPr>
                <w:rFonts w:ascii="Arial Narrow" w:hAnsi="Arial Narrow"/>
                <w:sz w:val="22"/>
              </w:rPr>
              <w:fldChar w:fldCharType="separate"/>
            </w:r>
            <w:r w:rsidR="00787A2D">
              <w:rPr>
                <w:rFonts w:ascii="Arial Narrow" w:hAnsi="Arial Narrow"/>
                <w:noProof/>
                <w:sz w:val="22"/>
              </w:rPr>
              <w:t>(</w:t>
            </w:r>
            <w:hyperlink w:anchor="_ENREF_28" w:tooltip="USEPA, 2010 #68" w:history="1">
              <w:r w:rsidR="00637C89">
                <w:rPr>
                  <w:rFonts w:ascii="Arial Narrow" w:hAnsi="Arial Narrow"/>
                  <w:noProof/>
                  <w:sz w:val="22"/>
                </w:rPr>
                <w:t>USEPA, 2010</w:t>
              </w:r>
            </w:hyperlink>
            <w:r w:rsidR="00787A2D">
              <w:rPr>
                <w:rFonts w:ascii="Arial Narrow" w:hAnsi="Arial Narrow"/>
                <w:noProof/>
                <w:sz w:val="22"/>
              </w:rPr>
              <w:t>)</w:t>
            </w:r>
            <w:r>
              <w:rPr>
                <w:rFonts w:ascii="Arial Narrow" w:hAnsi="Arial Narrow"/>
                <w:sz w:val="22"/>
              </w:rPr>
              <w:fldChar w:fldCharType="end"/>
            </w:r>
          </w:p>
        </w:tc>
        <w:tc>
          <w:tcPr>
            <w:tcW w:w="4" w:type="pct"/>
            <w:tcBorders>
              <w:top w:val="nil"/>
              <w:left w:val="nil"/>
              <w:bottom w:val="nil"/>
              <w:right w:val="nil"/>
            </w:tcBorders>
            <w:shd w:val="clear" w:color="D8D8D8" w:fill="D8D8D8"/>
          </w:tcPr>
          <w:p w:rsidR="007A4765" w:rsidRPr="009C09C7" w:rsidRDefault="007A4765" w:rsidP="00355F09">
            <w:pPr>
              <w:jc w:val="center"/>
              <w:rPr>
                <w:rFonts w:ascii="Arial Narrow" w:hAnsi="Arial Narrow"/>
                <w:sz w:val="22"/>
              </w:rPr>
            </w:pPr>
          </w:p>
        </w:tc>
        <w:tc>
          <w:tcPr>
            <w:tcW w:w="4" w:type="pct"/>
            <w:tcBorders>
              <w:top w:val="nil"/>
              <w:left w:val="nil"/>
              <w:bottom w:val="nil"/>
              <w:right w:val="nil"/>
            </w:tcBorders>
            <w:shd w:val="clear" w:color="D8D8D8" w:fill="D8D8D8"/>
          </w:tcPr>
          <w:p w:rsidR="007A4765" w:rsidRPr="009C09C7" w:rsidRDefault="007A4765" w:rsidP="00355F09">
            <w:pPr>
              <w:jc w:val="center"/>
              <w:rPr>
                <w:rFonts w:ascii="Arial Narrow" w:hAnsi="Arial Narrow"/>
                <w:sz w:val="22"/>
              </w:rPr>
            </w:pPr>
          </w:p>
        </w:tc>
        <w:tc>
          <w:tcPr>
            <w:tcW w:w="4" w:type="pct"/>
            <w:tcBorders>
              <w:top w:val="nil"/>
              <w:left w:val="nil"/>
              <w:bottom w:val="nil"/>
              <w:right w:val="nil"/>
            </w:tcBorders>
            <w:shd w:val="clear" w:color="D8D8D8" w:fill="D8D8D8"/>
          </w:tcPr>
          <w:p w:rsidR="007A4765" w:rsidRPr="009C09C7" w:rsidRDefault="007A4765" w:rsidP="00355F09">
            <w:pPr>
              <w:jc w:val="center"/>
              <w:rPr>
                <w:rFonts w:ascii="Arial Narrow" w:hAnsi="Arial Narrow"/>
                <w:sz w:val="22"/>
              </w:rPr>
            </w:pPr>
          </w:p>
        </w:tc>
        <w:tc>
          <w:tcPr>
            <w:tcW w:w="4" w:type="pct"/>
            <w:tcBorders>
              <w:top w:val="nil"/>
              <w:left w:val="nil"/>
              <w:bottom w:val="nil"/>
              <w:right w:val="nil"/>
            </w:tcBorders>
            <w:shd w:val="clear" w:color="D8D8D8" w:fill="D8D8D8"/>
          </w:tcPr>
          <w:p w:rsidR="007A4765" w:rsidRPr="009C09C7" w:rsidRDefault="007A4765" w:rsidP="00355F09">
            <w:pPr>
              <w:jc w:val="center"/>
              <w:rPr>
                <w:rFonts w:ascii="Arial Narrow" w:hAnsi="Arial Narrow"/>
                <w:sz w:val="22"/>
              </w:rPr>
            </w:pPr>
          </w:p>
        </w:tc>
      </w:tr>
      <w:tr w:rsidR="00787A2D" w:rsidRPr="009C09C7" w:rsidTr="009C09C7">
        <w:trPr>
          <w:trHeight w:val="330"/>
        </w:trPr>
        <w:tc>
          <w:tcPr>
            <w:tcW w:w="681" w:type="pct"/>
            <w:tcBorders>
              <w:top w:val="nil"/>
              <w:left w:val="nil"/>
              <w:bottom w:val="nil"/>
              <w:right w:val="nil"/>
            </w:tcBorders>
            <w:shd w:val="clear" w:color="auto" w:fill="auto"/>
            <w:noWrap/>
            <w:vAlign w:val="bottom"/>
            <w:hideMark/>
          </w:tcPr>
          <w:p w:rsidR="007A4765" w:rsidRPr="000045CC" w:rsidRDefault="007A4765" w:rsidP="00355F09">
            <w:pPr>
              <w:jc w:val="center"/>
              <w:rPr>
                <w:rFonts w:ascii="Arial Narrow" w:hAnsi="Arial Narrow"/>
                <w:b/>
                <w:bCs/>
                <w:i/>
                <w:iCs/>
                <w:color w:val="000000"/>
                <w:sz w:val="22"/>
              </w:rPr>
            </w:pPr>
            <w:proofErr w:type="spellStart"/>
            <w:r w:rsidRPr="00CE4331">
              <w:rPr>
                <w:rFonts w:ascii="Arial Narrow" w:hAnsi="Arial Narrow"/>
                <w:b/>
                <w:bCs/>
                <w:i/>
                <w:iCs/>
                <w:color w:val="000000"/>
                <w:sz w:val="22"/>
              </w:rPr>
              <w:t>Ih</w:t>
            </w:r>
            <w:r w:rsidRPr="00CE4331">
              <w:rPr>
                <w:rFonts w:ascii="Arial Narrow" w:hAnsi="Arial Narrow"/>
                <w:b/>
                <w:bCs/>
                <w:i/>
                <w:iCs/>
                <w:color w:val="000000"/>
                <w:sz w:val="22"/>
                <w:vertAlign w:val="subscript"/>
              </w:rPr>
              <w:t>m</w:t>
            </w:r>
            <w:proofErr w:type="spellEnd"/>
          </w:p>
        </w:tc>
        <w:tc>
          <w:tcPr>
            <w:tcW w:w="2137" w:type="pct"/>
            <w:tcBorders>
              <w:top w:val="nil"/>
              <w:left w:val="nil"/>
              <w:bottom w:val="nil"/>
              <w:right w:val="nil"/>
            </w:tcBorders>
            <w:shd w:val="clear" w:color="auto" w:fill="auto"/>
            <w:noWrap/>
            <w:vAlign w:val="bottom"/>
            <w:hideMark/>
          </w:tcPr>
          <w:p w:rsidR="007A4765" w:rsidRPr="000045CC" w:rsidRDefault="007A4765" w:rsidP="00355F09">
            <w:pPr>
              <w:jc w:val="center"/>
              <w:rPr>
                <w:rFonts w:ascii="Arial Narrow" w:hAnsi="Arial Narrow"/>
                <w:sz w:val="22"/>
              </w:rPr>
            </w:pPr>
            <w:r w:rsidRPr="00CE4331">
              <w:rPr>
                <w:rFonts w:ascii="Arial Narrow" w:hAnsi="Arial Narrow"/>
                <w:sz w:val="22"/>
              </w:rPr>
              <w:t>male inhalation rate (m</w:t>
            </w:r>
            <w:r w:rsidRPr="00E91895">
              <w:rPr>
                <w:rFonts w:ascii="Arial Narrow" w:hAnsi="Arial Narrow"/>
                <w:sz w:val="22"/>
                <w:vertAlign w:val="superscript"/>
              </w:rPr>
              <w:t>3</w:t>
            </w:r>
            <w:r w:rsidRPr="00CE4331">
              <w:rPr>
                <w:rFonts w:ascii="Arial Narrow" w:hAnsi="Arial Narrow"/>
                <w:sz w:val="22"/>
              </w:rPr>
              <w:t>/day)</w:t>
            </w:r>
          </w:p>
        </w:tc>
        <w:tc>
          <w:tcPr>
            <w:tcW w:w="118" w:type="pct"/>
            <w:tcBorders>
              <w:top w:val="nil"/>
              <w:left w:val="nil"/>
              <w:bottom w:val="nil"/>
              <w:right w:val="nil"/>
            </w:tcBorders>
            <w:shd w:val="clear" w:color="auto" w:fill="auto"/>
            <w:noWrap/>
            <w:vAlign w:val="bottom"/>
            <w:hideMark/>
          </w:tcPr>
          <w:p w:rsidR="007A4765" w:rsidRPr="000045CC" w:rsidRDefault="007A4765" w:rsidP="00355F09">
            <w:pPr>
              <w:jc w:val="center"/>
              <w:rPr>
                <w:rFonts w:ascii="Arial Narrow" w:hAnsi="Arial Narrow" w:cs="Calibri"/>
                <w:sz w:val="22"/>
              </w:rPr>
            </w:pPr>
            <w:r w:rsidRPr="00CE4331">
              <w:rPr>
                <w:rFonts w:ascii="Arial Narrow" w:hAnsi="Arial Narrow" w:cs="Calibri"/>
                <w:sz w:val="22"/>
              </w:rPr>
              <w:t>15</w:t>
            </w:r>
          </w:p>
        </w:tc>
        <w:tc>
          <w:tcPr>
            <w:tcW w:w="530" w:type="pct"/>
            <w:tcBorders>
              <w:top w:val="nil"/>
              <w:left w:val="nil"/>
              <w:bottom w:val="nil"/>
              <w:right w:val="nil"/>
            </w:tcBorders>
            <w:shd w:val="clear" w:color="auto" w:fill="auto"/>
            <w:noWrap/>
            <w:vAlign w:val="bottom"/>
            <w:hideMark/>
          </w:tcPr>
          <w:p w:rsidR="007A4765" w:rsidRPr="000045CC" w:rsidRDefault="007A4765" w:rsidP="00355F09">
            <w:pPr>
              <w:jc w:val="center"/>
              <w:rPr>
                <w:rFonts w:ascii="Arial Narrow" w:hAnsi="Arial Narrow" w:cs="Calibri"/>
                <w:sz w:val="22"/>
              </w:rPr>
            </w:pPr>
            <w:r w:rsidRPr="00CE4331">
              <w:rPr>
                <w:rFonts w:ascii="Arial Narrow" w:hAnsi="Arial Narrow" w:cs="Calibri"/>
                <w:sz w:val="22"/>
              </w:rPr>
              <w:t>uniform</w:t>
            </w:r>
          </w:p>
        </w:tc>
        <w:tc>
          <w:tcPr>
            <w:tcW w:w="577" w:type="pct"/>
            <w:tcBorders>
              <w:top w:val="nil"/>
              <w:left w:val="nil"/>
              <w:bottom w:val="nil"/>
              <w:right w:val="nil"/>
            </w:tcBorders>
            <w:shd w:val="clear" w:color="auto" w:fill="auto"/>
            <w:noWrap/>
            <w:vAlign w:val="bottom"/>
            <w:hideMark/>
          </w:tcPr>
          <w:p w:rsidR="007A4765" w:rsidRPr="009C09C7" w:rsidRDefault="008761CA" w:rsidP="00355F09">
            <w:pPr>
              <w:jc w:val="center"/>
              <w:rPr>
                <w:rFonts w:ascii="Arial Narrow" w:hAnsi="Arial Narrow"/>
                <w:sz w:val="22"/>
              </w:rPr>
            </w:pPr>
            <w:r w:rsidRPr="008761CA">
              <w:rPr>
                <w:rFonts w:ascii="Arial Narrow" w:hAnsi="Arial Narrow"/>
                <w:sz w:val="22"/>
              </w:rPr>
              <w:t>1.45</w:t>
            </w:r>
          </w:p>
        </w:tc>
        <w:tc>
          <w:tcPr>
            <w:tcW w:w="448" w:type="pct"/>
            <w:tcBorders>
              <w:top w:val="nil"/>
              <w:left w:val="nil"/>
              <w:bottom w:val="nil"/>
              <w:right w:val="nil"/>
            </w:tcBorders>
            <w:shd w:val="clear" w:color="auto" w:fill="auto"/>
            <w:noWrap/>
            <w:vAlign w:val="bottom"/>
            <w:hideMark/>
          </w:tcPr>
          <w:p w:rsidR="007A4765" w:rsidRPr="009C09C7" w:rsidRDefault="00897E90" w:rsidP="00355F09">
            <w:pPr>
              <w:jc w:val="center"/>
              <w:rPr>
                <w:rFonts w:ascii="Arial Narrow" w:hAnsi="Arial Narrow"/>
                <w:sz w:val="22"/>
              </w:rPr>
            </w:pPr>
            <w:r w:rsidRPr="00897E90">
              <w:rPr>
                <w:rFonts w:ascii="Arial Narrow" w:hAnsi="Arial Narrow"/>
                <w:sz w:val="22"/>
              </w:rPr>
              <w:t>0.20-1.50</w:t>
            </w:r>
          </w:p>
        </w:tc>
        <w:tc>
          <w:tcPr>
            <w:tcW w:w="4" w:type="pct"/>
            <w:tcBorders>
              <w:top w:val="nil"/>
              <w:left w:val="nil"/>
              <w:bottom w:val="nil"/>
              <w:right w:val="nil"/>
            </w:tcBorders>
          </w:tcPr>
          <w:p w:rsidR="007A4765" w:rsidRPr="009C09C7" w:rsidRDefault="007A4765" w:rsidP="00355F09">
            <w:pPr>
              <w:jc w:val="center"/>
              <w:rPr>
                <w:rFonts w:ascii="Arial Narrow" w:hAnsi="Arial Narrow"/>
                <w:sz w:val="22"/>
              </w:rPr>
            </w:pPr>
          </w:p>
        </w:tc>
        <w:tc>
          <w:tcPr>
            <w:tcW w:w="489" w:type="pct"/>
            <w:tcBorders>
              <w:top w:val="nil"/>
              <w:left w:val="nil"/>
              <w:bottom w:val="nil"/>
              <w:right w:val="nil"/>
            </w:tcBorders>
          </w:tcPr>
          <w:p w:rsidR="007A4765" w:rsidRPr="009C09C7" w:rsidRDefault="00222E77" w:rsidP="00637C89">
            <w:pPr>
              <w:jc w:val="center"/>
              <w:rPr>
                <w:rFonts w:ascii="Arial Narrow" w:hAnsi="Arial Narrow"/>
                <w:sz w:val="22"/>
              </w:rPr>
            </w:pPr>
            <w:r>
              <w:rPr>
                <w:rFonts w:ascii="Arial Narrow" w:hAnsi="Arial Narrow"/>
                <w:sz w:val="22"/>
              </w:rPr>
              <w:fldChar w:fldCharType="begin"/>
            </w:r>
            <w:r w:rsidR="00787A2D">
              <w:rPr>
                <w:rFonts w:ascii="Arial Narrow" w:hAnsi="Arial Narrow"/>
                <w:sz w:val="22"/>
              </w:rPr>
              <w:instrText xml:space="preserve"> ADDIN EN.CITE &lt;EndNote&gt;&lt;Cite&gt;&lt;Author&gt;USEPA&lt;/Author&gt;&lt;Year&gt;2010&lt;/Year&gt;&lt;RecNum&gt;68&lt;/RecNum&gt;&lt;DisplayText&gt;(USEPA, 2010)&lt;/DisplayText&gt;&lt;record&gt;&lt;rec-number&gt;68&lt;/rec-number&gt;&lt;foreign-keys&gt;&lt;key app="EN" db-id="tdz2dxda7d9zpsere5vps09wvftsz5xrwvx9" timestamp="1391106016"&gt;68&lt;/key&gt;&lt;/foreign-keys&gt;&lt;ref-type name="Web Page"&gt;12&lt;/ref-type&gt;&lt;contributors&gt;&lt;authors&gt;&lt;author&gt;USEPA&lt;/author&gt;&lt;/authors&gt;&lt;/contributors&gt;&lt;titles&gt;&lt;title&gt;Exposure factors handbook&lt;/title&gt;&lt;/titles&gt;&lt;dates&gt;&lt;year&gt;2010&lt;/year&gt;&lt;/dates&gt;&lt;pub-location&gt;Washington, DC&lt;/pub-location&gt;&lt;publisher&gt;US Environmental Protection Agency&lt;/publisher&gt;&lt;urls&gt;&lt;related-urls&gt;&lt;url&gt;http://www.epa.gov/ncea/efh/pdfs/efh-complete.pdf&lt;/url&gt;&lt;/related-urls&gt;&lt;/urls&gt;&lt;/record&gt;&lt;/Cite&gt;&lt;/EndNote&gt;</w:instrText>
            </w:r>
            <w:r>
              <w:rPr>
                <w:rFonts w:ascii="Arial Narrow" w:hAnsi="Arial Narrow"/>
                <w:sz w:val="22"/>
              </w:rPr>
              <w:fldChar w:fldCharType="separate"/>
            </w:r>
            <w:r w:rsidR="00787A2D">
              <w:rPr>
                <w:rFonts w:ascii="Arial Narrow" w:hAnsi="Arial Narrow"/>
                <w:noProof/>
                <w:sz w:val="22"/>
              </w:rPr>
              <w:t>(</w:t>
            </w:r>
            <w:hyperlink w:anchor="_ENREF_28" w:tooltip="USEPA, 2010 #68" w:history="1">
              <w:r w:rsidR="00637C89">
                <w:rPr>
                  <w:rFonts w:ascii="Arial Narrow" w:hAnsi="Arial Narrow"/>
                  <w:noProof/>
                  <w:sz w:val="22"/>
                </w:rPr>
                <w:t>USEPA, 2010</w:t>
              </w:r>
            </w:hyperlink>
            <w:r w:rsidR="00787A2D">
              <w:rPr>
                <w:rFonts w:ascii="Arial Narrow" w:hAnsi="Arial Narrow"/>
                <w:noProof/>
                <w:sz w:val="22"/>
              </w:rPr>
              <w:t>)</w:t>
            </w:r>
            <w:r>
              <w:rPr>
                <w:rFonts w:ascii="Arial Narrow" w:hAnsi="Arial Narrow"/>
                <w:sz w:val="22"/>
              </w:rPr>
              <w:fldChar w:fldCharType="end"/>
            </w:r>
          </w:p>
        </w:tc>
        <w:tc>
          <w:tcPr>
            <w:tcW w:w="4" w:type="pct"/>
            <w:tcBorders>
              <w:top w:val="nil"/>
              <w:left w:val="nil"/>
              <w:bottom w:val="nil"/>
              <w:right w:val="nil"/>
            </w:tcBorders>
          </w:tcPr>
          <w:p w:rsidR="007A4765" w:rsidRPr="009C09C7" w:rsidRDefault="007A4765" w:rsidP="00355F09">
            <w:pPr>
              <w:jc w:val="center"/>
              <w:rPr>
                <w:rFonts w:ascii="Arial Narrow" w:hAnsi="Arial Narrow"/>
                <w:sz w:val="22"/>
              </w:rPr>
            </w:pPr>
          </w:p>
        </w:tc>
        <w:tc>
          <w:tcPr>
            <w:tcW w:w="4" w:type="pct"/>
            <w:tcBorders>
              <w:top w:val="nil"/>
              <w:left w:val="nil"/>
              <w:bottom w:val="nil"/>
              <w:right w:val="nil"/>
            </w:tcBorders>
          </w:tcPr>
          <w:p w:rsidR="007A4765" w:rsidRPr="009C09C7" w:rsidRDefault="007A4765" w:rsidP="00355F09">
            <w:pPr>
              <w:jc w:val="center"/>
              <w:rPr>
                <w:rFonts w:ascii="Arial Narrow" w:hAnsi="Arial Narrow"/>
                <w:sz w:val="22"/>
              </w:rPr>
            </w:pPr>
          </w:p>
        </w:tc>
        <w:tc>
          <w:tcPr>
            <w:tcW w:w="4" w:type="pct"/>
            <w:tcBorders>
              <w:top w:val="nil"/>
              <w:left w:val="nil"/>
              <w:bottom w:val="nil"/>
              <w:right w:val="nil"/>
            </w:tcBorders>
          </w:tcPr>
          <w:p w:rsidR="007A4765" w:rsidRPr="009C09C7" w:rsidRDefault="007A4765" w:rsidP="00355F09">
            <w:pPr>
              <w:jc w:val="center"/>
              <w:rPr>
                <w:rFonts w:ascii="Arial Narrow" w:hAnsi="Arial Narrow"/>
                <w:sz w:val="22"/>
              </w:rPr>
            </w:pPr>
          </w:p>
        </w:tc>
        <w:tc>
          <w:tcPr>
            <w:tcW w:w="4" w:type="pct"/>
            <w:tcBorders>
              <w:top w:val="nil"/>
              <w:left w:val="nil"/>
              <w:bottom w:val="nil"/>
              <w:right w:val="nil"/>
            </w:tcBorders>
          </w:tcPr>
          <w:p w:rsidR="007A4765" w:rsidRPr="009C09C7" w:rsidRDefault="007A4765" w:rsidP="00355F09">
            <w:pPr>
              <w:jc w:val="center"/>
              <w:rPr>
                <w:rFonts w:ascii="Arial Narrow" w:hAnsi="Arial Narrow"/>
                <w:sz w:val="22"/>
              </w:rPr>
            </w:pPr>
          </w:p>
        </w:tc>
      </w:tr>
      <w:tr w:rsidR="00787A2D" w:rsidRPr="009C09C7" w:rsidTr="009C09C7">
        <w:trPr>
          <w:trHeight w:val="330"/>
        </w:trPr>
        <w:tc>
          <w:tcPr>
            <w:tcW w:w="681" w:type="pct"/>
            <w:tcBorders>
              <w:top w:val="nil"/>
              <w:left w:val="nil"/>
              <w:bottom w:val="nil"/>
              <w:right w:val="nil"/>
            </w:tcBorders>
            <w:shd w:val="clear" w:color="D8D8D8" w:fill="D8D8D8"/>
            <w:noWrap/>
            <w:vAlign w:val="bottom"/>
            <w:hideMark/>
          </w:tcPr>
          <w:p w:rsidR="007A4765" w:rsidRPr="000045CC" w:rsidRDefault="007A4765" w:rsidP="00355F09">
            <w:pPr>
              <w:jc w:val="center"/>
              <w:rPr>
                <w:rFonts w:ascii="Arial Narrow" w:hAnsi="Arial Narrow"/>
                <w:b/>
                <w:bCs/>
                <w:i/>
                <w:iCs/>
                <w:color w:val="000000"/>
                <w:sz w:val="22"/>
              </w:rPr>
            </w:pPr>
            <w:r w:rsidRPr="00CE4331">
              <w:rPr>
                <w:rFonts w:ascii="Arial Narrow" w:hAnsi="Arial Narrow" w:hint="eastAsia"/>
                <w:b/>
                <w:bCs/>
                <w:i/>
                <w:iCs/>
                <w:color w:val="000000"/>
                <w:sz w:val="22"/>
              </w:rPr>
              <w:t>λ</w:t>
            </w:r>
            <w:r w:rsidRPr="00CE4331">
              <w:rPr>
                <w:rFonts w:ascii="Arial Narrow" w:hAnsi="Arial Narrow"/>
                <w:b/>
                <w:bCs/>
                <w:i/>
                <w:iCs/>
                <w:color w:val="000000"/>
                <w:sz w:val="16"/>
                <w:szCs w:val="16"/>
              </w:rPr>
              <w:t>v</w:t>
            </w:r>
          </w:p>
        </w:tc>
        <w:tc>
          <w:tcPr>
            <w:tcW w:w="2137" w:type="pct"/>
            <w:tcBorders>
              <w:top w:val="nil"/>
              <w:left w:val="nil"/>
              <w:bottom w:val="nil"/>
              <w:right w:val="nil"/>
            </w:tcBorders>
            <w:shd w:val="clear" w:color="D8D8D8" w:fill="D8D8D8"/>
            <w:noWrap/>
            <w:vAlign w:val="bottom"/>
            <w:hideMark/>
          </w:tcPr>
          <w:p w:rsidR="007A4765" w:rsidRPr="000045CC" w:rsidRDefault="007A4765" w:rsidP="00323F8F">
            <w:pPr>
              <w:jc w:val="center"/>
              <w:rPr>
                <w:rFonts w:ascii="Arial Narrow" w:hAnsi="Arial Narrow"/>
                <w:sz w:val="22"/>
              </w:rPr>
            </w:pPr>
            <w:r w:rsidRPr="00CE4331">
              <w:rPr>
                <w:rFonts w:ascii="Arial Narrow" w:hAnsi="Arial Narrow"/>
                <w:sz w:val="22"/>
              </w:rPr>
              <w:t>indoor ventilation rate (</w:t>
            </w:r>
            <w:r>
              <w:rPr>
                <w:rFonts w:ascii="Arial Narrow" w:hAnsi="Arial Narrow"/>
                <w:sz w:val="22"/>
              </w:rPr>
              <w:t>s</w:t>
            </w:r>
            <w:r w:rsidRPr="00E91895">
              <w:rPr>
                <w:rFonts w:ascii="Arial Narrow" w:hAnsi="Arial Narrow"/>
                <w:sz w:val="22"/>
                <w:vertAlign w:val="superscript"/>
              </w:rPr>
              <w:t>-1</w:t>
            </w:r>
            <w:r w:rsidRPr="00CE4331">
              <w:rPr>
                <w:rFonts w:ascii="Arial Narrow" w:hAnsi="Arial Narrow"/>
                <w:sz w:val="22"/>
              </w:rPr>
              <w:t>)</w:t>
            </w:r>
          </w:p>
        </w:tc>
        <w:tc>
          <w:tcPr>
            <w:tcW w:w="118" w:type="pct"/>
            <w:tcBorders>
              <w:top w:val="nil"/>
              <w:left w:val="nil"/>
              <w:bottom w:val="nil"/>
              <w:right w:val="nil"/>
            </w:tcBorders>
            <w:shd w:val="clear" w:color="D8D8D8" w:fill="D8D8D8"/>
            <w:noWrap/>
            <w:vAlign w:val="bottom"/>
            <w:hideMark/>
          </w:tcPr>
          <w:p w:rsidR="007A4765" w:rsidRPr="000045CC" w:rsidRDefault="007A4765" w:rsidP="00355F09">
            <w:pPr>
              <w:jc w:val="center"/>
              <w:rPr>
                <w:rFonts w:ascii="Arial Narrow" w:hAnsi="Arial Narrow" w:cs="Calibri"/>
                <w:sz w:val="22"/>
              </w:rPr>
            </w:pPr>
            <w:r w:rsidRPr="00CE4331">
              <w:rPr>
                <w:rFonts w:ascii="Arial Narrow" w:hAnsi="Arial Narrow" w:cs="Calibri"/>
                <w:sz w:val="22"/>
              </w:rPr>
              <w:t>16</w:t>
            </w:r>
          </w:p>
        </w:tc>
        <w:tc>
          <w:tcPr>
            <w:tcW w:w="530" w:type="pct"/>
            <w:tcBorders>
              <w:top w:val="nil"/>
              <w:left w:val="nil"/>
              <w:bottom w:val="nil"/>
              <w:right w:val="nil"/>
            </w:tcBorders>
            <w:shd w:val="clear" w:color="D8D8D8" w:fill="D8D8D8"/>
            <w:noWrap/>
            <w:vAlign w:val="bottom"/>
            <w:hideMark/>
          </w:tcPr>
          <w:p w:rsidR="007A4765" w:rsidRPr="000045CC" w:rsidRDefault="007A4765" w:rsidP="00355F09">
            <w:pPr>
              <w:jc w:val="center"/>
              <w:rPr>
                <w:rFonts w:ascii="Arial Narrow" w:hAnsi="Arial Narrow" w:cs="Calibri"/>
                <w:sz w:val="22"/>
              </w:rPr>
            </w:pPr>
            <w:r w:rsidRPr="00CE4331">
              <w:rPr>
                <w:rFonts w:ascii="Arial Narrow" w:hAnsi="Arial Narrow" w:cs="Calibri"/>
                <w:sz w:val="22"/>
              </w:rPr>
              <w:t xml:space="preserve">empirical </w:t>
            </w:r>
          </w:p>
        </w:tc>
        <w:tc>
          <w:tcPr>
            <w:tcW w:w="577" w:type="pct"/>
            <w:tcBorders>
              <w:top w:val="nil"/>
              <w:left w:val="nil"/>
              <w:bottom w:val="nil"/>
              <w:right w:val="nil"/>
            </w:tcBorders>
            <w:shd w:val="clear" w:color="D8D8D8" w:fill="D8D8D8"/>
            <w:noWrap/>
            <w:vAlign w:val="bottom"/>
            <w:hideMark/>
          </w:tcPr>
          <w:p w:rsidR="007A4765" w:rsidRPr="009C09C7" w:rsidRDefault="008761CA" w:rsidP="00355F09">
            <w:pPr>
              <w:jc w:val="center"/>
              <w:rPr>
                <w:rFonts w:ascii="Arial Narrow" w:hAnsi="Arial Narrow"/>
                <w:sz w:val="22"/>
              </w:rPr>
            </w:pPr>
            <w:r w:rsidRPr="008761CA">
              <w:rPr>
                <w:rFonts w:ascii="Arial Narrow" w:hAnsi="Arial Narrow"/>
                <w:sz w:val="22"/>
              </w:rPr>
              <w:t>1.75</w:t>
            </w:r>
          </w:p>
        </w:tc>
        <w:tc>
          <w:tcPr>
            <w:tcW w:w="448" w:type="pct"/>
            <w:tcBorders>
              <w:top w:val="nil"/>
              <w:left w:val="nil"/>
              <w:bottom w:val="nil"/>
              <w:right w:val="nil"/>
            </w:tcBorders>
            <w:shd w:val="clear" w:color="D8D8D8" w:fill="D8D8D8"/>
            <w:noWrap/>
            <w:vAlign w:val="bottom"/>
            <w:hideMark/>
          </w:tcPr>
          <w:p w:rsidR="007A4765" w:rsidRPr="009C09C7" w:rsidRDefault="00897E90" w:rsidP="00355F09">
            <w:pPr>
              <w:jc w:val="center"/>
              <w:rPr>
                <w:rFonts w:ascii="Arial Narrow" w:hAnsi="Arial Narrow"/>
                <w:sz w:val="22"/>
              </w:rPr>
            </w:pPr>
            <w:r w:rsidRPr="00897E90">
              <w:rPr>
                <w:rFonts w:ascii="Arial Narrow" w:hAnsi="Arial Narrow"/>
                <w:sz w:val="22"/>
              </w:rPr>
              <w:t>0.2-2</w:t>
            </w:r>
          </w:p>
        </w:tc>
        <w:tc>
          <w:tcPr>
            <w:tcW w:w="4" w:type="pct"/>
            <w:tcBorders>
              <w:top w:val="nil"/>
              <w:left w:val="nil"/>
              <w:bottom w:val="nil"/>
              <w:right w:val="nil"/>
            </w:tcBorders>
            <w:shd w:val="clear" w:color="D8D8D8" w:fill="D8D8D8"/>
          </w:tcPr>
          <w:p w:rsidR="007A4765" w:rsidRPr="009C09C7" w:rsidRDefault="007A4765" w:rsidP="00355F09">
            <w:pPr>
              <w:jc w:val="center"/>
              <w:rPr>
                <w:rFonts w:ascii="Arial Narrow" w:hAnsi="Arial Narrow"/>
                <w:sz w:val="22"/>
              </w:rPr>
            </w:pPr>
          </w:p>
        </w:tc>
        <w:tc>
          <w:tcPr>
            <w:tcW w:w="489" w:type="pct"/>
            <w:tcBorders>
              <w:top w:val="nil"/>
              <w:left w:val="nil"/>
              <w:bottom w:val="nil"/>
              <w:right w:val="nil"/>
            </w:tcBorders>
            <w:shd w:val="clear" w:color="D8D8D8" w:fill="D8D8D8"/>
          </w:tcPr>
          <w:p w:rsidR="007A4765" w:rsidRPr="009C09C7" w:rsidRDefault="00222E77" w:rsidP="00637C89">
            <w:pPr>
              <w:jc w:val="center"/>
              <w:rPr>
                <w:rFonts w:ascii="Arial Narrow" w:hAnsi="Arial Narrow"/>
                <w:sz w:val="22"/>
              </w:rPr>
            </w:pPr>
            <w:r>
              <w:rPr>
                <w:rFonts w:ascii="Arial Narrow" w:hAnsi="Arial Narrow"/>
                <w:sz w:val="22"/>
              </w:rPr>
              <w:fldChar w:fldCharType="begin"/>
            </w:r>
            <w:r w:rsidR="00787A2D">
              <w:rPr>
                <w:rFonts w:ascii="Arial Narrow" w:hAnsi="Arial Narrow"/>
                <w:sz w:val="22"/>
              </w:rPr>
              <w:instrText xml:space="preserve"> ADDIN EN.CITE &lt;EndNote&gt;&lt;Cite&gt;&lt;Author&gt;Helbig&lt;/Author&gt;&lt;Year&gt;2004&lt;/Year&gt;&lt;RecNum&gt;25&lt;/RecNum&gt;&lt;DisplayText&gt;(Helbig et al., 2004)&lt;/DisplayText&gt;&lt;record&gt;&lt;rec-number&gt;25&lt;/rec-number&gt;&lt;foreign-keys&gt;&lt;key app="EN" db-id="tdz2dxda7d9zpsere5vps09wvftsz5xrwvx9" timestamp="1389045163"&gt;25&lt;/key&gt;&lt;/foreign-keys&gt;&lt;ref-type name="Journal Article"&gt;17&lt;/ref-type&gt;&lt;contributors&gt;&lt;authors&gt;&lt;author&gt;Helbig, Nora&lt;/author&gt;&lt;author&gt;Vogel, Bernhard&lt;/author&gt;&lt;author&gt;Vogel, Heike&lt;/author&gt;&lt;author&gt;Fiedler, Franz&lt;/author&gt;&lt;/authors&gt;&lt;/contributors&gt;&lt;titles&gt;&lt;title&gt;Numerical modelling of pollen dispersion on the regional scale&lt;/title&gt;&lt;secondary-title&gt;Aerobiologia&lt;/secondary-title&gt;&lt;/titles&gt;&lt;periodical&gt;&lt;full-title&gt;Aerobiologia&lt;/full-title&gt;&lt;/periodical&gt;&lt;pages&gt;3-19&lt;/pages&gt;&lt;volume&gt;20&lt;/volume&gt;&lt;number&gt;1&lt;/number&gt;&lt;dates&gt;&lt;year&gt;2004&lt;/year&gt;&lt;/dates&gt;&lt;isbn&gt;0393-5965&lt;/isbn&gt;&lt;urls&gt;&lt;/urls&gt;&lt;/record&gt;&lt;/Cite&gt;&lt;/EndNote&gt;</w:instrText>
            </w:r>
            <w:r>
              <w:rPr>
                <w:rFonts w:ascii="Arial Narrow" w:hAnsi="Arial Narrow"/>
                <w:sz w:val="22"/>
              </w:rPr>
              <w:fldChar w:fldCharType="separate"/>
            </w:r>
            <w:r w:rsidR="00787A2D">
              <w:rPr>
                <w:rFonts w:ascii="Arial Narrow" w:hAnsi="Arial Narrow"/>
                <w:noProof/>
                <w:sz w:val="22"/>
              </w:rPr>
              <w:t>(</w:t>
            </w:r>
            <w:hyperlink w:anchor="_ENREF_14" w:tooltip="Helbig, 2004 #25" w:history="1">
              <w:r w:rsidR="00637C89">
                <w:rPr>
                  <w:rFonts w:ascii="Arial Narrow" w:hAnsi="Arial Narrow"/>
                  <w:noProof/>
                  <w:sz w:val="22"/>
                </w:rPr>
                <w:t>Helbig et al., 2004</w:t>
              </w:r>
            </w:hyperlink>
            <w:r w:rsidR="00787A2D">
              <w:rPr>
                <w:rFonts w:ascii="Arial Narrow" w:hAnsi="Arial Narrow"/>
                <w:noProof/>
                <w:sz w:val="22"/>
              </w:rPr>
              <w:t>)</w:t>
            </w:r>
            <w:r>
              <w:rPr>
                <w:rFonts w:ascii="Arial Narrow" w:hAnsi="Arial Narrow"/>
                <w:sz w:val="22"/>
              </w:rPr>
              <w:fldChar w:fldCharType="end"/>
            </w:r>
          </w:p>
        </w:tc>
        <w:tc>
          <w:tcPr>
            <w:tcW w:w="4" w:type="pct"/>
            <w:tcBorders>
              <w:top w:val="nil"/>
              <w:left w:val="nil"/>
              <w:bottom w:val="nil"/>
              <w:right w:val="nil"/>
            </w:tcBorders>
            <w:shd w:val="clear" w:color="D8D8D8" w:fill="D8D8D8"/>
          </w:tcPr>
          <w:p w:rsidR="007A4765" w:rsidRPr="009C09C7" w:rsidRDefault="007A4765" w:rsidP="00355F09">
            <w:pPr>
              <w:jc w:val="center"/>
              <w:rPr>
                <w:rFonts w:ascii="Arial Narrow" w:hAnsi="Arial Narrow"/>
                <w:sz w:val="22"/>
              </w:rPr>
            </w:pPr>
          </w:p>
        </w:tc>
        <w:tc>
          <w:tcPr>
            <w:tcW w:w="4" w:type="pct"/>
            <w:tcBorders>
              <w:top w:val="nil"/>
              <w:left w:val="nil"/>
              <w:bottom w:val="nil"/>
              <w:right w:val="nil"/>
            </w:tcBorders>
            <w:shd w:val="clear" w:color="D8D8D8" w:fill="D8D8D8"/>
          </w:tcPr>
          <w:p w:rsidR="007A4765" w:rsidRPr="009C09C7" w:rsidRDefault="007A4765" w:rsidP="00355F09">
            <w:pPr>
              <w:jc w:val="center"/>
              <w:rPr>
                <w:rFonts w:ascii="Arial Narrow" w:hAnsi="Arial Narrow"/>
                <w:sz w:val="22"/>
              </w:rPr>
            </w:pPr>
          </w:p>
        </w:tc>
        <w:tc>
          <w:tcPr>
            <w:tcW w:w="4" w:type="pct"/>
            <w:tcBorders>
              <w:top w:val="nil"/>
              <w:left w:val="nil"/>
              <w:bottom w:val="nil"/>
              <w:right w:val="nil"/>
            </w:tcBorders>
            <w:shd w:val="clear" w:color="D8D8D8" w:fill="D8D8D8"/>
          </w:tcPr>
          <w:p w:rsidR="007A4765" w:rsidRPr="009C09C7" w:rsidRDefault="007A4765" w:rsidP="00355F09">
            <w:pPr>
              <w:jc w:val="center"/>
              <w:rPr>
                <w:rFonts w:ascii="Arial Narrow" w:hAnsi="Arial Narrow"/>
                <w:sz w:val="22"/>
              </w:rPr>
            </w:pPr>
          </w:p>
        </w:tc>
        <w:tc>
          <w:tcPr>
            <w:tcW w:w="4" w:type="pct"/>
            <w:tcBorders>
              <w:top w:val="nil"/>
              <w:left w:val="nil"/>
              <w:bottom w:val="nil"/>
              <w:right w:val="nil"/>
            </w:tcBorders>
            <w:shd w:val="clear" w:color="D8D8D8" w:fill="D8D8D8"/>
          </w:tcPr>
          <w:p w:rsidR="007A4765" w:rsidRPr="009C09C7" w:rsidRDefault="007A4765" w:rsidP="00355F09">
            <w:pPr>
              <w:jc w:val="center"/>
              <w:rPr>
                <w:rFonts w:ascii="Arial Narrow" w:hAnsi="Arial Narrow"/>
                <w:sz w:val="22"/>
              </w:rPr>
            </w:pPr>
          </w:p>
        </w:tc>
      </w:tr>
      <w:tr w:rsidR="00787A2D" w:rsidRPr="000045CC" w:rsidTr="009C09C7">
        <w:trPr>
          <w:trHeight w:val="345"/>
        </w:trPr>
        <w:tc>
          <w:tcPr>
            <w:tcW w:w="681" w:type="pct"/>
            <w:tcBorders>
              <w:top w:val="nil"/>
              <w:left w:val="nil"/>
              <w:bottom w:val="nil"/>
              <w:right w:val="nil"/>
            </w:tcBorders>
            <w:shd w:val="clear" w:color="auto" w:fill="auto"/>
            <w:noWrap/>
            <w:vAlign w:val="bottom"/>
            <w:hideMark/>
          </w:tcPr>
          <w:p w:rsidR="007A4765" w:rsidRPr="000045CC" w:rsidRDefault="007A4765" w:rsidP="00355F09">
            <w:pPr>
              <w:jc w:val="center"/>
              <w:rPr>
                <w:rFonts w:ascii="Arial Narrow" w:hAnsi="Arial Narrow"/>
                <w:b/>
                <w:bCs/>
                <w:i/>
                <w:iCs/>
                <w:sz w:val="22"/>
              </w:rPr>
            </w:pPr>
            <w:proofErr w:type="spellStart"/>
            <w:r w:rsidRPr="00CE4331">
              <w:rPr>
                <w:rFonts w:ascii="Arial Narrow" w:hAnsi="Arial Narrow"/>
                <w:b/>
                <w:bCs/>
                <w:i/>
                <w:iCs/>
                <w:sz w:val="22"/>
              </w:rPr>
              <w:t>Lr</w:t>
            </w:r>
            <w:proofErr w:type="spellEnd"/>
          </w:p>
        </w:tc>
        <w:tc>
          <w:tcPr>
            <w:tcW w:w="2137" w:type="pct"/>
            <w:tcBorders>
              <w:top w:val="nil"/>
              <w:left w:val="nil"/>
              <w:bottom w:val="nil"/>
              <w:right w:val="nil"/>
            </w:tcBorders>
            <w:shd w:val="clear" w:color="auto" w:fill="auto"/>
            <w:noWrap/>
            <w:vAlign w:val="bottom"/>
            <w:hideMark/>
          </w:tcPr>
          <w:p w:rsidR="00897E90" w:rsidRDefault="009C09C7">
            <w:pPr>
              <w:jc w:val="center"/>
              <w:rPr>
                <w:rFonts w:ascii="Arial Narrow" w:hAnsi="Arial Narrow"/>
                <w:sz w:val="22"/>
              </w:rPr>
            </w:pPr>
            <w:r w:rsidRPr="008C0F97">
              <w:rPr>
                <w:rFonts w:ascii="Arial Narrow" w:hAnsi="Arial Narrow"/>
                <w:sz w:val="22"/>
              </w:rPr>
              <w:t>efficiency of adherence</w:t>
            </w:r>
            <w:r w:rsidR="00787A2D">
              <w:rPr>
                <w:rFonts w:ascii="Arial Narrow" w:hAnsi="Arial Narrow"/>
                <w:sz w:val="22"/>
              </w:rPr>
              <w:t xml:space="preserve"> </w:t>
            </w:r>
            <w:r w:rsidR="007A4765" w:rsidRPr="00CE4331">
              <w:rPr>
                <w:rFonts w:ascii="Arial Narrow" w:hAnsi="Arial Narrow"/>
                <w:sz w:val="22"/>
              </w:rPr>
              <w:t>(dimensionless)</w:t>
            </w:r>
          </w:p>
        </w:tc>
        <w:tc>
          <w:tcPr>
            <w:tcW w:w="118" w:type="pct"/>
            <w:tcBorders>
              <w:top w:val="nil"/>
              <w:left w:val="nil"/>
              <w:bottom w:val="nil"/>
              <w:right w:val="nil"/>
            </w:tcBorders>
            <w:shd w:val="clear" w:color="auto" w:fill="auto"/>
            <w:noWrap/>
            <w:vAlign w:val="bottom"/>
            <w:hideMark/>
          </w:tcPr>
          <w:p w:rsidR="007A4765" w:rsidRPr="000045CC" w:rsidRDefault="007A4765" w:rsidP="00355F09">
            <w:pPr>
              <w:jc w:val="center"/>
              <w:rPr>
                <w:rFonts w:ascii="Arial Narrow" w:hAnsi="Arial Narrow" w:cs="Calibri"/>
                <w:sz w:val="22"/>
              </w:rPr>
            </w:pPr>
            <w:r w:rsidRPr="00CE4331">
              <w:rPr>
                <w:rFonts w:ascii="Arial Narrow" w:hAnsi="Arial Narrow" w:cs="Calibri"/>
                <w:sz w:val="22"/>
              </w:rPr>
              <w:t>17</w:t>
            </w:r>
          </w:p>
        </w:tc>
        <w:tc>
          <w:tcPr>
            <w:tcW w:w="530" w:type="pct"/>
            <w:tcBorders>
              <w:top w:val="nil"/>
              <w:left w:val="nil"/>
              <w:bottom w:val="nil"/>
              <w:right w:val="nil"/>
            </w:tcBorders>
            <w:shd w:val="clear" w:color="auto" w:fill="auto"/>
            <w:noWrap/>
            <w:vAlign w:val="bottom"/>
            <w:hideMark/>
          </w:tcPr>
          <w:p w:rsidR="007A4765" w:rsidRPr="000045CC" w:rsidRDefault="007A4765" w:rsidP="00355F09">
            <w:pPr>
              <w:jc w:val="center"/>
              <w:rPr>
                <w:rFonts w:ascii="Arial Narrow" w:hAnsi="Arial Narrow" w:cs="Calibri"/>
                <w:sz w:val="22"/>
              </w:rPr>
            </w:pPr>
            <w:r w:rsidRPr="00CE4331">
              <w:rPr>
                <w:rFonts w:ascii="Arial Narrow" w:hAnsi="Arial Narrow" w:cs="Calibri"/>
                <w:sz w:val="22"/>
              </w:rPr>
              <w:t>empirical</w:t>
            </w:r>
          </w:p>
        </w:tc>
        <w:tc>
          <w:tcPr>
            <w:tcW w:w="577" w:type="pct"/>
            <w:tcBorders>
              <w:top w:val="nil"/>
              <w:left w:val="nil"/>
              <w:bottom w:val="nil"/>
              <w:right w:val="nil"/>
            </w:tcBorders>
            <w:shd w:val="clear" w:color="auto" w:fill="auto"/>
            <w:noWrap/>
            <w:vAlign w:val="bottom"/>
            <w:hideMark/>
          </w:tcPr>
          <w:p w:rsidR="007A4765" w:rsidRPr="000045CC" w:rsidRDefault="007A4765" w:rsidP="00355F09">
            <w:pPr>
              <w:jc w:val="center"/>
              <w:rPr>
                <w:rFonts w:ascii="Arial Narrow" w:hAnsi="Arial Narrow" w:cs="Calibri"/>
                <w:sz w:val="22"/>
              </w:rPr>
            </w:pPr>
            <w:r w:rsidRPr="00CE4331">
              <w:rPr>
                <w:rFonts w:ascii="Arial Narrow" w:hAnsi="Arial Narrow" w:cs="Calibri"/>
                <w:sz w:val="22"/>
              </w:rPr>
              <w:t>0.003</w:t>
            </w:r>
          </w:p>
        </w:tc>
        <w:tc>
          <w:tcPr>
            <w:tcW w:w="448" w:type="pct"/>
            <w:tcBorders>
              <w:top w:val="nil"/>
              <w:left w:val="nil"/>
              <w:bottom w:val="nil"/>
              <w:right w:val="nil"/>
            </w:tcBorders>
            <w:shd w:val="clear" w:color="auto" w:fill="auto"/>
            <w:noWrap/>
            <w:vAlign w:val="bottom"/>
            <w:hideMark/>
          </w:tcPr>
          <w:p w:rsidR="007A4765" w:rsidRPr="000045CC" w:rsidRDefault="007A4765" w:rsidP="00355F09">
            <w:pPr>
              <w:jc w:val="center"/>
              <w:rPr>
                <w:rFonts w:ascii="Arial Narrow" w:hAnsi="Arial Narrow" w:cs="Calibri"/>
                <w:sz w:val="22"/>
              </w:rPr>
            </w:pPr>
          </w:p>
        </w:tc>
        <w:tc>
          <w:tcPr>
            <w:tcW w:w="4" w:type="pct"/>
            <w:tcBorders>
              <w:top w:val="nil"/>
              <w:left w:val="nil"/>
              <w:bottom w:val="nil"/>
              <w:right w:val="nil"/>
            </w:tcBorders>
          </w:tcPr>
          <w:p w:rsidR="007A4765" w:rsidRPr="000045CC" w:rsidRDefault="007A4765" w:rsidP="00355F09">
            <w:pPr>
              <w:jc w:val="center"/>
              <w:rPr>
                <w:rFonts w:ascii="Arial Narrow" w:hAnsi="Arial Narrow" w:cs="Calibri"/>
                <w:sz w:val="22"/>
              </w:rPr>
            </w:pPr>
          </w:p>
        </w:tc>
        <w:tc>
          <w:tcPr>
            <w:tcW w:w="489" w:type="pct"/>
            <w:tcBorders>
              <w:top w:val="nil"/>
              <w:left w:val="nil"/>
              <w:bottom w:val="nil"/>
              <w:right w:val="nil"/>
            </w:tcBorders>
          </w:tcPr>
          <w:p w:rsidR="007A4765" w:rsidRPr="000045CC" w:rsidRDefault="00222E77" w:rsidP="00637C89">
            <w:pPr>
              <w:jc w:val="center"/>
              <w:rPr>
                <w:rFonts w:ascii="Arial Narrow" w:hAnsi="Arial Narrow" w:cs="Calibri"/>
                <w:sz w:val="22"/>
              </w:rPr>
            </w:pPr>
            <w:r>
              <w:rPr>
                <w:rFonts w:ascii="Arial Narrow" w:hAnsi="Arial Narrow" w:cs="Calibri"/>
                <w:sz w:val="22"/>
              </w:rPr>
              <w:fldChar w:fldCharType="begin"/>
            </w:r>
            <w:r w:rsidR="00787A2D">
              <w:rPr>
                <w:rFonts w:ascii="Arial Narrow" w:hAnsi="Arial Narrow" w:cs="Calibri"/>
                <w:sz w:val="22"/>
              </w:rPr>
              <w:instrText xml:space="preserve"> ADDIN EN.CITE &lt;EndNote&gt;&lt;Cite&gt;&lt;Author&gt;Fogh&lt;/Author&gt;&lt;Year&gt;2000&lt;/Year&gt;&lt;RecNum&gt;18&lt;/RecNum&gt;&lt;DisplayText&gt;(Fogh &amp;amp; Andersson, 2000)&lt;/DisplayText&gt;&lt;record&gt;&lt;rec-number&gt;18&lt;/rec-number&gt;&lt;foreign-keys&gt;&lt;key app="EN" db-id="tdz2dxda7d9zpsere5vps09wvftsz5xrwvx9" timestamp="1387474795"&gt;18&lt;/key&gt;&lt;/foreign-keys&gt;&lt;ref-type name="Journal Article"&gt;17&lt;/ref-type&gt;&lt;contributors&gt;&lt;authors&gt;&lt;author&gt;Fogh, Christian Lange&lt;/author&gt;&lt;author&gt;Andersson, Kasper Grann&lt;/author&gt;&lt;/authors&gt;&lt;/contributors&gt;&lt;titles&gt;&lt;title&gt;Modelling of skin exposure from distributed sources&lt;/title&gt;&lt;secondary-title&gt;Annals of Occupational Hygiene&lt;/secondary-title&gt;&lt;/titles&gt;&lt;periodical&gt;&lt;full-title&gt;Annals of Occupational Hygiene&lt;/full-title&gt;&lt;/periodical&gt;&lt;pages&gt;529-532&lt;/pages&gt;&lt;volume&gt;44&lt;/volume&gt;&lt;number&gt;7&lt;/number&gt;&lt;dates&gt;&lt;year&gt;2000&lt;/year&gt;&lt;/dates&gt;&lt;isbn&gt;0003-4878&lt;/isbn&gt;&lt;urls&gt;&lt;/urls&gt;&lt;/record&gt;&lt;/Cite&gt;&lt;/EndNote&gt;</w:instrText>
            </w:r>
            <w:r>
              <w:rPr>
                <w:rFonts w:ascii="Arial Narrow" w:hAnsi="Arial Narrow" w:cs="Calibri"/>
                <w:sz w:val="22"/>
              </w:rPr>
              <w:fldChar w:fldCharType="separate"/>
            </w:r>
            <w:r w:rsidR="00787A2D">
              <w:rPr>
                <w:rFonts w:ascii="Arial Narrow" w:hAnsi="Arial Narrow" w:cs="Calibri"/>
                <w:noProof/>
                <w:sz w:val="22"/>
              </w:rPr>
              <w:t>(</w:t>
            </w:r>
            <w:hyperlink w:anchor="_ENREF_12" w:tooltip="Fogh, 2000 #18" w:history="1">
              <w:r w:rsidR="00637C89">
                <w:rPr>
                  <w:rFonts w:ascii="Arial Narrow" w:hAnsi="Arial Narrow" w:cs="Calibri"/>
                  <w:noProof/>
                  <w:sz w:val="22"/>
                </w:rPr>
                <w:t>Fogh &amp; Andersson, 2000</w:t>
              </w:r>
            </w:hyperlink>
            <w:r w:rsidR="00787A2D">
              <w:rPr>
                <w:rFonts w:ascii="Arial Narrow" w:hAnsi="Arial Narrow" w:cs="Calibri"/>
                <w:noProof/>
                <w:sz w:val="22"/>
              </w:rPr>
              <w:t>)</w:t>
            </w:r>
            <w:r>
              <w:rPr>
                <w:rFonts w:ascii="Arial Narrow" w:hAnsi="Arial Narrow" w:cs="Calibri"/>
                <w:sz w:val="22"/>
              </w:rPr>
              <w:fldChar w:fldCharType="end"/>
            </w:r>
          </w:p>
        </w:tc>
        <w:tc>
          <w:tcPr>
            <w:tcW w:w="4" w:type="pct"/>
            <w:tcBorders>
              <w:top w:val="nil"/>
              <w:left w:val="nil"/>
              <w:bottom w:val="nil"/>
              <w:right w:val="nil"/>
            </w:tcBorders>
          </w:tcPr>
          <w:p w:rsidR="007A4765" w:rsidRPr="000045CC" w:rsidRDefault="007A4765" w:rsidP="00355F09">
            <w:pPr>
              <w:jc w:val="center"/>
              <w:rPr>
                <w:rFonts w:ascii="Arial Narrow" w:hAnsi="Arial Narrow" w:cs="Calibri"/>
                <w:sz w:val="22"/>
              </w:rPr>
            </w:pPr>
          </w:p>
        </w:tc>
        <w:tc>
          <w:tcPr>
            <w:tcW w:w="4" w:type="pct"/>
            <w:tcBorders>
              <w:top w:val="nil"/>
              <w:left w:val="nil"/>
              <w:bottom w:val="nil"/>
              <w:right w:val="nil"/>
            </w:tcBorders>
          </w:tcPr>
          <w:p w:rsidR="007A4765" w:rsidRPr="000045CC" w:rsidRDefault="007A4765" w:rsidP="00355F09">
            <w:pPr>
              <w:jc w:val="center"/>
              <w:rPr>
                <w:rFonts w:ascii="Arial Narrow" w:hAnsi="Arial Narrow" w:cs="Calibri"/>
                <w:sz w:val="22"/>
              </w:rPr>
            </w:pPr>
          </w:p>
        </w:tc>
        <w:tc>
          <w:tcPr>
            <w:tcW w:w="4" w:type="pct"/>
            <w:tcBorders>
              <w:top w:val="nil"/>
              <w:left w:val="nil"/>
              <w:bottom w:val="nil"/>
              <w:right w:val="nil"/>
            </w:tcBorders>
          </w:tcPr>
          <w:p w:rsidR="007A4765" w:rsidRPr="000045CC" w:rsidRDefault="007A4765" w:rsidP="00355F09">
            <w:pPr>
              <w:jc w:val="center"/>
              <w:rPr>
                <w:rFonts w:ascii="Arial Narrow" w:hAnsi="Arial Narrow" w:cs="Calibri"/>
                <w:sz w:val="22"/>
              </w:rPr>
            </w:pPr>
          </w:p>
        </w:tc>
        <w:tc>
          <w:tcPr>
            <w:tcW w:w="4" w:type="pct"/>
            <w:tcBorders>
              <w:top w:val="nil"/>
              <w:left w:val="nil"/>
              <w:bottom w:val="nil"/>
              <w:right w:val="nil"/>
            </w:tcBorders>
          </w:tcPr>
          <w:p w:rsidR="007A4765" w:rsidRPr="000045CC" w:rsidRDefault="007A4765" w:rsidP="00355F09">
            <w:pPr>
              <w:jc w:val="center"/>
              <w:rPr>
                <w:rFonts w:ascii="Arial Narrow" w:hAnsi="Arial Narrow" w:cs="Calibri"/>
                <w:sz w:val="22"/>
              </w:rPr>
            </w:pPr>
          </w:p>
        </w:tc>
      </w:tr>
      <w:tr w:rsidR="00787A2D" w:rsidRPr="000045CC" w:rsidTr="009C09C7">
        <w:trPr>
          <w:trHeight w:val="300"/>
        </w:trPr>
        <w:tc>
          <w:tcPr>
            <w:tcW w:w="681" w:type="pct"/>
            <w:tcBorders>
              <w:top w:val="nil"/>
              <w:left w:val="nil"/>
              <w:bottom w:val="nil"/>
              <w:right w:val="nil"/>
            </w:tcBorders>
            <w:shd w:val="clear" w:color="auto" w:fill="auto"/>
            <w:noWrap/>
            <w:vAlign w:val="bottom"/>
            <w:hideMark/>
          </w:tcPr>
          <w:tbl>
            <w:tblPr>
              <w:tblW w:w="0" w:type="auto"/>
              <w:tblCellSpacing w:w="0" w:type="dxa"/>
              <w:tblCellMar>
                <w:left w:w="0" w:type="dxa"/>
                <w:right w:w="0" w:type="dxa"/>
              </w:tblCellMar>
              <w:tblLook w:val="04A0" w:firstRow="1" w:lastRow="0" w:firstColumn="1" w:lastColumn="0" w:noHBand="0" w:noVBand="1"/>
            </w:tblPr>
            <w:tblGrid>
              <w:gridCol w:w="1046"/>
            </w:tblGrid>
            <w:tr w:rsidR="00787A2D" w:rsidRPr="000045CC" w:rsidTr="00355F09">
              <w:trPr>
                <w:trHeight w:val="300"/>
                <w:tblCellSpacing w:w="0" w:type="dxa"/>
              </w:trPr>
              <w:tc>
                <w:tcPr>
                  <w:tcW w:w="1160" w:type="dxa"/>
                  <w:tcBorders>
                    <w:top w:val="nil"/>
                    <w:left w:val="nil"/>
                    <w:bottom w:val="single" w:sz="4" w:space="0" w:color="000000"/>
                    <w:right w:val="nil"/>
                  </w:tcBorders>
                  <w:shd w:val="clear" w:color="D8D8D8" w:fill="D8D8D8"/>
                  <w:noWrap/>
                  <w:vAlign w:val="bottom"/>
                  <w:hideMark/>
                </w:tcPr>
                <w:p w:rsidR="007A4765" w:rsidRPr="000045CC" w:rsidRDefault="007A4765" w:rsidP="00355F09">
                  <w:pPr>
                    <w:jc w:val="center"/>
                    <w:rPr>
                      <w:rFonts w:ascii="Arial Narrow" w:hAnsi="Arial Narrow"/>
                      <w:b/>
                      <w:bCs/>
                      <w:i/>
                      <w:iCs/>
                      <w:sz w:val="22"/>
                    </w:rPr>
                  </w:pPr>
                  <w:proofErr w:type="spellStart"/>
                  <w:r w:rsidRPr="00CE4331">
                    <w:rPr>
                      <w:rFonts w:ascii="Arial Narrow" w:hAnsi="Arial Narrow"/>
                      <w:b/>
                      <w:bCs/>
                      <w:i/>
                      <w:iCs/>
                      <w:sz w:val="22"/>
                    </w:rPr>
                    <w:t>R</w:t>
                  </w:r>
                  <w:r w:rsidRPr="00CE4331">
                    <w:rPr>
                      <w:rFonts w:ascii="Arial Narrow" w:hAnsi="Arial Narrow"/>
                      <w:b/>
                      <w:bCs/>
                      <w:i/>
                      <w:iCs/>
                      <w:sz w:val="16"/>
                      <w:szCs w:val="16"/>
                    </w:rPr>
                    <w:t>m</w:t>
                  </w:r>
                  <w:proofErr w:type="spellEnd"/>
                </w:p>
              </w:tc>
            </w:tr>
          </w:tbl>
          <w:p w:rsidR="007A4765" w:rsidRPr="000045CC" w:rsidRDefault="007A4765" w:rsidP="00355F09">
            <w:pPr>
              <w:rPr>
                <w:rFonts w:ascii="Arial Narrow" w:hAnsi="Arial Narrow" w:cs="Calibri"/>
                <w:color w:val="000000"/>
                <w:sz w:val="22"/>
              </w:rPr>
            </w:pPr>
          </w:p>
        </w:tc>
        <w:tc>
          <w:tcPr>
            <w:tcW w:w="2137" w:type="pct"/>
            <w:tcBorders>
              <w:top w:val="nil"/>
              <w:left w:val="nil"/>
              <w:bottom w:val="single" w:sz="4" w:space="0" w:color="000000"/>
              <w:right w:val="nil"/>
            </w:tcBorders>
            <w:shd w:val="clear" w:color="D8D8D8" w:fill="D8D8D8"/>
            <w:noWrap/>
            <w:vAlign w:val="bottom"/>
            <w:hideMark/>
          </w:tcPr>
          <w:p w:rsidR="007A4765" w:rsidRPr="000045CC" w:rsidRDefault="007A4765" w:rsidP="00355F09">
            <w:pPr>
              <w:jc w:val="center"/>
              <w:rPr>
                <w:rFonts w:ascii="Arial Narrow" w:hAnsi="Arial Narrow"/>
                <w:sz w:val="22"/>
              </w:rPr>
            </w:pPr>
            <w:r w:rsidRPr="00CE4331">
              <w:rPr>
                <w:rFonts w:ascii="Arial Narrow" w:hAnsi="Arial Narrow"/>
                <w:sz w:val="22"/>
              </w:rPr>
              <w:t>removal coefficient on the skin (</w:t>
            </w:r>
            <w:proofErr w:type="spellStart"/>
            <w:r w:rsidRPr="00CE4331">
              <w:rPr>
                <w:rFonts w:ascii="Arial Narrow" w:hAnsi="Arial Narrow"/>
                <w:sz w:val="22"/>
              </w:rPr>
              <w:t>dimesionless</w:t>
            </w:r>
            <w:proofErr w:type="spellEnd"/>
            <w:r w:rsidRPr="00CE4331">
              <w:rPr>
                <w:rFonts w:ascii="Arial Narrow" w:hAnsi="Arial Narrow"/>
                <w:sz w:val="22"/>
              </w:rPr>
              <w:t>)</w:t>
            </w:r>
          </w:p>
        </w:tc>
        <w:tc>
          <w:tcPr>
            <w:tcW w:w="118" w:type="pct"/>
            <w:tcBorders>
              <w:top w:val="nil"/>
              <w:left w:val="nil"/>
              <w:bottom w:val="single" w:sz="4" w:space="0" w:color="000000"/>
              <w:right w:val="nil"/>
            </w:tcBorders>
            <w:shd w:val="clear" w:color="D8D8D8" w:fill="D8D8D8"/>
            <w:noWrap/>
            <w:vAlign w:val="bottom"/>
            <w:hideMark/>
          </w:tcPr>
          <w:p w:rsidR="007A4765" w:rsidRPr="000045CC" w:rsidRDefault="007A4765" w:rsidP="00355F09">
            <w:pPr>
              <w:jc w:val="center"/>
              <w:rPr>
                <w:rFonts w:ascii="Arial Narrow" w:hAnsi="Arial Narrow" w:cs="Calibri"/>
                <w:sz w:val="22"/>
              </w:rPr>
            </w:pPr>
            <w:r w:rsidRPr="00CE4331">
              <w:rPr>
                <w:rFonts w:ascii="Arial Narrow" w:hAnsi="Arial Narrow" w:cs="Calibri"/>
                <w:sz w:val="22"/>
              </w:rPr>
              <w:t>18</w:t>
            </w:r>
          </w:p>
        </w:tc>
        <w:tc>
          <w:tcPr>
            <w:tcW w:w="530" w:type="pct"/>
            <w:tcBorders>
              <w:top w:val="nil"/>
              <w:left w:val="nil"/>
              <w:bottom w:val="single" w:sz="4" w:space="0" w:color="000000"/>
              <w:right w:val="nil"/>
            </w:tcBorders>
            <w:shd w:val="clear" w:color="D8D8D8" w:fill="D8D8D8"/>
            <w:noWrap/>
            <w:vAlign w:val="bottom"/>
            <w:hideMark/>
          </w:tcPr>
          <w:p w:rsidR="007A4765" w:rsidRPr="000045CC" w:rsidRDefault="007A4765" w:rsidP="00355F09">
            <w:pPr>
              <w:jc w:val="center"/>
              <w:rPr>
                <w:rFonts w:ascii="Arial Narrow" w:hAnsi="Arial Narrow" w:cs="Calibri"/>
                <w:sz w:val="22"/>
              </w:rPr>
            </w:pPr>
            <w:r w:rsidRPr="00CE4331">
              <w:rPr>
                <w:rFonts w:ascii="Arial Narrow" w:hAnsi="Arial Narrow" w:cs="Calibri"/>
                <w:sz w:val="22"/>
              </w:rPr>
              <w:t xml:space="preserve">empirical </w:t>
            </w:r>
          </w:p>
        </w:tc>
        <w:tc>
          <w:tcPr>
            <w:tcW w:w="577" w:type="pct"/>
            <w:tcBorders>
              <w:top w:val="nil"/>
              <w:left w:val="nil"/>
              <w:bottom w:val="single" w:sz="4" w:space="0" w:color="000000"/>
              <w:right w:val="nil"/>
            </w:tcBorders>
            <w:shd w:val="clear" w:color="D8D8D8" w:fill="D8D8D8"/>
            <w:noWrap/>
            <w:vAlign w:val="bottom"/>
            <w:hideMark/>
          </w:tcPr>
          <w:p w:rsidR="007A4765" w:rsidRPr="000045CC" w:rsidRDefault="007A4765" w:rsidP="00355F09">
            <w:pPr>
              <w:jc w:val="center"/>
              <w:rPr>
                <w:rFonts w:ascii="Arial Narrow" w:hAnsi="Arial Narrow" w:cs="Calibri"/>
                <w:sz w:val="22"/>
              </w:rPr>
            </w:pPr>
            <w:r w:rsidRPr="00CE4331">
              <w:rPr>
                <w:rFonts w:ascii="Arial Narrow" w:hAnsi="Arial Narrow" w:cs="Calibri"/>
                <w:sz w:val="22"/>
              </w:rPr>
              <w:t>10.75</w:t>
            </w:r>
          </w:p>
        </w:tc>
        <w:tc>
          <w:tcPr>
            <w:tcW w:w="448" w:type="pct"/>
            <w:tcBorders>
              <w:top w:val="nil"/>
              <w:left w:val="nil"/>
              <w:bottom w:val="single" w:sz="4" w:space="0" w:color="000000"/>
              <w:right w:val="nil"/>
            </w:tcBorders>
            <w:shd w:val="clear" w:color="D8D8D8" w:fill="D8D8D8"/>
            <w:noWrap/>
            <w:vAlign w:val="bottom"/>
            <w:hideMark/>
          </w:tcPr>
          <w:p w:rsidR="007A4765" w:rsidRPr="000045CC" w:rsidRDefault="007A4765" w:rsidP="00355F09">
            <w:pPr>
              <w:jc w:val="center"/>
              <w:rPr>
                <w:rFonts w:ascii="Arial Narrow" w:hAnsi="Arial Narrow" w:cs="Calibri"/>
                <w:sz w:val="22"/>
              </w:rPr>
            </w:pPr>
            <w:r w:rsidRPr="00CE4331">
              <w:rPr>
                <w:rFonts w:ascii="Arial Narrow" w:hAnsi="Arial Narrow" w:cs="Calibri"/>
                <w:sz w:val="22"/>
              </w:rPr>
              <w:t>10.0-25.0</w:t>
            </w:r>
          </w:p>
        </w:tc>
        <w:tc>
          <w:tcPr>
            <w:tcW w:w="4" w:type="pct"/>
            <w:tcBorders>
              <w:top w:val="nil"/>
              <w:left w:val="nil"/>
              <w:bottom w:val="single" w:sz="4" w:space="0" w:color="000000"/>
              <w:right w:val="nil"/>
            </w:tcBorders>
            <w:shd w:val="clear" w:color="D8D8D8" w:fill="D8D8D8"/>
          </w:tcPr>
          <w:p w:rsidR="007A4765" w:rsidRPr="00CE4331" w:rsidRDefault="007A4765" w:rsidP="00355F09">
            <w:pPr>
              <w:jc w:val="center"/>
              <w:rPr>
                <w:rFonts w:ascii="Arial Narrow" w:hAnsi="Arial Narrow" w:cs="Calibri"/>
                <w:sz w:val="22"/>
              </w:rPr>
            </w:pPr>
          </w:p>
        </w:tc>
        <w:tc>
          <w:tcPr>
            <w:tcW w:w="489" w:type="pct"/>
            <w:tcBorders>
              <w:top w:val="nil"/>
              <w:left w:val="nil"/>
              <w:bottom w:val="single" w:sz="4" w:space="0" w:color="000000"/>
              <w:right w:val="nil"/>
            </w:tcBorders>
            <w:shd w:val="clear" w:color="D8D8D8" w:fill="D8D8D8"/>
          </w:tcPr>
          <w:p w:rsidR="007A4765" w:rsidRPr="00CE4331" w:rsidRDefault="00222E77" w:rsidP="00637C89">
            <w:pPr>
              <w:jc w:val="center"/>
              <w:rPr>
                <w:rFonts w:ascii="Arial Narrow" w:hAnsi="Arial Narrow" w:cs="Calibri"/>
                <w:sz w:val="22"/>
              </w:rPr>
            </w:pPr>
            <w:r>
              <w:rPr>
                <w:rFonts w:ascii="Arial Narrow" w:hAnsi="Arial Narrow" w:cs="Calibri"/>
                <w:sz w:val="22"/>
              </w:rPr>
              <w:fldChar w:fldCharType="begin"/>
            </w:r>
            <w:r w:rsidR="00787A2D">
              <w:rPr>
                <w:rFonts w:ascii="Arial Narrow" w:hAnsi="Arial Narrow" w:cs="Calibri"/>
                <w:sz w:val="22"/>
              </w:rPr>
              <w:instrText xml:space="preserve"> ADDIN EN.CITE &lt;EndNote&gt;&lt;Cite&gt;&lt;Author&gt;Cohen&lt;/Author&gt;&lt;Year&gt;1930&lt;/Year&gt;&lt;RecNum&gt;27&lt;/RecNum&gt;&lt;DisplayText&gt;(Cohen et al., 1930)&lt;/DisplayText&gt;&lt;record&gt;&lt;rec-number&gt;27&lt;/rec-number&gt;&lt;foreign-keys&gt;&lt;key app="EN" db-id="tdz2dxda7d9zpsere5vps09wvftsz5xrwvx9" timestamp="1389045912"&gt;27&lt;/key&gt;&lt;/foreign-keys&gt;&lt;ref-type name="Journal Article"&gt;17&lt;/ref-type&gt;&lt;contributors&gt;&lt;authors&gt;&lt;author&gt;Cohen, Milton B&lt;/author&gt;&lt;author&gt;Ecker, EE&lt;/author&gt;&lt;author&gt;Breitbart, JR&lt;/author&gt;&lt;author&gt;Rudolph, JA&lt;/author&gt;&lt;/authors&gt;&lt;/contributors&gt;&lt;titles&gt;&lt;title&gt;The rate of absorption of ragweed pollen material from the nose&lt;/title&gt;&lt;secondary-title&gt;The Journal of Immunology&lt;/secondary-title&gt;&lt;/titles&gt;&lt;periodical&gt;&lt;full-title&gt;The Journal of Immunology&lt;/full-title&gt;&lt;/periodical&gt;&lt;pages&gt;419-425&lt;/pages&gt;&lt;volume&gt;18&lt;/volume&gt;&lt;number&gt;6&lt;/number&gt;&lt;dates&gt;&lt;year&gt;1930&lt;/year&gt;&lt;/dates&gt;&lt;isbn&gt;0022-1767&lt;/isbn&gt;&lt;urls&gt;&lt;/urls&gt;&lt;/record&gt;&lt;/Cite&gt;&lt;/EndNote&gt;</w:instrText>
            </w:r>
            <w:r>
              <w:rPr>
                <w:rFonts w:ascii="Arial Narrow" w:hAnsi="Arial Narrow" w:cs="Calibri"/>
                <w:sz w:val="22"/>
              </w:rPr>
              <w:fldChar w:fldCharType="separate"/>
            </w:r>
            <w:r w:rsidR="00787A2D">
              <w:rPr>
                <w:rFonts w:ascii="Arial Narrow" w:hAnsi="Arial Narrow" w:cs="Calibri"/>
                <w:noProof/>
                <w:sz w:val="22"/>
              </w:rPr>
              <w:t>(</w:t>
            </w:r>
            <w:hyperlink w:anchor="_ENREF_7" w:tooltip="Cohen, 1930 #27" w:history="1">
              <w:r w:rsidR="00637C89">
                <w:rPr>
                  <w:rFonts w:ascii="Arial Narrow" w:hAnsi="Arial Narrow" w:cs="Calibri"/>
                  <w:noProof/>
                  <w:sz w:val="22"/>
                </w:rPr>
                <w:t>Cohen et al., 1930</w:t>
              </w:r>
            </w:hyperlink>
            <w:r w:rsidR="00787A2D">
              <w:rPr>
                <w:rFonts w:ascii="Arial Narrow" w:hAnsi="Arial Narrow" w:cs="Calibri"/>
                <w:noProof/>
                <w:sz w:val="22"/>
              </w:rPr>
              <w:t>)</w:t>
            </w:r>
            <w:r>
              <w:rPr>
                <w:rFonts w:ascii="Arial Narrow" w:hAnsi="Arial Narrow" w:cs="Calibri"/>
                <w:sz w:val="22"/>
              </w:rPr>
              <w:fldChar w:fldCharType="end"/>
            </w:r>
          </w:p>
        </w:tc>
        <w:tc>
          <w:tcPr>
            <w:tcW w:w="4" w:type="pct"/>
            <w:tcBorders>
              <w:top w:val="nil"/>
              <w:left w:val="nil"/>
              <w:bottom w:val="single" w:sz="4" w:space="0" w:color="000000"/>
              <w:right w:val="nil"/>
            </w:tcBorders>
            <w:shd w:val="clear" w:color="D8D8D8" w:fill="D8D8D8"/>
          </w:tcPr>
          <w:p w:rsidR="007A4765" w:rsidRPr="00CE4331" w:rsidRDefault="007A4765" w:rsidP="00355F09">
            <w:pPr>
              <w:jc w:val="center"/>
              <w:rPr>
                <w:rFonts w:ascii="Arial Narrow" w:hAnsi="Arial Narrow" w:cs="Calibri"/>
                <w:sz w:val="22"/>
              </w:rPr>
            </w:pPr>
          </w:p>
        </w:tc>
        <w:tc>
          <w:tcPr>
            <w:tcW w:w="4" w:type="pct"/>
            <w:tcBorders>
              <w:top w:val="nil"/>
              <w:left w:val="nil"/>
              <w:bottom w:val="single" w:sz="4" w:space="0" w:color="000000"/>
              <w:right w:val="nil"/>
            </w:tcBorders>
            <w:shd w:val="clear" w:color="D8D8D8" w:fill="D8D8D8"/>
          </w:tcPr>
          <w:p w:rsidR="007A4765" w:rsidRPr="00CE4331" w:rsidRDefault="007A4765" w:rsidP="00355F09">
            <w:pPr>
              <w:jc w:val="center"/>
              <w:rPr>
                <w:rFonts w:ascii="Arial Narrow" w:hAnsi="Arial Narrow" w:cs="Calibri"/>
                <w:sz w:val="22"/>
              </w:rPr>
            </w:pPr>
          </w:p>
        </w:tc>
        <w:tc>
          <w:tcPr>
            <w:tcW w:w="4" w:type="pct"/>
            <w:tcBorders>
              <w:top w:val="nil"/>
              <w:left w:val="nil"/>
              <w:bottom w:val="single" w:sz="4" w:space="0" w:color="000000"/>
              <w:right w:val="nil"/>
            </w:tcBorders>
            <w:shd w:val="clear" w:color="D8D8D8" w:fill="D8D8D8"/>
          </w:tcPr>
          <w:p w:rsidR="007A4765" w:rsidRPr="00CE4331" w:rsidRDefault="007A4765" w:rsidP="00355F09">
            <w:pPr>
              <w:jc w:val="center"/>
              <w:rPr>
                <w:rFonts w:ascii="Arial Narrow" w:hAnsi="Arial Narrow" w:cs="Calibri"/>
                <w:sz w:val="22"/>
              </w:rPr>
            </w:pPr>
          </w:p>
        </w:tc>
        <w:tc>
          <w:tcPr>
            <w:tcW w:w="4" w:type="pct"/>
            <w:tcBorders>
              <w:top w:val="nil"/>
              <w:left w:val="nil"/>
              <w:bottom w:val="single" w:sz="4" w:space="0" w:color="000000"/>
              <w:right w:val="nil"/>
            </w:tcBorders>
            <w:shd w:val="clear" w:color="D8D8D8" w:fill="D8D8D8"/>
          </w:tcPr>
          <w:p w:rsidR="007A4765" w:rsidRPr="00CE4331" w:rsidRDefault="007A4765" w:rsidP="00355F09">
            <w:pPr>
              <w:jc w:val="center"/>
              <w:rPr>
                <w:rFonts w:ascii="Arial Narrow" w:hAnsi="Arial Narrow" w:cs="Calibri"/>
                <w:sz w:val="22"/>
              </w:rPr>
            </w:pPr>
          </w:p>
        </w:tc>
      </w:tr>
    </w:tbl>
    <w:p w:rsidR="00216FBD" w:rsidRDefault="00216FBD">
      <w:pPr>
        <w:widowControl/>
        <w:jc w:val="left"/>
        <w:rPr>
          <w:rFonts w:eastAsiaTheme="majorEastAsia" w:cs="Times New Roman"/>
          <w:bCs/>
          <w:color w:val="000000"/>
          <w:szCs w:val="24"/>
        </w:rPr>
      </w:pPr>
      <w:bookmarkStart w:id="71" w:name="_Ref378773654"/>
      <w:bookmarkStart w:id="72" w:name="_Ref375223963"/>
      <w:r>
        <w:rPr>
          <w:rFonts w:eastAsiaTheme="majorEastAsia" w:cs="Times New Roman"/>
          <w:bCs/>
          <w:color w:val="000000"/>
          <w:szCs w:val="24"/>
        </w:rPr>
        <w:br w:type="page"/>
      </w:r>
    </w:p>
    <w:p w:rsidR="00960E08" w:rsidRDefault="00960E08" w:rsidP="00216FBD">
      <w:pPr>
        <w:pStyle w:val="a7"/>
        <w:keepNext/>
        <w:rPr>
          <w:rFonts w:eastAsiaTheme="majorEastAsia" w:cs="Times New Roman"/>
          <w:bCs/>
          <w:color w:val="000000"/>
          <w:szCs w:val="24"/>
        </w:rPr>
      </w:pPr>
    </w:p>
    <w:p w:rsidR="00216FBD" w:rsidRPr="001A2206" w:rsidRDefault="00216FBD" w:rsidP="00216FBD">
      <w:pPr>
        <w:pStyle w:val="a7"/>
        <w:keepNext/>
        <w:rPr>
          <w:rFonts w:eastAsiaTheme="majorEastAsia" w:cs="Times New Roman"/>
          <w:bCs/>
          <w:color w:val="000000"/>
          <w:szCs w:val="24"/>
        </w:rPr>
      </w:pPr>
      <w:bookmarkStart w:id="73" w:name="_Ref378852189"/>
      <w:proofErr w:type="gramStart"/>
      <w:r w:rsidRPr="001A2206">
        <w:rPr>
          <w:rFonts w:eastAsiaTheme="majorEastAsia" w:cs="Times New Roman"/>
          <w:bCs/>
          <w:color w:val="000000"/>
          <w:szCs w:val="24"/>
        </w:rPr>
        <w:t xml:space="preserve">Table </w:t>
      </w:r>
      <w:r w:rsidR="00222E77">
        <w:rPr>
          <w:rFonts w:eastAsiaTheme="majorEastAsia" w:cs="Times New Roman"/>
          <w:bCs/>
          <w:color w:val="000000"/>
          <w:szCs w:val="24"/>
        </w:rPr>
        <w:fldChar w:fldCharType="begin"/>
      </w:r>
      <w:r>
        <w:rPr>
          <w:rFonts w:eastAsiaTheme="majorEastAsia" w:cs="Times New Roman"/>
          <w:bCs/>
          <w:color w:val="000000"/>
          <w:szCs w:val="24"/>
        </w:rPr>
        <w:instrText xml:space="preserve"> SEQ Table \* ARABIC </w:instrText>
      </w:r>
      <w:r w:rsidR="00222E77">
        <w:rPr>
          <w:rFonts w:eastAsiaTheme="majorEastAsia" w:cs="Times New Roman"/>
          <w:bCs/>
          <w:color w:val="000000"/>
          <w:szCs w:val="24"/>
        </w:rPr>
        <w:fldChar w:fldCharType="separate"/>
      </w:r>
      <w:r w:rsidR="0008141F">
        <w:rPr>
          <w:rFonts w:eastAsiaTheme="majorEastAsia" w:cs="Times New Roman"/>
          <w:bCs/>
          <w:noProof/>
          <w:color w:val="000000"/>
          <w:szCs w:val="24"/>
        </w:rPr>
        <w:t>3</w:t>
      </w:r>
      <w:r w:rsidR="00222E77">
        <w:rPr>
          <w:rFonts w:eastAsiaTheme="majorEastAsia" w:cs="Times New Roman"/>
          <w:bCs/>
          <w:color w:val="000000"/>
          <w:szCs w:val="24"/>
        </w:rPr>
        <w:fldChar w:fldCharType="end"/>
      </w:r>
      <w:bookmarkEnd w:id="71"/>
      <w:bookmarkEnd w:id="73"/>
      <w:r>
        <w:rPr>
          <w:rFonts w:eastAsiaTheme="majorEastAsia" w:cs="Times New Roman"/>
          <w:bCs/>
          <w:color w:val="000000"/>
          <w:szCs w:val="24"/>
        </w:rPr>
        <w:t>.</w:t>
      </w:r>
      <w:bookmarkEnd w:id="72"/>
      <w:proofErr w:type="gramEnd"/>
      <w:r w:rsidRPr="001A2206">
        <w:rPr>
          <w:rFonts w:eastAsiaTheme="majorEastAsia" w:cs="Times New Roman"/>
          <w:bCs/>
          <w:color w:val="000000"/>
          <w:szCs w:val="24"/>
        </w:rPr>
        <w:t xml:space="preserve"> Median </w:t>
      </w:r>
      <w:r w:rsidR="00523A79">
        <w:rPr>
          <w:rFonts w:eastAsiaTheme="majorEastAsia" w:cs="Times New Roman"/>
          <w:bCs/>
          <w:color w:val="000000"/>
          <w:szCs w:val="24"/>
        </w:rPr>
        <w:t xml:space="preserve">and </w:t>
      </w:r>
      <w:proofErr w:type="gramStart"/>
      <w:r w:rsidR="00523A79">
        <w:rPr>
          <w:rFonts w:eastAsiaTheme="majorEastAsia" w:cs="Times New Roman"/>
          <w:bCs/>
          <w:color w:val="000000"/>
          <w:szCs w:val="24"/>
        </w:rPr>
        <w:t>mean</w:t>
      </w:r>
      <w:r w:rsidR="00CD4140">
        <w:rPr>
          <w:rFonts w:eastAsiaTheme="majorEastAsia" w:cs="Times New Roman"/>
          <w:bCs/>
          <w:color w:val="000000"/>
          <w:szCs w:val="24"/>
        </w:rPr>
        <w:t>(</w:t>
      </w:r>
      <w:proofErr w:type="gramEnd"/>
      <w:r w:rsidR="00CD4140" w:rsidRPr="006B3B85">
        <w:rPr>
          <w:rFonts w:cs="Times New Roman"/>
          <w:kern w:val="0"/>
          <w:szCs w:val="24"/>
        </w:rPr>
        <w:t>±</w:t>
      </w:r>
      <w:r w:rsidR="00CD4140">
        <w:rPr>
          <w:rFonts w:cs="Times New Roman"/>
          <w:kern w:val="0"/>
          <w:szCs w:val="24"/>
        </w:rPr>
        <w:t>standard deviation)</w:t>
      </w:r>
      <w:r w:rsidR="00523A79">
        <w:rPr>
          <w:rFonts w:eastAsiaTheme="majorEastAsia" w:cs="Times New Roman"/>
          <w:bCs/>
          <w:color w:val="000000"/>
          <w:szCs w:val="24"/>
        </w:rPr>
        <w:t xml:space="preserve"> </w:t>
      </w:r>
      <w:r w:rsidRPr="001A2206">
        <w:rPr>
          <w:rFonts w:eastAsiaTheme="majorEastAsia" w:cs="Times New Roman"/>
          <w:bCs/>
          <w:color w:val="000000"/>
          <w:szCs w:val="24"/>
        </w:rPr>
        <w:t xml:space="preserve">of the exposure </w:t>
      </w:r>
      <w:r>
        <w:rPr>
          <w:rFonts w:eastAsiaTheme="majorEastAsia" w:cs="Times New Roman"/>
          <w:bCs/>
          <w:color w:val="000000"/>
          <w:szCs w:val="24"/>
        </w:rPr>
        <w:t xml:space="preserve">in </w:t>
      </w:r>
      <w:r w:rsidR="00782D08">
        <w:rPr>
          <w:rFonts w:eastAsiaTheme="majorEastAsia" w:cs="Times New Roman"/>
          <w:bCs/>
          <w:color w:val="000000"/>
          <w:szCs w:val="24"/>
        </w:rPr>
        <w:t xml:space="preserve">Northeast </w:t>
      </w:r>
      <w:r>
        <w:rPr>
          <w:rFonts w:eastAsiaTheme="majorEastAsia" w:cs="Times New Roman"/>
          <w:bCs/>
          <w:color w:val="000000"/>
          <w:szCs w:val="24"/>
        </w:rPr>
        <w:t xml:space="preserve">climate region </w:t>
      </w:r>
      <w:r w:rsidRPr="001A2206">
        <w:rPr>
          <w:rFonts w:eastAsiaTheme="majorEastAsia" w:cs="Times New Roman"/>
          <w:bCs/>
          <w:color w:val="000000"/>
          <w:szCs w:val="24"/>
        </w:rPr>
        <w:t>through different exposure routes (</w:t>
      </w:r>
      <w:r>
        <w:rPr>
          <w:rFonts w:eastAsiaTheme="majorEastAsia" w:cs="Times New Roman"/>
          <w:bCs/>
          <w:color w:val="000000"/>
          <w:szCs w:val="24"/>
        </w:rPr>
        <w:t>pollen grains</w:t>
      </w:r>
      <w:r w:rsidRPr="001A2206">
        <w:rPr>
          <w:rFonts w:eastAsiaTheme="majorEastAsia" w:cs="Times New Roman"/>
          <w:bCs/>
          <w:color w:val="000000"/>
          <w:szCs w:val="24"/>
        </w:rPr>
        <w:t>/day)</w:t>
      </w:r>
      <w:r w:rsidR="00782D08">
        <w:rPr>
          <w:rFonts w:eastAsiaTheme="majorEastAsia" w:cs="Times New Roman"/>
          <w:bCs/>
          <w:color w:val="000000"/>
          <w:szCs w:val="24"/>
        </w:rPr>
        <w:t xml:space="preserve"> in 1994-2000</w:t>
      </w:r>
    </w:p>
    <w:tbl>
      <w:tblPr>
        <w:tblW w:w="5000" w:type="pct"/>
        <w:tblLook w:val="04A0" w:firstRow="1" w:lastRow="0" w:firstColumn="1" w:lastColumn="0" w:noHBand="0" w:noVBand="1"/>
      </w:tblPr>
      <w:tblGrid>
        <w:gridCol w:w="1841"/>
        <w:gridCol w:w="1580"/>
        <w:gridCol w:w="1069"/>
        <w:gridCol w:w="1550"/>
        <w:gridCol w:w="1018"/>
        <w:gridCol w:w="1464"/>
      </w:tblGrid>
      <w:tr w:rsidR="00216FBD" w:rsidRPr="008B6339" w:rsidTr="00782D08">
        <w:trPr>
          <w:trHeight w:val="288"/>
        </w:trPr>
        <w:tc>
          <w:tcPr>
            <w:tcW w:w="1080" w:type="pct"/>
            <w:tcBorders>
              <w:top w:val="single" w:sz="4" w:space="0" w:color="000000"/>
              <w:left w:val="single" w:sz="4" w:space="0" w:color="000000"/>
              <w:bottom w:val="single" w:sz="4" w:space="0" w:color="000000"/>
              <w:right w:val="nil"/>
            </w:tcBorders>
            <w:shd w:val="clear" w:color="auto" w:fill="auto"/>
            <w:noWrap/>
            <w:vAlign w:val="bottom"/>
            <w:hideMark/>
          </w:tcPr>
          <w:p w:rsidR="00216FBD" w:rsidRPr="008B6339" w:rsidRDefault="00216FBD" w:rsidP="00CE2E6D">
            <w:pPr>
              <w:widowControl/>
              <w:jc w:val="left"/>
              <w:rPr>
                <w:rFonts w:ascii="Arial Narrow" w:eastAsia="宋体" w:hAnsi="Arial Narrow" w:cs="宋体"/>
                <w:b/>
                <w:bCs/>
                <w:color w:val="000000"/>
                <w:kern w:val="0"/>
                <w:sz w:val="22"/>
              </w:rPr>
            </w:pPr>
            <w:r w:rsidRPr="00CE4331">
              <w:rPr>
                <w:rFonts w:ascii="Arial Narrow" w:eastAsia="宋体" w:hAnsi="Arial Narrow" w:cs="宋体"/>
                <w:b/>
                <w:bCs/>
                <w:color w:val="000000"/>
                <w:kern w:val="0"/>
                <w:sz w:val="22"/>
              </w:rPr>
              <w:t>Species</w:t>
            </w:r>
          </w:p>
        </w:tc>
        <w:tc>
          <w:tcPr>
            <w:tcW w:w="927" w:type="pct"/>
            <w:tcBorders>
              <w:top w:val="single" w:sz="4" w:space="0" w:color="000000"/>
              <w:left w:val="nil"/>
              <w:bottom w:val="single" w:sz="4" w:space="0" w:color="000000"/>
              <w:right w:val="nil"/>
            </w:tcBorders>
            <w:shd w:val="clear" w:color="auto" w:fill="auto"/>
            <w:noWrap/>
            <w:vAlign w:val="bottom"/>
            <w:hideMark/>
          </w:tcPr>
          <w:p w:rsidR="00216FBD" w:rsidRPr="008B6339" w:rsidRDefault="00216FBD" w:rsidP="00CE2E6D">
            <w:pPr>
              <w:widowControl/>
              <w:jc w:val="left"/>
              <w:rPr>
                <w:rFonts w:ascii="Arial Narrow" w:eastAsia="宋体" w:hAnsi="Arial Narrow" w:cs="宋体"/>
                <w:b/>
                <w:bCs/>
                <w:color w:val="000000"/>
                <w:kern w:val="0"/>
                <w:sz w:val="22"/>
              </w:rPr>
            </w:pPr>
            <w:r w:rsidRPr="00CE4331">
              <w:rPr>
                <w:rFonts w:ascii="Arial Narrow" w:eastAsia="宋体" w:hAnsi="Arial Narrow" w:cs="宋体"/>
                <w:b/>
                <w:bCs/>
                <w:color w:val="000000"/>
                <w:kern w:val="0"/>
                <w:sz w:val="22"/>
              </w:rPr>
              <w:t>Median or Mean</w:t>
            </w:r>
          </w:p>
        </w:tc>
        <w:tc>
          <w:tcPr>
            <w:tcW w:w="627" w:type="pct"/>
            <w:tcBorders>
              <w:top w:val="single" w:sz="4" w:space="0" w:color="000000"/>
              <w:left w:val="single" w:sz="4" w:space="0" w:color="000000"/>
              <w:bottom w:val="single" w:sz="4" w:space="0" w:color="000000"/>
              <w:right w:val="nil"/>
            </w:tcBorders>
            <w:shd w:val="clear" w:color="auto" w:fill="auto"/>
            <w:noWrap/>
            <w:vAlign w:val="bottom"/>
            <w:hideMark/>
          </w:tcPr>
          <w:p w:rsidR="00216FBD" w:rsidRPr="008B6339" w:rsidRDefault="00216FBD" w:rsidP="00CE2E6D">
            <w:pPr>
              <w:widowControl/>
              <w:jc w:val="left"/>
              <w:rPr>
                <w:rFonts w:ascii="Arial Narrow" w:eastAsia="宋体" w:hAnsi="Arial Narrow" w:cs="宋体"/>
                <w:b/>
                <w:bCs/>
                <w:color w:val="000000"/>
                <w:kern w:val="0"/>
                <w:sz w:val="22"/>
              </w:rPr>
            </w:pPr>
            <w:r w:rsidRPr="00CE4331">
              <w:rPr>
                <w:rFonts w:ascii="Arial Narrow" w:eastAsia="宋体" w:hAnsi="Arial Narrow" w:cs="宋体"/>
                <w:b/>
                <w:bCs/>
                <w:color w:val="000000"/>
                <w:kern w:val="0"/>
                <w:sz w:val="22"/>
              </w:rPr>
              <w:t>Inhalation</w:t>
            </w:r>
          </w:p>
        </w:tc>
        <w:tc>
          <w:tcPr>
            <w:tcW w:w="909" w:type="pct"/>
            <w:tcBorders>
              <w:top w:val="single" w:sz="4" w:space="0" w:color="000000"/>
              <w:left w:val="single" w:sz="4" w:space="0" w:color="000000"/>
              <w:bottom w:val="single" w:sz="4" w:space="0" w:color="000000"/>
              <w:right w:val="nil"/>
            </w:tcBorders>
            <w:shd w:val="clear" w:color="auto" w:fill="auto"/>
            <w:noWrap/>
            <w:vAlign w:val="bottom"/>
            <w:hideMark/>
          </w:tcPr>
          <w:p w:rsidR="00216FBD" w:rsidRPr="008B6339" w:rsidRDefault="00216FBD" w:rsidP="00CE2E6D">
            <w:pPr>
              <w:widowControl/>
              <w:jc w:val="left"/>
              <w:rPr>
                <w:rFonts w:ascii="Arial Narrow" w:eastAsia="宋体" w:hAnsi="Arial Narrow" w:cs="宋体"/>
                <w:b/>
                <w:bCs/>
                <w:color w:val="000000"/>
                <w:kern w:val="0"/>
                <w:sz w:val="22"/>
              </w:rPr>
            </w:pPr>
            <w:r w:rsidRPr="00CE4331">
              <w:rPr>
                <w:rFonts w:ascii="Arial Narrow" w:eastAsia="宋体" w:hAnsi="Arial Narrow" w:cs="宋体"/>
                <w:b/>
                <w:bCs/>
                <w:color w:val="000000"/>
                <w:kern w:val="0"/>
                <w:sz w:val="22"/>
              </w:rPr>
              <w:t>Dermal Contact</w:t>
            </w:r>
          </w:p>
        </w:tc>
        <w:tc>
          <w:tcPr>
            <w:tcW w:w="597" w:type="pct"/>
            <w:tcBorders>
              <w:top w:val="single" w:sz="4" w:space="0" w:color="000000"/>
              <w:left w:val="single" w:sz="4" w:space="0" w:color="000000"/>
              <w:bottom w:val="single" w:sz="4" w:space="0" w:color="000000"/>
              <w:right w:val="nil"/>
            </w:tcBorders>
            <w:shd w:val="clear" w:color="auto" w:fill="auto"/>
            <w:noWrap/>
            <w:vAlign w:val="bottom"/>
            <w:hideMark/>
          </w:tcPr>
          <w:p w:rsidR="00216FBD" w:rsidRPr="008B6339" w:rsidRDefault="00216FBD" w:rsidP="00CE2E6D">
            <w:pPr>
              <w:widowControl/>
              <w:jc w:val="left"/>
              <w:rPr>
                <w:rFonts w:ascii="Arial Narrow" w:eastAsia="宋体" w:hAnsi="Arial Narrow" w:cs="宋体"/>
                <w:b/>
                <w:bCs/>
                <w:color w:val="000000"/>
                <w:kern w:val="0"/>
                <w:sz w:val="22"/>
              </w:rPr>
            </w:pPr>
            <w:r w:rsidRPr="00CE4331">
              <w:rPr>
                <w:rFonts w:ascii="Arial Narrow" w:eastAsia="宋体" w:hAnsi="Arial Narrow" w:cs="宋体"/>
                <w:b/>
                <w:bCs/>
                <w:color w:val="000000"/>
                <w:kern w:val="0"/>
                <w:sz w:val="22"/>
              </w:rPr>
              <w:t>Ingestion</w:t>
            </w:r>
          </w:p>
        </w:tc>
        <w:tc>
          <w:tcPr>
            <w:tcW w:w="859" w:type="pct"/>
            <w:tcBorders>
              <w:top w:val="single" w:sz="4" w:space="0" w:color="000000"/>
              <w:left w:val="single" w:sz="4" w:space="0" w:color="000000"/>
              <w:bottom w:val="single" w:sz="4" w:space="0" w:color="000000"/>
              <w:right w:val="nil"/>
            </w:tcBorders>
            <w:shd w:val="clear" w:color="auto" w:fill="auto"/>
            <w:noWrap/>
            <w:vAlign w:val="bottom"/>
            <w:hideMark/>
          </w:tcPr>
          <w:p w:rsidR="00216FBD" w:rsidRPr="008B6339" w:rsidRDefault="00216FBD" w:rsidP="00CE2E6D">
            <w:pPr>
              <w:widowControl/>
              <w:jc w:val="left"/>
              <w:rPr>
                <w:rFonts w:ascii="Arial Narrow" w:eastAsia="宋体" w:hAnsi="Arial Narrow" w:cs="宋体"/>
                <w:b/>
                <w:bCs/>
                <w:color w:val="000000"/>
                <w:kern w:val="0"/>
                <w:sz w:val="22"/>
              </w:rPr>
            </w:pPr>
            <w:r w:rsidRPr="00CE4331">
              <w:rPr>
                <w:rFonts w:ascii="Arial Narrow" w:eastAsia="宋体" w:hAnsi="Arial Narrow" w:cs="宋体"/>
                <w:b/>
                <w:bCs/>
                <w:color w:val="000000"/>
                <w:kern w:val="0"/>
                <w:sz w:val="22"/>
              </w:rPr>
              <w:t>Total</w:t>
            </w:r>
          </w:p>
        </w:tc>
      </w:tr>
      <w:tr w:rsidR="00782D08" w:rsidRPr="008B6339" w:rsidTr="00782D08">
        <w:trPr>
          <w:trHeight w:val="288"/>
        </w:trPr>
        <w:tc>
          <w:tcPr>
            <w:tcW w:w="1080" w:type="pct"/>
            <w:tcBorders>
              <w:top w:val="nil"/>
              <w:left w:val="single" w:sz="4" w:space="0" w:color="000000"/>
              <w:bottom w:val="single" w:sz="4" w:space="0" w:color="000000"/>
              <w:right w:val="nil"/>
            </w:tcBorders>
            <w:shd w:val="clear" w:color="D9D9D9" w:fill="D9D9D9"/>
            <w:noWrap/>
            <w:vAlign w:val="bottom"/>
            <w:hideMark/>
          </w:tcPr>
          <w:p w:rsidR="00782D08" w:rsidRPr="008B6339" w:rsidRDefault="00782D08" w:rsidP="00CE2E6D">
            <w:pPr>
              <w:widowControl/>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birch (Betula)</w:t>
            </w:r>
          </w:p>
        </w:tc>
        <w:tc>
          <w:tcPr>
            <w:tcW w:w="927" w:type="pct"/>
            <w:tcBorders>
              <w:top w:val="nil"/>
              <w:left w:val="single" w:sz="4" w:space="0" w:color="000000"/>
              <w:bottom w:val="single" w:sz="4" w:space="0" w:color="000000"/>
              <w:right w:val="nil"/>
            </w:tcBorders>
            <w:shd w:val="clear" w:color="D9D9D9" w:fill="D9D9D9"/>
            <w:noWrap/>
            <w:vAlign w:val="bottom"/>
            <w:hideMark/>
          </w:tcPr>
          <w:p w:rsidR="00782D08" w:rsidRPr="008B6339" w:rsidRDefault="00782D08" w:rsidP="00CE2E6D">
            <w:pPr>
              <w:widowControl/>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Median</w:t>
            </w:r>
          </w:p>
        </w:tc>
        <w:tc>
          <w:tcPr>
            <w:tcW w:w="627" w:type="pct"/>
            <w:tcBorders>
              <w:top w:val="nil"/>
              <w:left w:val="single" w:sz="4" w:space="0" w:color="000000"/>
              <w:bottom w:val="single" w:sz="4" w:space="0" w:color="000000"/>
              <w:right w:val="nil"/>
            </w:tcBorders>
            <w:shd w:val="clear" w:color="D9D9D9" w:fill="D9D9D9"/>
            <w:noWrap/>
            <w:vAlign w:val="bottom"/>
            <w:hideMark/>
          </w:tcPr>
          <w:p w:rsidR="00782D08" w:rsidRPr="008B6339" w:rsidRDefault="00782D08" w:rsidP="00CE2E6D">
            <w:pPr>
              <w:widowControl/>
              <w:jc w:val="center"/>
              <w:rPr>
                <w:rFonts w:ascii="Arial Narrow" w:eastAsia="宋体" w:hAnsi="Arial Narrow" w:cs="宋体"/>
                <w:color w:val="000000"/>
                <w:kern w:val="0"/>
                <w:sz w:val="22"/>
              </w:rPr>
            </w:pPr>
            <w:r>
              <w:rPr>
                <w:rFonts w:ascii="Arial Narrow" w:eastAsia="宋体" w:hAnsi="Arial Narrow" w:cs="宋体"/>
                <w:color w:val="000000"/>
                <w:kern w:val="0"/>
                <w:sz w:val="22"/>
              </w:rPr>
              <w:t>30</w:t>
            </w:r>
          </w:p>
        </w:tc>
        <w:tc>
          <w:tcPr>
            <w:tcW w:w="909" w:type="pct"/>
            <w:tcBorders>
              <w:top w:val="nil"/>
              <w:left w:val="single" w:sz="4" w:space="0" w:color="000000"/>
              <w:bottom w:val="single" w:sz="4" w:space="0" w:color="000000"/>
              <w:right w:val="nil"/>
            </w:tcBorders>
            <w:shd w:val="clear" w:color="D9D9D9" w:fill="D9D9D9"/>
            <w:noWrap/>
            <w:vAlign w:val="bottom"/>
            <w:hideMark/>
          </w:tcPr>
          <w:p w:rsidR="00782D08" w:rsidRPr="008B6339" w:rsidRDefault="00782D08" w:rsidP="00CE2E6D">
            <w:pPr>
              <w:widowControl/>
              <w:jc w:val="center"/>
              <w:rPr>
                <w:rFonts w:ascii="Arial Narrow" w:eastAsia="宋体" w:hAnsi="Arial Narrow" w:cs="宋体"/>
                <w:color w:val="000000"/>
                <w:kern w:val="0"/>
                <w:sz w:val="22"/>
              </w:rPr>
            </w:pPr>
            <w:r>
              <w:rPr>
                <w:rFonts w:ascii="Arial Narrow" w:eastAsia="宋体" w:hAnsi="Arial Narrow" w:cs="宋体"/>
                <w:color w:val="000000"/>
                <w:kern w:val="0"/>
                <w:sz w:val="22"/>
              </w:rPr>
              <w:t>0</w:t>
            </w:r>
          </w:p>
        </w:tc>
        <w:tc>
          <w:tcPr>
            <w:tcW w:w="597" w:type="pct"/>
            <w:tcBorders>
              <w:top w:val="nil"/>
              <w:left w:val="single" w:sz="4" w:space="0" w:color="000000"/>
              <w:bottom w:val="single" w:sz="4" w:space="0" w:color="000000"/>
              <w:right w:val="nil"/>
            </w:tcBorders>
            <w:shd w:val="clear" w:color="D9D9D9" w:fill="D9D9D9"/>
            <w:noWrap/>
            <w:vAlign w:val="bottom"/>
            <w:hideMark/>
          </w:tcPr>
          <w:p w:rsidR="00782D08" w:rsidRPr="008B6339" w:rsidRDefault="00782D08" w:rsidP="00CE2E6D">
            <w:pPr>
              <w:widowControl/>
              <w:jc w:val="center"/>
              <w:rPr>
                <w:rFonts w:ascii="Arial Narrow" w:eastAsia="宋体" w:hAnsi="Arial Narrow" w:cs="宋体"/>
                <w:color w:val="000000"/>
                <w:kern w:val="0"/>
                <w:sz w:val="22"/>
              </w:rPr>
            </w:pPr>
            <w:r>
              <w:rPr>
                <w:rFonts w:ascii="Arial Narrow" w:eastAsia="宋体" w:hAnsi="Arial Narrow" w:cs="宋体"/>
                <w:color w:val="000000"/>
                <w:kern w:val="0"/>
                <w:sz w:val="22"/>
              </w:rPr>
              <w:t>0</w:t>
            </w:r>
          </w:p>
        </w:tc>
        <w:tc>
          <w:tcPr>
            <w:tcW w:w="859" w:type="pct"/>
            <w:tcBorders>
              <w:top w:val="nil"/>
              <w:left w:val="single" w:sz="4" w:space="0" w:color="000000"/>
              <w:bottom w:val="single" w:sz="4" w:space="0" w:color="000000"/>
              <w:right w:val="single" w:sz="4" w:space="0" w:color="000000"/>
            </w:tcBorders>
            <w:shd w:val="clear" w:color="D9D9D9" w:fill="D9D9D9"/>
            <w:noWrap/>
            <w:vAlign w:val="bottom"/>
            <w:hideMark/>
          </w:tcPr>
          <w:p w:rsidR="00782D08" w:rsidRPr="008B6339" w:rsidRDefault="00782D08" w:rsidP="00CE2E6D">
            <w:pPr>
              <w:widowControl/>
              <w:jc w:val="center"/>
              <w:rPr>
                <w:rFonts w:ascii="Arial Narrow" w:eastAsia="宋体" w:hAnsi="Arial Narrow" w:cs="宋体"/>
                <w:color w:val="000000"/>
                <w:kern w:val="0"/>
                <w:sz w:val="22"/>
              </w:rPr>
            </w:pPr>
            <w:r>
              <w:rPr>
                <w:rFonts w:ascii="Arial Narrow" w:eastAsia="宋体" w:hAnsi="Arial Narrow" w:cs="宋体"/>
                <w:color w:val="000000"/>
                <w:kern w:val="0"/>
                <w:sz w:val="22"/>
              </w:rPr>
              <w:t>30</w:t>
            </w:r>
          </w:p>
        </w:tc>
      </w:tr>
      <w:tr w:rsidR="00782D08" w:rsidRPr="008B6339" w:rsidTr="00782D08">
        <w:trPr>
          <w:trHeight w:val="288"/>
        </w:trPr>
        <w:tc>
          <w:tcPr>
            <w:tcW w:w="1080" w:type="pct"/>
            <w:tcBorders>
              <w:top w:val="nil"/>
              <w:left w:val="single" w:sz="4" w:space="0" w:color="000000"/>
              <w:bottom w:val="single" w:sz="4" w:space="0" w:color="000000"/>
              <w:right w:val="nil"/>
            </w:tcBorders>
            <w:shd w:val="clear" w:color="auto" w:fill="auto"/>
            <w:noWrap/>
            <w:vAlign w:val="bottom"/>
            <w:hideMark/>
          </w:tcPr>
          <w:p w:rsidR="00782D08" w:rsidRPr="008B6339" w:rsidRDefault="00782D08" w:rsidP="00CE2E6D">
            <w:pPr>
              <w:widowControl/>
              <w:jc w:val="center"/>
              <w:rPr>
                <w:rFonts w:ascii="Arial Narrow" w:eastAsia="宋体" w:hAnsi="Arial Narrow" w:cs="宋体"/>
                <w:color w:val="000000"/>
                <w:kern w:val="0"/>
                <w:sz w:val="22"/>
              </w:rPr>
            </w:pPr>
            <w:r w:rsidRPr="00CE4331">
              <w:rPr>
                <w:rFonts w:ascii="Arial Narrow" w:eastAsia="宋体" w:hAnsi="Arial Narrow" w:cs="宋体" w:hint="eastAsia"/>
                <w:color w:val="000000"/>
                <w:kern w:val="0"/>
                <w:sz w:val="22"/>
              </w:rPr>
              <w:t xml:space="preserve">　</w:t>
            </w:r>
          </w:p>
        </w:tc>
        <w:tc>
          <w:tcPr>
            <w:tcW w:w="927" w:type="pct"/>
            <w:tcBorders>
              <w:top w:val="nil"/>
              <w:left w:val="single" w:sz="4" w:space="0" w:color="000000"/>
              <w:bottom w:val="single" w:sz="4" w:space="0" w:color="000000"/>
              <w:right w:val="nil"/>
            </w:tcBorders>
            <w:shd w:val="clear" w:color="auto" w:fill="auto"/>
            <w:noWrap/>
            <w:vAlign w:val="bottom"/>
            <w:hideMark/>
          </w:tcPr>
          <w:p w:rsidR="00782D08" w:rsidRPr="008B6339" w:rsidRDefault="00782D08" w:rsidP="00CE2E6D">
            <w:pPr>
              <w:widowControl/>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Mean</w:t>
            </w:r>
          </w:p>
        </w:tc>
        <w:tc>
          <w:tcPr>
            <w:tcW w:w="627" w:type="pct"/>
            <w:tcBorders>
              <w:top w:val="nil"/>
              <w:left w:val="single" w:sz="4" w:space="0" w:color="000000"/>
              <w:bottom w:val="single" w:sz="4" w:space="0" w:color="000000"/>
              <w:right w:val="nil"/>
            </w:tcBorders>
            <w:shd w:val="clear" w:color="auto" w:fill="auto"/>
            <w:noWrap/>
            <w:vAlign w:val="bottom"/>
            <w:hideMark/>
          </w:tcPr>
          <w:p w:rsidR="00782D08" w:rsidRPr="008B6339" w:rsidRDefault="00782D08" w:rsidP="00CE2E6D">
            <w:pPr>
              <w:widowControl/>
              <w:jc w:val="center"/>
              <w:rPr>
                <w:rFonts w:ascii="Arial Narrow" w:eastAsia="宋体" w:hAnsi="Arial Narrow" w:cs="宋体"/>
                <w:color w:val="000000"/>
                <w:kern w:val="0"/>
                <w:sz w:val="22"/>
              </w:rPr>
            </w:pPr>
            <w:r>
              <w:rPr>
                <w:rFonts w:ascii="Arial Narrow" w:eastAsia="宋体" w:hAnsi="Arial Narrow" w:cs="宋体"/>
                <w:color w:val="000000"/>
                <w:kern w:val="0"/>
                <w:sz w:val="22"/>
              </w:rPr>
              <w:t>206(821)</w:t>
            </w:r>
          </w:p>
        </w:tc>
        <w:tc>
          <w:tcPr>
            <w:tcW w:w="909" w:type="pct"/>
            <w:tcBorders>
              <w:top w:val="nil"/>
              <w:left w:val="single" w:sz="4" w:space="0" w:color="000000"/>
              <w:bottom w:val="single" w:sz="4" w:space="0" w:color="000000"/>
              <w:right w:val="nil"/>
            </w:tcBorders>
            <w:shd w:val="clear" w:color="auto" w:fill="auto"/>
            <w:noWrap/>
            <w:vAlign w:val="bottom"/>
            <w:hideMark/>
          </w:tcPr>
          <w:p w:rsidR="00782D08" w:rsidRPr="008B6339" w:rsidRDefault="00782D08" w:rsidP="00CE2E6D">
            <w:pPr>
              <w:widowControl/>
              <w:jc w:val="center"/>
              <w:rPr>
                <w:rFonts w:ascii="Arial Narrow" w:eastAsia="宋体" w:hAnsi="Arial Narrow" w:cs="宋体"/>
                <w:color w:val="000000"/>
                <w:kern w:val="0"/>
                <w:sz w:val="22"/>
              </w:rPr>
            </w:pPr>
            <w:r>
              <w:rPr>
                <w:rFonts w:ascii="Arial Narrow" w:eastAsia="宋体" w:hAnsi="Arial Narrow" w:cs="宋体"/>
                <w:color w:val="000000"/>
                <w:kern w:val="0"/>
                <w:sz w:val="22"/>
              </w:rPr>
              <w:t>2(8)</w:t>
            </w:r>
          </w:p>
        </w:tc>
        <w:tc>
          <w:tcPr>
            <w:tcW w:w="597" w:type="pct"/>
            <w:tcBorders>
              <w:top w:val="nil"/>
              <w:left w:val="single" w:sz="4" w:space="0" w:color="000000"/>
              <w:bottom w:val="single" w:sz="4" w:space="0" w:color="000000"/>
              <w:right w:val="nil"/>
            </w:tcBorders>
            <w:shd w:val="clear" w:color="auto" w:fill="auto"/>
            <w:noWrap/>
            <w:vAlign w:val="bottom"/>
            <w:hideMark/>
          </w:tcPr>
          <w:p w:rsidR="00782D08" w:rsidRPr="008B6339" w:rsidRDefault="00782D08" w:rsidP="00CE2E6D">
            <w:pPr>
              <w:widowControl/>
              <w:jc w:val="center"/>
              <w:rPr>
                <w:rFonts w:ascii="Arial Narrow" w:eastAsia="宋体" w:hAnsi="Arial Narrow" w:cs="宋体"/>
                <w:color w:val="000000"/>
                <w:kern w:val="0"/>
                <w:sz w:val="22"/>
              </w:rPr>
            </w:pPr>
            <w:r>
              <w:rPr>
                <w:rFonts w:ascii="Arial Narrow" w:eastAsia="宋体" w:hAnsi="Arial Narrow" w:cs="宋体"/>
                <w:color w:val="000000"/>
                <w:kern w:val="0"/>
                <w:sz w:val="22"/>
              </w:rPr>
              <w:t>2(7)</w:t>
            </w:r>
          </w:p>
        </w:tc>
        <w:tc>
          <w:tcPr>
            <w:tcW w:w="859" w:type="pct"/>
            <w:tcBorders>
              <w:top w:val="nil"/>
              <w:left w:val="single" w:sz="4" w:space="0" w:color="000000"/>
              <w:bottom w:val="single" w:sz="4" w:space="0" w:color="000000"/>
              <w:right w:val="single" w:sz="4" w:space="0" w:color="000000"/>
            </w:tcBorders>
            <w:shd w:val="clear" w:color="auto" w:fill="auto"/>
            <w:noWrap/>
            <w:vAlign w:val="bottom"/>
            <w:hideMark/>
          </w:tcPr>
          <w:p w:rsidR="00782D08" w:rsidRPr="008B6339" w:rsidRDefault="00782D08" w:rsidP="00CE2E6D">
            <w:pPr>
              <w:widowControl/>
              <w:jc w:val="center"/>
              <w:rPr>
                <w:rFonts w:ascii="Arial Narrow" w:eastAsia="宋体" w:hAnsi="Arial Narrow" w:cs="宋体"/>
                <w:color w:val="000000"/>
                <w:kern w:val="0"/>
                <w:sz w:val="22"/>
              </w:rPr>
            </w:pPr>
            <w:r>
              <w:rPr>
                <w:rFonts w:ascii="Arial Narrow" w:eastAsia="宋体" w:hAnsi="Arial Narrow" w:cs="宋体"/>
                <w:color w:val="000000"/>
                <w:kern w:val="0"/>
                <w:sz w:val="22"/>
              </w:rPr>
              <w:t>208</w:t>
            </w:r>
          </w:p>
        </w:tc>
      </w:tr>
      <w:tr w:rsidR="00782D08" w:rsidRPr="008B6339" w:rsidTr="00782D08">
        <w:trPr>
          <w:trHeight w:val="288"/>
        </w:trPr>
        <w:tc>
          <w:tcPr>
            <w:tcW w:w="1080" w:type="pct"/>
            <w:tcBorders>
              <w:top w:val="nil"/>
              <w:left w:val="single" w:sz="4" w:space="0" w:color="000000"/>
              <w:bottom w:val="single" w:sz="4" w:space="0" w:color="000000"/>
              <w:right w:val="nil"/>
            </w:tcBorders>
            <w:shd w:val="clear" w:color="D9D9D9" w:fill="D9D9D9"/>
            <w:noWrap/>
            <w:vAlign w:val="bottom"/>
            <w:hideMark/>
          </w:tcPr>
          <w:p w:rsidR="00782D08" w:rsidRPr="008B6339" w:rsidRDefault="00782D08" w:rsidP="00CE2E6D">
            <w:pPr>
              <w:widowControl/>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ragweed (Ambrosia)</w:t>
            </w:r>
          </w:p>
        </w:tc>
        <w:tc>
          <w:tcPr>
            <w:tcW w:w="927" w:type="pct"/>
            <w:tcBorders>
              <w:top w:val="nil"/>
              <w:left w:val="single" w:sz="4" w:space="0" w:color="000000"/>
              <w:bottom w:val="single" w:sz="4" w:space="0" w:color="000000"/>
              <w:right w:val="nil"/>
            </w:tcBorders>
            <w:shd w:val="clear" w:color="D9D9D9" w:fill="D9D9D9"/>
            <w:noWrap/>
            <w:vAlign w:val="bottom"/>
            <w:hideMark/>
          </w:tcPr>
          <w:p w:rsidR="00782D08" w:rsidRPr="008B6339" w:rsidRDefault="00782D08" w:rsidP="00CE2E6D">
            <w:pPr>
              <w:widowControl/>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Median</w:t>
            </w:r>
          </w:p>
        </w:tc>
        <w:tc>
          <w:tcPr>
            <w:tcW w:w="627" w:type="pct"/>
            <w:tcBorders>
              <w:top w:val="nil"/>
              <w:left w:val="single" w:sz="4" w:space="0" w:color="000000"/>
              <w:bottom w:val="single" w:sz="4" w:space="0" w:color="000000"/>
              <w:right w:val="nil"/>
            </w:tcBorders>
            <w:shd w:val="clear" w:color="D9D9D9" w:fill="D9D9D9"/>
            <w:noWrap/>
            <w:vAlign w:val="bottom"/>
            <w:hideMark/>
          </w:tcPr>
          <w:p w:rsidR="00782D08" w:rsidRPr="008B6339" w:rsidRDefault="00782D08" w:rsidP="00CE2E6D">
            <w:pPr>
              <w:widowControl/>
              <w:jc w:val="center"/>
              <w:rPr>
                <w:rFonts w:ascii="Arial Narrow" w:eastAsia="宋体" w:hAnsi="Arial Narrow" w:cs="宋体"/>
                <w:color w:val="000000"/>
                <w:kern w:val="0"/>
                <w:sz w:val="22"/>
              </w:rPr>
            </w:pPr>
            <w:r>
              <w:rPr>
                <w:rFonts w:ascii="Arial Narrow" w:eastAsia="宋体" w:hAnsi="Arial Narrow" w:cs="宋体"/>
                <w:color w:val="000000"/>
                <w:kern w:val="0"/>
                <w:sz w:val="22"/>
              </w:rPr>
              <w:t>28</w:t>
            </w:r>
          </w:p>
        </w:tc>
        <w:tc>
          <w:tcPr>
            <w:tcW w:w="909" w:type="pct"/>
            <w:tcBorders>
              <w:top w:val="nil"/>
              <w:left w:val="single" w:sz="4" w:space="0" w:color="000000"/>
              <w:bottom w:val="single" w:sz="4" w:space="0" w:color="000000"/>
              <w:right w:val="nil"/>
            </w:tcBorders>
            <w:shd w:val="clear" w:color="D9D9D9" w:fill="D9D9D9"/>
            <w:noWrap/>
            <w:vAlign w:val="bottom"/>
            <w:hideMark/>
          </w:tcPr>
          <w:p w:rsidR="00782D08" w:rsidRPr="008B6339" w:rsidRDefault="00782D08" w:rsidP="00CE2E6D">
            <w:pPr>
              <w:widowControl/>
              <w:jc w:val="center"/>
              <w:rPr>
                <w:rFonts w:ascii="Arial Narrow" w:eastAsia="宋体" w:hAnsi="Arial Narrow" w:cs="宋体"/>
                <w:color w:val="000000"/>
                <w:kern w:val="0"/>
                <w:sz w:val="22"/>
              </w:rPr>
            </w:pPr>
            <w:r>
              <w:rPr>
                <w:rFonts w:ascii="Arial Narrow" w:eastAsia="宋体" w:hAnsi="Arial Narrow" w:cs="宋体"/>
                <w:color w:val="000000"/>
                <w:kern w:val="0"/>
                <w:sz w:val="22"/>
              </w:rPr>
              <w:t>0</w:t>
            </w:r>
          </w:p>
        </w:tc>
        <w:tc>
          <w:tcPr>
            <w:tcW w:w="597" w:type="pct"/>
            <w:tcBorders>
              <w:top w:val="nil"/>
              <w:left w:val="single" w:sz="4" w:space="0" w:color="000000"/>
              <w:bottom w:val="single" w:sz="4" w:space="0" w:color="000000"/>
              <w:right w:val="nil"/>
            </w:tcBorders>
            <w:shd w:val="clear" w:color="D9D9D9" w:fill="D9D9D9"/>
            <w:noWrap/>
            <w:vAlign w:val="bottom"/>
            <w:hideMark/>
          </w:tcPr>
          <w:p w:rsidR="00782D08" w:rsidRPr="008B6339" w:rsidRDefault="00782D08" w:rsidP="00CE2E6D">
            <w:pPr>
              <w:widowControl/>
              <w:jc w:val="center"/>
              <w:rPr>
                <w:rFonts w:ascii="Arial Narrow" w:eastAsia="宋体" w:hAnsi="Arial Narrow" w:cs="宋体"/>
                <w:color w:val="000000"/>
                <w:kern w:val="0"/>
                <w:sz w:val="22"/>
              </w:rPr>
            </w:pPr>
            <w:r>
              <w:rPr>
                <w:rFonts w:ascii="Arial Narrow" w:eastAsia="宋体" w:hAnsi="Arial Narrow" w:cs="宋体"/>
                <w:color w:val="000000"/>
                <w:kern w:val="0"/>
                <w:sz w:val="22"/>
              </w:rPr>
              <w:t>0</w:t>
            </w:r>
          </w:p>
        </w:tc>
        <w:tc>
          <w:tcPr>
            <w:tcW w:w="859" w:type="pct"/>
            <w:tcBorders>
              <w:top w:val="nil"/>
              <w:left w:val="single" w:sz="4" w:space="0" w:color="000000"/>
              <w:bottom w:val="single" w:sz="4" w:space="0" w:color="000000"/>
              <w:right w:val="single" w:sz="4" w:space="0" w:color="000000"/>
            </w:tcBorders>
            <w:shd w:val="clear" w:color="D9D9D9" w:fill="D9D9D9"/>
            <w:noWrap/>
            <w:vAlign w:val="bottom"/>
            <w:hideMark/>
          </w:tcPr>
          <w:p w:rsidR="00782D08" w:rsidRPr="008B6339" w:rsidRDefault="00782D08" w:rsidP="00CE2E6D">
            <w:pPr>
              <w:widowControl/>
              <w:jc w:val="center"/>
              <w:rPr>
                <w:rFonts w:ascii="Arial Narrow" w:eastAsia="宋体" w:hAnsi="Arial Narrow" w:cs="宋体"/>
                <w:color w:val="000000"/>
                <w:kern w:val="0"/>
                <w:sz w:val="22"/>
              </w:rPr>
            </w:pPr>
            <w:r>
              <w:rPr>
                <w:rFonts w:ascii="Arial Narrow" w:eastAsia="宋体" w:hAnsi="Arial Narrow" w:cs="宋体"/>
                <w:color w:val="000000"/>
                <w:kern w:val="0"/>
                <w:sz w:val="22"/>
              </w:rPr>
              <w:t>28</w:t>
            </w:r>
          </w:p>
        </w:tc>
      </w:tr>
      <w:tr w:rsidR="00782D08" w:rsidRPr="008B6339" w:rsidTr="00782D08">
        <w:trPr>
          <w:trHeight w:val="288"/>
        </w:trPr>
        <w:tc>
          <w:tcPr>
            <w:tcW w:w="1080" w:type="pct"/>
            <w:tcBorders>
              <w:top w:val="nil"/>
              <w:left w:val="single" w:sz="4" w:space="0" w:color="000000"/>
              <w:bottom w:val="single" w:sz="4" w:space="0" w:color="000000"/>
              <w:right w:val="nil"/>
            </w:tcBorders>
            <w:shd w:val="clear" w:color="auto" w:fill="auto"/>
            <w:noWrap/>
            <w:vAlign w:val="bottom"/>
            <w:hideMark/>
          </w:tcPr>
          <w:p w:rsidR="00782D08" w:rsidRPr="008B6339" w:rsidRDefault="00782D08" w:rsidP="00CE2E6D">
            <w:pPr>
              <w:widowControl/>
              <w:jc w:val="center"/>
              <w:rPr>
                <w:rFonts w:ascii="Arial Narrow" w:eastAsia="宋体" w:hAnsi="Arial Narrow" w:cs="宋体"/>
                <w:color w:val="000000"/>
                <w:kern w:val="0"/>
                <w:sz w:val="22"/>
              </w:rPr>
            </w:pPr>
            <w:r w:rsidRPr="00CE4331">
              <w:rPr>
                <w:rFonts w:ascii="Arial Narrow" w:eastAsia="宋体" w:hAnsi="Arial Narrow" w:cs="宋体" w:hint="eastAsia"/>
                <w:color w:val="000000"/>
                <w:kern w:val="0"/>
                <w:sz w:val="22"/>
              </w:rPr>
              <w:t xml:space="preserve">　</w:t>
            </w:r>
          </w:p>
        </w:tc>
        <w:tc>
          <w:tcPr>
            <w:tcW w:w="927" w:type="pct"/>
            <w:tcBorders>
              <w:top w:val="nil"/>
              <w:left w:val="single" w:sz="4" w:space="0" w:color="000000"/>
              <w:bottom w:val="single" w:sz="4" w:space="0" w:color="000000"/>
              <w:right w:val="nil"/>
            </w:tcBorders>
            <w:shd w:val="clear" w:color="auto" w:fill="auto"/>
            <w:noWrap/>
            <w:vAlign w:val="bottom"/>
            <w:hideMark/>
          </w:tcPr>
          <w:p w:rsidR="00782D08" w:rsidRPr="008B6339" w:rsidRDefault="00782D08" w:rsidP="00CE2E6D">
            <w:pPr>
              <w:widowControl/>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 xml:space="preserve">Mean </w:t>
            </w:r>
          </w:p>
        </w:tc>
        <w:tc>
          <w:tcPr>
            <w:tcW w:w="627" w:type="pct"/>
            <w:tcBorders>
              <w:top w:val="nil"/>
              <w:left w:val="single" w:sz="4" w:space="0" w:color="000000"/>
              <w:bottom w:val="single" w:sz="4" w:space="0" w:color="000000"/>
              <w:right w:val="nil"/>
            </w:tcBorders>
            <w:shd w:val="clear" w:color="auto" w:fill="auto"/>
            <w:noWrap/>
            <w:vAlign w:val="bottom"/>
            <w:hideMark/>
          </w:tcPr>
          <w:p w:rsidR="00782D08" w:rsidRPr="008B6339" w:rsidRDefault="00782D08" w:rsidP="00CE2E6D">
            <w:pPr>
              <w:widowControl/>
              <w:jc w:val="center"/>
              <w:rPr>
                <w:rFonts w:ascii="Arial Narrow" w:eastAsia="宋体" w:hAnsi="Arial Narrow" w:cs="宋体"/>
                <w:color w:val="000000"/>
                <w:kern w:val="0"/>
                <w:sz w:val="22"/>
              </w:rPr>
            </w:pPr>
            <w:r>
              <w:rPr>
                <w:rFonts w:ascii="Arial Narrow" w:eastAsia="宋体" w:hAnsi="Arial Narrow" w:cs="宋体"/>
                <w:color w:val="000000"/>
                <w:kern w:val="0"/>
                <w:sz w:val="22"/>
              </w:rPr>
              <w:t>86(206)</w:t>
            </w:r>
          </w:p>
        </w:tc>
        <w:tc>
          <w:tcPr>
            <w:tcW w:w="909" w:type="pct"/>
            <w:tcBorders>
              <w:top w:val="nil"/>
              <w:left w:val="single" w:sz="4" w:space="0" w:color="000000"/>
              <w:bottom w:val="single" w:sz="4" w:space="0" w:color="000000"/>
              <w:right w:val="nil"/>
            </w:tcBorders>
            <w:shd w:val="clear" w:color="auto" w:fill="auto"/>
            <w:noWrap/>
            <w:vAlign w:val="bottom"/>
            <w:hideMark/>
          </w:tcPr>
          <w:p w:rsidR="00782D08" w:rsidRPr="008B6339" w:rsidRDefault="00782D08" w:rsidP="00CE2E6D">
            <w:pPr>
              <w:widowControl/>
              <w:jc w:val="center"/>
              <w:rPr>
                <w:rFonts w:ascii="Arial Narrow" w:eastAsia="宋体" w:hAnsi="Arial Narrow" w:cs="宋体"/>
                <w:color w:val="000000"/>
                <w:kern w:val="0"/>
                <w:sz w:val="22"/>
              </w:rPr>
            </w:pPr>
            <w:r>
              <w:rPr>
                <w:rFonts w:ascii="Arial Narrow" w:eastAsia="宋体" w:hAnsi="Arial Narrow" w:cs="宋体"/>
                <w:color w:val="000000"/>
                <w:kern w:val="0"/>
                <w:sz w:val="22"/>
              </w:rPr>
              <w:t>1(1)</w:t>
            </w:r>
          </w:p>
        </w:tc>
        <w:tc>
          <w:tcPr>
            <w:tcW w:w="597" w:type="pct"/>
            <w:tcBorders>
              <w:top w:val="nil"/>
              <w:left w:val="single" w:sz="4" w:space="0" w:color="000000"/>
              <w:bottom w:val="single" w:sz="4" w:space="0" w:color="000000"/>
              <w:right w:val="nil"/>
            </w:tcBorders>
            <w:shd w:val="clear" w:color="auto" w:fill="auto"/>
            <w:noWrap/>
            <w:vAlign w:val="bottom"/>
            <w:hideMark/>
          </w:tcPr>
          <w:p w:rsidR="00782D08" w:rsidRPr="008B6339" w:rsidRDefault="00782D08" w:rsidP="00CE2E6D">
            <w:pPr>
              <w:widowControl/>
              <w:jc w:val="center"/>
              <w:rPr>
                <w:rFonts w:ascii="Arial Narrow" w:eastAsia="宋体" w:hAnsi="Arial Narrow" w:cs="宋体"/>
                <w:color w:val="000000"/>
                <w:kern w:val="0"/>
                <w:sz w:val="22"/>
              </w:rPr>
            </w:pPr>
            <w:r>
              <w:rPr>
                <w:rFonts w:ascii="Arial Narrow" w:eastAsia="宋体" w:hAnsi="Arial Narrow" w:cs="宋体"/>
                <w:color w:val="000000"/>
                <w:kern w:val="0"/>
                <w:sz w:val="22"/>
              </w:rPr>
              <w:t>0(1)</w:t>
            </w:r>
          </w:p>
        </w:tc>
        <w:tc>
          <w:tcPr>
            <w:tcW w:w="859" w:type="pct"/>
            <w:tcBorders>
              <w:top w:val="nil"/>
              <w:left w:val="single" w:sz="4" w:space="0" w:color="000000"/>
              <w:bottom w:val="single" w:sz="4" w:space="0" w:color="000000"/>
              <w:right w:val="single" w:sz="4" w:space="0" w:color="000000"/>
            </w:tcBorders>
            <w:shd w:val="clear" w:color="auto" w:fill="auto"/>
            <w:noWrap/>
            <w:vAlign w:val="bottom"/>
            <w:hideMark/>
          </w:tcPr>
          <w:p w:rsidR="00782D08" w:rsidRPr="008B6339" w:rsidRDefault="00782D08" w:rsidP="00CE2E6D">
            <w:pPr>
              <w:widowControl/>
              <w:jc w:val="center"/>
              <w:rPr>
                <w:rFonts w:ascii="Arial Narrow" w:eastAsia="宋体" w:hAnsi="Arial Narrow" w:cs="宋体"/>
                <w:color w:val="000000"/>
                <w:kern w:val="0"/>
                <w:sz w:val="22"/>
              </w:rPr>
            </w:pPr>
            <w:r>
              <w:rPr>
                <w:rFonts w:ascii="Arial Narrow" w:eastAsia="宋体" w:hAnsi="Arial Narrow" w:cs="宋体"/>
                <w:color w:val="000000"/>
                <w:kern w:val="0"/>
                <w:sz w:val="22"/>
              </w:rPr>
              <w:t>87</w:t>
            </w:r>
          </w:p>
        </w:tc>
      </w:tr>
      <w:tr w:rsidR="00782D08" w:rsidRPr="008B6339" w:rsidTr="00782D08">
        <w:trPr>
          <w:trHeight w:val="288"/>
        </w:trPr>
        <w:tc>
          <w:tcPr>
            <w:tcW w:w="1080" w:type="pct"/>
            <w:tcBorders>
              <w:top w:val="nil"/>
              <w:left w:val="single" w:sz="4" w:space="0" w:color="000000"/>
              <w:bottom w:val="single" w:sz="4" w:space="0" w:color="000000"/>
              <w:right w:val="nil"/>
            </w:tcBorders>
            <w:shd w:val="clear" w:color="D9D9D9" w:fill="D9D9D9"/>
            <w:noWrap/>
            <w:vAlign w:val="bottom"/>
            <w:hideMark/>
          </w:tcPr>
          <w:p w:rsidR="00782D08" w:rsidRPr="008B6339" w:rsidRDefault="00782D08" w:rsidP="00CE2E6D">
            <w:pPr>
              <w:widowControl/>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mugwort (Artemisia)</w:t>
            </w:r>
          </w:p>
        </w:tc>
        <w:tc>
          <w:tcPr>
            <w:tcW w:w="927" w:type="pct"/>
            <w:tcBorders>
              <w:top w:val="nil"/>
              <w:left w:val="single" w:sz="4" w:space="0" w:color="000000"/>
              <w:bottom w:val="single" w:sz="4" w:space="0" w:color="000000"/>
              <w:right w:val="nil"/>
            </w:tcBorders>
            <w:shd w:val="clear" w:color="D9D9D9" w:fill="D9D9D9"/>
            <w:noWrap/>
            <w:vAlign w:val="bottom"/>
            <w:hideMark/>
          </w:tcPr>
          <w:p w:rsidR="00782D08" w:rsidRPr="008B6339" w:rsidRDefault="00782D08" w:rsidP="00CE2E6D">
            <w:pPr>
              <w:widowControl/>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Median</w:t>
            </w:r>
          </w:p>
        </w:tc>
        <w:tc>
          <w:tcPr>
            <w:tcW w:w="627" w:type="pct"/>
            <w:tcBorders>
              <w:top w:val="nil"/>
              <w:left w:val="single" w:sz="4" w:space="0" w:color="000000"/>
              <w:bottom w:val="single" w:sz="4" w:space="0" w:color="000000"/>
              <w:right w:val="nil"/>
            </w:tcBorders>
            <w:shd w:val="clear" w:color="D9D9D9" w:fill="D9D9D9"/>
            <w:noWrap/>
            <w:vAlign w:val="bottom"/>
            <w:hideMark/>
          </w:tcPr>
          <w:p w:rsidR="00782D08" w:rsidRPr="008B6339" w:rsidRDefault="00782D08" w:rsidP="00CE2E6D">
            <w:pPr>
              <w:widowControl/>
              <w:jc w:val="center"/>
              <w:rPr>
                <w:rFonts w:ascii="Arial Narrow" w:eastAsia="宋体" w:hAnsi="Arial Narrow" w:cs="宋体"/>
                <w:color w:val="000000"/>
                <w:kern w:val="0"/>
                <w:sz w:val="22"/>
              </w:rPr>
            </w:pPr>
            <w:r>
              <w:rPr>
                <w:rFonts w:ascii="Arial Narrow" w:eastAsia="宋体" w:hAnsi="Arial Narrow" w:cs="宋体"/>
                <w:color w:val="000000"/>
                <w:kern w:val="0"/>
                <w:sz w:val="22"/>
              </w:rPr>
              <w:t>20</w:t>
            </w:r>
          </w:p>
        </w:tc>
        <w:tc>
          <w:tcPr>
            <w:tcW w:w="909" w:type="pct"/>
            <w:tcBorders>
              <w:top w:val="nil"/>
              <w:left w:val="single" w:sz="4" w:space="0" w:color="000000"/>
              <w:bottom w:val="single" w:sz="4" w:space="0" w:color="000000"/>
              <w:right w:val="nil"/>
            </w:tcBorders>
            <w:shd w:val="clear" w:color="D9D9D9" w:fill="D9D9D9"/>
            <w:noWrap/>
            <w:vAlign w:val="bottom"/>
            <w:hideMark/>
          </w:tcPr>
          <w:p w:rsidR="00782D08" w:rsidRPr="008B6339" w:rsidRDefault="00782D08" w:rsidP="00CE2E6D">
            <w:pPr>
              <w:widowControl/>
              <w:jc w:val="center"/>
              <w:rPr>
                <w:rFonts w:ascii="Arial Narrow" w:eastAsia="宋体" w:hAnsi="Arial Narrow" w:cs="宋体"/>
                <w:color w:val="000000"/>
                <w:kern w:val="0"/>
                <w:sz w:val="22"/>
              </w:rPr>
            </w:pPr>
            <w:r>
              <w:rPr>
                <w:rFonts w:ascii="Arial Narrow" w:eastAsia="宋体" w:hAnsi="Arial Narrow" w:cs="宋体"/>
                <w:color w:val="000000"/>
                <w:kern w:val="0"/>
                <w:sz w:val="22"/>
              </w:rPr>
              <w:t>0</w:t>
            </w:r>
          </w:p>
        </w:tc>
        <w:tc>
          <w:tcPr>
            <w:tcW w:w="597" w:type="pct"/>
            <w:tcBorders>
              <w:top w:val="nil"/>
              <w:left w:val="single" w:sz="4" w:space="0" w:color="000000"/>
              <w:bottom w:val="single" w:sz="4" w:space="0" w:color="000000"/>
              <w:right w:val="nil"/>
            </w:tcBorders>
            <w:shd w:val="clear" w:color="D9D9D9" w:fill="D9D9D9"/>
            <w:noWrap/>
            <w:vAlign w:val="bottom"/>
            <w:hideMark/>
          </w:tcPr>
          <w:p w:rsidR="00782D08" w:rsidRPr="008B6339" w:rsidRDefault="00782D08" w:rsidP="00CE2E6D">
            <w:pPr>
              <w:widowControl/>
              <w:jc w:val="center"/>
              <w:rPr>
                <w:rFonts w:ascii="Arial Narrow" w:eastAsia="宋体" w:hAnsi="Arial Narrow" w:cs="宋体"/>
                <w:color w:val="000000"/>
                <w:kern w:val="0"/>
                <w:sz w:val="22"/>
              </w:rPr>
            </w:pPr>
            <w:r>
              <w:rPr>
                <w:rFonts w:ascii="Arial Narrow" w:eastAsia="宋体" w:hAnsi="Arial Narrow" w:cs="宋体"/>
                <w:color w:val="000000"/>
                <w:kern w:val="0"/>
                <w:sz w:val="22"/>
              </w:rPr>
              <w:t>0</w:t>
            </w:r>
          </w:p>
        </w:tc>
        <w:tc>
          <w:tcPr>
            <w:tcW w:w="859" w:type="pct"/>
            <w:tcBorders>
              <w:top w:val="nil"/>
              <w:left w:val="single" w:sz="4" w:space="0" w:color="000000"/>
              <w:bottom w:val="single" w:sz="4" w:space="0" w:color="000000"/>
              <w:right w:val="single" w:sz="4" w:space="0" w:color="000000"/>
            </w:tcBorders>
            <w:shd w:val="clear" w:color="D9D9D9" w:fill="D9D9D9"/>
            <w:noWrap/>
            <w:vAlign w:val="bottom"/>
            <w:hideMark/>
          </w:tcPr>
          <w:p w:rsidR="00782D08" w:rsidRPr="008B6339" w:rsidRDefault="00782D08" w:rsidP="00CE2E6D">
            <w:pPr>
              <w:widowControl/>
              <w:jc w:val="center"/>
              <w:rPr>
                <w:rFonts w:ascii="Arial Narrow" w:eastAsia="宋体" w:hAnsi="Arial Narrow" w:cs="宋体"/>
                <w:color w:val="000000"/>
                <w:kern w:val="0"/>
                <w:sz w:val="22"/>
              </w:rPr>
            </w:pPr>
            <w:r>
              <w:rPr>
                <w:rFonts w:ascii="Arial Narrow" w:eastAsia="宋体" w:hAnsi="Arial Narrow" w:cs="宋体"/>
                <w:color w:val="000000"/>
                <w:kern w:val="0"/>
                <w:sz w:val="22"/>
              </w:rPr>
              <w:t>20</w:t>
            </w:r>
          </w:p>
        </w:tc>
      </w:tr>
      <w:tr w:rsidR="00782D08" w:rsidRPr="008B6339" w:rsidTr="00782D08">
        <w:trPr>
          <w:trHeight w:val="288"/>
        </w:trPr>
        <w:tc>
          <w:tcPr>
            <w:tcW w:w="1080" w:type="pct"/>
            <w:tcBorders>
              <w:top w:val="nil"/>
              <w:left w:val="single" w:sz="4" w:space="0" w:color="000000"/>
              <w:bottom w:val="single" w:sz="4" w:space="0" w:color="000000"/>
              <w:right w:val="nil"/>
            </w:tcBorders>
            <w:shd w:val="clear" w:color="auto" w:fill="auto"/>
            <w:noWrap/>
            <w:vAlign w:val="bottom"/>
            <w:hideMark/>
          </w:tcPr>
          <w:p w:rsidR="00782D08" w:rsidRPr="008B6339" w:rsidRDefault="00782D08" w:rsidP="00CE2E6D">
            <w:pPr>
              <w:widowControl/>
              <w:jc w:val="center"/>
              <w:rPr>
                <w:rFonts w:ascii="Arial Narrow" w:eastAsia="宋体" w:hAnsi="Arial Narrow" w:cs="宋体"/>
                <w:color w:val="000000"/>
                <w:kern w:val="0"/>
                <w:sz w:val="22"/>
              </w:rPr>
            </w:pPr>
            <w:r w:rsidRPr="00CE4331">
              <w:rPr>
                <w:rFonts w:ascii="Arial Narrow" w:eastAsia="宋体" w:hAnsi="Arial Narrow" w:cs="宋体" w:hint="eastAsia"/>
                <w:color w:val="000000"/>
                <w:kern w:val="0"/>
                <w:sz w:val="22"/>
              </w:rPr>
              <w:t xml:space="preserve">　</w:t>
            </w:r>
          </w:p>
        </w:tc>
        <w:tc>
          <w:tcPr>
            <w:tcW w:w="927" w:type="pct"/>
            <w:tcBorders>
              <w:top w:val="nil"/>
              <w:left w:val="single" w:sz="4" w:space="0" w:color="000000"/>
              <w:bottom w:val="single" w:sz="4" w:space="0" w:color="000000"/>
              <w:right w:val="nil"/>
            </w:tcBorders>
            <w:shd w:val="clear" w:color="auto" w:fill="auto"/>
            <w:noWrap/>
            <w:vAlign w:val="bottom"/>
            <w:hideMark/>
          </w:tcPr>
          <w:p w:rsidR="00782D08" w:rsidRPr="008B6339" w:rsidRDefault="00782D08" w:rsidP="00CE2E6D">
            <w:pPr>
              <w:widowControl/>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Mean</w:t>
            </w:r>
          </w:p>
        </w:tc>
        <w:tc>
          <w:tcPr>
            <w:tcW w:w="627" w:type="pct"/>
            <w:tcBorders>
              <w:top w:val="nil"/>
              <w:left w:val="single" w:sz="4" w:space="0" w:color="000000"/>
              <w:bottom w:val="single" w:sz="4" w:space="0" w:color="000000"/>
              <w:right w:val="nil"/>
            </w:tcBorders>
            <w:shd w:val="clear" w:color="auto" w:fill="auto"/>
            <w:noWrap/>
            <w:vAlign w:val="bottom"/>
            <w:hideMark/>
          </w:tcPr>
          <w:p w:rsidR="00782D08" w:rsidRPr="008B6339" w:rsidRDefault="00782D08" w:rsidP="00CE2E6D">
            <w:pPr>
              <w:widowControl/>
              <w:jc w:val="center"/>
              <w:rPr>
                <w:rFonts w:ascii="Arial Narrow" w:eastAsia="宋体" w:hAnsi="Arial Narrow" w:cs="宋体"/>
                <w:color w:val="000000"/>
                <w:kern w:val="0"/>
                <w:sz w:val="22"/>
              </w:rPr>
            </w:pPr>
            <w:r>
              <w:rPr>
                <w:rFonts w:ascii="Arial Narrow" w:eastAsia="宋体" w:hAnsi="Arial Narrow" w:cs="宋体"/>
                <w:color w:val="000000"/>
                <w:kern w:val="0"/>
                <w:sz w:val="22"/>
              </w:rPr>
              <w:t>85(489)</w:t>
            </w:r>
          </w:p>
        </w:tc>
        <w:tc>
          <w:tcPr>
            <w:tcW w:w="909" w:type="pct"/>
            <w:tcBorders>
              <w:top w:val="nil"/>
              <w:left w:val="single" w:sz="4" w:space="0" w:color="000000"/>
              <w:bottom w:val="single" w:sz="4" w:space="0" w:color="000000"/>
              <w:right w:val="nil"/>
            </w:tcBorders>
            <w:shd w:val="clear" w:color="auto" w:fill="auto"/>
            <w:noWrap/>
            <w:vAlign w:val="bottom"/>
            <w:hideMark/>
          </w:tcPr>
          <w:p w:rsidR="00782D08" w:rsidRPr="008B6339" w:rsidRDefault="00782D08" w:rsidP="00CE2E6D">
            <w:pPr>
              <w:widowControl/>
              <w:jc w:val="center"/>
              <w:rPr>
                <w:rFonts w:ascii="Arial Narrow" w:eastAsia="宋体" w:hAnsi="Arial Narrow" w:cs="宋体"/>
                <w:color w:val="000000"/>
                <w:kern w:val="0"/>
                <w:sz w:val="22"/>
              </w:rPr>
            </w:pPr>
            <w:r>
              <w:rPr>
                <w:rFonts w:ascii="Arial Narrow" w:eastAsia="宋体" w:hAnsi="Arial Narrow" w:cs="宋体"/>
                <w:color w:val="000000"/>
                <w:kern w:val="0"/>
                <w:sz w:val="22"/>
              </w:rPr>
              <w:t>0(2)</w:t>
            </w:r>
          </w:p>
        </w:tc>
        <w:tc>
          <w:tcPr>
            <w:tcW w:w="597" w:type="pct"/>
            <w:tcBorders>
              <w:top w:val="nil"/>
              <w:left w:val="single" w:sz="4" w:space="0" w:color="000000"/>
              <w:bottom w:val="single" w:sz="4" w:space="0" w:color="000000"/>
              <w:right w:val="nil"/>
            </w:tcBorders>
            <w:shd w:val="clear" w:color="auto" w:fill="auto"/>
            <w:noWrap/>
            <w:vAlign w:val="bottom"/>
            <w:hideMark/>
          </w:tcPr>
          <w:p w:rsidR="00782D08" w:rsidRPr="008B6339" w:rsidRDefault="00782D08" w:rsidP="00CE2E6D">
            <w:pPr>
              <w:widowControl/>
              <w:jc w:val="center"/>
              <w:rPr>
                <w:rFonts w:ascii="Arial Narrow" w:eastAsia="宋体" w:hAnsi="Arial Narrow" w:cs="宋体"/>
                <w:color w:val="000000"/>
                <w:kern w:val="0"/>
                <w:sz w:val="22"/>
              </w:rPr>
            </w:pPr>
            <w:r>
              <w:rPr>
                <w:rFonts w:ascii="Arial Narrow" w:eastAsia="宋体" w:hAnsi="Arial Narrow" w:cs="宋体"/>
                <w:color w:val="000000"/>
                <w:kern w:val="0"/>
                <w:sz w:val="22"/>
              </w:rPr>
              <w:t>0(1)</w:t>
            </w:r>
          </w:p>
        </w:tc>
        <w:tc>
          <w:tcPr>
            <w:tcW w:w="859" w:type="pct"/>
            <w:tcBorders>
              <w:top w:val="nil"/>
              <w:left w:val="single" w:sz="4" w:space="0" w:color="000000"/>
              <w:bottom w:val="single" w:sz="4" w:space="0" w:color="000000"/>
              <w:right w:val="single" w:sz="4" w:space="0" w:color="000000"/>
            </w:tcBorders>
            <w:shd w:val="clear" w:color="auto" w:fill="auto"/>
            <w:noWrap/>
            <w:vAlign w:val="bottom"/>
            <w:hideMark/>
          </w:tcPr>
          <w:p w:rsidR="00782D08" w:rsidRPr="008B6339" w:rsidRDefault="00782D08" w:rsidP="00CE2E6D">
            <w:pPr>
              <w:widowControl/>
              <w:jc w:val="center"/>
              <w:rPr>
                <w:rFonts w:ascii="Arial Narrow" w:eastAsia="宋体" w:hAnsi="Arial Narrow" w:cs="宋体"/>
                <w:color w:val="000000"/>
                <w:kern w:val="0"/>
                <w:sz w:val="22"/>
              </w:rPr>
            </w:pPr>
            <w:r>
              <w:rPr>
                <w:rFonts w:ascii="Arial Narrow" w:eastAsia="宋体" w:hAnsi="Arial Narrow" w:cs="宋体"/>
                <w:color w:val="000000"/>
                <w:kern w:val="0"/>
                <w:sz w:val="22"/>
              </w:rPr>
              <w:t>85</w:t>
            </w:r>
          </w:p>
        </w:tc>
      </w:tr>
      <w:tr w:rsidR="00782D08" w:rsidRPr="008B6339" w:rsidTr="00782D08">
        <w:trPr>
          <w:trHeight w:val="288"/>
        </w:trPr>
        <w:tc>
          <w:tcPr>
            <w:tcW w:w="1080" w:type="pct"/>
            <w:tcBorders>
              <w:top w:val="nil"/>
              <w:left w:val="single" w:sz="4" w:space="0" w:color="000000"/>
              <w:bottom w:val="single" w:sz="4" w:space="0" w:color="000000"/>
              <w:right w:val="nil"/>
            </w:tcBorders>
            <w:shd w:val="clear" w:color="D9D9D9" w:fill="D9D9D9"/>
            <w:noWrap/>
            <w:vAlign w:val="bottom"/>
            <w:hideMark/>
          </w:tcPr>
          <w:p w:rsidR="00782D08" w:rsidRPr="008B6339" w:rsidRDefault="00782D08" w:rsidP="00CE2E6D">
            <w:pPr>
              <w:widowControl/>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grass (Gramineae)</w:t>
            </w:r>
          </w:p>
        </w:tc>
        <w:tc>
          <w:tcPr>
            <w:tcW w:w="927" w:type="pct"/>
            <w:tcBorders>
              <w:top w:val="nil"/>
              <w:left w:val="single" w:sz="4" w:space="0" w:color="000000"/>
              <w:bottom w:val="single" w:sz="4" w:space="0" w:color="000000"/>
              <w:right w:val="nil"/>
            </w:tcBorders>
            <w:shd w:val="clear" w:color="D9D9D9" w:fill="D9D9D9"/>
            <w:noWrap/>
            <w:vAlign w:val="bottom"/>
            <w:hideMark/>
          </w:tcPr>
          <w:p w:rsidR="00782D08" w:rsidRPr="008B6339" w:rsidRDefault="00782D08" w:rsidP="00CE2E6D">
            <w:pPr>
              <w:widowControl/>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Median</w:t>
            </w:r>
          </w:p>
        </w:tc>
        <w:tc>
          <w:tcPr>
            <w:tcW w:w="627" w:type="pct"/>
            <w:tcBorders>
              <w:top w:val="nil"/>
              <w:left w:val="single" w:sz="4" w:space="0" w:color="000000"/>
              <w:bottom w:val="single" w:sz="4" w:space="0" w:color="000000"/>
              <w:right w:val="nil"/>
            </w:tcBorders>
            <w:shd w:val="clear" w:color="D9D9D9" w:fill="D9D9D9"/>
            <w:noWrap/>
            <w:vAlign w:val="bottom"/>
            <w:hideMark/>
          </w:tcPr>
          <w:p w:rsidR="00782D08" w:rsidRPr="008B6339" w:rsidRDefault="00782D08" w:rsidP="00CE2E6D">
            <w:pPr>
              <w:widowControl/>
              <w:jc w:val="center"/>
              <w:rPr>
                <w:rFonts w:ascii="Arial Narrow" w:eastAsia="宋体" w:hAnsi="Arial Narrow" w:cs="宋体"/>
                <w:color w:val="000000"/>
                <w:kern w:val="0"/>
                <w:sz w:val="22"/>
              </w:rPr>
            </w:pPr>
            <w:r>
              <w:rPr>
                <w:rFonts w:ascii="Arial Narrow" w:eastAsia="宋体" w:hAnsi="Arial Narrow" w:cs="宋体"/>
                <w:color w:val="000000"/>
                <w:kern w:val="0"/>
                <w:sz w:val="22"/>
              </w:rPr>
              <w:t>13</w:t>
            </w:r>
          </w:p>
        </w:tc>
        <w:tc>
          <w:tcPr>
            <w:tcW w:w="909" w:type="pct"/>
            <w:tcBorders>
              <w:top w:val="nil"/>
              <w:left w:val="single" w:sz="4" w:space="0" w:color="000000"/>
              <w:bottom w:val="single" w:sz="4" w:space="0" w:color="000000"/>
              <w:right w:val="nil"/>
            </w:tcBorders>
            <w:shd w:val="clear" w:color="D9D9D9" w:fill="D9D9D9"/>
            <w:noWrap/>
            <w:vAlign w:val="bottom"/>
            <w:hideMark/>
          </w:tcPr>
          <w:p w:rsidR="00782D08" w:rsidRPr="008B6339" w:rsidRDefault="00782D08" w:rsidP="00CE2E6D">
            <w:pPr>
              <w:widowControl/>
              <w:jc w:val="center"/>
              <w:rPr>
                <w:rFonts w:ascii="Arial Narrow" w:eastAsia="宋体" w:hAnsi="Arial Narrow" w:cs="宋体"/>
                <w:color w:val="000000"/>
                <w:kern w:val="0"/>
                <w:sz w:val="22"/>
              </w:rPr>
            </w:pPr>
            <w:r>
              <w:rPr>
                <w:rFonts w:ascii="Arial Narrow" w:eastAsia="宋体" w:hAnsi="Arial Narrow" w:cs="宋体"/>
                <w:color w:val="000000"/>
                <w:kern w:val="0"/>
                <w:sz w:val="22"/>
              </w:rPr>
              <w:t>0</w:t>
            </w:r>
          </w:p>
        </w:tc>
        <w:tc>
          <w:tcPr>
            <w:tcW w:w="597" w:type="pct"/>
            <w:tcBorders>
              <w:top w:val="nil"/>
              <w:left w:val="single" w:sz="4" w:space="0" w:color="000000"/>
              <w:bottom w:val="single" w:sz="4" w:space="0" w:color="000000"/>
              <w:right w:val="nil"/>
            </w:tcBorders>
            <w:shd w:val="clear" w:color="D9D9D9" w:fill="D9D9D9"/>
            <w:noWrap/>
            <w:vAlign w:val="bottom"/>
            <w:hideMark/>
          </w:tcPr>
          <w:p w:rsidR="00782D08" w:rsidRPr="008B6339" w:rsidRDefault="00782D08" w:rsidP="00CE2E6D">
            <w:pPr>
              <w:widowControl/>
              <w:jc w:val="center"/>
              <w:rPr>
                <w:rFonts w:ascii="Arial Narrow" w:eastAsia="宋体" w:hAnsi="Arial Narrow" w:cs="宋体"/>
                <w:color w:val="000000"/>
                <w:kern w:val="0"/>
                <w:sz w:val="22"/>
              </w:rPr>
            </w:pPr>
            <w:r>
              <w:rPr>
                <w:rFonts w:ascii="Arial Narrow" w:eastAsia="宋体" w:hAnsi="Arial Narrow" w:cs="宋体"/>
                <w:color w:val="000000"/>
                <w:kern w:val="0"/>
                <w:sz w:val="22"/>
              </w:rPr>
              <w:t>0</w:t>
            </w:r>
          </w:p>
        </w:tc>
        <w:tc>
          <w:tcPr>
            <w:tcW w:w="859" w:type="pct"/>
            <w:tcBorders>
              <w:top w:val="nil"/>
              <w:left w:val="single" w:sz="4" w:space="0" w:color="000000"/>
              <w:bottom w:val="single" w:sz="4" w:space="0" w:color="000000"/>
              <w:right w:val="single" w:sz="4" w:space="0" w:color="000000"/>
            </w:tcBorders>
            <w:shd w:val="clear" w:color="D9D9D9" w:fill="D9D9D9"/>
            <w:noWrap/>
            <w:vAlign w:val="bottom"/>
            <w:hideMark/>
          </w:tcPr>
          <w:p w:rsidR="00782D08" w:rsidRPr="008B6339" w:rsidRDefault="00782D08" w:rsidP="00CE2E6D">
            <w:pPr>
              <w:widowControl/>
              <w:jc w:val="center"/>
              <w:rPr>
                <w:rFonts w:ascii="Arial Narrow" w:eastAsia="宋体" w:hAnsi="Arial Narrow" w:cs="宋体"/>
                <w:color w:val="000000"/>
                <w:kern w:val="0"/>
                <w:sz w:val="22"/>
              </w:rPr>
            </w:pPr>
            <w:r>
              <w:rPr>
                <w:rFonts w:ascii="Arial Narrow" w:eastAsia="宋体" w:hAnsi="Arial Narrow" w:cs="宋体"/>
                <w:color w:val="000000"/>
                <w:kern w:val="0"/>
                <w:sz w:val="22"/>
              </w:rPr>
              <w:t>13</w:t>
            </w:r>
          </w:p>
        </w:tc>
      </w:tr>
      <w:tr w:rsidR="00782D08" w:rsidRPr="008B6339" w:rsidTr="00782D08">
        <w:trPr>
          <w:trHeight w:val="288"/>
        </w:trPr>
        <w:tc>
          <w:tcPr>
            <w:tcW w:w="1080" w:type="pct"/>
            <w:tcBorders>
              <w:top w:val="nil"/>
              <w:left w:val="single" w:sz="4" w:space="0" w:color="000000"/>
              <w:bottom w:val="single" w:sz="4" w:space="0" w:color="000000"/>
              <w:right w:val="nil"/>
            </w:tcBorders>
            <w:shd w:val="clear" w:color="auto" w:fill="auto"/>
            <w:noWrap/>
            <w:vAlign w:val="bottom"/>
            <w:hideMark/>
          </w:tcPr>
          <w:p w:rsidR="00782D08" w:rsidRPr="008B6339" w:rsidRDefault="00782D08" w:rsidP="00CE2E6D">
            <w:pPr>
              <w:widowControl/>
              <w:jc w:val="center"/>
              <w:rPr>
                <w:rFonts w:ascii="Arial Narrow" w:eastAsia="宋体" w:hAnsi="Arial Narrow" w:cs="宋体"/>
                <w:color w:val="000000"/>
                <w:kern w:val="0"/>
                <w:sz w:val="22"/>
              </w:rPr>
            </w:pPr>
            <w:r w:rsidRPr="00CE4331">
              <w:rPr>
                <w:rFonts w:ascii="Arial Narrow" w:eastAsia="宋体" w:hAnsi="Arial Narrow" w:cs="宋体" w:hint="eastAsia"/>
                <w:color w:val="000000"/>
                <w:kern w:val="0"/>
                <w:sz w:val="22"/>
              </w:rPr>
              <w:t xml:space="preserve">　</w:t>
            </w:r>
          </w:p>
        </w:tc>
        <w:tc>
          <w:tcPr>
            <w:tcW w:w="927" w:type="pct"/>
            <w:tcBorders>
              <w:top w:val="nil"/>
              <w:left w:val="single" w:sz="4" w:space="0" w:color="000000"/>
              <w:bottom w:val="single" w:sz="4" w:space="0" w:color="000000"/>
              <w:right w:val="nil"/>
            </w:tcBorders>
            <w:shd w:val="clear" w:color="auto" w:fill="auto"/>
            <w:noWrap/>
            <w:vAlign w:val="bottom"/>
            <w:hideMark/>
          </w:tcPr>
          <w:p w:rsidR="00782D08" w:rsidRPr="008B6339" w:rsidRDefault="00782D08" w:rsidP="00CE2E6D">
            <w:pPr>
              <w:widowControl/>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Mean</w:t>
            </w:r>
          </w:p>
        </w:tc>
        <w:tc>
          <w:tcPr>
            <w:tcW w:w="627" w:type="pct"/>
            <w:tcBorders>
              <w:top w:val="nil"/>
              <w:left w:val="single" w:sz="4" w:space="0" w:color="000000"/>
              <w:bottom w:val="single" w:sz="4" w:space="0" w:color="000000"/>
              <w:right w:val="nil"/>
            </w:tcBorders>
            <w:shd w:val="clear" w:color="auto" w:fill="auto"/>
            <w:noWrap/>
            <w:vAlign w:val="bottom"/>
            <w:hideMark/>
          </w:tcPr>
          <w:p w:rsidR="00782D08" w:rsidRPr="008B6339" w:rsidRDefault="00782D08" w:rsidP="00CE2E6D">
            <w:pPr>
              <w:widowControl/>
              <w:jc w:val="center"/>
              <w:rPr>
                <w:rFonts w:ascii="Arial Narrow" w:eastAsia="宋体" w:hAnsi="Arial Narrow" w:cs="宋体"/>
                <w:color w:val="000000"/>
                <w:kern w:val="0"/>
                <w:sz w:val="22"/>
              </w:rPr>
            </w:pPr>
            <w:r>
              <w:rPr>
                <w:rFonts w:ascii="Arial Narrow" w:eastAsia="宋体" w:hAnsi="Arial Narrow" w:cs="宋体"/>
                <w:color w:val="000000"/>
                <w:kern w:val="0"/>
                <w:sz w:val="22"/>
              </w:rPr>
              <w:t>38(86)</w:t>
            </w:r>
          </w:p>
        </w:tc>
        <w:tc>
          <w:tcPr>
            <w:tcW w:w="909" w:type="pct"/>
            <w:tcBorders>
              <w:top w:val="nil"/>
              <w:left w:val="single" w:sz="4" w:space="0" w:color="000000"/>
              <w:bottom w:val="single" w:sz="4" w:space="0" w:color="000000"/>
              <w:right w:val="nil"/>
            </w:tcBorders>
            <w:shd w:val="clear" w:color="auto" w:fill="auto"/>
            <w:noWrap/>
            <w:vAlign w:val="bottom"/>
            <w:hideMark/>
          </w:tcPr>
          <w:p w:rsidR="00782D08" w:rsidRPr="008B6339" w:rsidRDefault="00782D08" w:rsidP="00CE2E6D">
            <w:pPr>
              <w:widowControl/>
              <w:jc w:val="center"/>
              <w:rPr>
                <w:rFonts w:ascii="Arial Narrow" w:eastAsia="宋体" w:hAnsi="Arial Narrow" w:cs="宋体"/>
                <w:color w:val="000000"/>
                <w:kern w:val="0"/>
                <w:sz w:val="22"/>
              </w:rPr>
            </w:pPr>
            <w:r>
              <w:rPr>
                <w:rFonts w:ascii="Arial Narrow" w:eastAsia="宋体" w:hAnsi="Arial Narrow" w:cs="宋体"/>
                <w:color w:val="000000"/>
                <w:kern w:val="0"/>
                <w:sz w:val="22"/>
              </w:rPr>
              <w:t>0(1)</w:t>
            </w:r>
          </w:p>
        </w:tc>
        <w:tc>
          <w:tcPr>
            <w:tcW w:w="597" w:type="pct"/>
            <w:tcBorders>
              <w:top w:val="nil"/>
              <w:left w:val="single" w:sz="4" w:space="0" w:color="000000"/>
              <w:bottom w:val="single" w:sz="4" w:space="0" w:color="000000"/>
              <w:right w:val="nil"/>
            </w:tcBorders>
            <w:shd w:val="clear" w:color="auto" w:fill="auto"/>
            <w:noWrap/>
            <w:vAlign w:val="bottom"/>
            <w:hideMark/>
          </w:tcPr>
          <w:p w:rsidR="00782D08" w:rsidRPr="008B6339" w:rsidRDefault="00782D08" w:rsidP="00CE2E6D">
            <w:pPr>
              <w:widowControl/>
              <w:jc w:val="center"/>
              <w:rPr>
                <w:rFonts w:ascii="Arial Narrow" w:eastAsia="宋体" w:hAnsi="Arial Narrow" w:cs="宋体"/>
                <w:color w:val="000000"/>
                <w:kern w:val="0"/>
                <w:sz w:val="22"/>
              </w:rPr>
            </w:pPr>
            <w:r>
              <w:rPr>
                <w:rFonts w:ascii="Arial Narrow" w:eastAsia="宋体" w:hAnsi="Arial Narrow" w:cs="宋体"/>
                <w:color w:val="000000"/>
                <w:kern w:val="0"/>
                <w:sz w:val="22"/>
              </w:rPr>
              <w:t>0(1)</w:t>
            </w:r>
          </w:p>
        </w:tc>
        <w:tc>
          <w:tcPr>
            <w:tcW w:w="859" w:type="pct"/>
            <w:tcBorders>
              <w:top w:val="nil"/>
              <w:left w:val="single" w:sz="4" w:space="0" w:color="000000"/>
              <w:bottom w:val="single" w:sz="4" w:space="0" w:color="000000"/>
              <w:right w:val="single" w:sz="4" w:space="0" w:color="000000"/>
            </w:tcBorders>
            <w:shd w:val="clear" w:color="auto" w:fill="auto"/>
            <w:noWrap/>
            <w:vAlign w:val="bottom"/>
            <w:hideMark/>
          </w:tcPr>
          <w:p w:rsidR="00782D08" w:rsidRPr="008B6339" w:rsidRDefault="00782D08" w:rsidP="00CE2E6D">
            <w:pPr>
              <w:widowControl/>
              <w:jc w:val="center"/>
              <w:rPr>
                <w:rFonts w:ascii="Arial Narrow" w:eastAsia="宋体" w:hAnsi="Arial Narrow" w:cs="宋体"/>
                <w:color w:val="000000"/>
                <w:kern w:val="0"/>
                <w:sz w:val="22"/>
              </w:rPr>
            </w:pPr>
            <w:r>
              <w:rPr>
                <w:rFonts w:ascii="Arial Narrow" w:eastAsia="宋体" w:hAnsi="Arial Narrow" w:cs="宋体"/>
                <w:color w:val="000000"/>
                <w:kern w:val="0"/>
                <w:sz w:val="22"/>
              </w:rPr>
              <w:t>0</w:t>
            </w:r>
          </w:p>
        </w:tc>
      </w:tr>
      <w:tr w:rsidR="00782D08" w:rsidRPr="008B6339" w:rsidTr="00782D08">
        <w:trPr>
          <w:trHeight w:val="288"/>
        </w:trPr>
        <w:tc>
          <w:tcPr>
            <w:tcW w:w="1080" w:type="pct"/>
            <w:tcBorders>
              <w:top w:val="nil"/>
              <w:left w:val="single" w:sz="4" w:space="0" w:color="000000"/>
              <w:bottom w:val="single" w:sz="4" w:space="0" w:color="000000"/>
              <w:right w:val="nil"/>
            </w:tcBorders>
            <w:shd w:val="clear" w:color="D9D9D9" w:fill="D9D9D9"/>
            <w:noWrap/>
            <w:vAlign w:val="bottom"/>
            <w:hideMark/>
          </w:tcPr>
          <w:p w:rsidR="00782D08" w:rsidRPr="008B6339" w:rsidRDefault="00782D08" w:rsidP="00CE2E6D">
            <w:pPr>
              <w:widowControl/>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oak (Quercus)</w:t>
            </w:r>
          </w:p>
        </w:tc>
        <w:tc>
          <w:tcPr>
            <w:tcW w:w="927" w:type="pct"/>
            <w:tcBorders>
              <w:top w:val="nil"/>
              <w:left w:val="single" w:sz="4" w:space="0" w:color="000000"/>
              <w:bottom w:val="single" w:sz="4" w:space="0" w:color="000000"/>
              <w:right w:val="nil"/>
            </w:tcBorders>
            <w:shd w:val="clear" w:color="D9D9D9" w:fill="D9D9D9"/>
            <w:noWrap/>
            <w:vAlign w:val="bottom"/>
            <w:hideMark/>
          </w:tcPr>
          <w:p w:rsidR="00782D08" w:rsidRPr="008B6339" w:rsidRDefault="00782D08" w:rsidP="00CE2E6D">
            <w:pPr>
              <w:widowControl/>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Median</w:t>
            </w:r>
          </w:p>
        </w:tc>
        <w:tc>
          <w:tcPr>
            <w:tcW w:w="627" w:type="pct"/>
            <w:tcBorders>
              <w:top w:val="nil"/>
              <w:left w:val="single" w:sz="4" w:space="0" w:color="000000"/>
              <w:bottom w:val="single" w:sz="4" w:space="0" w:color="000000"/>
              <w:right w:val="nil"/>
            </w:tcBorders>
            <w:shd w:val="clear" w:color="D9D9D9" w:fill="D9D9D9"/>
            <w:noWrap/>
            <w:vAlign w:val="bottom"/>
            <w:hideMark/>
          </w:tcPr>
          <w:p w:rsidR="00782D08" w:rsidRPr="008B6339" w:rsidRDefault="00782D08" w:rsidP="00CE2E6D">
            <w:pPr>
              <w:widowControl/>
              <w:jc w:val="center"/>
              <w:rPr>
                <w:rFonts w:ascii="Arial Narrow" w:eastAsia="宋体" w:hAnsi="Arial Narrow" w:cs="宋体"/>
                <w:color w:val="000000"/>
                <w:kern w:val="0"/>
                <w:sz w:val="22"/>
              </w:rPr>
            </w:pPr>
            <w:r>
              <w:rPr>
                <w:rFonts w:ascii="Arial Narrow" w:eastAsia="宋体" w:hAnsi="Arial Narrow" w:cs="宋体"/>
                <w:color w:val="000000"/>
                <w:kern w:val="0"/>
                <w:sz w:val="22"/>
              </w:rPr>
              <w:t>45</w:t>
            </w:r>
          </w:p>
        </w:tc>
        <w:tc>
          <w:tcPr>
            <w:tcW w:w="909" w:type="pct"/>
            <w:tcBorders>
              <w:top w:val="nil"/>
              <w:left w:val="single" w:sz="4" w:space="0" w:color="000000"/>
              <w:bottom w:val="single" w:sz="4" w:space="0" w:color="000000"/>
              <w:right w:val="nil"/>
            </w:tcBorders>
            <w:shd w:val="clear" w:color="D9D9D9" w:fill="D9D9D9"/>
            <w:noWrap/>
            <w:vAlign w:val="bottom"/>
            <w:hideMark/>
          </w:tcPr>
          <w:p w:rsidR="00782D08" w:rsidRPr="008B6339" w:rsidRDefault="00782D08" w:rsidP="00CE2E6D">
            <w:pPr>
              <w:widowControl/>
              <w:jc w:val="center"/>
              <w:rPr>
                <w:rFonts w:ascii="Arial Narrow" w:eastAsia="宋体" w:hAnsi="Arial Narrow" w:cs="宋体"/>
                <w:color w:val="000000"/>
                <w:kern w:val="0"/>
                <w:sz w:val="22"/>
              </w:rPr>
            </w:pPr>
            <w:r>
              <w:rPr>
                <w:rFonts w:ascii="Arial Narrow" w:eastAsia="宋体" w:hAnsi="Arial Narrow" w:cs="宋体"/>
                <w:color w:val="000000"/>
                <w:kern w:val="0"/>
                <w:sz w:val="22"/>
              </w:rPr>
              <w:t>1</w:t>
            </w:r>
          </w:p>
        </w:tc>
        <w:tc>
          <w:tcPr>
            <w:tcW w:w="597" w:type="pct"/>
            <w:tcBorders>
              <w:top w:val="nil"/>
              <w:left w:val="single" w:sz="4" w:space="0" w:color="000000"/>
              <w:bottom w:val="single" w:sz="4" w:space="0" w:color="000000"/>
              <w:right w:val="nil"/>
            </w:tcBorders>
            <w:shd w:val="clear" w:color="D9D9D9" w:fill="D9D9D9"/>
            <w:noWrap/>
            <w:vAlign w:val="bottom"/>
            <w:hideMark/>
          </w:tcPr>
          <w:p w:rsidR="00782D08" w:rsidRPr="008B6339" w:rsidRDefault="00782D08" w:rsidP="00CE2E6D">
            <w:pPr>
              <w:widowControl/>
              <w:jc w:val="center"/>
              <w:rPr>
                <w:rFonts w:ascii="Arial Narrow" w:eastAsia="宋体" w:hAnsi="Arial Narrow" w:cs="宋体"/>
                <w:color w:val="000000"/>
                <w:kern w:val="0"/>
                <w:sz w:val="22"/>
              </w:rPr>
            </w:pPr>
            <w:r>
              <w:rPr>
                <w:rFonts w:ascii="Arial Narrow" w:eastAsia="宋体" w:hAnsi="Arial Narrow" w:cs="宋体"/>
                <w:color w:val="000000"/>
                <w:kern w:val="0"/>
                <w:sz w:val="22"/>
              </w:rPr>
              <w:t>0</w:t>
            </w:r>
          </w:p>
        </w:tc>
        <w:tc>
          <w:tcPr>
            <w:tcW w:w="859" w:type="pct"/>
            <w:tcBorders>
              <w:top w:val="nil"/>
              <w:left w:val="single" w:sz="4" w:space="0" w:color="000000"/>
              <w:bottom w:val="single" w:sz="4" w:space="0" w:color="000000"/>
              <w:right w:val="single" w:sz="4" w:space="0" w:color="000000"/>
            </w:tcBorders>
            <w:shd w:val="clear" w:color="D9D9D9" w:fill="D9D9D9"/>
            <w:noWrap/>
            <w:vAlign w:val="bottom"/>
            <w:hideMark/>
          </w:tcPr>
          <w:p w:rsidR="00782D08" w:rsidRPr="008B6339" w:rsidRDefault="00782D08" w:rsidP="00CE2E6D">
            <w:pPr>
              <w:widowControl/>
              <w:jc w:val="center"/>
              <w:rPr>
                <w:rFonts w:ascii="Arial Narrow" w:eastAsia="宋体" w:hAnsi="Arial Narrow" w:cs="宋体"/>
                <w:color w:val="000000"/>
                <w:kern w:val="0"/>
                <w:sz w:val="22"/>
              </w:rPr>
            </w:pPr>
            <w:r>
              <w:rPr>
                <w:rFonts w:ascii="Arial Narrow" w:eastAsia="宋体" w:hAnsi="Arial Narrow" w:cs="宋体"/>
                <w:color w:val="000000"/>
                <w:kern w:val="0"/>
                <w:sz w:val="22"/>
              </w:rPr>
              <w:t>45</w:t>
            </w:r>
          </w:p>
        </w:tc>
      </w:tr>
      <w:tr w:rsidR="00782D08" w:rsidRPr="008B6339" w:rsidTr="00782D08">
        <w:trPr>
          <w:trHeight w:val="288"/>
        </w:trPr>
        <w:tc>
          <w:tcPr>
            <w:tcW w:w="1080" w:type="pct"/>
            <w:tcBorders>
              <w:top w:val="nil"/>
              <w:left w:val="single" w:sz="4" w:space="0" w:color="000000"/>
              <w:bottom w:val="single" w:sz="4" w:space="0" w:color="000000"/>
              <w:right w:val="nil"/>
            </w:tcBorders>
            <w:shd w:val="clear" w:color="auto" w:fill="auto"/>
            <w:noWrap/>
            <w:vAlign w:val="bottom"/>
            <w:hideMark/>
          </w:tcPr>
          <w:p w:rsidR="00782D08" w:rsidRPr="008B6339" w:rsidRDefault="00782D08" w:rsidP="00CE2E6D">
            <w:pPr>
              <w:widowControl/>
              <w:jc w:val="center"/>
              <w:rPr>
                <w:rFonts w:ascii="Arial Narrow" w:eastAsia="宋体" w:hAnsi="Arial Narrow" w:cs="宋体"/>
                <w:color w:val="000000"/>
                <w:kern w:val="0"/>
                <w:sz w:val="22"/>
              </w:rPr>
            </w:pPr>
            <w:r w:rsidRPr="00CE4331">
              <w:rPr>
                <w:rFonts w:ascii="Arial Narrow" w:eastAsia="宋体" w:hAnsi="Arial Narrow" w:cs="宋体" w:hint="eastAsia"/>
                <w:color w:val="000000"/>
                <w:kern w:val="0"/>
                <w:sz w:val="22"/>
              </w:rPr>
              <w:t xml:space="preserve">　</w:t>
            </w:r>
          </w:p>
        </w:tc>
        <w:tc>
          <w:tcPr>
            <w:tcW w:w="927" w:type="pct"/>
            <w:tcBorders>
              <w:top w:val="nil"/>
              <w:left w:val="single" w:sz="4" w:space="0" w:color="000000"/>
              <w:bottom w:val="single" w:sz="4" w:space="0" w:color="000000"/>
              <w:right w:val="nil"/>
            </w:tcBorders>
            <w:shd w:val="clear" w:color="auto" w:fill="auto"/>
            <w:noWrap/>
            <w:vAlign w:val="bottom"/>
            <w:hideMark/>
          </w:tcPr>
          <w:p w:rsidR="00782D08" w:rsidRPr="008B6339" w:rsidRDefault="00782D08" w:rsidP="00CE2E6D">
            <w:pPr>
              <w:widowControl/>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Mean</w:t>
            </w:r>
          </w:p>
        </w:tc>
        <w:tc>
          <w:tcPr>
            <w:tcW w:w="627" w:type="pct"/>
            <w:tcBorders>
              <w:top w:val="nil"/>
              <w:left w:val="single" w:sz="4" w:space="0" w:color="000000"/>
              <w:bottom w:val="single" w:sz="4" w:space="0" w:color="000000"/>
              <w:right w:val="nil"/>
            </w:tcBorders>
            <w:shd w:val="clear" w:color="auto" w:fill="auto"/>
            <w:noWrap/>
            <w:vAlign w:val="bottom"/>
            <w:hideMark/>
          </w:tcPr>
          <w:p w:rsidR="00782D08" w:rsidRPr="008B6339" w:rsidRDefault="00782D08" w:rsidP="00CE2E6D">
            <w:pPr>
              <w:widowControl/>
              <w:jc w:val="center"/>
              <w:rPr>
                <w:rFonts w:ascii="Arial Narrow" w:eastAsia="宋体" w:hAnsi="Arial Narrow" w:cs="宋体"/>
                <w:color w:val="000000"/>
                <w:kern w:val="0"/>
                <w:sz w:val="22"/>
              </w:rPr>
            </w:pPr>
            <w:r>
              <w:rPr>
                <w:rFonts w:ascii="Arial Narrow" w:eastAsia="宋体" w:hAnsi="Arial Narrow" w:cs="宋体"/>
                <w:color w:val="000000"/>
                <w:kern w:val="0"/>
                <w:sz w:val="22"/>
              </w:rPr>
              <w:t>386(1112)</w:t>
            </w:r>
          </w:p>
        </w:tc>
        <w:tc>
          <w:tcPr>
            <w:tcW w:w="909" w:type="pct"/>
            <w:tcBorders>
              <w:top w:val="nil"/>
              <w:left w:val="single" w:sz="4" w:space="0" w:color="000000"/>
              <w:bottom w:val="single" w:sz="4" w:space="0" w:color="000000"/>
              <w:right w:val="nil"/>
            </w:tcBorders>
            <w:shd w:val="clear" w:color="auto" w:fill="auto"/>
            <w:noWrap/>
            <w:vAlign w:val="bottom"/>
            <w:hideMark/>
          </w:tcPr>
          <w:p w:rsidR="00782D08" w:rsidRPr="008B6339" w:rsidRDefault="00782D08" w:rsidP="00CE2E6D">
            <w:pPr>
              <w:widowControl/>
              <w:jc w:val="center"/>
              <w:rPr>
                <w:rFonts w:ascii="Arial Narrow" w:eastAsia="宋体" w:hAnsi="Arial Narrow" w:cs="宋体"/>
                <w:color w:val="000000"/>
                <w:kern w:val="0"/>
                <w:sz w:val="22"/>
              </w:rPr>
            </w:pPr>
            <w:r>
              <w:rPr>
                <w:rFonts w:ascii="Arial Narrow" w:eastAsia="宋体" w:hAnsi="Arial Narrow" w:cs="宋体"/>
                <w:color w:val="000000"/>
                <w:kern w:val="0"/>
                <w:sz w:val="22"/>
              </w:rPr>
              <w:t>3(7)</w:t>
            </w:r>
          </w:p>
        </w:tc>
        <w:tc>
          <w:tcPr>
            <w:tcW w:w="597" w:type="pct"/>
            <w:tcBorders>
              <w:top w:val="nil"/>
              <w:left w:val="single" w:sz="4" w:space="0" w:color="000000"/>
              <w:bottom w:val="single" w:sz="4" w:space="0" w:color="000000"/>
              <w:right w:val="nil"/>
            </w:tcBorders>
            <w:shd w:val="clear" w:color="auto" w:fill="auto"/>
            <w:noWrap/>
            <w:vAlign w:val="bottom"/>
            <w:hideMark/>
          </w:tcPr>
          <w:p w:rsidR="00782D08" w:rsidRPr="008B6339" w:rsidRDefault="00782D08" w:rsidP="00CE2E6D">
            <w:pPr>
              <w:widowControl/>
              <w:jc w:val="center"/>
              <w:rPr>
                <w:rFonts w:ascii="Arial Narrow" w:eastAsia="宋体" w:hAnsi="Arial Narrow" w:cs="宋体"/>
                <w:color w:val="000000"/>
                <w:kern w:val="0"/>
                <w:sz w:val="22"/>
              </w:rPr>
            </w:pPr>
            <w:r>
              <w:rPr>
                <w:rFonts w:ascii="Arial Narrow" w:eastAsia="宋体" w:hAnsi="Arial Narrow" w:cs="宋体"/>
                <w:color w:val="000000"/>
                <w:kern w:val="0"/>
                <w:sz w:val="22"/>
              </w:rPr>
              <w:t>2(5)</w:t>
            </w:r>
          </w:p>
        </w:tc>
        <w:tc>
          <w:tcPr>
            <w:tcW w:w="859" w:type="pct"/>
            <w:tcBorders>
              <w:top w:val="nil"/>
              <w:left w:val="single" w:sz="4" w:space="0" w:color="000000"/>
              <w:bottom w:val="single" w:sz="4" w:space="0" w:color="000000"/>
              <w:right w:val="single" w:sz="4" w:space="0" w:color="000000"/>
            </w:tcBorders>
            <w:shd w:val="clear" w:color="auto" w:fill="auto"/>
            <w:noWrap/>
            <w:vAlign w:val="bottom"/>
            <w:hideMark/>
          </w:tcPr>
          <w:p w:rsidR="00782D08" w:rsidRPr="008B6339" w:rsidRDefault="00782D08" w:rsidP="00CE2E6D">
            <w:pPr>
              <w:widowControl/>
              <w:jc w:val="center"/>
              <w:rPr>
                <w:rFonts w:ascii="Arial Narrow" w:eastAsia="宋体" w:hAnsi="Arial Narrow" w:cs="宋体"/>
                <w:color w:val="000000"/>
                <w:kern w:val="0"/>
                <w:sz w:val="22"/>
              </w:rPr>
            </w:pPr>
            <w:r>
              <w:rPr>
                <w:rFonts w:ascii="Arial Narrow" w:eastAsia="宋体" w:hAnsi="Arial Narrow" w:cs="宋体"/>
                <w:color w:val="000000"/>
                <w:kern w:val="0"/>
                <w:sz w:val="22"/>
              </w:rPr>
              <w:t>390</w:t>
            </w:r>
          </w:p>
        </w:tc>
      </w:tr>
    </w:tbl>
    <w:p w:rsidR="00F80A69" w:rsidRDefault="00F80A69" w:rsidP="00216FBD">
      <w:pPr>
        <w:pStyle w:val="EndNoteCategoryHeading"/>
        <w:sectPr w:rsidR="00F80A69" w:rsidSect="005C1D6D">
          <w:headerReference w:type="default" r:id="rId174"/>
          <w:type w:val="nextColumn"/>
          <w:pgSz w:w="11906" w:h="16838" w:code="9"/>
          <w:pgMar w:top="1440" w:right="1440" w:bottom="1440" w:left="2160" w:header="720" w:footer="720" w:gutter="0"/>
          <w:cols w:space="720"/>
          <w:docGrid w:linePitch="312"/>
        </w:sectPr>
      </w:pPr>
    </w:p>
    <w:p w:rsidR="00E91895" w:rsidRDefault="00E91895" w:rsidP="00E91895">
      <w:pPr>
        <w:widowControl/>
        <w:jc w:val="left"/>
      </w:pPr>
    </w:p>
    <w:p w:rsidR="00185763" w:rsidRDefault="00CE4331">
      <w:pPr>
        <w:pStyle w:val="a7"/>
        <w:keepNext/>
        <w:rPr>
          <w:rFonts w:cs="Times New Roman"/>
          <w:szCs w:val="24"/>
        </w:rPr>
      </w:pPr>
      <w:bookmarkStart w:id="74" w:name="_Ref378343937"/>
      <w:proofErr w:type="gramStart"/>
      <w:r w:rsidRPr="00CE4331">
        <w:rPr>
          <w:rFonts w:eastAsiaTheme="minorEastAsia" w:cs="Times New Roman"/>
          <w:szCs w:val="24"/>
        </w:rPr>
        <w:t xml:space="preserve">Table </w:t>
      </w:r>
      <w:r w:rsidR="00222E77" w:rsidRPr="00CE4331">
        <w:rPr>
          <w:rFonts w:eastAsiaTheme="minorEastAsia" w:cs="Times New Roman"/>
          <w:szCs w:val="24"/>
        </w:rPr>
        <w:fldChar w:fldCharType="begin"/>
      </w:r>
      <w:r w:rsidRPr="00CE4331">
        <w:rPr>
          <w:rFonts w:eastAsiaTheme="minorEastAsia" w:cs="Times New Roman"/>
          <w:szCs w:val="24"/>
        </w:rPr>
        <w:instrText xml:space="preserve"> SEQ Table \* ARABIC </w:instrText>
      </w:r>
      <w:r w:rsidR="00222E77" w:rsidRPr="00CE4331">
        <w:rPr>
          <w:rFonts w:eastAsiaTheme="minorEastAsia" w:cs="Times New Roman"/>
          <w:szCs w:val="24"/>
        </w:rPr>
        <w:fldChar w:fldCharType="separate"/>
      </w:r>
      <w:r w:rsidR="0008141F">
        <w:rPr>
          <w:rFonts w:eastAsiaTheme="minorEastAsia" w:cs="Times New Roman"/>
          <w:noProof/>
          <w:szCs w:val="24"/>
        </w:rPr>
        <w:t>4</w:t>
      </w:r>
      <w:r w:rsidR="00222E77" w:rsidRPr="00CE4331">
        <w:rPr>
          <w:rFonts w:eastAsiaTheme="minorEastAsia" w:cs="Times New Roman"/>
          <w:szCs w:val="24"/>
        </w:rPr>
        <w:fldChar w:fldCharType="end"/>
      </w:r>
      <w:bookmarkEnd w:id="74"/>
      <w:r w:rsidR="00F06226">
        <w:rPr>
          <w:rFonts w:eastAsiaTheme="minorEastAsia" w:cs="Times New Roman"/>
          <w:szCs w:val="24"/>
        </w:rPr>
        <w:t>.</w:t>
      </w:r>
      <w:proofErr w:type="gramEnd"/>
      <w:r w:rsidRPr="00CE4331">
        <w:rPr>
          <w:rFonts w:eastAsiaTheme="minorEastAsia" w:cs="Times New Roman"/>
          <w:szCs w:val="24"/>
        </w:rPr>
        <w:t xml:space="preserve"> </w:t>
      </w:r>
      <w:proofErr w:type="gramStart"/>
      <w:r w:rsidR="00E52371">
        <w:rPr>
          <w:rFonts w:eastAsiaTheme="minorEastAsia" w:cs="Times New Roman"/>
          <w:szCs w:val="24"/>
        </w:rPr>
        <w:t xml:space="preserve">Comparisons of mean peak values between periods 1994-2000 and </w:t>
      </w:r>
      <w:r w:rsidR="00DE7ACE">
        <w:rPr>
          <w:rFonts w:eastAsiaTheme="minorEastAsia" w:cs="Times New Roman"/>
          <w:szCs w:val="24"/>
        </w:rPr>
        <w:t>2003</w:t>
      </w:r>
      <w:r w:rsidR="00E52371">
        <w:rPr>
          <w:rFonts w:eastAsiaTheme="minorEastAsia" w:cs="Times New Roman"/>
          <w:szCs w:val="24"/>
        </w:rPr>
        <w:t>-2010</w:t>
      </w:r>
      <w:r w:rsidR="00B90528">
        <w:rPr>
          <w:rFonts w:eastAsiaTheme="minorEastAsia" w:cs="Times New Roman"/>
          <w:szCs w:val="24"/>
        </w:rPr>
        <w:t>.</w:t>
      </w:r>
      <w:proofErr w:type="gramEnd"/>
      <w:r w:rsidR="00442D28" w:rsidRPr="00442D28">
        <w:rPr>
          <w:rFonts w:cs="Times New Roman"/>
          <w:color w:val="000000"/>
          <w:szCs w:val="24"/>
          <w:shd w:val="clear" w:color="auto" w:fill="FFFFFF"/>
        </w:rPr>
        <w:t xml:space="preserve"> </w:t>
      </w:r>
      <w:r w:rsidR="00B90528">
        <w:rPr>
          <w:rFonts w:cs="Times New Roman"/>
          <w:color w:val="000000"/>
          <w:szCs w:val="24"/>
          <w:shd w:val="clear" w:color="auto" w:fill="FFFFFF"/>
        </w:rPr>
        <w:t>R</w:t>
      </w:r>
      <w:r w:rsidR="00442D28" w:rsidRPr="00127E9D">
        <w:rPr>
          <w:rFonts w:cs="Times New Roman"/>
          <w:color w:val="000000"/>
          <w:szCs w:val="24"/>
          <w:shd w:val="clear" w:color="auto" w:fill="FFFFFF"/>
        </w:rPr>
        <w:t>ed values indicate that those species in th</w:t>
      </w:r>
      <w:r w:rsidR="00B90528">
        <w:rPr>
          <w:rFonts w:cs="Times New Roman"/>
          <w:color w:val="000000"/>
          <w:szCs w:val="24"/>
          <w:shd w:val="clear" w:color="auto" w:fill="FFFFFF"/>
        </w:rPr>
        <w:t>o</w:t>
      </w:r>
      <w:r w:rsidR="00442D28" w:rsidRPr="00127E9D">
        <w:rPr>
          <w:rFonts w:cs="Times New Roman"/>
          <w:color w:val="000000"/>
          <w:szCs w:val="24"/>
          <w:shd w:val="clear" w:color="auto" w:fill="FFFFFF"/>
        </w:rPr>
        <w:t>se regions var</w:t>
      </w:r>
      <w:r w:rsidR="00B90528">
        <w:rPr>
          <w:rFonts w:cs="Times New Roman"/>
          <w:color w:val="000000"/>
          <w:szCs w:val="24"/>
          <w:shd w:val="clear" w:color="auto" w:fill="FFFFFF"/>
        </w:rPr>
        <w:t>y</w:t>
      </w:r>
      <w:r w:rsidR="00442D28" w:rsidRPr="00127E9D">
        <w:rPr>
          <w:rFonts w:cs="Times New Roman"/>
          <w:color w:val="000000"/>
          <w:szCs w:val="24"/>
          <w:shd w:val="clear" w:color="auto" w:fill="FFFFFF"/>
        </w:rPr>
        <w:t xml:space="preserve"> significant</w:t>
      </w:r>
      <w:r w:rsidR="00B90528">
        <w:rPr>
          <w:rFonts w:cs="Times New Roman"/>
          <w:color w:val="000000"/>
          <w:szCs w:val="24"/>
          <w:shd w:val="clear" w:color="auto" w:fill="FFFFFF"/>
        </w:rPr>
        <w:t>ly</w:t>
      </w:r>
      <w:r w:rsidR="00442D28" w:rsidRPr="00127E9D">
        <w:rPr>
          <w:rFonts w:cs="Times New Roman"/>
          <w:color w:val="000000"/>
          <w:szCs w:val="24"/>
          <w:shd w:val="clear" w:color="auto" w:fill="FFFFFF"/>
        </w:rPr>
        <w:t xml:space="preserve"> over time</w:t>
      </w:r>
      <w:r w:rsidR="00B90528">
        <w:rPr>
          <w:rFonts w:cs="Times New Roman"/>
          <w:color w:val="000000"/>
          <w:szCs w:val="24"/>
          <w:shd w:val="clear" w:color="auto" w:fill="FFFFFF"/>
        </w:rPr>
        <w:t>.</w:t>
      </w:r>
    </w:p>
    <w:tbl>
      <w:tblPr>
        <w:tblW w:w="5000" w:type="pct"/>
        <w:tblCellMar>
          <w:left w:w="0" w:type="dxa"/>
          <w:right w:w="0" w:type="dxa"/>
        </w:tblCellMar>
        <w:tblLook w:val="04A0" w:firstRow="1" w:lastRow="0" w:firstColumn="1" w:lastColumn="0" w:noHBand="0" w:noVBand="1"/>
      </w:tblPr>
      <w:tblGrid>
        <w:gridCol w:w="1485"/>
        <w:gridCol w:w="1007"/>
        <w:gridCol w:w="1007"/>
        <w:gridCol w:w="416"/>
        <w:gridCol w:w="1007"/>
        <w:gridCol w:w="1007"/>
        <w:gridCol w:w="372"/>
        <w:gridCol w:w="1007"/>
        <w:gridCol w:w="1007"/>
        <w:gridCol w:w="416"/>
        <w:gridCol w:w="1008"/>
        <w:gridCol w:w="1344"/>
        <w:gridCol w:w="416"/>
        <w:gridCol w:w="1089"/>
        <w:gridCol w:w="1008"/>
        <w:gridCol w:w="416"/>
      </w:tblGrid>
      <w:tr w:rsidR="008D420F" w:rsidRPr="00B90528" w:rsidTr="00B874A0">
        <w:trPr>
          <w:trHeight w:val="315"/>
        </w:trPr>
        <w:tc>
          <w:tcPr>
            <w:tcW w:w="430" w:type="pct"/>
            <w:tcBorders>
              <w:top w:val="single" w:sz="4" w:space="0" w:color="auto"/>
              <w:left w:val="single" w:sz="4" w:space="0" w:color="auto"/>
              <w:bottom w:val="double" w:sz="6" w:space="0" w:color="auto"/>
              <w:right w:val="nil"/>
            </w:tcBorders>
            <w:shd w:val="clear" w:color="auto" w:fill="auto"/>
            <w:noWrap/>
            <w:tcMar>
              <w:top w:w="27" w:type="dxa"/>
              <w:left w:w="27" w:type="dxa"/>
              <w:bottom w:w="0" w:type="dxa"/>
              <w:right w:w="27" w:type="dxa"/>
            </w:tcMar>
            <w:vAlign w:val="center"/>
            <w:hideMark/>
          </w:tcPr>
          <w:p w:rsidR="00185763" w:rsidRDefault="00CE4331">
            <w:pPr>
              <w:keepNext/>
              <w:keepLines/>
              <w:spacing w:before="340" w:after="330" w:line="578" w:lineRule="auto"/>
              <w:outlineLvl w:val="0"/>
              <w:rPr>
                <w:rFonts w:ascii="Arial Narrow" w:hAnsi="Arial Narrow" w:cs="Calibri"/>
                <w:color w:val="000000"/>
                <w:sz w:val="22"/>
              </w:rPr>
            </w:pPr>
            <w:r w:rsidRPr="00CE4331">
              <w:rPr>
                <w:rFonts w:ascii="Arial Narrow" w:hAnsi="Arial Narrow" w:cs="Calibri"/>
                <w:color w:val="000000"/>
                <w:sz w:val="22"/>
              </w:rPr>
              <w:t>Species</w:t>
            </w:r>
          </w:p>
        </w:tc>
        <w:tc>
          <w:tcPr>
            <w:tcW w:w="887" w:type="pct"/>
            <w:gridSpan w:val="3"/>
            <w:tcBorders>
              <w:top w:val="single" w:sz="4" w:space="0" w:color="auto"/>
              <w:left w:val="nil"/>
              <w:bottom w:val="double" w:sz="6" w:space="0" w:color="auto"/>
              <w:right w:val="single" w:sz="4" w:space="0" w:color="000000"/>
            </w:tcBorders>
            <w:shd w:val="clear" w:color="auto" w:fill="auto"/>
            <w:noWrap/>
            <w:tcMar>
              <w:top w:w="27" w:type="dxa"/>
              <w:left w:w="27" w:type="dxa"/>
              <w:bottom w:w="0" w:type="dxa"/>
              <w:right w:w="27" w:type="dxa"/>
            </w:tcMar>
            <w:vAlign w:val="center"/>
            <w:hideMark/>
          </w:tcPr>
          <w:p w:rsidR="00185763" w:rsidRDefault="00CE4331">
            <w:pPr>
              <w:keepNext/>
              <w:keepLines/>
              <w:spacing w:before="340" w:after="330" w:line="578" w:lineRule="auto"/>
              <w:jc w:val="center"/>
              <w:outlineLvl w:val="0"/>
              <w:rPr>
                <w:rFonts w:ascii="Arial Narrow" w:hAnsi="Arial Narrow" w:cs="Calibri"/>
                <w:color w:val="000000"/>
                <w:sz w:val="22"/>
              </w:rPr>
            </w:pPr>
            <w:r w:rsidRPr="00CE4331">
              <w:rPr>
                <w:rFonts w:ascii="Arial Narrow" w:hAnsi="Arial Narrow" w:cs="Calibri"/>
                <w:color w:val="000000"/>
                <w:sz w:val="22"/>
              </w:rPr>
              <w:t>ragweed (</w:t>
            </w:r>
            <w:r w:rsidRPr="00CE4331">
              <w:rPr>
                <w:rFonts w:ascii="Arial Narrow" w:hAnsi="Arial Narrow" w:cs="Calibri"/>
                <w:i/>
                <w:iCs/>
                <w:color w:val="000000"/>
                <w:sz w:val="22"/>
              </w:rPr>
              <w:t>Ambrosia</w:t>
            </w:r>
            <w:r w:rsidRPr="00CE4331">
              <w:rPr>
                <w:rFonts w:ascii="Arial Narrow" w:hAnsi="Arial Narrow" w:cs="Calibri"/>
                <w:color w:val="000000"/>
                <w:sz w:val="22"/>
              </w:rPr>
              <w:t>)</w:t>
            </w:r>
          </w:p>
        </w:tc>
        <w:tc>
          <w:tcPr>
            <w:tcW w:w="874" w:type="pct"/>
            <w:gridSpan w:val="3"/>
            <w:tcBorders>
              <w:top w:val="single" w:sz="4" w:space="0" w:color="auto"/>
              <w:left w:val="nil"/>
              <w:bottom w:val="double" w:sz="6" w:space="0" w:color="auto"/>
              <w:right w:val="single" w:sz="4" w:space="0" w:color="000000"/>
            </w:tcBorders>
            <w:shd w:val="clear" w:color="auto" w:fill="auto"/>
            <w:noWrap/>
            <w:tcMar>
              <w:top w:w="27" w:type="dxa"/>
              <w:left w:w="27" w:type="dxa"/>
              <w:bottom w:w="0" w:type="dxa"/>
              <w:right w:w="27" w:type="dxa"/>
            </w:tcMar>
            <w:vAlign w:val="center"/>
            <w:hideMark/>
          </w:tcPr>
          <w:p w:rsidR="00185763" w:rsidRDefault="00CE4331">
            <w:pPr>
              <w:keepNext/>
              <w:keepLines/>
              <w:spacing w:before="340" w:after="330" w:line="578" w:lineRule="auto"/>
              <w:jc w:val="center"/>
              <w:outlineLvl w:val="0"/>
              <w:rPr>
                <w:rFonts w:ascii="Arial Narrow" w:hAnsi="Arial Narrow" w:cs="Calibri"/>
                <w:color w:val="000000"/>
                <w:sz w:val="22"/>
              </w:rPr>
            </w:pPr>
            <w:r w:rsidRPr="00CE4331">
              <w:rPr>
                <w:rFonts w:ascii="Arial Narrow" w:hAnsi="Arial Narrow" w:cs="Calibri"/>
                <w:color w:val="000000"/>
                <w:sz w:val="22"/>
              </w:rPr>
              <w:t>mugwort (</w:t>
            </w:r>
            <w:r w:rsidRPr="00CE4331">
              <w:rPr>
                <w:rFonts w:ascii="Arial Narrow" w:hAnsi="Arial Narrow" w:cs="Calibri"/>
                <w:i/>
                <w:iCs/>
                <w:color w:val="000000"/>
                <w:sz w:val="22"/>
              </w:rPr>
              <w:t>Artemisia</w:t>
            </w:r>
            <w:r w:rsidRPr="00CE4331">
              <w:rPr>
                <w:rFonts w:ascii="Arial Narrow" w:hAnsi="Arial Narrow" w:cs="Calibri"/>
                <w:color w:val="000000"/>
                <w:sz w:val="22"/>
              </w:rPr>
              <w:t>)</w:t>
            </w:r>
          </w:p>
        </w:tc>
        <w:tc>
          <w:tcPr>
            <w:tcW w:w="887" w:type="pct"/>
            <w:gridSpan w:val="3"/>
            <w:tcBorders>
              <w:top w:val="single" w:sz="4" w:space="0" w:color="auto"/>
              <w:left w:val="nil"/>
              <w:bottom w:val="double" w:sz="6" w:space="0" w:color="auto"/>
              <w:right w:val="single" w:sz="4" w:space="0" w:color="000000"/>
            </w:tcBorders>
            <w:shd w:val="clear" w:color="auto" w:fill="auto"/>
            <w:noWrap/>
            <w:tcMar>
              <w:top w:w="27" w:type="dxa"/>
              <w:left w:w="27" w:type="dxa"/>
              <w:bottom w:w="0" w:type="dxa"/>
              <w:right w:w="27" w:type="dxa"/>
            </w:tcMar>
            <w:vAlign w:val="center"/>
            <w:hideMark/>
          </w:tcPr>
          <w:p w:rsidR="00185763" w:rsidRDefault="00286423">
            <w:pPr>
              <w:keepNext/>
              <w:keepLines/>
              <w:spacing w:before="340" w:after="330" w:line="578" w:lineRule="auto"/>
              <w:jc w:val="center"/>
              <w:outlineLvl w:val="0"/>
              <w:rPr>
                <w:rFonts w:ascii="Arial Narrow" w:hAnsi="Arial Narrow" w:cs="Calibri"/>
                <w:color w:val="000000"/>
                <w:sz w:val="22"/>
              </w:rPr>
            </w:pPr>
            <w:r w:rsidRPr="00286423">
              <w:rPr>
                <w:rFonts w:ascii="Arial Narrow" w:hAnsi="Arial Narrow" w:cs="Calibri"/>
                <w:color w:val="000000"/>
                <w:sz w:val="22"/>
              </w:rPr>
              <w:t>birch</w:t>
            </w:r>
            <w:r w:rsidR="00CE4331" w:rsidRPr="00CE4331">
              <w:rPr>
                <w:rFonts w:ascii="Arial Narrow" w:hAnsi="Arial Narrow" w:cs="Calibri"/>
                <w:color w:val="000000"/>
                <w:sz w:val="22"/>
              </w:rPr>
              <w:t xml:space="preserve"> (</w:t>
            </w:r>
            <w:r w:rsidR="00CE4331" w:rsidRPr="00CE4331">
              <w:rPr>
                <w:rFonts w:ascii="Arial Narrow" w:hAnsi="Arial Narrow" w:cs="Calibri"/>
                <w:i/>
                <w:iCs/>
                <w:color w:val="000000"/>
                <w:sz w:val="22"/>
              </w:rPr>
              <w:t>Betula</w:t>
            </w:r>
            <w:r w:rsidR="00CE4331" w:rsidRPr="00CE4331">
              <w:rPr>
                <w:rFonts w:ascii="Arial Narrow" w:hAnsi="Arial Narrow" w:cs="Calibri"/>
                <w:color w:val="000000"/>
                <w:sz w:val="22"/>
              </w:rPr>
              <w:t>)</w:t>
            </w:r>
          </w:p>
        </w:tc>
        <w:tc>
          <w:tcPr>
            <w:tcW w:w="1007" w:type="pct"/>
            <w:gridSpan w:val="3"/>
            <w:tcBorders>
              <w:top w:val="single" w:sz="4" w:space="0" w:color="auto"/>
              <w:left w:val="nil"/>
              <w:bottom w:val="double" w:sz="6" w:space="0" w:color="auto"/>
              <w:right w:val="single" w:sz="4" w:space="0" w:color="000000"/>
            </w:tcBorders>
            <w:shd w:val="clear" w:color="auto" w:fill="auto"/>
            <w:noWrap/>
            <w:tcMar>
              <w:top w:w="27" w:type="dxa"/>
              <w:left w:w="27" w:type="dxa"/>
              <w:bottom w:w="0" w:type="dxa"/>
              <w:right w:w="27" w:type="dxa"/>
            </w:tcMar>
            <w:vAlign w:val="center"/>
            <w:hideMark/>
          </w:tcPr>
          <w:p w:rsidR="00185763" w:rsidRDefault="00CE4331">
            <w:pPr>
              <w:keepNext/>
              <w:keepLines/>
              <w:spacing w:before="340" w:after="330" w:line="578" w:lineRule="auto"/>
              <w:jc w:val="center"/>
              <w:outlineLvl w:val="0"/>
              <w:rPr>
                <w:rFonts w:ascii="Arial Narrow" w:hAnsi="Arial Narrow" w:cs="Calibri"/>
                <w:color w:val="000000"/>
                <w:sz w:val="22"/>
              </w:rPr>
            </w:pPr>
            <w:r w:rsidRPr="00CE4331">
              <w:rPr>
                <w:rFonts w:ascii="Arial Narrow" w:hAnsi="Arial Narrow" w:cs="Calibri"/>
                <w:color w:val="000000"/>
                <w:sz w:val="22"/>
              </w:rPr>
              <w:t>grass (</w:t>
            </w:r>
            <w:r w:rsidRPr="00CE4331">
              <w:rPr>
                <w:rFonts w:ascii="Arial Narrow" w:hAnsi="Arial Narrow" w:cs="Calibri"/>
                <w:i/>
                <w:iCs/>
                <w:color w:val="000000"/>
                <w:sz w:val="22"/>
              </w:rPr>
              <w:t>Gramineae</w:t>
            </w:r>
            <w:r w:rsidRPr="00CE4331">
              <w:rPr>
                <w:rFonts w:ascii="Arial Narrow" w:hAnsi="Arial Narrow" w:cs="Calibri"/>
                <w:color w:val="000000"/>
                <w:sz w:val="22"/>
              </w:rPr>
              <w:t>)</w:t>
            </w:r>
          </w:p>
        </w:tc>
        <w:tc>
          <w:tcPr>
            <w:tcW w:w="916" w:type="pct"/>
            <w:gridSpan w:val="3"/>
            <w:tcBorders>
              <w:top w:val="single" w:sz="4" w:space="0" w:color="auto"/>
              <w:left w:val="nil"/>
              <w:bottom w:val="double" w:sz="6" w:space="0" w:color="auto"/>
              <w:right w:val="single" w:sz="4" w:space="0" w:color="000000"/>
            </w:tcBorders>
            <w:shd w:val="clear" w:color="auto" w:fill="auto"/>
            <w:noWrap/>
            <w:tcMar>
              <w:top w:w="27" w:type="dxa"/>
              <w:left w:w="27" w:type="dxa"/>
              <w:bottom w:w="0" w:type="dxa"/>
              <w:right w:w="27" w:type="dxa"/>
            </w:tcMar>
            <w:vAlign w:val="center"/>
            <w:hideMark/>
          </w:tcPr>
          <w:p w:rsidR="00185763" w:rsidRDefault="00CE4331">
            <w:pPr>
              <w:keepNext/>
              <w:keepLines/>
              <w:spacing w:before="340" w:after="330" w:line="578" w:lineRule="auto"/>
              <w:jc w:val="center"/>
              <w:outlineLvl w:val="0"/>
              <w:rPr>
                <w:rFonts w:ascii="Arial Narrow" w:hAnsi="Arial Narrow" w:cs="Calibri"/>
                <w:color w:val="000000"/>
                <w:sz w:val="22"/>
              </w:rPr>
            </w:pPr>
            <w:r w:rsidRPr="00CE4331">
              <w:rPr>
                <w:rFonts w:ascii="Arial Narrow" w:hAnsi="Arial Narrow" w:cs="Calibri"/>
                <w:color w:val="000000"/>
                <w:sz w:val="22"/>
              </w:rPr>
              <w:t>oak (</w:t>
            </w:r>
            <w:r w:rsidRPr="00CE4331">
              <w:rPr>
                <w:rFonts w:ascii="Arial Narrow" w:hAnsi="Arial Narrow" w:cs="Calibri"/>
                <w:i/>
                <w:iCs/>
                <w:color w:val="000000"/>
                <w:sz w:val="22"/>
              </w:rPr>
              <w:t>Quercus</w:t>
            </w:r>
            <w:r w:rsidRPr="00CE4331">
              <w:rPr>
                <w:rFonts w:ascii="Arial Narrow" w:hAnsi="Arial Narrow" w:cs="Calibri"/>
                <w:color w:val="000000"/>
                <w:sz w:val="22"/>
              </w:rPr>
              <w:t>)</w:t>
            </w:r>
          </w:p>
        </w:tc>
      </w:tr>
      <w:tr w:rsidR="00533CA2" w:rsidRPr="00B90528" w:rsidTr="003308B6">
        <w:trPr>
          <w:trHeight w:val="330"/>
        </w:trPr>
        <w:tc>
          <w:tcPr>
            <w:tcW w:w="430" w:type="pct"/>
            <w:tcBorders>
              <w:top w:val="nil"/>
              <w:left w:val="single" w:sz="4" w:space="0" w:color="auto"/>
              <w:bottom w:val="single" w:sz="8" w:space="0" w:color="auto"/>
              <w:right w:val="nil"/>
            </w:tcBorders>
            <w:shd w:val="clear" w:color="auto" w:fill="auto"/>
            <w:noWrap/>
            <w:tcMar>
              <w:top w:w="27" w:type="dxa"/>
              <w:left w:w="27" w:type="dxa"/>
              <w:bottom w:w="0" w:type="dxa"/>
              <w:right w:w="27" w:type="dxa"/>
            </w:tcMar>
            <w:vAlign w:val="center"/>
            <w:hideMark/>
          </w:tcPr>
          <w:p w:rsidR="007377DB" w:rsidRPr="00B90528" w:rsidRDefault="00CE4331">
            <w:pPr>
              <w:rPr>
                <w:rFonts w:ascii="Arial Narrow" w:hAnsi="Arial Narrow" w:cs="Calibri"/>
                <w:color w:val="000000"/>
                <w:sz w:val="22"/>
              </w:rPr>
            </w:pPr>
            <w:r w:rsidRPr="00CE4331">
              <w:rPr>
                <w:rFonts w:ascii="Arial Narrow" w:hAnsi="Arial Narrow" w:cs="Calibri"/>
                <w:color w:val="000000"/>
                <w:sz w:val="22"/>
              </w:rPr>
              <w:t> </w:t>
            </w:r>
          </w:p>
        </w:tc>
        <w:tc>
          <w:tcPr>
            <w:tcW w:w="382" w:type="pct"/>
            <w:tcBorders>
              <w:top w:val="nil"/>
              <w:left w:val="single" w:sz="4" w:space="0" w:color="auto"/>
              <w:bottom w:val="single" w:sz="8" w:space="0" w:color="auto"/>
              <w:right w:val="nil"/>
            </w:tcBorders>
            <w:shd w:val="clear" w:color="auto" w:fill="auto"/>
            <w:noWrap/>
            <w:tcMar>
              <w:top w:w="27" w:type="dxa"/>
              <w:left w:w="27" w:type="dxa"/>
              <w:bottom w:w="0" w:type="dxa"/>
              <w:right w:w="27" w:type="dxa"/>
            </w:tcMar>
            <w:vAlign w:val="center"/>
            <w:hideMark/>
          </w:tcPr>
          <w:p w:rsidR="007377DB" w:rsidRPr="00B90528" w:rsidRDefault="00CE4331" w:rsidP="008D420F">
            <w:pPr>
              <w:jc w:val="center"/>
              <w:rPr>
                <w:rFonts w:ascii="Arial Narrow" w:hAnsi="Arial Narrow" w:cs="Calibri"/>
                <w:color w:val="000000"/>
                <w:sz w:val="22"/>
              </w:rPr>
            </w:pPr>
            <w:r w:rsidRPr="00CE4331">
              <w:rPr>
                <w:rFonts w:ascii="Arial Narrow" w:hAnsi="Arial Narrow" w:cs="Calibri"/>
                <w:color w:val="000000"/>
                <w:sz w:val="22"/>
              </w:rPr>
              <w:t>1994-</w:t>
            </w:r>
            <w:r w:rsidR="008D420F">
              <w:rPr>
                <w:rFonts w:ascii="Arial Narrow" w:hAnsi="Arial Narrow" w:cs="Calibri"/>
                <w:color w:val="000000"/>
                <w:sz w:val="22"/>
              </w:rPr>
              <w:t>2000</w:t>
            </w:r>
          </w:p>
        </w:tc>
        <w:tc>
          <w:tcPr>
            <w:tcW w:w="382" w:type="pct"/>
            <w:tcBorders>
              <w:top w:val="nil"/>
              <w:left w:val="nil"/>
              <w:bottom w:val="single" w:sz="8" w:space="0" w:color="auto"/>
              <w:right w:val="nil"/>
            </w:tcBorders>
            <w:shd w:val="clear" w:color="auto" w:fill="auto"/>
            <w:noWrap/>
            <w:tcMar>
              <w:top w:w="27" w:type="dxa"/>
              <w:left w:w="27" w:type="dxa"/>
              <w:bottom w:w="0" w:type="dxa"/>
              <w:right w:w="27" w:type="dxa"/>
            </w:tcMar>
            <w:vAlign w:val="center"/>
            <w:hideMark/>
          </w:tcPr>
          <w:p w:rsidR="007377DB" w:rsidRPr="00B90528" w:rsidRDefault="00DE7ACE">
            <w:pPr>
              <w:jc w:val="center"/>
              <w:rPr>
                <w:rFonts w:ascii="Arial Narrow" w:hAnsi="Arial Narrow" w:cs="Calibri"/>
                <w:color w:val="000000"/>
                <w:sz w:val="22"/>
              </w:rPr>
            </w:pPr>
            <w:r>
              <w:rPr>
                <w:rFonts w:ascii="Arial Narrow" w:hAnsi="Arial Narrow" w:cs="Calibri"/>
                <w:color w:val="000000"/>
                <w:sz w:val="22"/>
              </w:rPr>
              <w:t>2003</w:t>
            </w:r>
            <w:r w:rsidR="00CE4331" w:rsidRPr="00CE4331">
              <w:rPr>
                <w:rFonts w:ascii="Arial Narrow" w:hAnsi="Arial Narrow" w:cs="Calibri"/>
                <w:color w:val="000000"/>
                <w:sz w:val="22"/>
              </w:rPr>
              <w:t>-2010</w:t>
            </w:r>
          </w:p>
        </w:tc>
        <w:tc>
          <w:tcPr>
            <w:tcW w:w="123" w:type="pct"/>
            <w:tcBorders>
              <w:top w:val="nil"/>
              <w:left w:val="nil"/>
              <w:bottom w:val="single" w:sz="8" w:space="0" w:color="auto"/>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 xml:space="preserve">Diff.  </w:t>
            </w:r>
          </w:p>
        </w:tc>
        <w:tc>
          <w:tcPr>
            <w:tcW w:w="382" w:type="pct"/>
            <w:tcBorders>
              <w:top w:val="nil"/>
              <w:left w:val="nil"/>
              <w:bottom w:val="single" w:sz="8" w:space="0" w:color="auto"/>
              <w:right w:val="nil"/>
            </w:tcBorders>
            <w:shd w:val="clear" w:color="auto" w:fill="auto"/>
            <w:noWrap/>
            <w:tcMar>
              <w:top w:w="27" w:type="dxa"/>
              <w:left w:w="27" w:type="dxa"/>
              <w:bottom w:w="0" w:type="dxa"/>
              <w:right w:w="27" w:type="dxa"/>
            </w:tcMar>
            <w:vAlign w:val="center"/>
            <w:hideMark/>
          </w:tcPr>
          <w:p w:rsidR="007377DB" w:rsidRPr="00B90528" w:rsidRDefault="00CE4331" w:rsidP="008D420F">
            <w:pPr>
              <w:jc w:val="center"/>
              <w:rPr>
                <w:rFonts w:ascii="Arial Narrow" w:hAnsi="Arial Narrow" w:cs="Calibri"/>
                <w:color w:val="000000"/>
                <w:sz w:val="22"/>
              </w:rPr>
            </w:pPr>
            <w:r w:rsidRPr="00CE4331">
              <w:rPr>
                <w:rFonts w:ascii="Arial Narrow" w:hAnsi="Arial Narrow" w:cs="Calibri"/>
                <w:color w:val="000000"/>
                <w:sz w:val="22"/>
              </w:rPr>
              <w:t>1994-</w:t>
            </w:r>
            <w:r w:rsidR="008D420F">
              <w:rPr>
                <w:rFonts w:ascii="Arial Narrow" w:hAnsi="Arial Narrow" w:cs="Calibri"/>
                <w:color w:val="000000"/>
                <w:sz w:val="22"/>
              </w:rPr>
              <w:t>2000</w:t>
            </w:r>
          </w:p>
        </w:tc>
        <w:tc>
          <w:tcPr>
            <w:tcW w:w="382" w:type="pct"/>
            <w:tcBorders>
              <w:top w:val="nil"/>
              <w:left w:val="nil"/>
              <w:bottom w:val="single" w:sz="8" w:space="0" w:color="auto"/>
              <w:right w:val="nil"/>
            </w:tcBorders>
            <w:shd w:val="clear" w:color="auto" w:fill="auto"/>
            <w:noWrap/>
            <w:tcMar>
              <w:top w:w="27" w:type="dxa"/>
              <w:left w:w="27" w:type="dxa"/>
              <w:bottom w:w="0" w:type="dxa"/>
              <w:right w:w="27" w:type="dxa"/>
            </w:tcMar>
            <w:vAlign w:val="center"/>
            <w:hideMark/>
          </w:tcPr>
          <w:p w:rsidR="007377DB" w:rsidRPr="00B90528" w:rsidRDefault="00DE7ACE">
            <w:pPr>
              <w:jc w:val="center"/>
              <w:rPr>
                <w:rFonts w:ascii="Arial Narrow" w:hAnsi="Arial Narrow" w:cs="Calibri"/>
                <w:color w:val="000000"/>
                <w:sz w:val="22"/>
              </w:rPr>
            </w:pPr>
            <w:r>
              <w:rPr>
                <w:rFonts w:ascii="Arial Narrow" w:hAnsi="Arial Narrow" w:cs="Calibri"/>
                <w:color w:val="000000"/>
                <w:sz w:val="22"/>
              </w:rPr>
              <w:t>2003</w:t>
            </w:r>
            <w:r w:rsidR="00CE4331" w:rsidRPr="00CE4331">
              <w:rPr>
                <w:rFonts w:ascii="Arial Narrow" w:hAnsi="Arial Narrow" w:cs="Calibri"/>
                <w:color w:val="000000"/>
                <w:sz w:val="22"/>
              </w:rPr>
              <w:t>-2010</w:t>
            </w:r>
          </w:p>
        </w:tc>
        <w:tc>
          <w:tcPr>
            <w:tcW w:w="110" w:type="pct"/>
            <w:tcBorders>
              <w:top w:val="nil"/>
              <w:left w:val="nil"/>
              <w:bottom w:val="single" w:sz="8" w:space="0" w:color="auto"/>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 xml:space="preserve">Diff.  </w:t>
            </w:r>
          </w:p>
        </w:tc>
        <w:tc>
          <w:tcPr>
            <w:tcW w:w="382" w:type="pct"/>
            <w:tcBorders>
              <w:top w:val="nil"/>
              <w:left w:val="nil"/>
              <w:bottom w:val="single" w:sz="8" w:space="0" w:color="auto"/>
              <w:right w:val="nil"/>
            </w:tcBorders>
            <w:shd w:val="clear" w:color="auto" w:fill="auto"/>
            <w:noWrap/>
            <w:tcMar>
              <w:top w:w="27" w:type="dxa"/>
              <w:left w:w="27" w:type="dxa"/>
              <w:bottom w:w="0" w:type="dxa"/>
              <w:right w:w="27" w:type="dxa"/>
            </w:tcMar>
            <w:vAlign w:val="center"/>
            <w:hideMark/>
          </w:tcPr>
          <w:p w:rsidR="007377DB" w:rsidRPr="00B90528" w:rsidRDefault="00CE4331" w:rsidP="008D420F">
            <w:pPr>
              <w:jc w:val="center"/>
              <w:rPr>
                <w:rFonts w:ascii="Arial Narrow" w:hAnsi="Arial Narrow" w:cs="Calibri"/>
                <w:color w:val="000000"/>
                <w:sz w:val="22"/>
              </w:rPr>
            </w:pPr>
            <w:r w:rsidRPr="00CE4331">
              <w:rPr>
                <w:rFonts w:ascii="Arial Narrow" w:hAnsi="Arial Narrow" w:cs="Calibri"/>
                <w:color w:val="000000"/>
                <w:sz w:val="22"/>
              </w:rPr>
              <w:t>1994-</w:t>
            </w:r>
            <w:r w:rsidR="008D420F">
              <w:rPr>
                <w:rFonts w:ascii="Arial Narrow" w:hAnsi="Arial Narrow" w:cs="Calibri"/>
                <w:color w:val="000000"/>
                <w:sz w:val="22"/>
              </w:rPr>
              <w:t>2000</w:t>
            </w:r>
          </w:p>
        </w:tc>
        <w:tc>
          <w:tcPr>
            <w:tcW w:w="382" w:type="pct"/>
            <w:tcBorders>
              <w:top w:val="nil"/>
              <w:left w:val="nil"/>
              <w:bottom w:val="single" w:sz="8" w:space="0" w:color="auto"/>
              <w:right w:val="nil"/>
            </w:tcBorders>
            <w:shd w:val="clear" w:color="auto" w:fill="auto"/>
            <w:noWrap/>
            <w:tcMar>
              <w:top w:w="27" w:type="dxa"/>
              <w:left w:w="27" w:type="dxa"/>
              <w:bottom w:w="0" w:type="dxa"/>
              <w:right w:w="27" w:type="dxa"/>
            </w:tcMar>
            <w:vAlign w:val="center"/>
            <w:hideMark/>
          </w:tcPr>
          <w:p w:rsidR="007377DB" w:rsidRPr="00B90528" w:rsidRDefault="00DE7ACE">
            <w:pPr>
              <w:jc w:val="center"/>
              <w:rPr>
                <w:rFonts w:ascii="Arial Narrow" w:hAnsi="Arial Narrow" w:cs="Calibri"/>
                <w:color w:val="000000"/>
                <w:sz w:val="22"/>
              </w:rPr>
            </w:pPr>
            <w:r>
              <w:rPr>
                <w:rFonts w:ascii="Arial Narrow" w:hAnsi="Arial Narrow" w:cs="Calibri"/>
                <w:color w:val="000000"/>
                <w:sz w:val="22"/>
              </w:rPr>
              <w:t>2003</w:t>
            </w:r>
            <w:r w:rsidR="00CE4331" w:rsidRPr="00CE4331">
              <w:rPr>
                <w:rFonts w:ascii="Arial Narrow" w:hAnsi="Arial Narrow" w:cs="Calibri"/>
                <w:color w:val="000000"/>
                <w:sz w:val="22"/>
              </w:rPr>
              <w:t>-2010</w:t>
            </w:r>
          </w:p>
        </w:tc>
        <w:tc>
          <w:tcPr>
            <w:tcW w:w="123" w:type="pct"/>
            <w:tcBorders>
              <w:top w:val="nil"/>
              <w:left w:val="nil"/>
              <w:bottom w:val="single" w:sz="8" w:space="0" w:color="auto"/>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 xml:space="preserve">Diff.  </w:t>
            </w:r>
          </w:p>
        </w:tc>
        <w:tc>
          <w:tcPr>
            <w:tcW w:w="382" w:type="pct"/>
            <w:tcBorders>
              <w:top w:val="nil"/>
              <w:left w:val="nil"/>
              <w:bottom w:val="single" w:sz="8" w:space="0" w:color="auto"/>
              <w:right w:val="nil"/>
            </w:tcBorders>
            <w:shd w:val="clear" w:color="auto" w:fill="auto"/>
            <w:noWrap/>
            <w:tcMar>
              <w:top w:w="27" w:type="dxa"/>
              <w:left w:w="27" w:type="dxa"/>
              <w:bottom w:w="0" w:type="dxa"/>
              <w:right w:w="27" w:type="dxa"/>
            </w:tcMar>
            <w:vAlign w:val="center"/>
            <w:hideMark/>
          </w:tcPr>
          <w:p w:rsidR="007377DB" w:rsidRPr="00B90528" w:rsidRDefault="00CE4331" w:rsidP="008D420F">
            <w:pPr>
              <w:jc w:val="center"/>
              <w:rPr>
                <w:rFonts w:ascii="Arial Narrow" w:hAnsi="Arial Narrow" w:cs="Calibri"/>
                <w:color w:val="000000"/>
                <w:sz w:val="22"/>
              </w:rPr>
            </w:pPr>
            <w:r w:rsidRPr="00CE4331">
              <w:rPr>
                <w:rFonts w:ascii="Arial Narrow" w:hAnsi="Arial Narrow" w:cs="Calibri"/>
                <w:color w:val="000000"/>
                <w:sz w:val="22"/>
              </w:rPr>
              <w:t>1994-</w:t>
            </w:r>
            <w:r w:rsidR="008D420F">
              <w:rPr>
                <w:rFonts w:ascii="Arial Narrow" w:hAnsi="Arial Narrow" w:cs="Calibri"/>
                <w:color w:val="000000"/>
                <w:sz w:val="22"/>
              </w:rPr>
              <w:t>2000</w:t>
            </w:r>
          </w:p>
        </w:tc>
        <w:tc>
          <w:tcPr>
            <w:tcW w:w="502" w:type="pct"/>
            <w:tcBorders>
              <w:top w:val="nil"/>
              <w:left w:val="nil"/>
              <w:bottom w:val="single" w:sz="8" w:space="0" w:color="auto"/>
              <w:right w:val="nil"/>
            </w:tcBorders>
            <w:shd w:val="clear" w:color="auto" w:fill="auto"/>
            <w:noWrap/>
            <w:tcMar>
              <w:top w:w="27" w:type="dxa"/>
              <w:left w:w="27" w:type="dxa"/>
              <w:bottom w:w="0" w:type="dxa"/>
              <w:right w:w="27" w:type="dxa"/>
            </w:tcMar>
            <w:vAlign w:val="center"/>
            <w:hideMark/>
          </w:tcPr>
          <w:p w:rsidR="00DE7ACE" w:rsidRDefault="00DE7ACE" w:rsidP="00B874A0">
            <w:pPr>
              <w:ind w:firstLineChars="50" w:firstLine="110"/>
              <w:rPr>
                <w:rFonts w:ascii="Arial Narrow" w:hAnsi="Arial Narrow" w:cs="Calibri"/>
                <w:b/>
                <w:bCs/>
                <w:color w:val="000000"/>
                <w:kern w:val="44"/>
                <w:sz w:val="22"/>
                <w:szCs w:val="44"/>
              </w:rPr>
            </w:pPr>
            <w:r>
              <w:rPr>
                <w:rFonts w:ascii="Arial Narrow" w:hAnsi="Arial Narrow" w:cs="Calibri"/>
                <w:color w:val="000000"/>
                <w:sz w:val="22"/>
              </w:rPr>
              <w:t>2003</w:t>
            </w:r>
            <w:r w:rsidR="00CE4331" w:rsidRPr="00CE4331">
              <w:rPr>
                <w:rFonts w:ascii="Arial Narrow" w:hAnsi="Arial Narrow" w:cs="Calibri"/>
                <w:color w:val="000000"/>
                <w:sz w:val="22"/>
              </w:rPr>
              <w:t>-2010</w:t>
            </w:r>
          </w:p>
        </w:tc>
        <w:tc>
          <w:tcPr>
            <w:tcW w:w="123" w:type="pct"/>
            <w:tcBorders>
              <w:top w:val="nil"/>
              <w:left w:val="nil"/>
              <w:bottom w:val="single" w:sz="8" w:space="0" w:color="auto"/>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 xml:space="preserve">Diff.  </w:t>
            </w:r>
          </w:p>
        </w:tc>
        <w:tc>
          <w:tcPr>
            <w:tcW w:w="411" w:type="pct"/>
            <w:tcBorders>
              <w:top w:val="nil"/>
              <w:left w:val="nil"/>
              <w:bottom w:val="single" w:sz="8" w:space="0" w:color="auto"/>
              <w:right w:val="nil"/>
            </w:tcBorders>
            <w:shd w:val="clear" w:color="auto" w:fill="auto"/>
            <w:noWrap/>
            <w:tcMar>
              <w:top w:w="27" w:type="dxa"/>
              <w:left w:w="27" w:type="dxa"/>
              <w:bottom w:w="0" w:type="dxa"/>
              <w:right w:w="27" w:type="dxa"/>
            </w:tcMar>
            <w:vAlign w:val="center"/>
            <w:hideMark/>
          </w:tcPr>
          <w:p w:rsidR="007377DB" w:rsidRPr="00B90528" w:rsidRDefault="00CE4331" w:rsidP="008D420F">
            <w:pPr>
              <w:jc w:val="center"/>
              <w:rPr>
                <w:rFonts w:ascii="Arial Narrow" w:hAnsi="Arial Narrow" w:cs="Calibri"/>
                <w:color w:val="000000"/>
                <w:sz w:val="22"/>
              </w:rPr>
            </w:pPr>
            <w:r w:rsidRPr="00CE4331">
              <w:rPr>
                <w:rFonts w:ascii="Arial Narrow" w:hAnsi="Arial Narrow" w:cs="Calibri"/>
                <w:color w:val="000000"/>
                <w:sz w:val="22"/>
              </w:rPr>
              <w:t>1994-</w:t>
            </w:r>
            <w:r w:rsidR="008D420F" w:rsidRPr="00CE4331">
              <w:rPr>
                <w:rFonts w:ascii="Arial Narrow" w:hAnsi="Arial Narrow" w:cs="Calibri"/>
                <w:color w:val="000000"/>
                <w:sz w:val="22"/>
              </w:rPr>
              <w:t>1</w:t>
            </w:r>
            <w:r w:rsidR="008D420F">
              <w:rPr>
                <w:rFonts w:ascii="Arial Narrow" w:hAnsi="Arial Narrow" w:cs="Calibri"/>
                <w:color w:val="000000"/>
                <w:sz w:val="22"/>
              </w:rPr>
              <w:t>2000</w:t>
            </w:r>
          </w:p>
        </w:tc>
        <w:tc>
          <w:tcPr>
            <w:tcW w:w="382" w:type="pct"/>
            <w:tcBorders>
              <w:top w:val="nil"/>
              <w:left w:val="nil"/>
              <w:bottom w:val="single" w:sz="8" w:space="0" w:color="auto"/>
              <w:right w:val="nil"/>
            </w:tcBorders>
            <w:shd w:val="clear" w:color="auto" w:fill="auto"/>
            <w:noWrap/>
            <w:tcMar>
              <w:top w:w="27" w:type="dxa"/>
              <w:left w:w="27" w:type="dxa"/>
              <w:bottom w:w="0" w:type="dxa"/>
              <w:right w:w="27" w:type="dxa"/>
            </w:tcMar>
            <w:vAlign w:val="center"/>
            <w:hideMark/>
          </w:tcPr>
          <w:p w:rsidR="007377DB" w:rsidRPr="00B90528" w:rsidRDefault="00DE7ACE">
            <w:pPr>
              <w:jc w:val="center"/>
              <w:rPr>
                <w:rFonts w:ascii="Arial Narrow" w:hAnsi="Arial Narrow" w:cs="Calibri"/>
                <w:color w:val="000000"/>
                <w:sz w:val="22"/>
              </w:rPr>
            </w:pPr>
            <w:r>
              <w:rPr>
                <w:rFonts w:ascii="Arial Narrow" w:hAnsi="Arial Narrow" w:cs="Calibri"/>
                <w:color w:val="000000"/>
                <w:sz w:val="22"/>
              </w:rPr>
              <w:t>2003</w:t>
            </w:r>
            <w:r w:rsidR="00CE4331" w:rsidRPr="00CE4331">
              <w:rPr>
                <w:rFonts w:ascii="Arial Narrow" w:hAnsi="Arial Narrow" w:cs="Calibri"/>
                <w:color w:val="000000"/>
                <w:sz w:val="22"/>
              </w:rPr>
              <w:t>-2010</w:t>
            </w:r>
          </w:p>
        </w:tc>
        <w:tc>
          <w:tcPr>
            <w:tcW w:w="123" w:type="pct"/>
            <w:tcBorders>
              <w:top w:val="nil"/>
              <w:left w:val="nil"/>
              <w:bottom w:val="single" w:sz="8" w:space="0" w:color="auto"/>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 xml:space="preserve">Diff.  </w:t>
            </w:r>
          </w:p>
        </w:tc>
      </w:tr>
      <w:tr w:rsidR="00533CA2" w:rsidRPr="00B90528" w:rsidTr="003308B6">
        <w:trPr>
          <w:trHeight w:val="300"/>
        </w:trPr>
        <w:tc>
          <w:tcPr>
            <w:tcW w:w="430" w:type="pct"/>
            <w:tcBorders>
              <w:top w:val="nil"/>
              <w:left w:val="single" w:sz="4" w:space="0" w:color="auto"/>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rPr>
                <w:rFonts w:ascii="Arial Narrow" w:hAnsi="Arial Narrow" w:cs="Calibri"/>
                <w:color w:val="000000"/>
                <w:sz w:val="22"/>
              </w:rPr>
            </w:pPr>
            <w:r w:rsidRPr="00CE4331">
              <w:rPr>
                <w:rFonts w:ascii="Arial Narrow" w:hAnsi="Arial Narrow" w:cs="Calibri"/>
                <w:color w:val="000000"/>
                <w:sz w:val="22"/>
              </w:rPr>
              <w:t xml:space="preserve">Central  </w:t>
            </w:r>
          </w:p>
        </w:tc>
        <w:tc>
          <w:tcPr>
            <w:tcW w:w="382" w:type="pct"/>
            <w:tcBorders>
              <w:top w:val="nil"/>
              <w:left w:val="single" w:sz="4" w:space="0" w:color="auto"/>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705</w:t>
            </w:r>
          </w:p>
        </w:tc>
        <w:tc>
          <w:tcPr>
            <w:tcW w:w="38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397</w:t>
            </w:r>
          </w:p>
        </w:tc>
        <w:tc>
          <w:tcPr>
            <w:tcW w:w="123"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308</w:t>
            </w:r>
          </w:p>
        </w:tc>
        <w:tc>
          <w:tcPr>
            <w:tcW w:w="38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 </w:t>
            </w:r>
          </w:p>
        </w:tc>
        <w:tc>
          <w:tcPr>
            <w:tcW w:w="38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34</w:t>
            </w:r>
          </w:p>
        </w:tc>
        <w:tc>
          <w:tcPr>
            <w:tcW w:w="110"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-34</w:t>
            </w:r>
          </w:p>
        </w:tc>
        <w:tc>
          <w:tcPr>
            <w:tcW w:w="38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196</w:t>
            </w:r>
          </w:p>
        </w:tc>
        <w:tc>
          <w:tcPr>
            <w:tcW w:w="38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215</w:t>
            </w:r>
          </w:p>
        </w:tc>
        <w:tc>
          <w:tcPr>
            <w:tcW w:w="123"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-18</w:t>
            </w:r>
          </w:p>
        </w:tc>
        <w:tc>
          <w:tcPr>
            <w:tcW w:w="38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109</w:t>
            </w:r>
          </w:p>
        </w:tc>
        <w:tc>
          <w:tcPr>
            <w:tcW w:w="50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198</w:t>
            </w:r>
          </w:p>
        </w:tc>
        <w:tc>
          <w:tcPr>
            <w:tcW w:w="123"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-89</w:t>
            </w:r>
          </w:p>
        </w:tc>
        <w:tc>
          <w:tcPr>
            <w:tcW w:w="411"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349</w:t>
            </w:r>
          </w:p>
        </w:tc>
        <w:tc>
          <w:tcPr>
            <w:tcW w:w="38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662</w:t>
            </w:r>
          </w:p>
        </w:tc>
        <w:tc>
          <w:tcPr>
            <w:tcW w:w="123"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-313</w:t>
            </w:r>
          </w:p>
        </w:tc>
      </w:tr>
      <w:tr w:rsidR="00533CA2" w:rsidRPr="00B90528" w:rsidTr="003308B6">
        <w:trPr>
          <w:trHeight w:val="300"/>
        </w:trPr>
        <w:tc>
          <w:tcPr>
            <w:tcW w:w="430" w:type="pct"/>
            <w:tcBorders>
              <w:top w:val="nil"/>
              <w:left w:val="single" w:sz="4" w:space="0" w:color="auto"/>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rPr>
                <w:rFonts w:ascii="Arial Narrow" w:hAnsi="Arial Narrow" w:cs="Calibri"/>
                <w:color w:val="000000"/>
                <w:sz w:val="22"/>
              </w:rPr>
            </w:pPr>
            <w:r w:rsidRPr="00CE4331">
              <w:rPr>
                <w:rFonts w:ascii="Arial Narrow" w:hAnsi="Arial Narrow" w:cs="Calibri"/>
                <w:color w:val="000000"/>
                <w:sz w:val="22"/>
              </w:rPr>
              <w:t>EastNorthCentral</w:t>
            </w:r>
          </w:p>
        </w:tc>
        <w:tc>
          <w:tcPr>
            <w:tcW w:w="382" w:type="pct"/>
            <w:tcBorders>
              <w:top w:val="nil"/>
              <w:left w:val="single" w:sz="4" w:space="0" w:color="auto"/>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185</w:t>
            </w:r>
          </w:p>
        </w:tc>
        <w:tc>
          <w:tcPr>
            <w:tcW w:w="38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215</w:t>
            </w:r>
          </w:p>
        </w:tc>
        <w:tc>
          <w:tcPr>
            <w:tcW w:w="123"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-29</w:t>
            </w:r>
          </w:p>
        </w:tc>
        <w:tc>
          <w:tcPr>
            <w:tcW w:w="38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 </w:t>
            </w:r>
          </w:p>
        </w:tc>
        <w:tc>
          <w:tcPr>
            <w:tcW w:w="38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10</w:t>
            </w:r>
          </w:p>
        </w:tc>
        <w:tc>
          <w:tcPr>
            <w:tcW w:w="110"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-10</w:t>
            </w:r>
          </w:p>
        </w:tc>
        <w:tc>
          <w:tcPr>
            <w:tcW w:w="38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250</w:t>
            </w:r>
          </w:p>
        </w:tc>
        <w:tc>
          <w:tcPr>
            <w:tcW w:w="38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232</w:t>
            </w:r>
          </w:p>
        </w:tc>
        <w:tc>
          <w:tcPr>
            <w:tcW w:w="123"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18</w:t>
            </w:r>
          </w:p>
        </w:tc>
        <w:tc>
          <w:tcPr>
            <w:tcW w:w="38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51</w:t>
            </w:r>
          </w:p>
        </w:tc>
        <w:tc>
          <w:tcPr>
            <w:tcW w:w="50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50</w:t>
            </w:r>
          </w:p>
        </w:tc>
        <w:tc>
          <w:tcPr>
            <w:tcW w:w="123"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1</w:t>
            </w:r>
          </w:p>
        </w:tc>
        <w:tc>
          <w:tcPr>
            <w:tcW w:w="411"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461</w:t>
            </w:r>
          </w:p>
        </w:tc>
        <w:tc>
          <w:tcPr>
            <w:tcW w:w="38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741</w:t>
            </w:r>
          </w:p>
        </w:tc>
        <w:tc>
          <w:tcPr>
            <w:tcW w:w="123"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-281</w:t>
            </w:r>
          </w:p>
        </w:tc>
      </w:tr>
      <w:tr w:rsidR="00533CA2" w:rsidRPr="00B90528" w:rsidTr="003308B6">
        <w:trPr>
          <w:trHeight w:val="300"/>
        </w:trPr>
        <w:tc>
          <w:tcPr>
            <w:tcW w:w="430" w:type="pct"/>
            <w:tcBorders>
              <w:top w:val="nil"/>
              <w:left w:val="single" w:sz="4" w:space="0" w:color="auto"/>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rPr>
                <w:rFonts w:ascii="Arial Narrow" w:hAnsi="Arial Narrow" w:cs="Calibri"/>
                <w:color w:val="000000"/>
                <w:sz w:val="22"/>
              </w:rPr>
            </w:pPr>
            <w:r w:rsidRPr="00CE4331">
              <w:rPr>
                <w:rFonts w:ascii="Arial Narrow" w:hAnsi="Arial Narrow" w:cs="Calibri"/>
                <w:color w:val="000000"/>
                <w:sz w:val="22"/>
              </w:rPr>
              <w:t xml:space="preserve">Northeast  </w:t>
            </w:r>
          </w:p>
        </w:tc>
        <w:tc>
          <w:tcPr>
            <w:tcW w:w="382" w:type="pct"/>
            <w:tcBorders>
              <w:top w:val="nil"/>
              <w:left w:val="single" w:sz="4" w:space="0" w:color="auto"/>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123</w:t>
            </w:r>
          </w:p>
        </w:tc>
        <w:tc>
          <w:tcPr>
            <w:tcW w:w="38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103</w:t>
            </w:r>
          </w:p>
        </w:tc>
        <w:tc>
          <w:tcPr>
            <w:tcW w:w="123"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19</w:t>
            </w:r>
          </w:p>
        </w:tc>
        <w:tc>
          <w:tcPr>
            <w:tcW w:w="38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136</w:t>
            </w:r>
          </w:p>
        </w:tc>
        <w:tc>
          <w:tcPr>
            <w:tcW w:w="38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56</w:t>
            </w:r>
          </w:p>
        </w:tc>
        <w:tc>
          <w:tcPr>
            <w:tcW w:w="110"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FF0000"/>
                <w:sz w:val="22"/>
              </w:rPr>
            </w:pPr>
            <w:r w:rsidRPr="00CE4331">
              <w:rPr>
                <w:rFonts w:ascii="Arial Narrow" w:hAnsi="Arial Narrow" w:cs="Calibri"/>
                <w:color w:val="FF0000"/>
                <w:sz w:val="22"/>
              </w:rPr>
              <w:t>79</w:t>
            </w:r>
          </w:p>
        </w:tc>
        <w:tc>
          <w:tcPr>
            <w:tcW w:w="38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438</w:t>
            </w:r>
          </w:p>
        </w:tc>
        <w:tc>
          <w:tcPr>
            <w:tcW w:w="38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1052</w:t>
            </w:r>
          </w:p>
        </w:tc>
        <w:tc>
          <w:tcPr>
            <w:tcW w:w="123"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FF0000"/>
                <w:sz w:val="22"/>
              </w:rPr>
            </w:pPr>
            <w:r w:rsidRPr="00CE4331">
              <w:rPr>
                <w:rFonts w:ascii="Arial Narrow" w:hAnsi="Arial Narrow" w:cs="Calibri"/>
                <w:color w:val="FF0000"/>
                <w:sz w:val="22"/>
              </w:rPr>
              <w:t>-613</w:t>
            </w:r>
          </w:p>
        </w:tc>
        <w:tc>
          <w:tcPr>
            <w:tcW w:w="38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84</w:t>
            </w:r>
          </w:p>
        </w:tc>
        <w:tc>
          <w:tcPr>
            <w:tcW w:w="50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144</w:t>
            </w:r>
          </w:p>
        </w:tc>
        <w:tc>
          <w:tcPr>
            <w:tcW w:w="123"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FF0000"/>
                <w:sz w:val="22"/>
              </w:rPr>
            </w:pPr>
            <w:r w:rsidRPr="00CE4331">
              <w:rPr>
                <w:rFonts w:ascii="Arial Narrow" w:hAnsi="Arial Narrow" w:cs="Calibri"/>
                <w:color w:val="FF0000"/>
                <w:sz w:val="22"/>
              </w:rPr>
              <w:t>-60</w:t>
            </w:r>
          </w:p>
        </w:tc>
        <w:tc>
          <w:tcPr>
            <w:tcW w:w="411"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730</w:t>
            </w:r>
          </w:p>
        </w:tc>
        <w:tc>
          <w:tcPr>
            <w:tcW w:w="38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1576</w:t>
            </w:r>
          </w:p>
        </w:tc>
        <w:tc>
          <w:tcPr>
            <w:tcW w:w="123"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FF0000"/>
                <w:sz w:val="22"/>
              </w:rPr>
            </w:pPr>
            <w:r w:rsidRPr="00CE4331">
              <w:rPr>
                <w:rFonts w:ascii="Arial Narrow" w:hAnsi="Arial Narrow" w:cs="Calibri"/>
                <w:color w:val="FF0000"/>
                <w:sz w:val="22"/>
              </w:rPr>
              <w:t>-847</w:t>
            </w:r>
          </w:p>
        </w:tc>
      </w:tr>
      <w:tr w:rsidR="00533CA2" w:rsidRPr="00B90528" w:rsidTr="003308B6">
        <w:trPr>
          <w:trHeight w:val="300"/>
        </w:trPr>
        <w:tc>
          <w:tcPr>
            <w:tcW w:w="430" w:type="pct"/>
            <w:tcBorders>
              <w:top w:val="nil"/>
              <w:left w:val="single" w:sz="4" w:space="0" w:color="auto"/>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rPr>
                <w:rFonts w:ascii="Arial Narrow" w:hAnsi="Arial Narrow" w:cs="Calibri"/>
                <w:color w:val="000000"/>
                <w:sz w:val="22"/>
              </w:rPr>
            </w:pPr>
            <w:r w:rsidRPr="00CE4331">
              <w:rPr>
                <w:rFonts w:ascii="Arial Narrow" w:hAnsi="Arial Narrow" w:cs="Calibri"/>
                <w:color w:val="000000"/>
                <w:sz w:val="22"/>
              </w:rPr>
              <w:t>Northwest</w:t>
            </w:r>
          </w:p>
        </w:tc>
        <w:tc>
          <w:tcPr>
            <w:tcW w:w="382" w:type="pct"/>
            <w:tcBorders>
              <w:top w:val="nil"/>
              <w:left w:val="single" w:sz="4" w:space="0" w:color="auto"/>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 </w:t>
            </w:r>
          </w:p>
        </w:tc>
        <w:tc>
          <w:tcPr>
            <w:tcW w:w="38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4</w:t>
            </w:r>
          </w:p>
        </w:tc>
        <w:tc>
          <w:tcPr>
            <w:tcW w:w="123"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-4</w:t>
            </w:r>
          </w:p>
        </w:tc>
        <w:tc>
          <w:tcPr>
            <w:tcW w:w="38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143</w:t>
            </w:r>
          </w:p>
        </w:tc>
        <w:tc>
          <w:tcPr>
            <w:tcW w:w="38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30</w:t>
            </w:r>
          </w:p>
        </w:tc>
        <w:tc>
          <w:tcPr>
            <w:tcW w:w="110"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FF0000"/>
                <w:sz w:val="22"/>
              </w:rPr>
            </w:pPr>
            <w:r w:rsidRPr="00CE4331">
              <w:rPr>
                <w:rFonts w:ascii="Arial Narrow" w:hAnsi="Arial Narrow" w:cs="Calibri"/>
                <w:color w:val="FF0000"/>
                <w:sz w:val="22"/>
              </w:rPr>
              <w:t>114</w:t>
            </w:r>
          </w:p>
        </w:tc>
        <w:tc>
          <w:tcPr>
            <w:tcW w:w="38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443</w:t>
            </w:r>
          </w:p>
        </w:tc>
        <w:tc>
          <w:tcPr>
            <w:tcW w:w="38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399</w:t>
            </w:r>
          </w:p>
        </w:tc>
        <w:tc>
          <w:tcPr>
            <w:tcW w:w="123"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44</w:t>
            </w:r>
          </w:p>
        </w:tc>
        <w:tc>
          <w:tcPr>
            <w:tcW w:w="38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269</w:t>
            </w:r>
          </w:p>
        </w:tc>
        <w:tc>
          <w:tcPr>
            <w:tcW w:w="50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392</w:t>
            </w:r>
          </w:p>
        </w:tc>
        <w:tc>
          <w:tcPr>
            <w:tcW w:w="123"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-123</w:t>
            </w:r>
          </w:p>
        </w:tc>
        <w:tc>
          <w:tcPr>
            <w:tcW w:w="411"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74</w:t>
            </w:r>
          </w:p>
        </w:tc>
        <w:tc>
          <w:tcPr>
            <w:tcW w:w="38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127</w:t>
            </w:r>
          </w:p>
        </w:tc>
        <w:tc>
          <w:tcPr>
            <w:tcW w:w="123"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-53</w:t>
            </w:r>
          </w:p>
        </w:tc>
      </w:tr>
      <w:tr w:rsidR="00533CA2" w:rsidRPr="00B90528" w:rsidTr="003308B6">
        <w:trPr>
          <w:trHeight w:val="300"/>
        </w:trPr>
        <w:tc>
          <w:tcPr>
            <w:tcW w:w="430" w:type="pct"/>
            <w:tcBorders>
              <w:top w:val="nil"/>
              <w:left w:val="single" w:sz="4" w:space="0" w:color="auto"/>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rPr>
                <w:rFonts w:ascii="Arial Narrow" w:hAnsi="Arial Narrow" w:cs="Calibri"/>
                <w:color w:val="000000"/>
                <w:sz w:val="22"/>
              </w:rPr>
            </w:pPr>
            <w:r w:rsidRPr="00CE4331">
              <w:rPr>
                <w:rFonts w:ascii="Arial Narrow" w:hAnsi="Arial Narrow" w:cs="Calibri"/>
                <w:color w:val="000000"/>
                <w:sz w:val="22"/>
              </w:rPr>
              <w:t>South</w:t>
            </w:r>
          </w:p>
        </w:tc>
        <w:tc>
          <w:tcPr>
            <w:tcW w:w="382" w:type="pct"/>
            <w:tcBorders>
              <w:top w:val="nil"/>
              <w:left w:val="single" w:sz="4" w:space="0" w:color="auto"/>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271</w:t>
            </w:r>
          </w:p>
        </w:tc>
        <w:tc>
          <w:tcPr>
            <w:tcW w:w="38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556</w:t>
            </w:r>
          </w:p>
        </w:tc>
        <w:tc>
          <w:tcPr>
            <w:tcW w:w="123"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-286</w:t>
            </w:r>
          </w:p>
        </w:tc>
        <w:tc>
          <w:tcPr>
            <w:tcW w:w="38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 </w:t>
            </w:r>
          </w:p>
        </w:tc>
        <w:tc>
          <w:tcPr>
            <w:tcW w:w="38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21</w:t>
            </w:r>
          </w:p>
        </w:tc>
        <w:tc>
          <w:tcPr>
            <w:tcW w:w="110"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-21</w:t>
            </w:r>
          </w:p>
        </w:tc>
        <w:tc>
          <w:tcPr>
            <w:tcW w:w="38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378</w:t>
            </w:r>
          </w:p>
        </w:tc>
        <w:tc>
          <w:tcPr>
            <w:tcW w:w="38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183</w:t>
            </w:r>
          </w:p>
        </w:tc>
        <w:tc>
          <w:tcPr>
            <w:tcW w:w="123"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196</w:t>
            </w:r>
          </w:p>
        </w:tc>
        <w:tc>
          <w:tcPr>
            <w:tcW w:w="38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47</w:t>
            </w:r>
          </w:p>
        </w:tc>
        <w:tc>
          <w:tcPr>
            <w:tcW w:w="50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203</w:t>
            </w:r>
          </w:p>
        </w:tc>
        <w:tc>
          <w:tcPr>
            <w:tcW w:w="123"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7377DB" w:rsidRPr="00B874A0" w:rsidRDefault="00CE4331">
            <w:pPr>
              <w:jc w:val="center"/>
              <w:rPr>
                <w:rFonts w:ascii="Arial Narrow" w:hAnsi="Arial Narrow" w:cs="Calibri"/>
                <w:color w:val="FF0000"/>
                <w:sz w:val="22"/>
              </w:rPr>
            </w:pPr>
            <w:r w:rsidRPr="00B874A0">
              <w:rPr>
                <w:rFonts w:ascii="Arial Narrow" w:hAnsi="Arial Narrow" w:cs="Calibri"/>
                <w:color w:val="FF0000"/>
                <w:sz w:val="22"/>
              </w:rPr>
              <w:t>-156</w:t>
            </w:r>
          </w:p>
        </w:tc>
        <w:tc>
          <w:tcPr>
            <w:tcW w:w="411"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1220</w:t>
            </w:r>
          </w:p>
        </w:tc>
        <w:tc>
          <w:tcPr>
            <w:tcW w:w="38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1654</w:t>
            </w:r>
          </w:p>
        </w:tc>
        <w:tc>
          <w:tcPr>
            <w:tcW w:w="123"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-434</w:t>
            </w:r>
          </w:p>
        </w:tc>
      </w:tr>
      <w:tr w:rsidR="00533CA2" w:rsidRPr="00B90528" w:rsidTr="003308B6">
        <w:trPr>
          <w:trHeight w:val="300"/>
        </w:trPr>
        <w:tc>
          <w:tcPr>
            <w:tcW w:w="430" w:type="pct"/>
            <w:tcBorders>
              <w:top w:val="nil"/>
              <w:left w:val="single" w:sz="4" w:space="0" w:color="auto"/>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rPr>
                <w:rFonts w:ascii="Arial Narrow" w:hAnsi="Arial Narrow" w:cs="Calibri"/>
                <w:color w:val="000000"/>
                <w:sz w:val="22"/>
              </w:rPr>
            </w:pPr>
            <w:r w:rsidRPr="00CE4331">
              <w:rPr>
                <w:rFonts w:ascii="Arial Narrow" w:hAnsi="Arial Narrow" w:cs="Calibri"/>
                <w:color w:val="000000"/>
                <w:sz w:val="22"/>
              </w:rPr>
              <w:t>Southeast</w:t>
            </w:r>
          </w:p>
        </w:tc>
        <w:tc>
          <w:tcPr>
            <w:tcW w:w="382" w:type="pct"/>
            <w:tcBorders>
              <w:top w:val="nil"/>
              <w:left w:val="single" w:sz="4" w:space="0" w:color="auto"/>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118</w:t>
            </w:r>
          </w:p>
        </w:tc>
        <w:tc>
          <w:tcPr>
            <w:tcW w:w="38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105</w:t>
            </w:r>
          </w:p>
        </w:tc>
        <w:tc>
          <w:tcPr>
            <w:tcW w:w="123"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13</w:t>
            </w:r>
          </w:p>
        </w:tc>
        <w:tc>
          <w:tcPr>
            <w:tcW w:w="38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8</w:t>
            </w:r>
          </w:p>
        </w:tc>
        <w:tc>
          <w:tcPr>
            <w:tcW w:w="38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7</w:t>
            </w:r>
          </w:p>
        </w:tc>
        <w:tc>
          <w:tcPr>
            <w:tcW w:w="110"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1</w:t>
            </w:r>
          </w:p>
        </w:tc>
        <w:tc>
          <w:tcPr>
            <w:tcW w:w="38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191</w:t>
            </w:r>
          </w:p>
        </w:tc>
        <w:tc>
          <w:tcPr>
            <w:tcW w:w="38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265</w:t>
            </w:r>
          </w:p>
        </w:tc>
        <w:tc>
          <w:tcPr>
            <w:tcW w:w="123"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-73</w:t>
            </w:r>
          </w:p>
        </w:tc>
        <w:tc>
          <w:tcPr>
            <w:tcW w:w="38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71</w:t>
            </w:r>
          </w:p>
        </w:tc>
        <w:tc>
          <w:tcPr>
            <w:tcW w:w="50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53</w:t>
            </w:r>
          </w:p>
        </w:tc>
        <w:tc>
          <w:tcPr>
            <w:tcW w:w="123"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18</w:t>
            </w:r>
          </w:p>
        </w:tc>
        <w:tc>
          <w:tcPr>
            <w:tcW w:w="411"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1799</w:t>
            </w:r>
          </w:p>
        </w:tc>
        <w:tc>
          <w:tcPr>
            <w:tcW w:w="38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2326</w:t>
            </w:r>
          </w:p>
        </w:tc>
        <w:tc>
          <w:tcPr>
            <w:tcW w:w="123"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-527</w:t>
            </w:r>
          </w:p>
        </w:tc>
      </w:tr>
      <w:tr w:rsidR="00533CA2" w:rsidRPr="00B90528" w:rsidTr="003308B6">
        <w:trPr>
          <w:trHeight w:val="300"/>
        </w:trPr>
        <w:tc>
          <w:tcPr>
            <w:tcW w:w="430" w:type="pct"/>
            <w:tcBorders>
              <w:top w:val="nil"/>
              <w:left w:val="single" w:sz="4" w:space="0" w:color="auto"/>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rPr>
                <w:rFonts w:ascii="Arial Narrow" w:hAnsi="Arial Narrow" w:cs="Calibri"/>
                <w:color w:val="000000"/>
                <w:sz w:val="22"/>
              </w:rPr>
            </w:pPr>
            <w:r w:rsidRPr="00CE4331">
              <w:rPr>
                <w:rFonts w:ascii="Arial Narrow" w:hAnsi="Arial Narrow" w:cs="Calibri"/>
                <w:color w:val="000000"/>
                <w:sz w:val="22"/>
              </w:rPr>
              <w:t xml:space="preserve">Southwest </w:t>
            </w:r>
          </w:p>
        </w:tc>
        <w:tc>
          <w:tcPr>
            <w:tcW w:w="382" w:type="pct"/>
            <w:tcBorders>
              <w:top w:val="nil"/>
              <w:left w:val="single" w:sz="4" w:space="0" w:color="auto"/>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441</w:t>
            </w:r>
          </w:p>
        </w:tc>
        <w:tc>
          <w:tcPr>
            <w:tcW w:w="38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38</w:t>
            </w:r>
          </w:p>
        </w:tc>
        <w:tc>
          <w:tcPr>
            <w:tcW w:w="123"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403</w:t>
            </w:r>
          </w:p>
        </w:tc>
        <w:tc>
          <w:tcPr>
            <w:tcW w:w="38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124</w:t>
            </w:r>
          </w:p>
        </w:tc>
        <w:tc>
          <w:tcPr>
            <w:tcW w:w="38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159</w:t>
            </w:r>
          </w:p>
        </w:tc>
        <w:tc>
          <w:tcPr>
            <w:tcW w:w="110"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-35</w:t>
            </w:r>
          </w:p>
        </w:tc>
        <w:tc>
          <w:tcPr>
            <w:tcW w:w="38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 </w:t>
            </w:r>
          </w:p>
        </w:tc>
        <w:tc>
          <w:tcPr>
            <w:tcW w:w="38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3</w:t>
            </w:r>
          </w:p>
        </w:tc>
        <w:tc>
          <w:tcPr>
            <w:tcW w:w="123"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-3</w:t>
            </w:r>
          </w:p>
        </w:tc>
        <w:tc>
          <w:tcPr>
            <w:tcW w:w="38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40</w:t>
            </w:r>
          </w:p>
        </w:tc>
        <w:tc>
          <w:tcPr>
            <w:tcW w:w="50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43</w:t>
            </w:r>
          </w:p>
        </w:tc>
        <w:tc>
          <w:tcPr>
            <w:tcW w:w="123"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-3</w:t>
            </w:r>
          </w:p>
        </w:tc>
        <w:tc>
          <w:tcPr>
            <w:tcW w:w="411"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 </w:t>
            </w:r>
            <w:r w:rsidR="00761526">
              <w:rPr>
                <w:rFonts w:ascii="Arial Narrow" w:hAnsi="Arial Narrow" w:cs="Calibri"/>
                <w:color w:val="000000"/>
                <w:sz w:val="22"/>
              </w:rPr>
              <w:t>82</w:t>
            </w:r>
          </w:p>
        </w:tc>
        <w:tc>
          <w:tcPr>
            <w:tcW w:w="38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192</w:t>
            </w:r>
          </w:p>
        </w:tc>
        <w:tc>
          <w:tcPr>
            <w:tcW w:w="123"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-192</w:t>
            </w:r>
          </w:p>
        </w:tc>
      </w:tr>
      <w:tr w:rsidR="00533CA2" w:rsidRPr="00B90528" w:rsidTr="003308B6">
        <w:trPr>
          <w:trHeight w:val="300"/>
        </w:trPr>
        <w:tc>
          <w:tcPr>
            <w:tcW w:w="430" w:type="pct"/>
            <w:tcBorders>
              <w:top w:val="nil"/>
              <w:left w:val="single" w:sz="4" w:space="0" w:color="auto"/>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rPr>
                <w:rFonts w:ascii="Arial Narrow" w:hAnsi="Arial Narrow" w:cs="Calibri"/>
                <w:color w:val="000000"/>
                <w:sz w:val="22"/>
              </w:rPr>
            </w:pPr>
            <w:r w:rsidRPr="00CE4331">
              <w:rPr>
                <w:rFonts w:ascii="Arial Narrow" w:hAnsi="Arial Narrow" w:cs="Calibri"/>
                <w:color w:val="000000"/>
                <w:sz w:val="22"/>
              </w:rPr>
              <w:t xml:space="preserve">West    </w:t>
            </w:r>
          </w:p>
        </w:tc>
        <w:tc>
          <w:tcPr>
            <w:tcW w:w="382" w:type="pct"/>
            <w:tcBorders>
              <w:top w:val="nil"/>
              <w:left w:val="single" w:sz="4" w:space="0" w:color="auto"/>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32</w:t>
            </w:r>
          </w:p>
        </w:tc>
        <w:tc>
          <w:tcPr>
            <w:tcW w:w="38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34</w:t>
            </w:r>
          </w:p>
        </w:tc>
        <w:tc>
          <w:tcPr>
            <w:tcW w:w="123"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-2</w:t>
            </w:r>
          </w:p>
        </w:tc>
        <w:tc>
          <w:tcPr>
            <w:tcW w:w="38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53</w:t>
            </w:r>
          </w:p>
        </w:tc>
        <w:tc>
          <w:tcPr>
            <w:tcW w:w="38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21</w:t>
            </w:r>
          </w:p>
        </w:tc>
        <w:tc>
          <w:tcPr>
            <w:tcW w:w="110"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FF0000"/>
                <w:sz w:val="22"/>
              </w:rPr>
            </w:pPr>
            <w:r w:rsidRPr="00CE4331">
              <w:rPr>
                <w:rFonts w:ascii="Arial Narrow" w:hAnsi="Arial Narrow" w:cs="Calibri"/>
                <w:color w:val="FF0000"/>
                <w:sz w:val="22"/>
              </w:rPr>
              <w:t>32</w:t>
            </w:r>
          </w:p>
        </w:tc>
        <w:tc>
          <w:tcPr>
            <w:tcW w:w="38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190</w:t>
            </w:r>
          </w:p>
        </w:tc>
        <w:tc>
          <w:tcPr>
            <w:tcW w:w="38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47</w:t>
            </w:r>
          </w:p>
        </w:tc>
        <w:tc>
          <w:tcPr>
            <w:tcW w:w="123"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FF0000"/>
                <w:sz w:val="22"/>
              </w:rPr>
            </w:pPr>
            <w:r w:rsidRPr="00CE4331">
              <w:rPr>
                <w:rFonts w:ascii="Arial Narrow" w:hAnsi="Arial Narrow" w:cs="Calibri"/>
                <w:color w:val="FF0000"/>
                <w:sz w:val="22"/>
              </w:rPr>
              <w:t>143</w:t>
            </w:r>
          </w:p>
        </w:tc>
        <w:tc>
          <w:tcPr>
            <w:tcW w:w="38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738</w:t>
            </w:r>
          </w:p>
        </w:tc>
        <w:tc>
          <w:tcPr>
            <w:tcW w:w="50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63</w:t>
            </w:r>
          </w:p>
        </w:tc>
        <w:tc>
          <w:tcPr>
            <w:tcW w:w="123"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FF0000"/>
                <w:sz w:val="22"/>
              </w:rPr>
            </w:pPr>
            <w:r w:rsidRPr="00CE4331">
              <w:rPr>
                <w:rFonts w:ascii="Arial Narrow" w:hAnsi="Arial Narrow" w:cs="Calibri"/>
                <w:color w:val="FF0000"/>
                <w:sz w:val="22"/>
              </w:rPr>
              <w:t>675</w:t>
            </w:r>
          </w:p>
        </w:tc>
        <w:tc>
          <w:tcPr>
            <w:tcW w:w="411"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348</w:t>
            </w:r>
          </w:p>
        </w:tc>
        <w:tc>
          <w:tcPr>
            <w:tcW w:w="38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309</w:t>
            </w:r>
          </w:p>
        </w:tc>
        <w:tc>
          <w:tcPr>
            <w:tcW w:w="123"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39</w:t>
            </w:r>
          </w:p>
        </w:tc>
      </w:tr>
      <w:tr w:rsidR="00533CA2" w:rsidRPr="00B90528" w:rsidTr="003308B6">
        <w:trPr>
          <w:trHeight w:val="300"/>
        </w:trPr>
        <w:tc>
          <w:tcPr>
            <w:tcW w:w="430" w:type="pct"/>
            <w:tcBorders>
              <w:top w:val="nil"/>
              <w:left w:val="single" w:sz="4" w:space="0" w:color="auto"/>
              <w:bottom w:val="single" w:sz="4" w:space="0" w:color="auto"/>
              <w:right w:val="nil"/>
            </w:tcBorders>
            <w:shd w:val="clear" w:color="auto" w:fill="auto"/>
            <w:noWrap/>
            <w:tcMar>
              <w:top w:w="27" w:type="dxa"/>
              <w:left w:w="27" w:type="dxa"/>
              <w:bottom w:w="0" w:type="dxa"/>
              <w:right w:w="27" w:type="dxa"/>
            </w:tcMar>
            <w:vAlign w:val="center"/>
            <w:hideMark/>
          </w:tcPr>
          <w:p w:rsidR="007377DB" w:rsidRPr="00B90528" w:rsidRDefault="00CE4331">
            <w:pPr>
              <w:rPr>
                <w:rFonts w:ascii="Arial Narrow" w:hAnsi="Arial Narrow" w:cs="Calibri"/>
                <w:color w:val="000000"/>
                <w:sz w:val="22"/>
              </w:rPr>
            </w:pPr>
            <w:r w:rsidRPr="00CE4331">
              <w:rPr>
                <w:rFonts w:ascii="Arial Narrow" w:hAnsi="Arial Narrow" w:cs="Calibri"/>
                <w:color w:val="000000"/>
                <w:sz w:val="22"/>
              </w:rPr>
              <w:t>WestNorthCentral</w:t>
            </w:r>
          </w:p>
        </w:tc>
        <w:tc>
          <w:tcPr>
            <w:tcW w:w="382" w:type="pct"/>
            <w:tcBorders>
              <w:top w:val="nil"/>
              <w:left w:val="single" w:sz="4" w:space="0" w:color="auto"/>
              <w:bottom w:val="single" w:sz="4" w:space="0" w:color="auto"/>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1053</w:t>
            </w:r>
          </w:p>
        </w:tc>
        <w:tc>
          <w:tcPr>
            <w:tcW w:w="382" w:type="pct"/>
            <w:tcBorders>
              <w:top w:val="nil"/>
              <w:left w:val="nil"/>
              <w:bottom w:val="single" w:sz="4" w:space="0" w:color="auto"/>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319</w:t>
            </w:r>
          </w:p>
        </w:tc>
        <w:tc>
          <w:tcPr>
            <w:tcW w:w="123" w:type="pct"/>
            <w:tcBorders>
              <w:top w:val="nil"/>
              <w:left w:val="nil"/>
              <w:bottom w:val="single" w:sz="4" w:space="0" w:color="auto"/>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FF0000"/>
                <w:sz w:val="22"/>
              </w:rPr>
            </w:pPr>
            <w:r w:rsidRPr="00CE4331">
              <w:rPr>
                <w:rFonts w:ascii="Arial Narrow" w:hAnsi="Arial Narrow" w:cs="Calibri"/>
                <w:color w:val="FF0000"/>
                <w:sz w:val="22"/>
              </w:rPr>
              <w:t>734</w:t>
            </w:r>
          </w:p>
        </w:tc>
        <w:tc>
          <w:tcPr>
            <w:tcW w:w="382" w:type="pct"/>
            <w:tcBorders>
              <w:top w:val="nil"/>
              <w:left w:val="nil"/>
              <w:bottom w:val="single" w:sz="4" w:space="0" w:color="auto"/>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 </w:t>
            </w:r>
          </w:p>
        </w:tc>
        <w:tc>
          <w:tcPr>
            <w:tcW w:w="382" w:type="pct"/>
            <w:tcBorders>
              <w:top w:val="nil"/>
              <w:left w:val="nil"/>
              <w:bottom w:val="single" w:sz="4" w:space="0" w:color="auto"/>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22</w:t>
            </w:r>
          </w:p>
        </w:tc>
        <w:tc>
          <w:tcPr>
            <w:tcW w:w="110" w:type="pct"/>
            <w:tcBorders>
              <w:top w:val="nil"/>
              <w:left w:val="nil"/>
              <w:bottom w:val="single" w:sz="4" w:space="0" w:color="auto"/>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sz w:val="22"/>
              </w:rPr>
            </w:pPr>
            <w:r w:rsidRPr="00CE4331">
              <w:rPr>
                <w:rFonts w:ascii="Arial Narrow" w:hAnsi="Arial Narrow" w:cs="Calibri"/>
                <w:sz w:val="22"/>
              </w:rPr>
              <w:t>-22</w:t>
            </w:r>
          </w:p>
        </w:tc>
        <w:tc>
          <w:tcPr>
            <w:tcW w:w="382" w:type="pct"/>
            <w:tcBorders>
              <w:top w:val="nil"/>
              <w:left w:val="nil"/>
              <w:bottom w:val="single" w:sz="4" w:space="0" w:color="auto"/>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349</w:t>
            </w:r>
          </w:p>
        </w:tc>
        <w:tc>
          <w:tcPr>
            <w:tcW w:w="382" w:type="pct"/>
            <w:tcBorders>
              <w:top w:val="nil"/>
              <w:left w:val="nil"/>
              <w:bottom w:val="single" w:sz="4" w:space="0" w:color="auto"/>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185</w:t>
            </w:r>
          </w:p>
        </w:tc>
        <w:tc>
          <w:tcPr>
            <w:tcW w:w="123" w:type="pct"/>
            <w:tcBorders>
              <w:top w:val="nil"/>
              <w:left w:val="nil"/>
              <w:bottom w:val="single" w:sz="4" w:space="0" w:color="auto"/>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sz w:val="22"/>
              </w:rPr>
            </w:pPr>
            <w:r w:rsidRPr="00CE4331">
              <w:rPr>
                <w:rFonts w:ascii="Arial Narrow" w:hAnsi="Arial Narrow" w:cs="Calibri"/>
                <w:sz w:val="22"/>
              </w:rPr>
              <w:t>164</w:t>
            </w:r>
          </w:p>
        </w:tc>
        <w:tc>
          <w:tcPr>
            <w:tcW w:w="382" w:type="pct"/>
            <w:tcBorders>
              <w:top w:val="nil"/>
              <w:left w:val="nil"/>
              <w:bottom w:val="single" w:sz="4" w:space="0" w:color="auto"/>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110</w:t>
            </w:r>
          </w:p>
        </w:tc>
        <w:tc>
          <w:tcPr>
            <w:tcW w:w="502" w:type="pct"/>
            <w:tcBorders>
              <w:top w:val="nil"/>
              <w:left w:val="nil"/>
              <w:bottom w:val="single" w:sz="4" w:space="0" w:color="auto"/>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83</w:t>
            </w:r>
          </w:p>
        </w:tc>
        <w:tc>
          <w:tcPr>
            <w:tcW w:w="123" w:type="pct"/>
            <w:tcBorders>
              <w:top w:val="nil"/>
              <w:left w:val="nil"/>
              <w:bottom w:val="single" w:sz="4" w:space="0" w:color="auto"/>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sz w:val="22"/>
              </w:rPr>
            </w:pPr>
            <w:r w:rsidRPr="00CE4331">
              <w:rPr>
                <w:rFonts w:ascii="Arial Narrow" w:hAnsi="Arial Narrow" w:cs="Calibri"/>
                <w:sz w:val="22"/>
              </w:rPr>
              <w:t>27</w:t>
            </w:r>
          </w:p>
        </w:tc>
        <w:tc>
          <w:tcPr>
            <w:tcW w:w="411" w:type="pct"/>
            <w:tcBorders>
              <w:top w:val="nil"/>
              <w:left w:val="nil"/>
              <w:bottom w:val="single" w:sz="4" w:space="0" w:color="auto"/>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456</w:t>
            </w:r>
          </w:p>
        </w:tc>
        <w:tc>
          <w:tcPr>
            <w:tcW w:w="382" w:type="pct"/>
            <w:tcBorders>
              <w:top w:val="nil"/>
              <w:left w:val="nil"/>
              <w:bottom w:val="single" w:sz="4" w:space="0" w:color="auto"/>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693</w:t>
            </w:r>
          </w:p>
        </w:tc>
        <w:tc>
          <w:tcPr>
            <w:tcW w:w="123" w:type="pct"/>
            <w:tcBorders>
              <w:top w:val="nil"/>
              <w:left w:val="nil"/>
              <w:bottom w:val="single" w:sz="4" w:space="0" w:color="auto"/>
              <w:right w:val="single" w:sz="4" w:space="0" w:color="auto"/>
            </w:tcBorders>
            <w:shd w:val="clear" w:color="auto" w:fill="auto"/>
            <w:noWrap/>
            <w:tcMar>
              <w:top w:w="27" w:type="dxa"/>
              <w:left w:w="27" w:type="dxa"/>
              <w:bottom w:w="0" w:type="dxa"/>
              <w:right w:w="27" w:type="dxa"/>
            </w:tcMar>
            <w:vAlign w:val="center"/>
            <w:hideMark/>
          </w:tcPr>
          <w:p w:rsidR="00185763" w:rsidRDefault="00CE4331">
            <w:pPr>
              <w:keepNext/>
              <w:jc w:val="center"/>
              <w:rPr>
                <w:rFonts w:ascii="Arial Narrow" w:hAnsi="Arial Narrow" w:cs="Calibri"/>
                <w:sz w:val="22"/>
              </w:rPr>
            </w:pPr>
            <w:r w:rsidRPr="00CE4331">
              <w:rPr>
                <w:rFonts w:ascii="Arial Narrow" w:hAnsi="Arial Narrow" w:cs="Calibri"/>
                <w:sz w:val="22"/>
              </w:rPr>
              <w:t>-237</w:t>
            </w:r>
          </w:p>
        </w:tc>
      </w:tr>
    </w:tbl>
    <w:p w:rsidR="00DC661C" w:rsidRDefault="00DC661C">
      <w:pPr>
        <w:widowControl/>
        <w:jc w:val="left"/>
      </w:pPr>
      <w:r>
        <w:br w:type="page"/>
      </w:r>
    </w:p>
    <w:p w:rsidR="00185763" w:rsidRDefault="00CE4331">
      <w:pPr>
        <w:pStyle w:val="a7"/>
        <w:keepNext/>
        <w:rPr>
          <w:rFonts w:cs="Times New Roman"/>
          <w:szCs w:val="24"/>
        </w:rPr>
      </w:pPr>
      <w:bookmarkStart w:id="75" w:name="_Ref378343939"/>
      <w:proofErr w:type="gramStart"/>
      <w:r w:rsidRPr="00CE4331">
        <w:rPr>
          <w:rFonts w:eastAsiaTheme="minorEastAsia" w:cs="Times New Roman"/>
          <w:szCs w:val="24"/>
        </w:rPr>
        <w:lastRenderedPageBreak/>
        <w:t xml:space="preserve">Table </w:t>
      </w:r>
      <w:r w:rsidR="00222E77" w:rsidRPr="00CE4331">
        <w:rPr>
          <w:rFonts w:eastAsiaTheme="minorEastAsia" w:cs="Times New Roman"/>
          <w:szCs w:val="24"/>
        </w:rPr>
        <w:fldChar w:fldCharType="begin"/>
      </w:r>
      <w:r w:rsidRPr="00CE4331">
        <w:rPr>
          <w:rFonts w:eastAsiaTheme="minorEastAsia" w:cs="Times New Roman"/>
          <w:szCs w:val="24"/>
        </w:rPr>
        <w:instrText xml:space="preserve"> SEQ Table \* ARABIC </w:instrText>
      </w:r>
      <w:r w:rsidR="00222E77" w:rsidRPr="00CE4331">
        <w:rPr>
          <w:rFonts w:eastAsiaTheme="minorEastAsia" w:cs="Times New Roman"/>
          <w:szCs w:val="24"/>
        </w:rPr>
        <w:fldChar w:fldCharType="separate"/>
      </w:r>
      <w:r w:rsidR="0008141F">
        <w:rPr>
          <w:rFonts w:eastAsiaTheme="minorEastAsia" w:cs="Times New Roman"/>
          <w:noProof/>
          <w:szCs w:val="24"/>
        </w:rPr>
        <w:t>5</w:t>
      </w:r>
      <w:r w:rsidR="00222E77" w:rsidRPr="00CE4331">
        <w:rPr>
          <w:rFonts w:eastAsiaTheme="minorEastAsia" w:cs="Times New Roman"/>
          <w:szCs w:val="24"/>
        </w:rPr>
        <w:fldChar w:fldCharType="end"/>
      </w:r>
      <w:bookmarkEnd w:id="75"/>
      <w:r w:rsidR="00F06226">
        <w:rPr>
          <w:rFonts w:eastAsiaTheme="minorEastAsia" w:cs="Times New Roman"/>
          <w:szCs w:val="24"/>
        </w:rPr>
        <w:t>.</w:t>
      </w:r>
      <w:proofErr w:type="gramEnd"/>
      <w:r w:rsidRPr="00CE4331">
        <w:rPr>
          <w:rFonts w:eastAsiaTheme="minorEastAsia" w:cs="Times New Roman"/>
          <w:szCs w:val="24"/>
        </w:rPr>
        <w:t xml:space="preserve"> </w:t>
      </w:r>
      <w:r w:rsidR="003308B6">
        <w:rPr>
          <w:rFonts w:eastAsiaTheme="minorEastAsia" w:cs="Times New Roman"/>
          <w:szCs w:val="24"/>
        </w:rPr>
        <w:t>Comparisons of m</w:t>
      </w:r>
      <w:r w:rsidRPr="00CE4331">
        <w:rPr>
          <w:rFonts w:eastAsiaTheme="minorEastAsia" w:cs="Times New Roman"/>
          <w:szCs w:val="24"/>
        </w:rPr>
        <w:t>ean of pollen concentration</w:t>
      </w:r>
      <w:r w:rsidR="003308B6">
        <w:rPr>
          <w:rFonts w:eastAsiaTheme="minorEastAsia" w:cs="Times New Roman"/>
          <w:szCs w:val="24"/>
        </w:rPr>
        <w:t>s</w:t>
      </w:r>
      <w:r w:rsidR="003308B6" w:rsidRPr="003308B6">
        <w:rPr>
          <w:rFonts w:eastAsiaTheme="minorEastAsia" w:cs="Times New Roman"/>
          <w:szCs w:val="24"/>
        </w:rPr>
        <w:t xml:space="preserve"> </w:t>
      </w:r>
      <w:r w:rsidR="003308B6">
        <w:rPr>
          <w:rFonts w:eastAsiaTheme="minorEastAsia" w:cs="Times New Roman"/>
          <w:szCs w:val="24"/>
        </w:rPr>
        <w:t>between periods 1994-2000 and 2003-2010</w:t>
      </w:r>
      <w:proofErr w:type="gramStart"/>
      <w:r w:rsidR="003308B6">
        <w:rPr>
          <w:rFonts w:eastAsiaTheme="minorEastAsia" w:cs="Times New Roman"/>
          <w:szCs w:val="24"/>
        </w:rPr>
        <w:t>.</w:t>
      </w:r>
      <w:r w:rsidR="00F06226">
        <w:rPr>
          <w:rFonts w:eastAsiaTheme="minorEastAsia" w:cs="Times New Roman"/>
          <w:szCs w:val="24"/>
        </w:rPr>
        <w:t>.</w:t>
      </w:r>
      <w:proofErr w:type="gramEnd"/>
      <w:r w:rsidR="00F06226">
        <w:rPr>
          <w:rFonts w:eastAsiaTheme="minorEastAsia" w:cs="Times New Roman"/>
          <w:szCs w:val="24"/>
        </w:rPr>
        <w:t xml:space="preserve"> </w:t>
      </w:r>
      <w:r w:rsidR="00F06226">
        <w:rPr>
          <w:rFonts w:cs="Times New Roman"/>
          <w:color w:val="000000"/>
          <w:szCs w:val="24"/>
          <w:shd w:val="clear" w:color="auto" w:fill="FFFFFF"/>
        </w:rPr>
        <w:t>R</w:t>
      </w:r>
      <w:r w:rsidR="00442D28" w:rsidRPr="00127E9D">
        <w:rPr>
          <w:rFonts w:cs="Times New Roman"/>
          <w:color w:val="000000"/>
          <w:szCs w:val="24"/>
          <w:shd w:val="clear" w:color="auto" w:fill="FFFFFF"/>
        </w:rPr>
        <w:t>ed values indicate that those species in th</w:t>
      </w:r>
      <w:r w:rsidR="00F06226">
        <w:rPr>
          <w:rFonts w:cs="Times New Roman"/>
          <w:color w:val="000000"/>
          <w:szCs w:val="24"/>
          <w:shd w:val="clear" w:color="auto" w:fill="FFFFFF"/>
        </w:rPr>
        <w:t>o</w:t>
      </w:r>
      <w:r w:rsidR="00442D28" w:rsidRPr="00127E9D">
        <w:rPr>
          <w:rFonts w:cs="Times New Roman"/>
          <w:color w:val="000000"/>
          <w:szCs w:val="24"/>
          <w:shd w:val="clear" w:color="auto" w:fill="FFFFFF"/>
        </w:rPr>
        <w:t>se regions var</w:t>
      </w:r>
      <w:r w:rsidR="00F06226">
        <w:rPr>
          <w:rFonts w:cs="Times New Roman"/>
          <w:color w:val="000000"/>
          <w:szCs w:val="24"/>
          <w:shd w:val="clear" w:color="auto" w:fill="FFFFFF"/>
        </w:rPr>
        <w:t>y</w:t>
      </w:r>
      <w:r w:rsidR="00442D28" w:rsidRPr="00127E9D">
        <w:rPr>
          <w:rFonts w:cs="Times New Roman"/>
          <w:color w:val="000000"/>
          <w:szCs w:val="24"/>
          <w:shd w:val="clear" w:color="auto" w:fill="FFFFFF"/>
        </w:rPr>
        <w:t xml:space="preserve"> significant</w:t>
      </w:r>
      <w:r w:rsidR="00F06226">
        <w:rPr>
          <w:rFonts w:cs="Times New Roman"/>
          <w:color w:val="000000"/>
          <w:szCs w:val="24"/>
          <w:shd w:val="clear" w:color="auto" w:fill="FFFFFF"/>
        </w:rPr>
        <w:t>ly</w:t>
      </w:r>
      <w:r w:rsidR="00442D28" w:rsidRPr="00127E9D">
        <w:rPr>
          <w:rFonts w:cs="Times New Roman"/>
          <w:color w:val="000000"/>
          <w:szCs w:val="24"/>
          <w:shd w:val="clear" w:color="auto" w:fill="FFFFFF"/>
        </w:rPr>
        <w:t xml:space="preserve"> over time</w:t>
      </w:r>
      <w:r w:rsidR="00F06226">
        <w:rPr>
          <w:rFonts w:cs="Times New Roman"/>
          <w:color w:val="000000"/>
          <w:szCs w:val="24"/>
          <w:shd w:val="clear" w:color="auto" w:fill="FFFFFF"/>
        </w:rPr>
        <w:t>.</w:t>
      </w:r>
    </w:p>
    <w:tbl>
      <w:tblPr>
        <w:tblW w:w="5000" w:type="pct"/>
        <w:tblCellMar>
          <w:left w:w="0" w:type="dxa"/>
          <w:right w:w="0" w:type="dxa"/>
        </w:tblCellMar>
        <w:tblLook w:val="04A0" w:firstRow="1" w:lastRow="0" w:firstColumn="1" w:lastColumn="0" w:noHBand="0" w:noVBand="1"/>
      </w:tblPr>
      <w:tblGrid>
        <w:gridCol w:w="1711"/>
        <w:gridCol w:w="1022"/>
        <w:gridCol w:w="1022"/>
        <w:gridCol w:w="418"/>
        <w:gridCol w:w="1023"/>
        <w:gridCol w:w="1023"/>
        <w:gridCol w:w="418"/>
        <w:gridCol w:w="1023"/>
        <w:gridCol w:w="1023"/>
        <w:gridCol w:w="418"/>
        <w:gridCol w:w="1023"/>
        <w:gridCol w:w="1023"/>
        <w:gridCol w:w="418"/>
        <w:gridCol w:w="1023"/>
        <w:gridCol w:w="1023"/>
        <w:gridCol w:w="401"/>
      </w:tblGrid>
      <w:tr w:rsidR="00DC661C" w:rsidRPr="000045CC" w:rsidTr="000045CC">
        <w:trPr>
          <w:trHeight w:val="315"/>
        </w:trPr>
        <w:tc>
          <w:tcPr>
            <w:tcW w:w="611" w:type="pct"/>
            <w:tcBorders>
              <w:top w:val="single" w:sz="4" w:space="0" w:color="auto"/>
              <w:left w:val="single" w:sz="4" w:space="0" w:color="auto"/>
              <w:bottom w:val="double" w:sz="6" w:space="0" w:color="auto"/>
              <w:right w:val="nil"/>
            </w:tcBorders>
            <w:shd w:val="clear" w:color="auto" w:fill="auto"/>
            <w:noWrap/>
            <w:tcMar>
              <w:top w:w="27" w:type="dxa"/>
              <w:left w:w="27" w:type="dxa"/>
              <w:bottom w:w="0" w:type="dxa"/>
              <w:right w:w="27" w:type="dxa"/>
            </w:tcMar>
            <w:vAlign w:val="center"/>
            <w:hideMark/>
          </w:tcPr>
          <w:p w:rsidR="00185763" w:rsidRDefault="00CE4331">
            <w:pPr>
              <w:keepNext/>
              <w:keepLines/>
              <w:spacing w:before="340" w:after="330" w:line="578" w:lineRule="auto"/>
              <w:outlineLvl w:val="0"/>
              <w:rPr>
                <w:rFonts w:ascii="Arial Narrow" w:hAnsi="Arial Narrow" w:cs="Calibri"/>
                <w:color w:val="000000"/>
                <w:sz w:val="22"/>
              </w:rPr>
            </w:pPr>
            <w:r w:rsidRPr="00CE4331">
              <w:rPr>
                <w:rFonts w:ascii="Arial Narrow" w:hAnsi="Arial Narrow" w:cs="Calibri"/>
                <w:color w:val="000000"/>
                <w:sz w:val="22"/>
              </w:rPr>
              <w:t> </w:t>
            </w:r>
          </w:p>
        </w:tc>
        <w:tc>
          <w:tcPr>
            <w:tcW w:w="878" w:type="pct"/>
            <w:gridSpan w:val="3"/>
            <w:tcBorders>
              <w:top w:val="single" w:sz="4" w:space="0" w:color="auto"/>
              <w:left w:val="nil"/>
              <w:bottom w:val="double" w:sz="6" w:space="0" w:color="auto"/>
              <w:right w:val="single" w:sz="4" w:space="0" w:color="000000"/>
            </w:tcBorders>
            <w:shd w:val="clear" w:color="auto" w:fill="auto"/>
            <w:noWrap/>
            <w:tcMar>
              <w:top w:w="27" w:type="dxa"/>
              <w:left w:w="27" w:type="dxa"/>
              <w:bottom w:w="0" w:type="dxa"/>
              <w:right w:w="27" w:type="dxa"/>
            </w:tcMar>
            <w:vAlign w:val="center"/>
            <w:hideMark/>
          </w:tcPr>
          <w:p w:rsidR="00185763" w:rsidRDefault="00CE4331">
            <w:pPr>
              <w:keepNext/>
              <w:keepLines/>
              <w:spacing w:before="340" w:after="330" w:line="578" w:lineRule="auto"/>
              <w:jc w:val="center"/>
              <w:outlineLvl w:val="0"/>
              <w:rPr>
                <w:rFonts w:ascii="Arial Narrow" w:hAnsi="Arial Narrow" w:cs="Calibri"/>
                <w:color w:val="000000"/>
                <w:sz w:val="22"/>
              </w:rPr>
            </w:pPr>
            <w:r w:rsidRPr="00CE4331">
              <w:rPr>
                <w:rFonts w:ascii="Arial Narrow" w:hAnsi="Arial Narrow" w:cs="Calibri"/>
                <w:color w:val="000000"/>
                <w:sz w:val="22"/>
              </w:rPr>
              <w:t>Ambrosia</w:t>
            </w:r>
          </w:p>
        </w:tc>
        <w:tc>
          <w:tcPr>
            <w:tcW w:w="878" w:type="pct"/>
            <w:gridSpan w:val="3"/>
            <w:tcBorders>
              <w:top w:val="single" w:sz="4" w:space="0" w:color="auto"/>
              <w:left w:val="nil"/>
              <w:bottom w:val="double" w:sz="6" w:space="0" w:color="auto"/>
              <w:right w:val="single" w:sz="4" w:space="0" w:color="000000"/>
            </w:tcBorders>
            <w:shd w:val="clear" w:color="auto" w:fill="auto"/>
            <w:noWrap/>
            <w:tcMar>
              <w:top w:w="27" w:type="dxa"/>
              <w:left w:w="27" w:type="dxa"/>
              <w:bottom w:w="0" w:type="dxa"/>
              <w:right w:w="27" w:type="dxa"/>
            </w:tcMar>
            <w:vAlign w:val="center"/>
            <w:hideMark/>
          </w:tcPr>
          <w:p w:rsidR="00185763" w:rsidRDefault="00CE4331">
            <w:pPr>
              <w:keepNext/>
              <w:keepLines/>
              <w:spacing w:before="340" w:after="330" w:line="578" w:lineRule="auto"/>
              <w:jc w:val="center"/>
              <w:outlineLvl w:val="0"/>
              <w:rPr>
                <w:rFonts w:ascii="Arial Narrow" w:hAnsi="Arial Narrow" w:cs="Calibri"/>
                <w:color w:val="000000"/>
                <w:sz w:val="22"/>
              </w:rPr>
            </w:pPr>
            <w:r w:rsidRPr="00CE4331">
              <w:rPr>
                <w:rFonts w:ascii="Arial Narrow" w:hAnsi="Arial Narrow" w:cs="Calibri"/>
                <w:color w:val="000000"/>
                <w:sz w:val="22"/>
              </w:rPr>
              <w:t>Artemisia</w:t>
            </w:r>
          </w:p>
        </w:tc>
        <w:tc>
          <w:tcPr>
            <w:tcW w:w="878" w:type="pct"/>
            <w:gridSpan w:val="3"/>
            <w:tcBorders>
              <w:top w:val="single" w:sz="4" w:space="0" w:color="auto"/>
              <w:left w:val="nil"/>
              <w:bottom w:val="double" w:sz="6" w:space="0" w:color="auto"/>
              <w:right w:val="single" w:sz="4" w:space="0" w:color="000000"/>
            </w:tcBorders>
            <w:shd w:val="clear" w:color="auto" w:fill="auto"/>
            <w:noWrap/>
            <w:tcMar>
              <w:top w:w="27" w:type="dxa"/>
              <w:left w:w="27" w:type="dxa"/>
              <w:bottom w:w="0" w:type="dxa"/>
              <w:right w:w="27" w:type="dxa"/>
            </w:tcMar>
            <w:vAlign w:val="center"/>
            <w:hideMark/>
          </w:tcPr>
          <w:p w:rsidR="00185763" w:rsidRDefault="00CE4331">
            <w:pPr>
              <w:keepNext/>
              <w:keepLines/>
              <w:spacing w:before="340" w:after="330" w:line="578" w:lineRule="auto"/>
              <w:jc w:val="center"/>
              <w:outlineLvl w:val="0"/>
              <w:rPr>
                <w:rFonts w:ascii="Arial Narrow" w:hAnsi="Arial Narrow" w:cs="Calibri"/>
                <w:color w:val="000000"/>
                <w:sz w:val="22"/>
              </w:rPr>
            </w:pPr>
            <w:r w:rsidRPr="00CE4331">
              <w:rPr>
                <w:rFonts w:ascii="Arial Narrow" w:hAnsi="Arial Narrow" w:cs="Calibri"/>
                <w:color w:val="000000"/>
                <w:sz w:val="22"/>
              </w:rPr>
              <w:t>Betula</w:t>
            </w:r>
          </w:p>
        </w:tc>
        <w:tc>
          <w:tcPr>
            <w:tcW w:w="878" w:type="pct"/>
            <w:gridSpan w:val="3"/>
            <w:tcBorders>
              <w:top w:val="single" w:sz="4" w:space="0" w:color="auto"/>
              <w:left w:val="nil"/>
              <w:bottom w:val="double" w:sz="6" w:space="0" w:color="auto"/>
              <w:right w:val="single" w:sz="4" w:space="0" w:color="000000"/>
            </w:tcBorders>
            <w:shd w:val="clear" w:color="auto" w:fill="auto"/>
            <w:noWrap/>
            <w:tcMar>
              <w:top w:w="27" w:type="dxa"/>
              <w:left w:w="27" w:type="dxa"/>
              <w:bottom w:w="0" w:type="dxa"/>
              <w:right w:w="27" w:type="dxa"/>
            </w:tcMar>
            <w:vAlign w:val="center"/>
            <w:hideMark/>
          </w:tcPr>
          <w:p w:rsidR="00185763" w:rsidRDefault="00CE4331">
            <w:pPr>
              <w:keepNext/>
              <w:keepLines/>
              <w:spacing w:before="340" w:after="330" w:line="578" w:lineRule="auto"/>
              <w:jc w:val="center"/>
              <w:outlineLvl w:val="0"/>
              <w:rPr>
                <w:rFonts w:ascii="Arial Narrow" w:hAnsi="Arial Narrow" w:cs="Calibri"/>
                <w:color w:val="000000"/>
                <w:sz w:val="22"/>
              </w:rPr>
            </w:pPr>
            <w:r w:rsidRPr="00CE4331">
              <w:rPr>
                <w:rFonts w:ascii="Arial Narrow" w:hAnsi="Arial Narrow" w:cs="Calibri"/>
                <w:color w:val="000000"/>
                <w:sz w:val="22"/>
              </w:rPr>
              <w:t>Gramineae</w:t>
            </w:r>
          </w:p>
        </w:tc>
        <w:tc>
          <w:tcPr>
            <w:tcW w:w="878" w:type="pct"/>
            <w:gridSpan w:val="3"/>
            <w:tcBorders>
              <w:top w:val="single" w:sz="4" w:space="0" w:color="auto"/>
              <w:left w:val="nil"/>
              <w:bottom w:val="double" w:sz="6" w:space="0" w:color="auto"/>
              <w:right w:val="single" w:sz="4" w:space="0" w:color="000000"/>
            </w:tcBorders>
            <w:shd w:val="clear" w:color="auto" w:fill="auto"/>
            <w:noWrap/>
            <w:tcMar>
              <w:top w:w="27" w:type="dxa"/>
              <w:left w:w="27" w:type="dxa"/>
              <w:bottom w:w="0" w:type="dxa"/>
              <w:right w:w="27" w:type="dxa"/>
            </w:tcMar>
            <w:vAlign w:val="center"/>
            <w:hideMark/>
          </w:tcPr>
          <w:p w:rsidR="00185763" w:rsidRDefault="00CE4331">
            <w:pPr>
              <w:keepNext/>
              <w:keepLines/>
              <w:spacing w:before="340" w:after="330" w:line="578" w:lineRule="auto"/>
              <w:jc w:val="center"/>
              <w:outlineLvl w:val="0"/>
              <w:rPr>
                <w:rFonts w:ascii="Arial Narrow" w:hAnsi="Arial Narrow" w:cs="Calibri"/>
                <w:color w:val="000000"/>
                <w:sz w:val="22"/>
              </w:rPr>
            </w:pPr>
            <w:r w:rsidRPr="00CE4331">
              <w:rPr>
                <w:rFonts w:ascii="Arial Narrow" w:hAnsi="Arial Narrow" w:cs="Calibri"/>
                <w:color w:val="000000"/>
                <w:sz w:val="22"/>
              </w:rPr>
              <w:t>Quercus</w:t>
            </w:r>
          </w:p>
        </w:tc>
      </w:tr>
      <w:tr w:rsidR="008D420F" w:rsidRPr="000045CC" w:rsidTr="000045CC">
        <w:trPr>
          <w:trHeight w:val="330"/>
        </w:trPr>
        <w:tc>
          <w:tcPr>
            <w:tcW w:w="611" w:type="pct"/>
            <w:tcBorders>
              <w:top w:val="nil"/>
              <w:left w:val="single" w:sz="4" w:space="0" w:color="auto"/>
              <w:bottom w:val="single" w:sz="8" w:space="0" w:color="auto"/>
              <w:right w:val="nil"/>
            </w:tcBorders>
            <w:shd w:val="clear" w:color="auto" w:fill="auto"/>
            <w:noWrap/>
            <w:tcMar>
              <w:top w:w="27" w:type="dxa"/>
              <w:left w:w="27" w:type="dxa"/>
              <w:bottom w:w="0" w:type="dxa"/>
              <w:right w:w="27" w:type="dxa"/>
            </w:tcMar>
            <w:vAlign w:val="center"/>
            <w:hideMark/>
          </w:tcPr>
          <w:p w:rsidR="00DC661C" w:rsidRPr="000045CC" w:rsidRDefault="00CE4331">
            <w:pPr>
              <w:rPr>
                <w:rFonts w:ascii="Arial Narrow" w:hAnsi="Arial Narrow" w:cs="Calibri"/>
                <w:color w:val="000000"/>
                <w:sz w:val="22"/>
              </w:rPr>
            </w:pPr>
            <w:r w:rsidRPr="00CE4331">
              <w:rPr>
                <w:rFonts w:ascii="Arial Narrow" w:hAnsi="Arial Narrow" w:cs="Calibri"/>
                <w:color w:val="000000"/>
                <w:sz w:val="22"/>
              </w:rPr>
              <w:t> </w:t>
            </w:r>
          </w:p>
        </w:tc>
        <w:tc>
          <w:tcPr>
            <w:tcW w:w="365" w:type="pct"/>
            <w:tcBorders>
              <w:top w:val="nil"/>
              <w:left w:val="single" w:sz="4" w:space="0" w:color="auto"/>
              <w:bottom w:val="single" w:sz="8" w:space="0" w:color="auto"/>
              <w:right w:val="nil"/>
            </w:tcBorders>
            <w:shd w:val="clear" w:color="auto" w:fill="auto"/>
            <w:noWrap/>
            <w:tcMar>
              <w:top w:w="27" w:type="dxa"/>
              <w:left w:w="27" w:type="dxa"/>
              <w:bottom w:w="0" w:type="dxa"/>
              <w:right w:w="27" w:type="dxa"/>
            </w:tcMar>
            <w:vAlign w:val="center"/>
            <w:hideMark/>
          </w:tcPr>
          <w:p w:rsidR="00DC661C" w:rsidRPr="000045CC" w:rsidRDefault="00CE4331" w:rsidP="008D420F">
            <w:pPr>
              <w:jc w:val="center"/>
              <w:rPr>
                <w:rFonts w:ascii="Arial Narrow" w:hAnsi="Arial Narrow" w:cs="Calibri"/>
                <w:color w:val="000000"/>
                <w:sz w:val="22"/>
              </w:rPr>
            </w:pPr>
            <w:r w:rsidRPr="00CE4331">
              <w:rPr>
                <w:rFonts w:ascii="Arial Narrow" w:hAnsi="Arial Narrow" w:cs="Calibri"/>
                <w:color w:val="000000"/>
                <w:sz w:val="22"/>
              </w:rPr>
              <w:t>1994-</w:t>
            </w:r>
            <w:r w:rsidR="008D420F">
              <w:rPr>
                <w:rFonts w:ascii="Arial Narrow" w:hAnsi="Arial Narrow" w:cs="Calibri"/>
                <w:color w:val="000000"/>
                <w:sz w:val="22"/>
              </w:rPr>
              <w:t>2000</w:t>
            </w:r>
          </w:p>
        </w:tc>
        <w:tc>
          <w:tcPr>
            <w:tcW w:w="365" w:type="pct"/>
            <w:tcBorders>
              <w:top w:val="nil"/>
              <w:left w:val="nil"/>
              <w:bottom w:val="single" w:sz="8" w:space="0" w:color="auto"/>
              <w:right w:val="nil"/>
            </w:tcBorders>
            <w:shd w:val="clear" w:color="auto" w:fill="auto"/>
            <w:noWrap/>
            <w:tcMar>
              <w:top w:w="27" w:type="dxa"/>
              <w:left w:w="27" w:type="dxa"/>
              <w:bottom w:w="0" w:type="dxa"/>
              <w:right w:w="27" w:type="dxa"/>
            </w:tcMar>
            <w:vAlign w:val="center"/>
            <w:hideMark/>
          </w:tcPr>
          <w:p w:rsidR="00DC661C" w:rsidRPr="000045CC" w:rsidRDefault="00DE7ACE">
            <w:pPr>
              <w:jc w:val="center"/>
              <w:rPr>
                <w:rFonts w:ascii="Arial Narrow" w:hAnsi="Arial Narrow" w:cs="Calibri"/>
                <w:color w:val="000000"/>
                <w:sz w:val="22"/>
              </w:rPr>
            </w:pPr>
            <w:r>
              <w:rPr>
                <w:rFonts w:ascii="Arial Narrow" w:hAnsi="Arial Narrow" w:cs="Calibri"/>
                <w:color w:val="000000"/>
                <w:sz w:val="22"/>
              </w:rPr>
              <w:t>2003</w:t>
            </w:r>
            <w:r w:rsidR="00CE4331" w:rsidRPr="00CE4331">
              <w:rPr>
                <w:rFonts w:ascii="Arial Narrow" w:hAnsi="Arial Narrow" w:cs="Calibri"/>
                <w:color w:val="000000"/>
                <w:sz w:val="22"/>
              </w:rPr>
              <w:t>-2010</w:t>
            </w:r>
          </w:p>
        </w:tc>
        <w:tc>
          <w:tcPr>
            <w:tcW w:w="149" w:type="pct"/>
            <w:tcBorders>
              <w:top w:val="nil"/>
              <w:left w:val="nil"/>
              <w:bottom w:val="single" w:sz="8" w:space="0" w:color="auto"/>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Diff.</w:t>
            </w:r>
          </w:p>
        </w:tc>
        <w:tc>
          <w:tcPr>
            <w:tcW w:w="365" w:type="pct"/>
            <w:tcBorders>
              <w:top w:val="nil"/>
              <w:left w:val="nil"/>
              <w:bottom w:val="single" w:sz="8" w:space="0" w:color="auto"/>
              <w:right w:val="nil"/>
            </w:tcBorders>
            <w:shd w:val="clear" w:color="auto" w:fill="auto"/>
            <w:noWrap/>
            <w:tcMar>
              <w:top w:w="27" w:type="dxa"/>
              <w:left w:w="27" w:type="dxa"/>
              <w:bottom w:w="0" w:type="dxa"/>
              <w:right w:w="27" w:type="dxa"/>
            </w:tcMar>
            <w:vAlign w:val="center"/>
            <w:hideMark/>
          </w:tcPr>
          <w:p w:rsidR="00DC661C" w:rsidRPr="000045CC" w:rsidRDefault="00CE4331" w:rsidP="008D420F">
            <w:pPr>
              <w:jc w:val="center"/>
              <w:rPr>
                <w:rFonts w:ascii="Arial Narrow" w:hAnsi="Arial Narrow" w:cs="Calibri"/>
                <w:color w:val="000000"/>
                <w:sz w:val="22"/>
              </w:rPr>
            </w:pPr>
            <w:r w:rsidRPr="00CE4331">
              <w:rPr>
                <w:rFonts w:ascii="Arial Narrow" w:hAnsi="Arial Narrow" w:cs="Calibri"/>
                <w:color w:val="000000"/>
                <w:sz w:val="22"/>
              </w:rPr>
              <w:t>1994-</w:t>
            </w:r>
            <w:r w:rsidR="008D420F">
              <w:rPr>
                <w:rFonts w:ascii="Arial Narrow" w:hAnsi="Arial Narrow" w:cs="Calibri"/>
                <w:color w:val="000000"/>
                <w:sz w:val="22"/>
              </w:rPr>
              <w:t>2000</w:t>
            </w:r>
          </w:p>
        </w:tc>
        <w:tc>
          <w:tcPr>
            <w:tcW w:w="365" w:type="pct"/>
            <w:tcBorders>
              <w:top w:val="nil"/>
              <w:left w:val="nil"/>
              <w:bottom w:val="single" w:sz="8" w:space="0" w:color="auto"/>
              <w:right w:val="nil"/>
            </w:tcBorders>
            <w:shd w:val="clear" w:color="auto" w:fill="auto"/>
            <w:noWrap/>
            <w:tcMar>
              <w:top w:w="27" w:type="dxa"/>
              <w:left w:w="27" w:type="dxa"/>
              <w:bottom w:w="0" w:type="dxa"/>
              <w:right w:w="27" w:type="dxa"/>
            </w:tcMar>
            <w:vAlign w:val="center"/>
            <w:hideMark/>
          </w:tcPr>
          <w:p w:rsidR="00DC661C" w:rsidRPr="000045CC" w:rsidRDefault="00DE7ACE">
            <w:pPr>
              <w:jc w:val="center"/>
              <w:rPr>
                <w:rFonts w:ascii="Arial Narrow" w:hAnsi="Arial Narrow" w:cs="Calibri"/>
                <w:color w:val="000000"/>
                <w:sz w:val="22"/>
              </w:rPr>
            </w:pPr>
            <w:r>
              <w:rPr>
                <w:rFonts w:ascii="Arial Narrow" w:hAnsi="Arial Narrow" w:cs="Calibri"/>
                <w:color w:val="000000"/>
                <w:sz w:val="22"/>
              </w:rPr>
              <w:t>2003</w:t>
            </w:r>
            <w:r w:rsidR="00CE4331" w:rsidRPr="00CE4331">
              <w:rPr>
                <w:rFonts w:ascii="Arial Narrow" w:hAnsi="Arial Narrow" w:cs="Calibri"/>
                <w:color w:val="000000"/>
                <w:sz w:val="22"/>
              </w:rPr>
              <w:t>-2010</w:t>
            </w:r>
          </w:p>
        </w:tc>
        <w:tc>
          <w:tcPr>
            <w:tcW w:w="149" w:type="pct"/>
            <w:tcBorders>
              <w:top w:val="nil"/>
              <w:left w:val="nil"/>
              <w:bottom w:val="single" w:sz="8" w:space="0" w:color="auto"/>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Diff.</w:t>
            </w:r>
          </w:p>
        </w:tc>
        <w:tc>
          <w:tcPr>
            <w:tcW w:w="365" w:type="pct"/>
            <w:tcBorders>
              <w:top w:val="nil"/>
              <w:left w:val="nil"/>
              <w:bottom w:val="single" w:sz="8" w:space="0" w:color="auto"/>
              <w:right w:val="nil"/>
            </w:tcBorders>
            <w:shd w:val="clear" w:color="auto" w:fill="auto"/>
            <w:noWrap/>
            <w:tcMar>
              <w:top w:w="27" w:type="dxa"/>
              <w:left w:w="27" w:type="dxa"/>
              <w:bottom w:w="0" w:type="dxa"/>
              <w:right w:w="27" w:type="dxa"/>
            </w:tcMar>
            <w:vAlign w:val="center"/>
            <w:hideMark/>
          </w:tcPr>
          <w:p w:rsidR="00DC661C" w:rsidRPr="000045CC" w:rsidRDefault="00CE4331" w:rsidP="008D420F">
            <w:pPr>
              <w:jc w:val="center"/>
              <w:rPr>
                <w:rFonts w:ascii="Arial Narrow" w:hAnsi="Arial Narrow" w:cs="Calibri"/>
                <w:color w:val="000000"/>
                <w:sz w:val="22"/>
              </w:rPr>
            </w:pPr>
            <w:r w:rsidRPr="00CE4331">
              <w:rPr>
                <w:rFonts w:ascii="Arial Narrow" w:hAnsi="Arial Narrow" w:cs="Calibri"/>
                <w:color w:val="000000"/>
                <w:sz w:val="22"/>
              </w:rPr>
              <w:t>1994-</w:t>
            </w:r>
            <w:r w:rsidR="008D420F">
              <w:rPr>
                <w:rFonts w:ascii="Arial Narrow" w:hAnsi="Arial Narrow" w:cs="Calibri"/>
                <w:color w:val="000000"/>
                <w:sz w:val="22"/>
              </w:rPr>
              <w:t>2000</w:t>
            </w:r>
          </w:p>
        </w:tc>
        <w:tc>
          <w:tcPr>
            <w:tcW w:w="365" w:type="pct"/>
            <w:tcBorders>
              <w:top w:val="nil"/>
              <w:left w:val="nil"/>
              <w:bottom w:val="single" w:sz="8" w:space="0" w:color="auto"/>
              <w:right w:val="nil"/>
            </w:tcBorders>
            <w:shd w:val="clear" w:color="auto" w:fill="auto"/>
            <w:noWrap/>
            <w:tcMar>
              <w:top w:w="27" w:type="dxa"/>
              <w:left w:w="27" w:type="dxa"/>
              <w:bottom w:w="0" w:type="dxa"/>
              <w:right w:w="27" w:type="dxa"/>
            </w:tcMar>
            <w:vAlign w:val="center"/>
            <w:hideMark/>
          </w:tcPr>
          <w:p w:rsidR="00DC661C" w:rsidRPr="000045CC" w:rsidRDefault="00DE7ACE">
            <w:pPr>
              <w:jc w:val="center"/>
              <w:rPr>
                <w:rFonts w:ascii="Arial Narrow" w:hAnsi="Arial Narrow" w:cs="Calibri"/>
                <w:color w:val="000000"/>
                <w:sz w:val="22"/>
              </w:rPr>
            </w:pPr>
            <w:r>
              <w:rPr>
                <w:rFonts w:ascii="Arial Narrow" w:hAnsi="Arial Narrow" w:cs="Calibri"/>
                <w:color w:val="000000"/>
                <w:sz w:val="22"/>
              </w:rPr>
              <w:t>2003</w:t>
            </w:r>
            <w:r w:rsidR="00CE4331" w:rsidRPr="00CE4331">
              <w:rPr>
                <w:rFonts w:ascii="Arial Narrow" w:hAnsi="Arial Narrow" w:cs="Calibri"/>
                <w:color w:val="000000"/>
                <w:sz w:val="22"/>
              </w:rPr>
              <w:t>-2010</w:t>
            </w:r>
          </w:p>
        </w:tc>
        <w:tc>
          <w:tcPr>
            <w:tcW w:w="149" w:type="pct"/>
            <w:tcBorders>
              <w:top w:val="nil"/>
              <w:left w:val="nil"/>
              <w:bottom w:val="single" w:sz="8" w:space="0" w:color="auto"/>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Diff.</w:t>
            </w:r>
          </w:p>
        </w:tc>
        <w:tc>
          <w:tcPr>
            <w:tcW w:w="365" w:type="pct"/>
            <w:tcBorders>
              <w:top w:val="nil"/>
              <w:left w:val="nil"/>
              <w:bottom w:val="single" w:sz="8" w:space="0" w:color="auto"/>
              <w:right w:val="nil"/>
            </w:tcBorders>
            <w:shd w:val="clear" w:color="auto" w:fill="auto"/>
            <w:noWrap/>
            <w:tcMar>
              <w:top w:w="27" w:type="dxa"/>
              <w:left w:w="27" w:type="dxa"/>
              <w:bottom w:w="0" w:type="dxa"/>
              <w:right w:w="27" w:type="dxa"/>
            </w:tcMar>
            <w:vAlign w:val="center"/>
            <w:hideMark/>
          </w:tcPr>
          <w:p w:rsidR="00DC661C" w:rsidRPr="000045CC" w:rsidRDefault="00CE4331" w:rsidP="008D420F">
            <w:pPr>
              <w:jc w:val="center"/>
              <w:rPr>
                <w:rFonts w:ascii="Arial Narrow" w:hAnsi="Arial Narrow" w:cs="Calibri"/>
                <w:color w:val="000000"/>
                <w:sz w:val="22"/>
              </w:rPr>
            </w:pPr>
            <w:r w:rsidRPr="00CE4331">
              <w:rPr>
                <w:rFonts w:ascii="Arial Narrow" w:hAnsi="Arial Narrow" w:cs="Calibri"/>
                <w:color w:val="000000"/>
                <w:sz w:val="22"/>
              </w:rPr>
              <w:t>1994-</w:t>
            </w:r>
            <w:r w:rsidR="008D420F">
              <w:rPr>
                <w:rFonts w:ascii="Arial Narrow" w:hAnsi="Arial Narrow" w:cs="Calibri"/>
                <w:color w:val="000000"/>
                <w:sz w:val="22"/>
              </w:rPr>
              <w:t>2000</w:t>
            </w:r>
          </w:p>
        </w:tc>
        <w:tc>
          <w:tcPr>
            <w:tcW w:w="365" w:type="pct"/>
            <w:tcBorders>
              <w:top w:val="nil"/>
              <w:left w:val="nil"/>
              <w:bottom w:val="single" w:sz="8" w:space="0" w:color="auto"/>
              <w:right w:val="nil"/>
            </w:tcBorders>
            <w:shd w:val="clear" w:color="auto" w:fill="auto"/>
            <w:noWrap/>
            <w:tcMar>
              <w:top w:w="27" w:type="dxa"/>
              <w:left w:w="27" w:type="dxa"/>
              <w:bottom w:w="0" w:type="dxa"/>
              <w:right w:w="27" w:type="dxa"/>
            </w:tcMar>
            <w:vAlign w:val="center"/>
            <w:hideMark/>
          </w:tcPr>
          <w:p w:rsidR="00DC661C" w:rsidRPr="000045CC" w:rsidRDefault="00DE7ACE">
            <w:pPr>
              <w:jc w:val="center"/>
              <w:rPr>
                <w:rFonts w:ascii="Arial Narrow" w:hAnsi="Arial Narrow" w:cs="Calibri"/>
                <w:color w:val="000000"/>
                <w:sz w:val="22"/>
              </w:rPr>
            </w:pPr>
            <w:r>
              <w:rPr>
                <w:rFonts w:ascii="Arial Narrow" w:hAnsi="Arial Narrow" w:cs="Calibri"/>
                <w:color w:val="000000"/>
                <w:sz w:val="22"/>
              </w:rPr>
              <w:t>2003</w:t>
            </w:r>
            <w:r w:rsidR="00CE4331" w:rsidRPr="00CE4331">
              <w:rPr>
                <w:rFonts w:ascii="Arial Narrow" w:hAnsi="Arial Narrow" w:cs="Calibri"/>
                <w:color w:val="000000"/>
                <w:sz w:val="22"/>
              </w:rPr>
              <w:t>-2010</w:t>
            </w:r>
          </w:p>
        </w:tc>
        <w:tc>
          <w:tcPr>
            <w:tcW w:w="149" w:type="pct"/>
            <w:tcBorders>
              <w:top w:val="nil"/>
              <w:left w:val="nil"/>
              <w:bottom w:val="single" w:sz="8" w:space="0" w:color="auto"/>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Diff.</w:t>
            </w:r>
          </w:p>
        </w:tc>
        <w:tc>
          <w:tcPr>
            <w:tcW w:w="365" w:type="pct"/>
            <w:tcBorders>
              <w:top w:val="nil"/>
              <w:left w:val="nil"/>
              <w:bottom w:val="single" w:sz="8" w:space="0" w:color="auto"/>
              <w:right w:val="nil"/>
            </w:tcBorders>
            <w:shd w:val="clear" w:color="auto" w:fill="auto"/>
            <w:noWrap/>
            <w:tcMar>
              <w:top w:w="27" w:type="dxa"/>
              <w:left w:w="27" w:type="dxa"/>
              <w:bottom w:w="0" w:type="dxa"/>
              <w:right w:w="27" w:type="dxa"/>
            </w:tcMar>
            <w:vAlign w:val="center"/>
            <w:hideMark/>
          </w:tcPr>
          <w:p w:rsidR="00DC661C" w:rsidRPr="000045CC" w:rsidRDefault="00CE4331" w:rsidP="008D420F">
            <w:pPr>
              <w:jc w:val="center"/>
              <w:rPr>
                <w:rFonts w:ascii="Arial Narrow" w:hAnsi="Arial Narrow" w:cs="Calibri"/>
                <w:color w:val="000000"/>
                <w:sz w:val="22"/>
              </w:rPr>
            </w:pPr>
            <w:r w:rsidRPr="00CE4331">
              <w:rPr>
                <w:rFonts w:ascii="Arial Narrow" w:hAnsi="Arial Narrow" w:cs="Calibri"/>
                <w:color w:val="000000"/>
                <w:sz w:val="22"/>
              </w:rPr>
              <w:t>1994-</w:t>
            </w:r>
            <w:r w:rsidR="008D420F">
              <w:rPr>
                <w:rFonts w:ascii="Arial Narrow" w:hAnsi="Arial Narrow" w:cs="Calibri"/>
                <w:color w:val="000000"/>
                <w:sz w:val="22"/>
              </w:rPr>
              <w:t>2000</w:t>
            </w:r>
          </w:p>
        </w:tc>
        <w:tc>
          <w:tcPr>
            <w:tcW w:w="365" w:type="pct"/>
            <w:tcBorders>
              <w:top w:val="nil"/>
              <w:left w:val="nil"/>
              <w:bottom w:val="single" w:sz="8" w:space="0" w:color="auto"/>
              <w:right w:val="nil"/>
            </w:tcBorders>
            <w:shd w:val="clear" w:color="auto" w:fill="auto"/>
            <w:noWrap/>
            <w:tcMar>
              <w:top w:w="27" w:type="dxa"/>
              <w:left w:w="27" w:type="dxa"/>
              <w:bottom w:w="0" w:type="dxa"/>
              <w:right w:w="27" w:type="dxa"/>
            </w:tcMar>
            <w:vAlign w:val="center"/>
            <w:hideMark/>
          </w:tcPr>
          <w:p w:rsidR="00DC661C" w:rsidRPr="000045CC" w:rsidRDefault="00CE4331" w:rsidP="008D420F">
            <w:pPr>
              <w:jc w:val="center"/>
              <w:rPr>
                <w:rFonts w:ascii="Arial Narrow" w:hAnsi="Arial Narrow" w:cs="Calibri"/>
                <w:color w:val="000000"/>
                <w:sz w:val="22"/>
              </w:rPr>
            </w:pPr>
            <w:r w:rsidRPr="00CE4331">
              <w:rPr>
                <w:rFonts w:ascii="Arial Narrow" w:hAnsi="Arial Narrow" w:cs="Calibri"/>
                <w:color w:val="000000"/>
                <w:sz w:val="22"/>
              </w:rPr>
              <w:t>200</w:t>
            </w:r>
            <w:r w:rsidR="008D420F">
              <w:rPr>
                <w:rFonts w:ascii="Arial Narrow" w:hAnsi="Arial Narrow" w:cs="Calibri"/>
                <w:color w:val="000000"/>
                <w:sz w:val="22"/>
              </w:rPr>
              <w:t>1</w:t>
            </w:r>
            <w:r w:rsidRPr="00CE4331">
              <w:rPr>
                <w:rFonts w:ascii="Arial Narrow" w:hAnsi="Arial Narrow" w:cs="Calibri"/>
                <w:color w:val="000000"/>
                <w:sz w:val="22"/>
              </w:rPr>
              <w:t>-2010</w:t>
            </w:r>
          </w:p>
        </w:tc>
        <w:tc>
          <w:tcPr>
            <w:tcW w:w="149" w:type="pct"/>
            <w:tcBorders>
              <w:top w:val="nil"/>
              <w:left w:val="nil"/>
              <w:bottom w:val="single" w:sz="8" w:space="0" w:color="auto"/>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Diff.</w:t>
            </w:r>
          </w:p>
        </w:tc>
      </w:tr>
      <w:tr w:rsidR="008D420F" w:rsidRPr="000045CC" w:rsidTr="000045CC">
        <w:trPr>
          <w:trHeight w:val="300"/>
        </w:trPr>
        <w:tc>
          <w:tcPr>
            <w:tcW w:w="611" w:type="pct"/>
            <w:tcBorders>
              <w:top w:val="nil"/>
              <w:left w:val="single" w:sz="4" w:space="0" w:color="auto"/>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rPr>
                <w:rFonts w:ascii="Arial Narrow" w:hAnsi="Arial Narrow" w:cs="Calibri"/>
                <w:color w:val="000000"/>
                <w:sz w:val="22"/>
              </w:rPr>
            </w:pPr>
            <w:r w:rsidRPr="00CE4331">
              <w:rPr>
                <w:rFonts w:ascii="Arial Narrow" w:hAnsi="Arial Narrow" w:cs="Calibri"/>
                <w:color w:val="000000"/>
                <w:sz w:val="22"/>
              </w:rPr>
              <w:t xml:space="preserve">Central  </w:t>
            </w:r>
          </w:p>
        </w:tc>
        <w:tc>
          <w:tcPr>
            <w:tcW w:w="365" w:type="pct"/>
            <w:tcBorders>
              <w:top w:val="nil"/>
              <w:left w:val="single" w:sz="4" w:space="0" w:color="auto"/>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79</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65</w:t>
            </w:r>
          </w:p>
        </w:tc>
        <w:tc>
          <w:tcPr>
            <w:tcW w:w="149"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14</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 </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6</w:t>
            </w:r>
          </w:p>
        </w:tc>
        <w:tc>
          <w:tcPr>
            <w:tcW w:w="149"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-6</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27</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30</w:t>
            </w:r>
          </w:p>
        </w:tc>
        <w:tc>
          <w:tcPr>
            <w:tcW w:w="149"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-2</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14</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23</w:t>
            </w:r>
          </w:p>
        </w:tc>
        <w:tc>
          <w:tcPr>
            <w:tcW w:w="149"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-10</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69</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99</w:t>
            </w:r>
          </w:p>
        </w:tc>
        <w:tc>
          <w:tcPr>
            <w:tcW w:w="149"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-30</w:t>
            </w:r>
          </w:p>
        </w:tc>
      </w:tr>
      <w:tr w:rsidR="008D420F" w:rsidRPr="000045CC" w:rsidTr="000045CC">
        <w:trPr>
          <w:trHeight w:val="300"/>
        </w:trPr>
        <w:tc>
          <w:tcPr>
            <w:tcW w:w="611" w:type="pct"/>
            <w:tcBorders>
              <w:top w:val="nil"/>
              <w:left w:val="single" w:sz="4" w:space="0" w:color="auto"/>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rPr>
                <w:rFonts w:ascii="Arial Narrow" w:hAnsi="Arial Narrow" w:cs="Calibri"/>
                <w:color w:val="000000"/>
                <w:sz w:val="22"/>
              </w:rPr>
            </w:pPr>
            <w:r w:rsidRPr="00CE4331">
              <w:rPr>
                <w:rFonts w:ascii="Arial Narrow" w:hAnsi="Arial Narrow" w:cs="Calibri"/>
                <w:color w:val="000000"/>
                <w:sz w:val="22"/>
              </w:rPr>
              <w:t>EastNorthCentral</w:t>
            </w:r>
          </w:p>
        </w:tc>
        <w:tc>
          <w:tcPr>
            <w:tcW w:w="365" w:type="pct"/>
            <w:tcBorders>
              <w:top w:val="nil"/>
              <w:left w:val="single" w:sz="4" w:space="0" w:color="auto"/>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43</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48</w:t>
            </w:r>
          </w:p>
        </w:tc>
        <w:tc>
          <w:tcPr>
            <w:tcW w:w="149"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-4</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 </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3</w:t>
            </w:r>
          </w:p>
        </w:tc>
        <w:tc>
          <w:tcPr>
            <w:tcW w:w="149"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-3</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41</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41</w:t>
            </w:r>
          </w:p>
        </w:tc>
        <w:tc>
          <w:tcPr>
            <w:tcW w:w="149"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0</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9</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8</w:t>
            </w:r>
          </w:p>
        </w:tc>
        <w:tc>
          <w:tcPr>
            <w:tcW w:w="149"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0</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82</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123</w:t>
            </w:r>
          </w:p>
        </w:tc>
        <w:tc>
          <w:tcPr>
            <w:tcW w:w="149"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-41</w:t>
            </w:r>
          </w:p>
        </w:tc>
      </w:tr>
      <w:tr w:rsidR="008D420F" w:rsidRPr="000045CC" w:rsidTr="000045CC">
        <w:trPr>
          <w:trHeight w:val="300"/>
        </w:trPr>
        <w:tc>
          <w:tcPr>
            <w:tcW w:w="611" w:type="pct"/>
            <w:tcBorders>
              <w:top w:val="nil"/>
              <w:left w:val="single" w:sz="4" w:space="0" w:color="auto"/>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rPr>
                <w:rFonts w:ascii="Arial Narrow" w:hAnsi="Arial Narrow" w:cs="Calibri"/>
                <w:color w:val="000000"/>
                <w:sz w:val="22"/>
              </w:rPr>
            </w:pPr>
            <w:r w:rsidRPr="00CE4331">
              <w:rPr>
                <w:rFonts w:ascii="Arial Narrow" w:hAnsi="Arial Narrow" w:cs="Calibri"/>
                <w:color w:val="000000"/>
                <w:sz w:val="22"/>
              </w:rPr>
              <w:t xml:space="preserve">Northeast  </w:t>
            </w:r>
          </w:p>
        </w:tc>
        <w:tc>
          <w:tcPr>
            <w:tcW w:w="365" w:type="pct"/>
            <w:tcBorders>
              <w:top w:val="nil"/>
              <w:left w:val="single" w:sz="4" w:space="0" w:color="auto"/>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22</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21</w:t>
            </w:r>
          </w:p>
        </w:tc>
        <w:tc>
          <w:tcPr>
            <w:tcW w:w="149"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1</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19</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10</w:t>
            </w:r>
          </w:p>
        </w:tc>
        <w:tc>
          <w:tcPr>
            <w:tcW w:w="149"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FF0000"/>
                <w:sz w:val="22"/>
              </w:rPr>
            </w:pPr>
            <w:r w:rsidRPr="00CE4331">
              <w:rPr>
                <w:rFonts w:ascii="Arial Narrow" w:hAnsi="Arial Narrow" w:cs="Calibri"/>
                <w:color w:val="FF0000"/>
                <w:sz w:val="22"/>
              </w:rPr>
              <w:t>10</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52</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129</w:t>
            </w:r>
          </w:p>
        </w:tc>
        <w:tc>
          <w:tcPr>
            <w:tcW w:w="149"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FF0000"/>
                <w:sz w:val="22"/>
              </w:rPr>
            </w:pPr>
            <w:r w:rsidRPr="00CE4331">
              <w:rPr>
                <w:rFonts w:ascii="Arial Narrow" w:hAnsi="Arial Narrow" w:cs="Calibri"/>
                <w:color w:val="FF0000"/>
                <w:sz w:val="22"/>
              </w:rPr>
              <w:t>-77</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10</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14</w:t>
            </w:r>
          </w:p>
        </w:tc>
        <w:tc>
          <w:tcPr>
            <w:tcW w:w="149"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FF0000"/>
                <w:sz w:val="22"/>
              </w:rPr>
            </w:pPr>
            <w:r w:rsidRPr="00CE4331">
              <w:rPr>
                <w:rFonts w:ascii="Arial Narrow" w:hAnsi="Arial Narrow" w:cs="Calibri"/>
                <w:color w:val="FF0000"/>
                <w:sz w:val="22"/>
              </w:rPr>
              <w:t>-4</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97</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193</w:t>
            </w:r>
          </w:p>
        </w:tc>
        <w:tc>
          <w:tcPr>
            <w:tcW w:w="149"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FF0000"/>
                <w:sz w:val="22"/>
              </w:rPr>
            </w:pPr>
            <w:r w:rsidRPr="00CE4331">
              <w:rPr>
                <w:rFonts w:ascii="Arial Narrow" w:hAnsi="Arial Narrow" w:cs="Calibri"/>
                <w:color w:val="FF0000"/>
                <w:sz w:val="22"/>
              </w:rPr>
              <w:t>-96</w:t>
            </w:r>
          </w:p>
        </w:tc>
      </w:tr>
      <w:tr w:rsidR="008D420F" w:rsidRPr="000045CC" w:rsidTr="000045CC">
        <w:trPr>
          <w:trHeight w:val="300"/>
        </w:trPr>
        <w:tc>
          <w:tcPr>
            <w:tcW w:w="611" w:type="pct"/>
            <w:tcBorders>
              <w:top w:val="nil"/>
              <w:left w:val="single" w:sz="4" w:space="0" w:color="auto"/>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rPr>
                <w:rFonts w:ascii="Arial Narrow" w:hAnsi="Arial Narrow" w:cs="Calibri"/>
                <w:color w:val="000000"/>
                <w:sz w:val="22"/>
              </w:rPr>
            </w:pPr>
            <w:r w:rsidRPr="00CE4331">
              <w:rPr>
                <w:rFonts w:ascii="Arial Narrow" w:hAnsi="Arial Narrow" w:cs="Calibri"/>
                <w:color w:val="000000"/>
                <w:sz w:val="22"/>
              </w:rPr>
              <w:t>Northwest</w:t>
            </w:r>
          </w:p>
        </w:tc>
        <w:tc>
          <w:tcPr>
            <w:tcW w:w="365" w:type="pct"/>
            <w:tcBorders>
              <w:top w:val="nil"/>
              <w:left w:val="single" w:sz="4" w:space="0" w:color="auto"/>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 </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3</w:t>
            </w:r>
          </w:p>
        </w:tc>
        <w:tc>
          <w:tcPr>
            <w:tcW w:w="149"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-3</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21</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22</w:t>
            </w:r>
          </w:p>
        </w:tc>
        <w:tc>
          <w:tcPr>
            <w:tcW w:w="149"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FF0000"/>
                <w:sz w:val="22"/>
              </w:rPr>
            </w:pPr>
            <w:r w:rsidRPr="00CE4331">
              <w:rPr>
                <w:rFonts w:ascii="Arial Narrow" w:hAnsi="Arial Narrow" w:cs="Calibri"/>
                <w:color w:val="FF0000"/>
                <w:sz w:val="22"/>
              </w:rPr>
              <w:t>0</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43</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41</w:t>
            </w:r>
          </w:p>
        </w:tc>
        <w:tc>
          <w:tcPr>
            <w:tcW w:w="149"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2</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37</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50</w:t>
            </w:r>
          </w:p>
        </w:tc>
        <w:tc>
          <w:tcPr>
            <w:tcW w:w="149"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-12</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17</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33</w:t>
            </w:r>
          </w:p>
        </w:tc>
        <w:tc>
          <w:tcPr>
            <w:tcW w:w="149"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-16</w:t>
            </w:r>
          </w:p>
        </w:tc>
      </w:tr>
      <w:tr w:rsidR="008D420F" w:rsidRPr="000045CC" w:rsidTr="000045CC">
        <w:trPr>
          <w:trHeight w:val="300"/>
        </w:trPr>
        <w:tc>
          <w:tcPr>
            <w:tcW w:w="611" w:type="pct"/>
            <w:tcBorders>
              <w:top w:val="nil"/>
              <w:left w:val="single" w:sz="4" w:space="0" w:color="auto"/>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rPr>
                <w:rFonts w:ascii="Arial Narrow" w:hAnsi="Arial Narrow" w:cs="Calibri"/>
                <w:color w:val="000000"/>
                <w:sz w:val="22"/>
              </w:rPr>
            </w:pPr>
            <w:r w:rsidRPr="00CE4331">
              <w:rPr>
                <w:rFonts w:ascii="Arial Narrow" w:hAnsi="Arial Narrow" w:cs="Calibri"/>
                <w:color w:val="000000"/>
                <w:sz w:val="22"/>
              </w:rPr>
              <w:t>South</w:t>
            </w:r>
          </w:p>
        </w:tc>
        <w:tc>
          <w:tcPr>
            <w:tcW w:w="365" w:type="pct"/>
            <w:tcBorders>
              <w:top w:val="nil"/>
              <w:left w:val="single" w:sz="4" w:space="0" w:color="auto"/>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41</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129</w:t>
            </w:r>
          </w:p>
        </w:tc>
        <w:tc>
          <w:tcPr>
            <w:tcW w:w="149"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-88</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 </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7</w:t>
            </w:r>
          </w:p>
        </w:tc>
        <w:tc>
          <w:tcPr>
            <w:tcW w:w="149"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-7</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41</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31</w:t>
            </w:r>
          </w:p>
        </w:tc>
        <w:tc>
          <w:tcPr>
            <w:tcW w:w="149"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10</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8</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53</w:t>
            </w:r>
          </w:p>
        </w:tc>
        <w:tc>
          <w:tcPr>
            <w:tcW w:w="149"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DC661C" w:rsidRPr="00B874A0" w:rsidRDefault="00CE4331">
            <w:pPr>
              <w:jc w:val="center"/>
              <w:rPr>
                <w:rFonts w:ascii="Arial Narrow" w:hAnsi="Arial Narrow" w:cs="Calibri"/>
                <w:color w:val="FF0000"/>
                <w:sz w:val="22"/>
              </w:rPr>
            </w:pPr>
            <w:r w:rsidRPr="00B874A0">
              <w:rPr>
                <w:rFonts w:ascii="Arial Narrow" w:hAnsi="Arial Narrow" w:cs="Calibri"/>
                <w:color w:val="FF0000"/>
                <w:sz w:val="22"/>
              </w:rPr>
              <w:t>-45</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165</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257</w:t>
            </w:r>
          </w:p>
        </w:tc>
        <w:tc>
          <w:tcPr>
            <w:tcW w:w="149"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-91</w:t>
            </w:r>
          </w:p>
        </w:tc>
      </w:tr>
      <w:tr w:rsidR="008D420F" w:rsidRPr="000045CC" w:rsidTr="000045CC">
        <w:trPr>
          <w:trHeight w:val="300"/>
        </w:trPr>
        <w:tc>
          <w:tcPr>
            <w:tcW w:w="611" w:type="pct"/>
            <w:tcBorders>
              <w:top w:val="nil"/>
              <w:left w:val="single" w:sz="4" w:space="0" w:color="auto"/>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rPr>
                <w:rFonts w:ascii="Arial Narrow" w:hAnsi="Arial Narrow" w:cs="Calibri"/>
                <w:color w:val="000000"/>
                <w:sz w:val="22"/>
              </w:rPr>
            </w:pPr>
            <w:r w:rsidRPr="00CE4331">
              <w:rPr>
                <w:rFonts w:ascii="Arial Narrow" w:hAnsi="Arial Narrow" w:cs="Calibri"/>
                <w:color w:val="000000"/>
                <w:sz w:val="22"/>
              </w:rPr>
              <w:t>Southeast</w:t>
            </w:r>
          </w:p>
        </w:tc>
        <w:tc>
          <w:tcPr>
            <w:tcW w:w="365" w:type="pct"/>
            <w:tcBorders>
              <w:top w:val="nil"/>
              <w:left w:val="single" w:sz="4" w:space="0" w:color="auto"/>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20</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15</w:t>
            </w:r>
          </w:p>
        </w:tc>
        <w:tc>
          <w:tcPr>
            <w:tcW w:w="149"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5</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8</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5</w:t>
            </w:r>
          </w:p>
        </w:tc>
        <w:tc>
          <w:tcPr>
            <w:tcW w:w="149"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4</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27</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39</w:t>
            </w:r>
          </w:p>
        </w:tc>
        <w:tc>
          <w:tcPr>
            <w:tcW w:w="149"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-12</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8</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7</w:t>
            </w:r>
          </w:p>
        </w:tc>
        <w:tc>
          <w:tcPr>
            <w:tcW w:w="149"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1</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256</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293</w:t>
            </w:r>
          </w:p>
        </w:tc>
        <w:tc>
          <w:tcPr>
            <w:tcW w:w="149"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-37</w:t>
            </w:r>
          </w:p>
        </w:tc>
      </w:tr>
      <w:tr w:rsidR="008D420F" w:rsidRPr="000045CC" w:rsidTr="000045CC">
        <w:trPr>
          <w:trHeight w:val="300"/>
        </w:trPr>
        <w:tc>
          <w:tcPr>
            <w:tcW w:w="611" w:type="pct"/>
            <w:tcBorders>
              <w:top w:val="nil"/>
              <w:left w:val="single" w:sz="4" w:space="0" w:color="auto"/>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rPr>
                <w:rFonts w:ascii="Arial Narrow" w:hAnsi="Arial Narrow" w:cs="Calibri"/>
                <w:color w:val="000000"/>
                <w:sz w:val="22"/>
              </w:rPr>
            </w:pPr>
            <w:r w:rsidRPr="00CE4331">
              <w:rPr>
                <w:rFonts w:ascii="Arial Narrow" w:hAnsi="Arial Narrow" w:cs="Calibri"/>
                <w:color w:val="000000"/>
                <w:sz w:val="22"/>
              </w:rPr>
              <w:t xml:space="preserve">Southwest </w:t>
            </w:r>
          </w:p>
        </w:tc>
        <w:tc>
          <w:tcPr>
            <w:tcW w:w="365" w:type="pct"/>
            <w:tcBorders>
              <w:top w:val="nil"/>
              <w:left w:val="single" w:sz="4" w:space="0" w:color="auto"/>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color w:val="000000"/>
                <w:sz w:val="22"/>
              </w:rPr>
            </w:pPr>
            <w:r w:rsidRPr="00CE4331">
              <w:rPr>
                <w:rFonts w:ascii="Arial Narrow" w:hAnsi="Arial Narrow" w:cs="Calibri"/>
                <w:color w:val="000000"/>
                <w:sz w:val="22"/>
              </w:rPr>
              <w:t>60</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color w:val="000000"/>
                <w:sz w:val="22"/>
              </w:rPr>
            </w:pPr>
            <w:r w:rsidRPr="00CE4331">
              <w:rPr>
                <w:rFonts w:ascii="Arial Narrow" w:hAnsi="Arial Narrow" w:cs="Calibri"/>
                <w:color w:val="000000"/>
                <w:sz w:val="22"/>
              </w:rPr>
              <w:t>10</w:t>
            </w:r>
          </w:p>
        </w:tc>
        <w:tc>
          <w:tcPr>
            <w:tcW w:w="149"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color w:val="000000"/>
                <w:sz w:val="22"/>
              </w:rPr>
            </w:pPr>
            <w:r w:rsidRPr="00CE4331">
              <w:rPr>
                <w:rFonts w:ascii="Arial Narrow" w:hAnsi="Arial Narrow" w:cs="Calibri"/>
                <w:color w:val="000000"/>
                <w:sz w:val="22"/>
              </w:rPr>
              <w:t>50</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color w:val="000000"/>
                <w:sz w:val="22"/>
              </w:rPr>
            </w:pPr>
            <w:r w:rsidRPr="00CE4331">
              <w:rPr>
                <w:rFonts w:ascii="Arial Narrow" w:hAnsi="Arial Narrow" w:cs="Calibri"/>
                <w:color w:val="000000"/>
                <w:sz w:val="22"/>
              </w:rPr>
              <w:t>41</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color w:val="000000"/>
                <w:sz w:val="22"/>
              </w:rPr>
            </w:pPr>
            <w:r w:rsidRPr="00CE4331">
              <w:rPr>
                <w:rFonts w:ascii="Arial Narrow" w:hAnsi="Arial Narrow" w:cs="Calibri"/>
                <w:color w:val="000000"/>
                <w:sz w:val="22"/>
              </w:rPr>
              <w:t>47</w:t>
            </w:r>
          </w:p>
        </w:tc>
        <w:tc>
          <w:tcPr>
            <w:tcW w:w="149"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color w:val="000000"/>
                <w:sz w:val="22"/>
              </w:rPr>
            </w:pPr>
            <w:r w:rsidRPr="00CE4331">
              <w:rPr>
                <w:rFonts w:ascii="Arial Narrow" w:hAnsi="Arial Narrow" w:cs="Calibri"/>
                <w:color w:val="000000"/>
                <w:sz w:val="22"/>
              </w:rPr>
              <w:t>-6</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color w:val="000000"/>
                <w:sz w:val="22"/>
              </w:rPr>
            </w:pPr>
            <w:r w:rsidRPr="00CE4331">
              <w:rPr>
                <w:rFonts w:ascii="Arial Narrow" w:hAnsi="Arial Narrow" w:cs="Calibri"/>
                <w:color w:val="000000"/>
                <w:sz w:val="22"/>
              </w:rPr>
              <w:t> </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color w:val="000000"/>
                <w:sz w:val="22"/>
              </w:rPr>
            </w:pPr>
            <w:r w:rsidRPr="00CE4331">
              <w:rPr>
                <w:rFonts w:ascii="Arial Narrow" w:hAnsi="Arial Narrow" w:cs="Calibri"/>
                <w:color w:val="000000"/>
                <w:sz w:val="22"/>
              </w:rPr>
              <w:t>2</w:t>
            </w:r>
          </w:p>
        </w:tc>
        <w:tc>
          <w:tcPr>
            <w:tcW w:w="149"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color w:val="000000"/>
                <w:sz w:val="22"/>
              </w:rPr>
            </w:pPr>
            <w:r w:rsidRPr="00CE4331">
              <w:rPr>
                <w:rFonts w:ascii="Arial Narrow" w:hAnsi="Arial Narrow" w:cs="Calibri"/>
                <w:color w:val="000000"/>
                <w:sz w:val="22"/>
              </w:rPr>
              <w:t>-2</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color w:val="000000"/>
                <w:sz w:val="22"/>
              </w:rPr>
            </w:pPr>
            <w:r w:rsidRPr="00CE4331">
              <w:rPr>
                <w:rFonts w:ascii="Arial Narrow" w:hAnsi="Arial Narrow" w:cs="Calibri"/>
                <w:color w:val="000000"/>
                <w:sz w:val="22"/>
              </w:rPr>
              <w:t>6</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color w:val="000000"/>
                <w:sz w:val="22"/>
              </w:rPr>
            </w:pPr>
            <w:r w:rsidRPr="00CE4331">
              <w:rPr>
                <w:rFonts w:ascii="Arial Narrow" w:hAnsi="Arial Narrow" w:cs="Calibri"/>
                <w:color w:val="000000"/>
                <w:sz w:val="22"/>
              </w:rPr>
              <w:t>9</w:t>
            </w:r>
          </w:p>
        </w:tc>
        <w:tc>
          <w:tcPr>
            <w:tcW w:w="149"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color w:val="000000"/>
                <w:sz w:val="22"/>
              </w:rPr>
            </w:pPr>
            <w:r w:rsidRPr="00CE4331">
              <w:rPr>
                <w:rFonts w:ascii="Arial Narrow" w:hAnsi="Arial Narrow" w:cs="Calibri"/>
                <w:color w:val="000000"/>
                <w:sz w:val="22"/>
              </w:rPr>
              <w:t>-3</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color w:val="000000"/>
                <w:sz w:val="22"/>
              </w:rPr>
            </w:pPr>
            <w:r w:rsidRPr="00CE4331">
              <w:rPr>
                <w:rFonts w:ascii="Arial Narrow" w:hAnsi="Arial Narrow" w:cs="Calibri"/>
                <w:color w:val="000000"/>
                <w:sz w:val="22"/>
              </w:rPr>
              <w:t> </w:t>
            </w:r>
            <w:r w:rsidR="00D84C1F">
              <w:rPr>
                <w:rFonts w:ascii="Arial Narrow" w:hAnsi="Arial Narrow" w:cs="Calibri"/>
                <w:color w:val="000000"/>
                <w:sz w:val="22"/>
              </w:rPr>
              <w:t>12</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color w:val="000000"/>
                <w:sz w:val="22"/>
              </w:rPr>
            </w:pPr>
            <w:r w:rsidRPr="00CE4331">
              <w:rPr>
                <w:rFonts w:ascii="Arial Narrow" w:hAnsi="Arial Narrow" w:cs="Calibri"/>
                <w:color w:val="000000"/>
                <w:sz w:val="22"/>
              </w:rPr>
              <w:t>23</w:t>
            </w:r>
          </w:p>
        </w:tc>
        <w:tc>
          <w:tcPr>
            <w:tcW w:w="149"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color w:val="000000"/>
                <w:sz w:val="22"/>
              </w:rPr>
            </w:pPr>
            <w:r w:rsidRPr="00CE4331">
              <w:rPr>
                <w:rFonts w:ascii="Arial Narrow" w:hAnsi="Arial Narrow" w:cs="Calibri"/>
                <w:color w:val="000000"/>
                <w:sz w:val="22"/>
              </w:rPr>
              <w:t>-23</w:t>
            </w:r>
          </w:p>
        </w:tc>
      </w:tr>
      <w:tr w:rsidR="008D420F" w:rsidRPr="000045CC" w:rsidTr="000045CC">
        <w:trPr>
          <w:trHeight w:val="300"/>
        </w:trPr>
        <w:tc>
          <w:tcPr>
            <w:tcW w:w="611" w:type="pct"/>
            <w:tcBorders>
              <w:top w:val="nil"/>
              <w:left w:val="single" w:sz="4" w:space="0" w:color="auto"/>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rPr>
                <w:rFonts w:ascii="Arial Narrow" w:hAnsi="Arial Narrow" w:cs="Calibri"/>
                <w:color w:val="000000"/>
                <w:sz w:val="22"/>
              </w:rPr>
            </w:pPr>
            <w:r w:rsidRPr="00CE4331">
              <w:rPr>
                <w:rFonts w:ascii="Arial Narrow" w:hAnsi="Arial Narrow" w:cs="Calibri"/>
                <w:color w:val="000000"/>
                <w:sz w:val="22"/>
              </w:rPr>
              <w:t xml:space="preserve">West    </w:t>
            </w:r>
          </w:p>
        </w:tc>
        <w:tc>
          <w:tcPr>
            <w:tcW w:w="365" w:type="pct"/>
            <w:tcBorders>
              <w:top w:val="nil"/>
              <w:left w:val="single" w:sz="4" w:space="0" w:color="auto"/>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color w:val="000000"/>
                <w:sz w:val="22"/>
              </w:rPr>
            </w:pPr>
            <w:r w:rsidRPr="00CE4331">
              <w:rPr>
                <w:rFonts w:ascii="Arial Narrow" w:hAnsi="Arial Narrow" w:cs="Calibri"/>
                <w:color w:val="000000"/>
                <w:sz w:val="22"/>
              </w:rPr>
              <w:t>7</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color w:val="000000"/>
                <w:sz w:val="22"/>
              </w:rPr>
            </w:pPr>
            <w:r w:rsidRPr="00CE4331">
              <w:rPr>
                <w:rFonts w:ascii="Arial Narrow" w:hAnsi="Arial Narrow" w:cs="Calibri"/>
                <w:color w:val="000000"/>
                <w:sz w:val="22"/>
              </w:rPr>
              <w:t>17</w:t>
            </w:r>
          </w:p>
        </w:tc>
        <w:tc>
          <w:tcPr>
            <w:tcW w:w="149"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color w:val="000000"/>
                <w:sz w:val="22"/>
              </w:rPr>
            </w:pPr>
            <w:r w:rsidRPr="00CE4331">
              <w:rPr>
                <w:rFonts w:ascii="Arial Narrow" w:hAnsi="Arial Narrow" w:cs="Calibri"/>
                <w:color w:val="000000"/>
                <w:sz w:val="22"/>
              </w:rPr>
              <w:t>-11</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color w:val="000000"/>
                <w:sz w:val="22"/>
              </w:rPr>
            </w:pPr>
            <w:r w:rsidRPr="00CE4331">
              <w:rPr>
                <w:rFonts w:ascii="Arial Narrow" w:hAnsi="Arial Narrow" w:cs="Calibri"/>
                <w:color w:val="000000"/>
                <w:sz w:val="22"/>
              </w:rPr>
              <w:t>9</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color w:val="000000"/>
                <w:sz w:val="22"/>
              </w:rPr>
            </w:pPr>
            <w:r w:rsidRPr="00CE4331">
              <w:rPr>
                <w:rFonts w:ascii="Arial Narrow" w:hAnsi="Arial Narrow" w:cs="Calibri"/>
                <w:color w:val="000000"/>
                <w:sz w:val="22"/>
              </w:rPr>
              <w:t>6</w:t>
            </w:r>
          </w:p>
        </w:tc>
        <w:tc>
          <w:tcPr>
            <w:tcW w:w="149"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color w:val="FF0000"/>
                <w:sz w:val="22"/>
              </w:rPr>
            </w:pPr>
            <w:r w:rsidRPr="00CE4331">
              <w:rPr>
                <w:rFonts w:ascii="Arial Narrow" w:hAnsi="Arial Narrow" w:cs="Calibri"/>
                <w:color w:val="FF0000"/>
                <w:sz w:val="22"/>
              </w:rPr>
              <w:t>2</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color w:val="000000"/>
                <w:sz w:val="22"/>
              </w:rPr>
            </w:pPr>
            <w:r w:rsidRPr="00CE4331">
              <w:rPr>
                <w:rFonts w:ascii="Arial Narrow" w:hAnsi="Arial Narrow" w:cs="Calibri"/>
                <w:color w:val="000000"/>
                <w:sz w:val="22"/>
              </w:rPr>
              <w:t>31</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color w:val="000000"/>
                <w:sz w:val="22"/>
              </w:rPr>
            </w:pPr>
            <w:r w:rsidRPr="00CE4331">
              <w:rPr>
                <w:rFonts w:ascii="Arial Narrow" w:hAnsi="Arial Narrow" w:cs="Calibri"/>
                <w:color w:val="000000"/>
                <w:sz w:val="22"/>
              </w:rPr>
              <w:t>17</w:t>
            </w:r>
          </w:p>
        </w:tc>
        <w:tc>
          <w:tcPr>
            <w:tcW w:w="149"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color w:val="FF0000"/>
                <w:sz w:val="22"/>
              </w:rPr>
            </w:pPr>
            <w:r w:rsidRPr="00CE4331">
              <w:rPr>
                <w:rFonts w:ascii="Arial Narrow" w:hAnsi="Arial Narrow" w:cs="Calibri"/>
                <w:color w:val="FF0000"/>
                <w:sz w:val="22"/>
              </w:rPr>
              <w:t>14</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color w:val="000000"/>
                <w:sz w:val="22"/>
              </w:rPr>
            </w:pPr>
            <w:r w:rsidRPr="00CE4331">
              <w:rPr>
                <w:rFonts w:ascii="Arial Narrow" w:hAnsi="Arial Narrow" w:cs="Calibri"/>
                <w:color w:val="000000"/>
                <w:sz w:val="22"/>
              </w:rPr>
              <w:t>965</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color w:val="000000"/>
                <w:sz w:val="22"/>
              </w:rPr>
            </w:pPr>
            <w:r w:rsidRPr="00CE4331">
              <w:rPr>
                <w:rFonts w:ascii="Arial Narrow" w:hAnsi="Arial Narrow" w:cs="Calibri"/>
                <w:color w:val="000000"/>
                <w:sz w:val="22"/>
              </w:rPr>
              <w:t>12</w:t>
            </w:r>
          </w:p>
        </w:tc>
        <w:tc>
          <w:tcPr>
            <w:tcW w:w="149"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color w:val="FF0000"/>
                <w:sz w:val="22"/>
              </w:rPr>
            </w:pPr>
            <w:r w:rsidRPr="00CE4331">
              <w:rPr>
                <w:rFonts w:ascii="Arial Narrow" w:hAnsi="Arial Narrow" w:cs="Calibri"/>
                <w:color w:val="FF0000"/>
                <w:sz w:val="22"/>
              </w:rPr>
              <w:t>953</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color w:val="000000"/>
                <w:sz w:val="22"/>
              </w:rPr>
            </w:pPr>
            <w:r w:rsidRPr="00CE4331">
              <w:rPr>
                <w:rFonts w:ascii="Arial Narrow" w:hAnsi="Arial Narrow" w:cs="Calibri"/>
                <w:color w:val="000000"/>
                <w:sz w:val="22"/>
              </w:rPr>
              <w:t>46</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color w:val="000000"/>
                <w:sz w:val="22"/>
              </w:rPr>
            </w:pPr>
            <w:r w:rsidRPr="00CE4331">
              <w:rPr>
                <w:rFonts w:ascii="Arial Narrow" w:hAnsi="Arial Narrow" w:cs="Calibri"/>
                <w:color w:val="000000"/>
                <w:sz w:val="22"/>
              </w:rPr>
              <w:t>55</w:t>
            </w:r>
          </w:p>
        </w:tc>
        <w:tc>
          <w:tcPr>
            <w:tcW w:w="149"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color w:val="000000"/>
                <w:sz w:val="22"/>
              </w:rPr>
            </w:pPr>
            <w:r w:rsidRPr="00CE4331">
              <w:rPr>
                <w:rFonts w:ascii="Arial Narrow" w:hAnsi="Arial Narrow" w:cs="Calibri"/>
                <w:color w:val="000000"/>
                <w:sz w:val="22"/>
              </w:rPr>
              <w:t>-10</w:t>
            </w:r>
          </w:p>
        </w:tc>
      </w:tr>
      <w:tr w:rsidR="008D420F" w:rsidRPr="000045CC" w:rsidTr="000045CC">
        <w:trPr>
          <w:trHeight w:val="300"/>
        </w:trPr>
        <w:tc>
          <w:tcPr>
            <w:tcW w:w="611" w:type="pct"/>
            <w:tcBorders>
              <w:top w:val="nil"/>
              <w:left w:val="single" w:sz="4" w:space="0" w:color="auto"/>
              <w:bottom w:val="single" w:sz="4" w:space="0" w:color="auto"/>
              <w:right w:val="nil"/>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rPr>
                <w:rFonts w:ascii="Arial Narrow" w:hAnsi="Arial Narrow" w:cs="Calibri"/>
                <w:color w:val="000000"/>
                <w:sz w:val="22"/>
              </w:rPr>
            </w:pPr>
            <w:r w:rsidRPr="00CE4331">
              <w:rPr>
                <w:rFonts w:ascii="Arial Narrow" w:hAnsi="Arial Narrow" w:cs="Calibri"/>
                <w:color w:val="000000"/>
                <w:sz w:val="22"/>
              </w:rPr>
              <w:t>WestNorthCentral</w:t>
            </w:r>
          </w:p>
        </w:tc>
        <w:tc>
          <w:tcPr>
            <w:tcW w:w="365" w:type="pct"/>
            <w:tcBorders>
              <w:top w:val="nil"/>
              <w:left w:val="single" w:sz="4" w:space="0" w:color="auto"/>
              <w:bottom w:val="single" w:sz="4" w:space="0" w:color="auto"/>
              <w:right w:val="nil"/>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color w:val="000000"/>
                <w:sz w:val="22"/>
              </w:rPr>
            </w:pPr>
            <w:r w:rsidRPr="00CE4331">
              <w:rPr>
                <w:rFonts w:ascii="Arial Narrow" w:hAnsi="Arial Narrow" w:cs="Calibri"/>
                <w:color w:val="000000"/>
                <w:sz w:val="22"/>
              </w:rPr>
              <w:t>173</w:t>
            </w:r>
          </w:p>
        </w:tc>
        <w:tc>
          <w:tcPr>
            <w:tcW w:w="365" w:type="pct"/>
            <w:tcBorders>
              <w:top w:val="nil"/>
              <w:left w:val="nil"/>
              <w:bottom w:val="single" w:sz="4" w:space="0" w:color="auto"/>
              <w:right w:val="nil"/>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color w:val="000000"/>
                <w:sz w:val="22"/>
              </w:rPr>
            </w:pPr>
            <w:r w:rsidRPr="00CE4331">
              <w:rPr>
                <w:rFonts w:ascii="Arial Narrow" w:hAnsi="Arial Narrow" w:cs="Calibri"/>
                <w:color w:val="000000"/>
                <w:sz w:val="22"/>
              </w:rPr>
              <w:t>43</w:t>
            </w:r>
          </w:p>
        </w:tc>
        <w:tc>
          <w:tcPr>
            <w:tcW w:w="149" w:type="pct"/>
            <w:tcBorders>
              <w:top w:val="nil"/>
              <w:left w:val="nil"/>
              <w:bottom w:val="single" w:sz="4" w:space="0" w:color="auto"/>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color w:val="FF0000"/>
                <w:sz w:val="22"/>
              </w:rPr>
            </w:pPr>
            <w:r w:rsidRPr="00CE4331">
              <w:rPr>
                <w:rFonts w:ascii="Arial Narrow" w:hAnsi="Arial Narrow" w:cs="Calibri"/>
                <w:color w:val="FF0000"/>
                <w:sz w:val="22"/>
              </w:rPr>
              <w:t>131</w:t>
            </w:r>
          </w:p>
        </w:tc>
        <w:tc>
          <w:tcPr>
            <w:tcW w:w="365" w:type="pct"/>
            <w:tcBorders>
              <w:top w:val="nil"/>
              <w:left w:val="nil"/>
              <w:bottom w:val="single" w:sz="4" w:space="0" w:color="auto"/>
              <w:right w:val="nil"/>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color w:val="000000"/>
                <w:sz w:val="22"/>
              </w:rPr>
            </w:pPr>
            <w:r w:rsidRPr="00CE4331">
              <w:rPr>
                <w:rFonts w:ascii="Arial Narrow" w:hAnsi="Arial Narrow" w:cs="Calibri"/>
                <w:color w:val="000000"/>
                <w:sz w:val="22"/>
              </w:rPr>
              <w:t> </w:t>
            </w:r>
          </w:p>
        </w:tc>
        <w:tc>
          <w:tcPr>
            <w:tcW w:w="365" w:type="pct"/>
            <w:tcBorders>
              <w:top w:val="nil"/>
              <w:left w:val="nil"/>
              <w:bottom w:val="single" w:sz="4" w:space="0" w:color="auto"/>
              <w:right w:val="nil"/>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color w:val="000000"/>
                <w:sz w:val="22"/>
              </w:rPr>
            </w:pPr>
            <w:r w:rsidRPr="00CE4331">
              <w:rPr>
                <w:rFonts w:ascii="Arial Narrow" w:hAnsi="Arial Narrow" w:cs="Calibri"/>
                <w:color w:val="000000"/>
                <w:sz w:val="22"/>
              </w:rPr>
              <w:t>6</w:t>
            </w:r>
          </w:p>
        </w:tc>
        <w:tc>
          <w:tcPr>
            <w:tcW w:w="149" w:type="pct"/>
            <w:tcBorders>
              <w:top w:val="nil"/>
              <w:left w:val="nil"/>
              <w:bottom w:val="single" w:sz="4" w:space="0" w:color="auto"/>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sz w:val="22"/>
              </w:rPr>
            </w:pPr>
            <w:r w:rsidRPr="00CE4331">
              <w:rPr>
                <w:rFonts w:ascii="Arial Narrow" w:hAnsi="Arial Narrow" w:cs="Calibri"/>
                <w:sz w:val="22"/>
              </w:rPr>
              <w:t>-6</w:t>
            </w:r>
          </w:p>
        </w:tc>
        <w:tc>
          <w:tcPr>
            <w:tcW w:w="365" w:type="pct"/>
            <w:tcBorders>
              <w:top w:val="nil"/>
              <w:left w:val="nil"/>
              <w:bottom w:val="single" w:sz="4" w:space="0" w:color="auto"/>
              <w:right w:val="nil"/>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color w:val="000000"/>
                <w:sz w:val="22"/>
              </w:rPr>
            </w:pPr>
            <w:r w:rsidRPr="00CE4331">
              <w:rPr>
                <w:rFonts w:ascii="Arial Narrow" w:hAnsi="Arial Narrow" w:cs="Calibri"/>
                <w:color w:val="000000"/>
                <w:sz w:val="22"/>
              </w:rPr>
              <w:t>43</w:t>
            </w:r>
          </w:p>
        </w:tc>
        <w:tc>
          <w:tcPr>
            <w:tcW w:w="365" w:type="pct"/>
            <w:tcBorders>
              <w:top w:val="nil"/>
              <w:left w:val="nil"/>
              <w:bottom w:val="single" w:sz="4" w:space="0" w:color="auto"/>
              <w:right w:val="nil"/>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color w:val="000000"/>
                <w:sz w:val="22"/>
              </w:rPr>
            </w:pPr>
            <w:r w:rsidRPr="00CE4331">
              <w:rPr>
                <w:rFonts w:ascii="Arial Narrow" w:hAnsi="Arial Narrow" w:cs="Calibri"/>
                <w:color w:val="000000"/>
                <w:sz w:val="22"/>
              </w:rPr>
              <w:t>27</w:t>
            </w:r>
          </w:p>
        </w:tc>
        <w:tc>
          <w:tcPr>
            <w:tcW w:w="149" w:type="pct"/>
            <w:tcBorders>
              <w:top w:val="nil"/>
              <w:left w:val="nil"/>
              <w:bottom w:val="single" w:sz="4" w:space="0" w:color="auto"/>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sz w:val="22"/>
              </w:rPr>
            </w:pPr>
            <w:r w:rsidRPr="00CE4331">
              <w:rPr>
                <w:rFonts w:ascii="Arial Narrow" w:hAnsi="Arial Narrow" w:cs="Calibri"/>
                <w:sz w:val="22"/>
              </w:rPr>
              <w:t>16</w:t>
            </w:r>
          </w:p>
        </w:tc>
        <w:tc>
          <w:tcPr>
            <w:tcW w:w="365" w:type="pct"/>
            <w:tcBorders>
              <w:top w:val="nil"/>
              <w:left w:val="nil"/>
              <w:bottom w:val="single" w:sz="4" w:space="0" w:color="auto"/>
              <w:right w:val="nil"/>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color w:val="000000"/>
                <w:sz w:val="22"/>
              </w:rPr>
            </w:pPr>
            <w:r w:rsidRPr="00CE4331">
              <w:rPr>
                <w:rFonts w:ascii="Arial Narrow" w:hAnsi="Arial Narrow" w:cs="Calibri"/>
                <w:color w:val="000000"/>
                <w:sz w:val="22"/>
              </w:rPr>
              <w:t>10</w:t>
            </w:r>
          </w:p>
        </w:tc>
        <w:tc>
          <w:tcPr>
            <w:tcW w:w="365" w:type="pct"/>
            <w:tcBorders>
              <w:top w:val="nil"/>
              <w:left w:val="nil"/>
              <w:bottom w:val="single" w:sz="4" w:space="0" w:color="auto"/>
              <w:right w:val="nil"/>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color w:val="000000"/>
                <w:sz w:val="22"/>
              </w:rPr>
            </w:pPr>
            <w:r w:rsidRPr="00CE4331">
              <w:rPr>
                <w:rFonts w:ascii="Arial Narrow" w:hAnsi="Arial Narrow" w:cs="Calibri"/>
                <w:color w:val="000000"/>
                <w:sz w:val="22"/>
              </w:rPr>
              <w:t>10</w:t>
            </w:r>
          </w:p>
        </w:tc>
        <w:tc>
          <w:tcPr>
            <w:tcW w:w="149" w:type="pct"/>
            <w:tcBorders>
              <w:top w:val="nil"/>
              <w:left w:val="nil"/>
              <w:bottom w:val="single" w:sz="4" w:space="0" w:color="auto"/>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sz w:val="22"/>
              </w:rPr>
            </w:pPr>
            <w:r w:rsidRPr="00CE4331">
              <w:rPr>
                <w:rFonts w:ascii="Arial Narrow" w:hAnsi="Arial Narrow" w:cs="Calibri"/>
                <w:sz w:val="22"/>
              </w:rPr>
              <w:t>1</w:t>
            </w:r>
          </w:p>
        </w:tc>
        <w:tc>
          <w:tcPr>
            <w:tcW w:w="365" w:type="pct"/>
            <w:tcBorders>
              <w:top w:val="nil"/>
              <w:left w:val="nil"/>
              <w:bottom w:val="single" w:sz="4" w:space="0" w:color="auto"/>
              <w:right w:val="nil"/>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color w:val="000000"/>
                <w:sz w:val="22"/>
              </w:rPr>
            </w:pPr>
            <w:r w:rsidRPr="00CE4331">
              <w:rPr>
                <w:rFonts w:ascii="Arial Narrow" w:hAnsi="Arial Narrow" w:cs="Calibri"/>
                <w:color w:val="000000"/>
                <w:sz w:val="22"/>
              </w:rPr>
              <w:t>113</w:t>
            </w:r>
          </w:p>
        </w:tc>
        <w:tc>
          <w:tcPr>
            <w:tcW w:w="365" w:type="pct"/>
            <w:tcBorders>
              <w:top w:val="nil"/>
              <w:left w:val="nil"/>
              <w:bottom w:val="single" w:sz="4" w:space="0" w:color="auto"/>
              <w:right w:val="nil"/>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color w:val="000000"/>
                <w:sz w:val="22"/>
              </w:rPr>
            </w:pPr>
            <w:r w:rsidRPr="00CE4331">
              <w:rPr>
                <w:rFonts w:ascii="Arial Narrow" w:hAnsi="Arial Narrow" w:cs="Calibri"/>
                <w:color w:val="000000"/>
                <w:sz w:val="22"/>
              </w:rPr>
              <w:t>74</w:t>
            </w:r>
          </w:p>
        </w:tc>
        <w:tc>
          <w:tcPr>
            <w:tcW w:w="149" w:type="pct"/>
            <w:tcBorders>
              <w:top w:val="nil"/>
              <w:left w:val="nil"/>
              <w:bottom w:val="single" w:sz="4" w:space="0" w:color="auto"/>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sz w:val="22"/>
              </w:rPr>
            </w:pPr>
            <w:r w:rsidRPr="00CE4331">
              <w:rPr>
                <w:rFonts w:ascii="Arial Narrow" w:hAnsi="Arial Narrow" w:cs="Calibri"/>
                <w:sz w:val="22"/>
              </w:rPr>
              <w:t>39</w:t>
            </w:r>
          </w:p>
        </w:tc>
      </w:tr>
    </w:tbl>
    <w:p w:rsidR="00185763" w:rsidRDefault="00185763"/>
    <w:p w:rsidR="00185763" w:rsidRDefault="00185763"/>
    <w:p w:rsidR="007377DB" w:rsidRDefault="007377DB" w:rsidP="007377DB">
      <w:pPr>
        <w:sectPr w:rsidR="007377DB" w:rsidSect="00F80A69">
          <w:pgSz w:w="16838" w:h="11906" w:orient="landscape" w:code="9"/>
          <w:pgMar w:top="2160" w:right="1440" w:bottom="1440" w:left="1440" w:header="720" w:footer="720" w:gutter="0"/>
          <w:cols w:space="720"/>
          <w:docGrid w:linePitch="312"/>
        </w:sectPr>
      </w:pPr>
    </w:p>
    <w:p w:rsidR="00185763" w:rsidRDefault="00185763"/>
    <w:p w:rsidR="00185763" w:rsidRDefault="00CE4331">
      <w:pPr>
        <w:pStyle w:val="a7"/>
      </w:pPr>
      <w:bookmarkStart w:id="76" w:name="_Ref378773933"/>
      <w:bookmarkStart w:id="77" w:name="_Ref375150190"/>
      <w:proofErr w:type="gramStart"/>
      <w:r w:rsidRPr="00CE4331">
        <w:t xml:space="preserve">Table </w:t>
      </w:r>
      <w:r w:rsidR="00222E77">
        <w:fldChar w:fldCharType="begin"/>
      </w:r>
      <w:r w:rsidR="0068144C">
        <w:instrText xml:space="preserve"> SEQ Table \* ARABIC </w:instrText>
      </w:r>
      <w:r w:rsidR="00222E77">
        <w:fldChar w:fldCharType="separate"/>
      </w:r>
      <w:r w:rsidR="0008141F">
        <w:rPr>
          <w:noProof/>
        </w:rPr>
        <w:t>6</w:t>
      </w:r>
      <w:r w:rsidR="00222E77">
        <w:rPr>
          <w:noProof/>
        </w:rPr>
        <w:fldChar w:fldCharType="end"/>
      </w:r>
      <w:bookmarkEnd w:id="76"/>
      <w:r w:rsidR="008B6339">
        <w:t>.</w:t>
      </w:r>
      <w:bookmarkEnd w:id="77"/>
      <w:proofErr w:type="gramEnd"/>
      <w:r w:rsidRPr="00CE4331">
        <w:t xml:space="preserve"> Median and range of the </w:t>
      </w:r>
      <w:r w:rsidR="0030615F">
        <w:t>inhalation intakes</w:t>
      </w:r>
      <w:r w:rsidRPr="00CE4331">
        <w:t xml:space="preserve"> in nine climate regions </w:t>
      </w:r>
      <w:r w:rsidR="003349BC">
        <w:rPr>
          <w:szCs w:val="24"/>
        </w:rPr>
        <w:t xml:space="preserve">of </w:t>
      </w:r>
      <w:r w:rsidR="003349BC">
        <w:rPr>
          <w:rFonts w:cs="Times New Roman"/>
          <w:kern w:val="0"/>
          <w:szCs w:val="24"/>
        </w:rPr>
        <w:t xml:space="preserve">contiguous </w:t>
      </w:r>
      <w:proofErr w:type="gramStart"/>
      <w:r w:rsidR="003349BC">
        <w:rPr>
          <w:rFonts w:cs="Times New Roman"/>
          <w:kern w:val="0"/>
          <w:szCs w:val="24"/>
        </w:rPr>
        <w:t>US</w:t>
      </w:r>
      <w:r w:rsidR="003349BC">
        <w:rPr>
          <w:szCs w:val="24"/>
        </w:rPr>
        <w:t xml:space="preserve">  </w:t>
      </w:r>
      <w:r w:rsidR="0062592F">
        <w:t>1994</w:t>
      </w:r>
      <w:proofErr w:type="gramEnd"/>
      <w:r w:rsidR="0062592F">
        <w:t>-2000</w:t>
      </w:r>
      <w:r w:rsidRPr="00CE4331">
        <w:t>(</w:t>
      </w:r>
      <w:r w:rsidR="000045CC">
        <w:t>p</w:t>
      </w:r>
      <w:r w:rsidRPr="00CE4331">
        <w:t>ollen</w:t>
      </w:r>
      <w:r w:rsidR="000045CC">
        <w:t xml:space="preserve"> g</w:t>
      </w:r>
      <w:r w:rsidRPr="00CE4331">
        <w:t>rains/</w:t>
      </w:r>
      <w:r w:rsidR="000045CC">
        <w:t>d</w:t>
      </w:r>
      <w:r w:rsidRPr="00CE4331">
        <w:t>ay)</w:t>
      </w:r>
    </w:p>
    <w:tbl>
      <w:tblPr>
        <w:tblW w:w="5000" w:type="pct"/>
        <w:tblLayout w:type="fixed"/>
        <w:tblLook w:val="04A0" w:firstRow="1" w:lastRow="0" w:firstColumn="1" w:lastColumn="0" w:noHBand="0" w:noVBand="1"/>
      </w:tblPr>
      <w:tblGrid>
        <w:gridCol w:w="1584"/>
        <w:gridCol w:w="1161"/>
        <w:gridCol w:w="1009"/>
        <w:gridCol w:w="1548"/>
        <w:gridCol w:w="983"/>
        <w:gridCol w:w="1473"/>
        <w:gridCol w:w="764"/>
      </w:tblGrid>
      <w:tr w:rsidR="001377C7" w:rsidRPr="000045CC" w:rsidTr="009E1F2E">
        <w:trPr>
          <w:trHeight w:val="288"/>
          <w:tblHeader/>
        </w:trPr>
        <w:tc>
          <w:tcPr>
            <w:tcW w:w="929" w:type="pct"/>
            <w:tcBorders>
              <w:top w:val="single" w:sz="4" w:space="0" w:color="000000"/>
              <w:left w:val="single" w:sz="4" w:space="0" w:color="000000"/>
              <w:bottom w:val="single" w:sz="4" w:space="0" w:color="000000"/>
              <w:right w:val="nil"/>
            </w:tcBorders>
            <w:shd w:val="clear" w:color="auto" w:fill="auto"/>
            <w:noWrap/>
            <w:vAlign w:val="bottom"/>
            <w:hideMark/>
          </w:tcPr>
          <w:p w:rsidR="001377C7" w:rsidRPr="000045CC" w:rsidRDefault="00CE4331" w:rsidP="001377C7">
            <w:pPr>
              <w:widowControl/>
              <w:jc w:val="left"/>
              <w:rPr>
                <w:rFonts w:ascii="Arial Narrow" w:eastAsia="宋体" w:hAnsi="Arial Narrow" w:cs="宋体"/>
                <w:b/>
                <w:bCs/>
                <w:color w:val="000000"/>
                <w:kern w:val="0"/>
                <w:sz w:val="22"/>
              </w:rPr>
            </w:pPr>
            <w:r w:rsidRPr="00CE4331">
              <w:rPr>
                <w:rFonts w:ascii="Arial Narrow" w:eastAsia="宋体" w:hAnsi="Arial Narrow" w:cs="宋体"/>
                <w:b/>
                <w:bCs/>
                <w:color w:val="000000"/>
                <w:kern w:val="0"/>
                <w:sz w:val="22"/>
              </w:rPr>
              <w:t>Species</w:t>
            </w:r>
          </w:p>
        </w:tc>
        <w:tc>
          <w:tcPr>
            <w:tcW w:w="681" w:type="pct"/>
            <w:tcBorders>
              <w:top w:val="single" w:sz="4" w:space="0" w:color="000000"/>
              <w:left w:val="nil"/>
              <w:bottom w:val="single" w:sz="4" w:space="0" w:color="000000"/>
              <w:right w:val="nil"/>
            </w:tcBorders>
            <w:shd w:val="clear" w:color="auto" w:fill="auto"/>
            <w:noWrap/>
            <w:vAlign w:val="bottom"/>
            <w:hideMark/>
          </w:tcPr>
          <w:p w:rsidR="001377C7" w:rsidRPr="000045CC" w:rsidRDefault="00CE4331" w:rsidP="001377C7">
            <w:pPr>
              <w:widowControl/>
              <w:jc w:val="left"/>
              <w:rPr>
                <w:rFonts w:ascii="Arial Narrow" w:eastAsia="宋体" w:hAnsi="Arial Narrow" w:cs="宋体"/>
                <w:b/>
                <w:bCs/>
                <w:color w:val="000000"/>
                <w:kern w:val="0"/>
                <w:sz w:val="22"/>
              </w:rPr>
            </w:pPr>
            <w:r w:rsidRPr="00CE4331">
              <w:rPr>
                <w:rFonts w:ascii="Arial Narrow" w:eastAsia="宋体" w:hAnsi="Arial Narrow" w:cs="宋体"/>
                <w:b/>
                <w:bCs/>
                <w:color w:val="000000"/>
                <w:kern w:val="0"/>
                <w:sz w:val="22"/>
              </w:rPr>
              <w:t>Percentile</w:t>
            </w:r>
          </w:p>
        </w:tc>
        <w:tc>
          <w:tcPr>
            <w:tcW w:w="592" w:type="pct"/>
            <w:tcBorders>
              <w:top w:val="single" w:sz="4" w:space="0" w:color="000000"/>
              <w:left w:val="nil"/>
              <w:bottom w:val="single" w:sz="4" w:space="0" w:color="000000"/>
              <w:right w:val="nil"/>
            </w:tcBorders>
            <w:shd w:val="clear" w:color="auto" w:fill="auto"/>
            <w:noWrap/>
            <w:vAlign w:val="bottom"/>
            <w:hideMark/>
          </w:tcPr>
          <w:p w:rsidR="001377C7" w:rsidRPr="000045CC" w:rsidRDefault="00CE4331" w:rsidP="001377C7">
            <w:pPr>
              <w:widowControl/>
              <w:jc w:val="center"/>
              <w:rPr>
                <w:rFonts w:ascii="Arial Narrow" w:eastAsia="宋体" w:hAnsi="Arial Narrow" w:cs="宋体"/>
                <w:b/>
                <w:bCs/>
                <w:color w:val="000000"/>
                <w:kern w:val="0"/>
                <w:sz w:val="22"/>
              </w:rPr>
            </w:pPr>
            <w:r w:rsidRPr="00CE4331">
              <w:rPr>
                <w:rFonts w:ascii="Arial Narrow" w:eastAsia="宋体" w:hAnsi="Arial Narrow" w:cs="宋体"/>
                <w:b/>
                <w:bCs/>
                <w:color w:val="000000"/>
                <w:kern w:val="0"/>
                <w:sz w:val="22"/>
              </w:rPr>
              <w:t>Central</w:t>
            </w:r>
          </w:p>
        </w:tc>
        <w:tc>
          <w:tcPr>
            <w:tcW w:w="908" w:type="pct"/>
            <w:tcBorders>
              <w:top w:val="single" w:sz="4" w:space="0" w:color="000000"/>
              <w:left w:val="nil"/>
              <w:bottom w:val="single" w:sz="4" w:space="0" w:color="000000"/>
              <w:right w:val="nil"/>
            </w:tcBorders>
            <w:shd w:val="clear" w:color="auto" w:fill="auto"/>
            <w:noWrap/>
            <w:hideMark/>
          </w:tcPr>
          <w:p w:rsidR="001377C7" w:rsidRPr="000045CC" w:rsidRDefault="00CE4331" w:rsidP="001377C7">
            <w:pPr>
              <w:widowControl/>
              <w:jc w:val="center"/>
              <w:rPr>
                <w:rFonts w:ascii="Arial Narrow" w:eastAsia="宋体" w:hAnsi="Arial Narrow" w:cs="宋体"/>
                <w:b/>
                <w:bCs/>
                <w:color w:val="000000"/>
                <w:kern w:val="0"/>
                <w:sz w:val="22"/>
              </w:rPr>
            </w:pPr>
            <w:r w:rsidRPr="00CE4331">
              <w:rPr>
                <w:rFonts w:ascii="Arial Narrow" w:eastAsia="宋体" w:hAnsi="Arial Narrow" w:cs="宋体"/>
                <w:b/>
                <w:bCs/>
                <w:color w:val="000000"/>
                <w:kern w:val="0"/>
                <w:sz w:val="22"/>
              </w:rPr>
              <w:t>East</w:t>
            </w:r>
            <w:r w:rsidR="009E1F2E">
              <w:rPr>
                <w:rFonts w:ascii="Arial Narrow" w:eastAsia="宋体" w:hAnsi="Arial Narrow" w:cs="宋体"/>
                <w:b/>
                <w:bCs/>
                <w:color w:val="000000"/>
                <w:kern w:val="0"/>
                <w:sz w:val="22"/>
              </w:rPr>
              <w:t xml:space="preserve"> </w:t>
            </w:r>
            <w:r w:rsidRPr="00CE4331">
              <w:rPr>
                <w:rFonts w:ascii="Arial Narrow" w:eastAsia="宋体" w:hAnsi="Arial Narrow" w:cs="宋体"/>
                <w:b/>
                <w:bCs/>
                <w:color w:val="000000"/>
                <w:kern w:val="0"/>
                <w:sz w:val="22"/>
              </w:rPr>
              <w:t>North</w:t>
            </w:r>
            <w:r w:rsidR="009E1F2E">
              <w:rPr>
                <w:rFonts w:ascii="Arial Narrow" w:eastAsia="宋体" w:hAnsi="Arial Narrow" w:cs="宋体"/>
                <w:b/>
                <w:bCs/>
                <w:color w:val="000000"/>
                <w:kern w:val="0"/>
                <w:sz w:val="22"/>
              </w:rPr>
              <w:t xml:space="preserve"> </w:t>
            </w:r>
            <w:r w:rsidRPr="00CE4331">
              <w:rPr>
                <w:rFonts w:ascii="Arial Narrow" w:eastAsia="宋体" w:hAnsi="Arial Narrow" w:cs="宋体"/>
                <w:b/>
                <w:bCs/>
                <w:color w:val="000000"/>
                <w:kern w:val="0"/>
                <w:sz w:val="22"/>
              </w:rPr>
              <w:t>Central</w:t>
            </w:r>
          </w:p>
        </w:tc>
        <w:tc>
          <w:tcPr>
            <w:tcW w:w="577" w:type="pct"/>
            <w:tcBorders>
              <w:top w:val="single" w:sz="4" w:space="0" w:color="000000"/>
              <w:left w:val="nil"/>
              <w:bottom w:val="single" w:sz="4" w:space="0" w:color="000000"/>
              <w:right w:val="nil"/>
            </w:tcBorders>
            <w:shd w:val="clear" w:color="auto" w:fill="auto"/>
            <w:noWrap/>
            <w:vAlign w:val="bottom"/>
            <w:hideMark/>
          </w:tcPr>
          <w:p w:rsidR="001377C7" w:rsidRPr="000045CC" w:rsidRDefault="00CE4331" w:rsidP="001377C7">
            <w:pPr>
              <w:widowControl/>
              <w:jc w:val="center"/>
              <w:rPr>
                <w:rFonts w:ascii="Arial Narrow" w:eastAsia="宋体" w:hAnsi="Arial Narrow" w:cs="宋体"/>
                <w:b/>
                <w:bCs/>
                <w:color w:val="000000"/>
                <w:kern w:val="0"/>
                <w:sz w:val="22"/>
              </w:rPr>
            </w:pPr>
            <w:r w:rsidRPr="00CE4331">
              <w:rPr>
                <w:rFonts w:ascii="Arial Narrow" w:eastAsia="宋体" w:hAnsi="Arial Narrow" w:cs="宋体"/>
                <w:b/>
                <w:bCs/>
                <w:color w:val="000000"/>
                <w:kern w:val="0"/>
                <w:sz w:val="22"/>
              </w:rPr>
              <w:t>North</w:t>
            </w:r>
            <w:r w:rsidR="009E1F2E">
              <w:rPr>
                <w:rFonts w:ascii="Arial Narrow" w:eastAsia="宋体" w:hAnsi="Arial Narrow" w:cs="宋体"/>
                <w:b/>
                <w:bCs/>
                <w:color w:val="000000"/>
                <w:kern w:val="0"/>
                <w:sz w:val="22"/>
              </w:rPr>
              <w:t xml:space="preserve"> </w:t>
            </w:r>
            <w:r w:rsidRPr="00CE4331">
              <w:rPr>
                <w:rFonts w:ascii="Arial Narrow" w:eastAsia="宋体" w:hAnsi="Arial Narrow" w:cs="宋体"/>
                <w:b/>
                <w:bCs/>
                <w:color w:val="000000"/>
                <w:kern w:val="0"/>
                <w:sz w:val="22"/>
              </w:rPr>
              <w:t>East</w:t>
            </w:r>
          </w:p>
        </w:tc>
        <w:tc>
          <w:tcPr>
            <w:tcW w:w="864" w:type="pct"/>
            <w:tcBorders>
              <w:top w:val="single" w:sz="4" w:space="0" w:color="000000"/>
              <w:left w:val="nil"/>
              <w:bottom w:val="single" w:sz="4" w:space="0" w:color="000000"/>
              <w:right w:val="nil"/>
            </w:tcBorders>
            <w:shd w:val="clear" w:color="auto" w:fill="auto"/>
            <w:noWrap/>
            <w:vAlign w:val="bottom"/>
            <w:hideMark/>
          </w:tcPr>
          <w:p w:rsidR="001377C7" w:rsidRPr="000045CC" w:rsidRDefault="00CE4331" w:rsidP="001377C7">
            <w:pPr>
              <w:widowControl/>
              <w:jc w:val="center"/>
              <w:rPr>
                <w:rFonts w:ascii="Arial Narrow" w:eastAsia="宋体" w:hAnsi="Arial Narrow" w:cs="宋体"/>
                <w:b/>
                <w:bCs/>
                <w:color w:val="000000"/>
                <w:kern w:val="0"/>
                <w:sz w:val="22"/>
              </w:rPr>
            </w:pPr>
            <w:r w:rsidRPr="00CE4331">
              <w:rPr>
                <w:rFonts w:ascii="Arial Narrow" w:eastAsia="宋体" w:hAnsi="Arial Narrow" w:cs="宋体"/>
                <w:b/>
                <w:bCs/>
                <w:color w:val="000000"/>
                <w:kern w:val="0"/>
                <w:sz w:val="22"/>
              </w:rPr>
              <w:t>North</w:t>
            </w:r>
            <w:r w:rsidR="009E1F2E">
              <w:rPr>
                <w:rFonts w:ascii="Arial Narrow" w:eastAsia="宋体" w:hAnsi="Arial Narrow" w:cs="宋体"/>
                <w:b/>
                <w:bCs/>
                <w:color w:val="000000"/>
                <w:kern w:val="0"/>
                <w:sz w:val="22"/>
              </w:rPr>
              <w:t xml:space="preserve"> </w:t>
            </w:r>
            <w:r w:rsidRPr="00CE4331">
              <w:rPr>
                <w:rFonts w:ascii="Arial Narrow" w:eastAsia="宋体" w:hAnsi="Arial Narrow" w:cs="宋体"/>
                <w:b/>
                <w:bCs/>
                <w:color w:val="000000"/>
                <w:kern w:val="0"/>
                <w:sz w:val="22"/>
              </w:rPr>
              <w:t>West</w:t>
            </w:r>
          </w:p>
        </w:tc>
        <w:tc>
          <w:tcPr>
            <w:tcW w:w="448" w:type="pct"/>
            <w:tcBorders>
              <w:top w:val="single" w:sz="4" w:space="0" w:color="000000"/>
              <w:left w:val="nil"/>
              <w:bottom w:val="single" w:sz="4" w:space="0" w:color="000000"/>
              <w:right w:val="single" w:sz="4" w:space="0" w:color="auto"/>
            </w:tcBorders>
            <w:shd w:val="clear" w:color="auto" w:fill="auto"/>
            <w:noWrap/>
            <w:vAlign w:val="bottom"/>
            <w:hideMark/>
          </w:tcPr>
          <w:p w:rsidR="001377C7" w:rsidRPr="000045CC" w:rsidRDefault="00CE4331" w:rsidP="001377C7">
            <w:pPr>
              <w:widowControl/>
              <w:jc w:val="center"/>
              <w:rPr>
                <w:rFonts w:ascii="Arial Narrow" w:eastAsia="宋体" w:hAnsi="Arial Narrow" w:cs="宋体"/>
                <w:b/>
                <w:bCs/>
                <w:color w:val="000000"/>
                <w:kern w:val="0"/>
                <w:sz w:val="22"/>
              </w:rPr>
            </w:pPr>
            <w:r w:rsidRPr="00CE4331">
              <w:rPr>
                <w:rFonts w:ascii="Arial Narrow" w:eastAsia="宋体" w:hAnsi="Arial Narrow" w:cs="宋体"/>
                <w:b/>
                <w:bCs/>
                <w:color w:val="000000"/>
                <w:kern w:val="0"/>
                <w:sz w:val="22"/>
              </w:rPr>
              <w:t>South</w:t>
            </w:r>
          </w:p>
        </w:tc>
      </w:tr>
      <w:tr w:rsidR="00604D52" w:rsidRPr="000045CC" w:rsidTr="009E1F2E">
        <w:trPr>
          <w:trHeight w:val="288"/>
        </w:trPr>
        <w:tc>
          <w:tcPr>
            <w:tcW w:w="929" w:type="pct"/>
            <w:tcBorders>
              <w:top w:val="nil"/>
              <w:left w:val="single" w:sz="4" w:space="0" w:color="000000"/>
              <w:bottom w:val="nil"/>
              <w:right w:val="nil"/>
            </w:tcBorders>
            <w:shd w:val="clear" w:color="D9D9D9" w:fill="D9D9D9"/>
            <w:vAlign w:val="bottom"/>
            <w:hideMark/>
          </w:tcPr>
          <w:p w:rsidR="00604D52" w:rsidRPr="00CE039F" w:rsidRDefault="00604D52" w:rsidP="001377C7">
            <w:pPr>
              <w:widowControl/>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birch (Betula)</w:t>
            </w:r>
          </w:p>
        </w:tc>
        <w:tc>
          <w:tcPr>
            <w:tcW w:w="681" w:type="pct"/>
            <w:tcBorders>
              <w:top w:val="nil"/>
              <w:left w:val="nil"/>
              <w:bottom w:val="nil"/>
              <w:right w:val="nil"/>
            </w:tcBorders>
            <w:shd w:val="clear" w:color="D9D9D9" w:fill="D9D9D9"/>
            <w:noWrap/>
            <w:vAlign w:val="bottom"/>
            <w:hideMark/>
          </w:tcPr>
          <w:p w:rsidR="00604D52" w:rsidRPr="00CE039F" w:rsidRDefault="00604D52" w:rsidP="001377C7">
            <w:pPr>
              <w:widowControl/>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25%</w:t>
            </w:r>
          </w:p>
        </w:tc>
        <w:tc>
          <w:tcPr>
            <w:tcW w:w="592" w:type="pct"/>
            <w:tcBorders>
              <w:top w:val="nil"/>
              <w:left w:val="nil"/>
              <w:bottom w:val="nil"/>
              <w:right w:val="nil"/>
            </w:tcBorders>
            <w:shd w:val="clear" w:color="D9D9D9" w:fill="D9D9D9"/>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15</w:t>
            </w:r>
          </w:p>
        </w:tc>
        <w:tc>
          <w:tcPr>
            <w:tcW w:w="908" w:type="pct"/>
            <w:tcBorders>
              <w:top w:val="nil"/>
              <w:left w:val="nil"/>
              <w:bottom w:val="nil"/>
              <w:right w:val="nil"/>
            </w:tcBorders>
            <w:shd w:val="clear" w:color="D9D9D9" w:fill="D9D9D9"/>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10</w:t>
            </w:r>
          </w:p>
        </w:tc>
        <w:tc>
          <w:tcPr>
            <w:tcW w:w="577" w:type="pct"/>
            <w:tcBorders>
              <w:top w:val="nil"/>
              <w:left w:val="nil"/>
              <w:bottom w:val="nil"/>
              <w:right w:val="nil"/>
            </w:tcBorders>
            <w:shd w:val="clear" w:color="D9D9D9" w:fill="D9D9D9"/>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9</w:t>
            </w:r>
          </w:p>
        </w:tc>
        <w:tc>
          <w:tcPr>
            <w:tcW w:w="864" w:type="pct"/>
            <w:tcBorders>
              <w:top w:val="nil"/>
              <w:left w:val="nil"/>
              <w:bottom w:val="nil"/>
              <w:right w:val="nil"/>
            </w:tcBorders>
            <w:shd w:val="clear" w:color="D9D9D9" w:fill="D9D9D9"/>
            <w:noWrap/>
            <w:vAlign w:val="bottom"/>
            <w:hideMark/>
          </w:tcPr>
          <w:p w:rsidR="00604D52" w:rsidRPr="00D73BC7" w:rsidRDefault="00604D52" w:rsidP="00D73BC7">
            <w:pPr>
              <w:widowControl/>
              <w:jc w:val="center"/>
              <w:rPr>
                <w:rFonts w:ascii="Arial Narrow" w:eastAsia="宋体" w:hAnsi="Arial Narrow" w:cs="宋体"/>
                <w:color w:val="000000"/>
                <w:kern w:val="0"/>
                <w:sz w:val="22"/>
              </w:rPr>
            </w:pPr>
            <w:proofErr w:type="spellStart"/>
            <w:r>
              <w:rPr>
                <w:rFonts w:hint="eastAsia"/>
                <w:color w:val="000000"/>
                <w:sz w:val="22"/>
              </w:rPr>
              <w:t>NaN</w:t>
            </w:r>
            <w:proofErr w:type="spellEnd"/>
          </w:p>
        </w:tc>
        <w:tc>
          <w:tcPr>
            <w:tcW w:w="448" w:type="pct"/>
            <w:tcBorders>
              <w:top w:val="nil"/>
              <w:left w:val="nil"/>
              <w:bottom w:val="nil"/>
              <w:right w:val="single" w:sz="4" w:space="0" w:color="auto"/>
            </w:tcBorders>
            <w:shd w:val="clear" w:color="D9D9D9" w:fill="D9D9D9"/>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7</w:t>
            </w:r>
          </w:p>
        </w:tc>
      </w:tr>
      <w:tr w:rsidR="00604D52" w:rsidRPr="000045CC" w:rsidTr="009E1F2E">
        <w:trPr>
          <w:trHeight w:val="288"/>
        </w:trPr>
        <w:tc>
          <w:tcPr>
            <w:tcW w:w="929" w:type="pct"/>
            <w:tcBorders>
              <w:top w:val="nil"/>
              <w:left w:val="single" w:sz="4" w:space="0" w:color="000000"/>
              <w:bottom w:val="nil"/>
              <w:right w:val="nil"/>
            </w:tcBorders>
            <w:shd w:val="clear" w:color="auto" w:fill="auto"/>
            <w:vAlign w:val="bottom"/>
            <w:hideMark/>
          </w:tcPr>
          <w:p w:rsidR="00604D52" w:rsidRPr="00CE039F" w:rsidRDefault="00604D52" w:rsidP="001377C7">
            <w:pPr>
              <w:widowControl/>
              <w:jc w:val="center"/>
              <w:rPr>
                <w:rFonts w:ascii="Arial Narrow" w:eastAsia="宋体" w:hAnsi="Arial Narrow" w:cs="宋体"/>
                <w:color w:val="000000"/>
                <w:kern w:val="0"/>
                <w:sz w:val="22"/>
              </w:rPr>
            </w:pPr>
            <w:r w:rsidRPr="00CE4331">
              <w:rPr>
                <w:rFonts w:ascii="Arial Narrow" w:eastAsia="宋体" w:hAnsi="Arial Narrow" w:cs="宋体" w:hint="eastAsia"/>
                <w:color w:val="000000"/>
                <w:kern w:val="0"/>
                <w:sz w:val="22"/>
              </w:rPr>
              <w:t xml:space="preserve">　</w:t>
            </w:r>
          </w:p>
        </w:tc>
        <w:tc>
          <w:tcPr>
            <w:tcW w:w="681" w:type="pct"/>
            <w:tcBorders>
              <w:top w:val="nil"/>
              <w:left w:val="nil"/>
              <w:bottom w:val="nil"/>
              <w:right w:val="nil"/>
            </w:tcBorders>
            <w:shd w:val="clear" w:color="auto" w:fill="auto"/>
            <w:noWrap/>
            <w:vAlign w:val="bottom"/>
            <w:hideMark/>
          </w:tcPr>
          <w:p w:rsidR="00604D52" w:rsidRPr="00CE039F" w:rsidRDefault="00604D52" w:rsidP="001377C7">
            <w:pPr>
              <w:widowControl/>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50% (Median)</w:t>
            </w:r>
          </w:p>
        </w:tc>
        <w:tc>
          <w:tcPr>
            <w:tcW w:w="592" w:type="pct"/>
            <w:tcBorders>
              <w:top w:val="nil"/>
              <w:left w:val="nil"/>
              <w:bottom w:val="nil"/>
              <w:right w:val="nil"/>
            </w:tcBorders>
            <w:shd w:val="clear" w:color="auto" w:fill="auto"/>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53</w:t>
            </w:r>
          </w:p>
        </w:tc>
        <w:tc>
          <w:tcPr>
            <w:tcW w:w="908" w:type="pct"/>
            <w:tcBorders>
              <w:top w:val="nil"/>
              <w:left w:val="nil"/>
              <w:bottom w:val="nil"/>
              <w:right w:val="nil"/>
            </w:tcBorders>
            <w:shd w:val="clear" w:color="auto" w:fill="auto"/>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42</w:t>
            </w:r>
          </w:p>
        </w:tc>
        <w:tc>
          <w:tcPr>
            <w:tcW w:w="577" w:type="pct"/>
            <w:tcBorders>
              <w:top w:val="nil"/>
              <w:left w:val="nil"/>
              <w:bottom w:val="nil"/>
              <w:right w:val="nil"/>
            </w:tcBorders>
            <w:shd w:val="clear" w:color="auto" w:fill="auto"/>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28</w:t>
            </w:r>
          </w:p>
        </w:tc>
        <w:tc>
          <w:tcPr>
            <w:tcW w:w="864" w:type="pct"/>
            <w:tcBorders>
              <w:top w:val="nil"/>
              <w:left w:val="nil"/>
              <w:bottom w:val="nil"/>
              <w:right w:val="nil"/>
            </w:tcBorders>
            <w:shd w:val="clear" w:color="auto" w:fill="auto"/>
            <w:noWrap/>
            <w:vAlign w:val="bottom"/>
            <w:hideMark/>
          </w:tcPr>
          <w:p w:rsidR="00604D52" w:rsidRPr="00D73BC7" w:rsidRDefault="00604D52" w:rsidP="00D73BC7">
            <w:pPr>
              <w:widowControl/>
              <w:jc w:val="center"/>
              <w:rPr>
                <w:rFonts w:ascii="Arial Narrow" w:eastAsia="宋体" w:hAnsi="Arial Narrow" w:cs="宋体"/>
                <w:color w:val="000000"/>
                <w:kern w:val="0"/>
                <w:sz w:val="22"/>
              </w:rPr>
            </w:pPr>
            <w:proofErr w:type="spellStart"/>
            <w:r>
              <w:rPr>
                <w:rFonts w:hint="eastAsia"/>
                <w:color w:val="000000"/>
                <w:sz w:val="22"/>
              </w:rPr>
              <w:t>NaN</w:t>
            </w:r>
            <w:proofErr w:type="spellEnd"/>
          </w:p>
        </w:tc>
        <w:tc>
          <w:tcPr>
            <w:tcW w:w="448" w:type="pct"/>
            <w:tcBorders>
              <w:top w:val="nil"/>
              <w:left w:val="nil"/>
              <w:bottom w:val="nil"/>
              <w:right w:val="single" w:sz="4" w:space="0" w:color="auto"/>
            </w:tcBorders>
            <w:shd w:val="clear" w:color="auto" w:fill="auto"/>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23</w:t>
            </w:r>
          </w:p>
        </w:tc>
      </w:tr>
      <w:tr w:rsidR="00604D52" w:rsidRPr="000045CC" w:rsidTr="009E1F2E">
        <w:trPr>
          <w:trHeight w:val="288"/>
        </w:trPr>
        <w:tc>
          <w:tcPr>
            <w:tcW w:w="929" w:type="pct"/>
            <w:tcBorders>
              <w:top w:val="nil"/>
              <w:left w:val="single" w:sz="4" w:space="0" w:color="000000"/>
              <w:bottom w:val="nil"/>
              <w:right w:val="nil"/>
            </w:tcBorders>
            <w:shd w:val="clear" w:color="D9D9D9" w:fill="D9D9D9"/>
            <w:vAlign w:val="bottom"/>
            <w:hideMark/>
          </w:tcPr>
          <w:p w:rsidR="00604D52" w:rsidRPr="00CE039F" w:rsidRDefault="00604D52" w:rsidP="001377C7">
            <w:pPr>
              <w:widowControl/>
              <w:jc w:val="center"/>
              <w:rPr>
                <w:rFonts w:ascii="Arial Narrow" w:eastAsia="宋体" w:hAnsi="Arial Narrow" w:cs="宋体"/>
                <w:color w:val="000000"/>
                <w:kern w:val="0"/>
                <w:sz w:val="22"/>
              </w:rPr>
            </w:pPr>
            <w:r w:rsidRPr="00CE4331">
              <w:rPr>
                <w:rFonts w:ascii="Arial Narrow" w:eastAsia="宋体" w:hAnsi="Arial Narrow" w:cs="宋体" w:hint="eastAsia"/>
                <w:color w:val="000000"/>
                <w:kern w:val="0"/>
                <w:sz w:val="22"/>
              </w:rPr>
              <w:t xml:space="preserve">　</w:t>
            </w:r>
          </w:p>
        </w:tc>
        <w:tc>
          <w:tcPr>
            <w:tcW w:w="681" w:type="pct"/>
            <w:tcBorders>
              <w:top w:val="nil"/>
              <w:left w:val="nil"/>
              <w:bottom w:val="nil"/>
              <w:right w:val="nil"/>
            </w:tcBorders>
            <w:shd w:val="clear" w:color="D9D9D9" w:fill="D9D9D9"/>
            <w:noWrap/>
            <w:vAlign w:val="bottom"/>
            <w:hideMark/>
          </w:tcPr>
          <w:p w:rsidR="00604D52" w:rsidRPr="00CE039F" w:rsidRDefault="00604D52" w:rsidP="001377C7">
            <w:pPr>
              <w:widowControl/>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75%</w:t>
            </w:r>
          </w:p>
        </w:tc>
        <w:tc>
          <w:tcPr>
            <w:tcW w:w="592" w:type="pct"/>
            <w:tcBorders>
              <w:top w:val="nil"/>
              <w:left w:val="nil"/>
              <w:bottom w:val="nil"/>
              <w:right w:val="nil"/>
            </w:tcBorders>
            <w:shd w:val="clear" w:color="D9D9D9" w:fill="D9D9D9"/>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231</w:t>
            </w:r>
          </w:p>
        </w:tc>
        <w:tc>
          <w:tcPr>
            <w:tcW w:w="908" w:type="pct"/>
            <w:tcBorders>
              <w:top w:val="nil"/>
              <w:left w:val="nil"/>
              <w:bottom w:val="nil"/>
              <w:right w:val="nil"/>
            </w:tcBorders>
            <w:shd w:val="clear" w:color="D9D9D9" w:fill="D9D9D9"/>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203</w:t>
            </w:r>
          </w:p>
        </w:tc>
        <w:tc>
          <w:tcPr>
            <w:tcW w:w="577" w:type="pct"/>
            <w:tcBorders>
              <w:top w:val="nil"/>
              <w:left w:val="nil"/>
              <w:bottom w:val="nil"/>
              <w:right w:val="nil"/>
            </w:tcBorders>
            <w:shd w:val="clear" w:color="D9D9D9" w:fill="D9D9D9"/>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82</w:t>
            </w:r>
          </w:p>
        </w:tc>
        <w:tc>
          <w:tcPr>
            <w:tcW w:w="864" w:type="pct"/>
            <w:tcBorders>
              <w:top w:val="nil"/>
              <w:left w:val="nil"/>
              <w:bottom w:val="nil"/>
              <w:right w:val="nil"/>
            </w:tcBorders>
            <w:shd w:val="clear" w:color="D9D9D9" w:fill="D9D9D9"/>
            <w:noWrap/>
            <w:vAlign w:val="bottom"/>
            <w:hideMark/>
          </w:tcPr>
          <w:p w:rsidR="00604D52" w:rsidRPr="00D73BC7" w:rsidRDefault="00604D52" w:rsidP="00D73BC7">
            <w:pPr>
              <w:widowControl/>
              <w:jc w:val="center"/>
              <w:rPr>
                <w:rFonts w:ascii="Arial Narrow" w:eastAsia="宋体" w:hAnsi="Arial Narrow" w:cs="宋体"/>
                <w:color w:val="000000"/>
                <w:kern w:val="0"/>
                <w:sz w:val="22"/>
              </w:rPr>
            </w:pPr>
            <w:proofErr w:type="spellStart"/>
            <w:r>
              <w:rPr>
                <w:rFonts w:hint="eastAsia"/>
                <w:color w:val="000000"/>
                <w:sz w:val="22"/>
              </w:rPr>
              <w:t>NaN</w:t>
            </w:r>
            <w:proofErr w:type="spellEnd"/>
          </w:p>
        </w:tc>
        <w:tc>
          <w:tcPr>
            <w:tcW w:w="448" w:type="pct"/>
            <w:tcBorders>
              <w:top w:val="nil"/>
              <w:left w:val="nil"/>
              <w:bottom w:val="nil"/>
              <w:right w:val="single" w:sz="4" w:space="0" w:color="auto"/>
            </w:tcBorders>
            <w:shd w:val="clear" w:color="D9D9D9" w:fill="D9D9D9"/>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104</w:t>
            </w:r>
          </w:p>
        </w:tc>
      </w:tr>
      <w:tr w:rsidR="00604D52" w:rsidRPr="000045CC" w:rsidTr="009E1F2E">
        <w:trPr>
          <w:trHeight w:val="288"/>
        </w:trPr>
        <w:tc>
          <w:tcPr>
            <w:tcW w:w="929" w:type="pct"/>
            <w:tcBorders>
              <w:top w:val="nil"/>
              <w:left w:val="single" w:sz="4" w:space="0" w:color="000000"/>
              <w:bottom w:val="nil"/>
              <w:right w:val="nil"/>
            </w:tcBorders>
            <w:shd w:val="clear" w:color="auto" w:fill="auto"/>
            <w:vAlign w:val="bottom"/>
            <w:hideMark/>
          </w:tcPr>
          <w:p w:rsidR="00604D52" w:rsidRPr="00CE039F" w:rsidRDefault="00604D52" w:rsidP="001377C7">
            <w:pPr>
              <w:widowControl/>
              <w:jc w:val="center"/>
              <w:rPr>
                <w:rFonts w:ascii="Arial Narrow" w:eastAsia="宋体" w:hAnsi="Arial Narrow" w:cs="宋体"/>
                <w:color w:val="000000"/>
                <w:kern w:val="0"/>
                <w:sz w:val="22"/>
              </w:rPr>
            </w:pPr>
            <w:r w:rsidRPr="00CE4331">
              <w:rPr>
                <w:rFonts w:ascii="Arial Narrow" w:eastAsia="宋体" w:hAnsi="Arial Narrow" w:cs="宋体" w:hint="eastAsia"/>
                <w:color w:val="000000"/>
                <w:kern w:val="0"/>
                <w:sz w:val="22"/>
              </w:rPr>
              <w:t xml:space="preserve">　</w:t>
            </w:r>
          </w:p>
        </w:tc>
        <w:tc>
          <w:tcPr>
            <w:tcW w:w="681" w:type="pct"/>
            <w:tcBorders>
              <w:top w:val="nil"/>
              <w:left w:val="nil"/>
              <w:bottom w:val="nil"/>
              <w:right w:val="nil"/>
            </w:tcBorders>
            <w:shd w:val="clear" w:color="auto" w:fill="auto"/>
            <w:noWrap/>
            <w:vAlign w:val="bottom"/>
            <w:hideMark/>
          </w:tcPr>
          <w:p w:rsidR="00604D52" w:rsidRPr="00CE039F" w:rsidRDefault="00604D52" w:rsidP="001377C7">
            <w:pPr>
              <w:widowControl/>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95%</w:t>
            </w:r>
          </w:p>
        </w:tc>
        <w:tc>
          <w:tcPr>
            <w:tcW w:w="592" w:type="pct"/>
            <w:tcBorders>
              <w:top w:val="nil"/>
              <w:left w:val="nil"/>
              <w:bottom w:val="nil"/>
              <w:right w:val="nil"/>
            </w:tcBorders>
            <w:shd w:val="clear" w:color="auto" w:fill="auto"/>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1173</w:t>
            </w:r>
          </w:p>
        </w:tc>
        <w:tc>
          <w:tcPr>
            <w:tcW w:w="908" w:type="pct"/>
            <w:tcBorders>
              <w:top w:val="nil"/>
              <w:left w:val="nil"/>
              <w:bottom w:val="nil"/>
              <w:right w:val="nil"/>
            </w:tcBorders>
            <w:shd w:val="clear" w:color="auto" w:fill="auto"/>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654</w:t>
            </w:r>
          </w:p>
        </w:tc>
        <w:tc>
          <w:tcPr>
            <w:tcW w:w="577" w:type="pct"/>
            <w:tcBorders>
              <w:top w:val="nil"/>
              <w:left w:val="nil"/>
              <w:bottom w:val="nil"/>
              <w:right w:val="nil"/>
            </w:tcBorders>
            <w:shd w:val="clear" w:color="auto" w:fill="auto"/>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347</w:t>
            </w:r>
          </w:p>
        </w:tc>
        <w:tc>
          <w:tcPr>
            <w:tcW w:w="864" w:type="pct"/>
            <w:tcBorders>
              <w:top w:val="nil"/>
              <w:left w:val="nil"/>
              <w:bottom w:val="nil"/>
              <w:right w:val="nil"/>
            </w:tcBorders>
            <w:shd w:val="clear" w:color="auto" w:fill="auto"/>
            <w:noWrap/>
            <w:vAlign w:val="bottom"/>
            <w:hideMark/>
          </w:tcPr>
          <w:p w:rsidR="00604D52" w:rsidRPr="00D73BC7" w:rsidRDefault="00604D52" w:rsidP="00D73BC7">
            <w:pPr>
              <w:widowControl/>
              <w:jc w:val="center"/>
              <w:rPr>
                <w:rFonts w:ascii="Arial Narrow" w:eastAsia="宋体" w:hAnsi="Arial Narrow" w:cs="宋体"/>
                <w:color w:val="000000"/>
                <w:kern w:val="0"/>
                <w:sz w:val="22"/>
              </w:rPr>
            </w:pPr>
            <w:proofErr w:type="spellStart"/>
            <w:r>
              <w:rPr>
                <w:rFonts w:hint="eastAsia"/>
                <w:color w:val="000000"/>
                <w:sz w:val="22"/>
              </w:rPr>
              <w:t>NaN</w:t>
            </w:r>
            <w:proofErr w:type="spellEnd"/>
          </w:p>
        </w:tc>
        <w:tc>
          <w:tcPr>
            <w:tcW w:w="448" w:type="pct"/>
            <w:tcBorders>
              <w:top w:val="nil"/>
              <w:left w:val="nil"/>
              <w:bottom w:val="nil"/>
              <w:right w:val="single" w:sz="4" w:space="0" w:color="auto"/>
            </w:tcBorders>
            <w:shd w:val="clear" w:color="auto" w:fill="auto"/>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663</w:t>
            </w:r>
          </w:p>
        </w:tc>
      </w:tr>
      <w:tr w:rsidR="00604D52" w:rsidRPr="000045CC" w:rsidTr="009E1F2E">
        <w:trPr>
          <w:trHeight w:val="288"/>
        </w:trPr>
        <w:tc>
          <w:tcPr>
            <w:tcW w:w="929" w:type="pct"/>
            <w:tcBorders>
              <w:top w:val="nil"/>
              <w:left w:val="single" w:sz="4" w:space="0" w:color="000000"/>
              <w:bottom w:val="nil"/>
              <w:right w:val="nil"/>
            </w:tcBorders>
            <w:shd w:val="clear" w:color="D9D9D9" w:fill="D9D9D9"/>
            <w:noWrap/>
            <w:vAlign w:val="bottom"/>
            <w:hideMark/>
          </w:tcPr>
          <w:p w:rsidR="00604D52" w:rsidRPr="00CE039F" w:rsidRDefault="00604D52" w:rsidP="001377C7">
            <w:pPr>
              <w:widowControl/>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ragweed (Ambrosia)</w:t>
            </w:r>
          </w:p>
        </w:tc>
        <w:tc>
          <w:tcPr>
            <w:tcW w:w="681" w:type="pct"/>
            <w:tcBorders>
              <w:top w:val="nil"/>
              <w:left w:val="nil"/>
              <w:bottom w:val="nil"/>
              <w:right w:val="nil"/>
            </w:tcBorders>
            <w:shd w:val="clear" w:color="D9D9D9" w:fill="D9D9D9"/>
            <w:noWrap/>
            <w:vAlign w:val="bottom"/>
            <w:hideMark/>
          </w:tcPr>
          <w:p w:rsidR="00604D52" w:rsidRPr="00CE039F" w:rsidRDefault="00604D52" w:rsidP="001377C7">
            <w:pPr>
              <w:widowControl/>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25%</w:t>
            </w:r>
          </w:p>
        </w:tc>
        <w:tc>
          <w:tcPr>
            <w:tcW w:w="592" w:type="pct"/>
            <w:tcBorders>
              <w:top w:val="nil"/>
              <w:left w:val="nil"/>
              <w:bottom w:val="nil"/>
              <w:right w:val="nil"/>
            </w:tcBorders>
            <w:shd w:val="clear" w:color="D9D9D9" w:fill="D9D9D9"/>
            <w:noWrap/>
            <w:vAlign w:val="bottom"/>
            <w:hideMark/>
          </w:tcPr>
          <w:p w:rsidR="00604D52" w:rsidRPr="00D73BC7" w:rsidRDefault="00604D52" w:rsidP="00D73BC7">
            <w:pPr>
              <w:widowControl/>
              <w:jc w:val="center"/>
              <w:rPr>
                <w:rFonts w:ascii="Arial Narrow" w:eastAsia="宋体" w:hAnsi="Arial Narrow" w:cs="宋体"/>
                <w:color w:val="000000"/>
                <w:kern w:val="0"/>
                <w:sz w:val="22"/>
              </w:rPr>
            </w:pPr>
            <w:proofErr w:type="spellStart"/>
            <w:r>
              <w:rPr>
                <w:rFonts w:hint="eastAsia"/>
                <w:color w:val="000000"/>
                <w:sz w:val="22"/>
              </w:rPr>
              <w:t>NaN</w:t>
            </w:r>
            <w:proofErr w:type="spellEnd"/>
          </w:p>
        </w:tc>
        <w:tc>
          <w:tcPr>
            <w:tcW w:w="908" w:type="pct"/>
            <w:tcBorders>
              <w:top w:val="nil"/>
              <w:left w:val="nil"/>
              <w:bottom w:val="nil"/>
              <w:right w:val="nil"/>
            </w:tcBorders>
            <w:shd w:val="clear" w:color="D9D9D9" w:fill="D9D9D9"/>
            <w:noWrap/>
            <w:vAlign w:val="bottom"/>
            <w:hideMark/>
          </w:tcPr>
          <w:p w:rsidR="00604D52" w:rsidRPr="00D73BC7" w:rsidRDefault="00604D52" w:rsidP="00D73BC7">
            <w:pPr>
              <w:widowControl/>
              <w:jc w:val="center"/>
              <w:rPr>
                <w:rFonts w:ascii="Arial Narrow" w:eastAsia="宋体" w:hAnsi="Arial Narrow" w:cs="宋体"/>
                <w:color w:val="000000"/>
                <w:kern w:val="0"/>
                <w:sz w:val="22"/>
              </w:rPr>
            </w:pPr>
            <w:proofErr w:type="spellStart"/>
            <w:r>
              <w:rPr>
                <w:rFonts w:hint="eastAsia"/>
                <w:color w:val="000000"/>
                <w:sz w:val="22"/>
              </w:rPr>
              <w:t>NaN</w:t>
            </w:r>
            <w:proofErr w:type="spellEnd"/>
          </w:p>
        </w:tc>
        <w:tc>
          <w:tcPr>
            <w:tcW w:w="577" w:type="pct"/>
            <w:tcBorders>
              <w:top w:val="nil"/>
              <w:left w:val="nil"/>
              <w:bottom w:val="nil"/>
              <w:right w:val="nil"/>
            </w:tcBorders>
            <w:shd w:val="clear" w:color="D9D9D9" w:fill="D9D9D9"/>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7</w:t>
            </w:r>
          </w:p>
        </w:tc>
        <w:tc>
          <w:tcPr>
            <w:tcW w:w="864" w:type="pct"/>
            <w:tcBorders>
              <w:top w:val="nil"/>
              <w:left w:val="nil"/>
              <w:bottom w:val="nil"/>
              <w:right w:val="nil"/>
            </w:tcBorders>
            <w:shd w:val="clear" w:color="D9D9D9" w:fill="D9D9D9"/>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7</w:t>
            </w:r>
          </w:p>
        </w:tc>
        <w:tc>
          <w:tcPr>
            <w:tcW w:w="448" w:type="pct"/>
            <w:tcBorders>
              <w:top w:val="nil"/>
              <w:left w:val="nil"/>
              <w:bottom w:val="nil"/>
              <w:right w:val="single" w:sz="4" w:space="0" w:color="auto"/>
            </w:tcBorders>
            <w:shd w:val="clear" w:color="D9D9D9" w:fill="D9D9D9"/>
            <w:noWrap/>
            <w:vAlign w:val="bottom"/>
            <w:hideMark/>
          </w:tcPr>
          <w:p w:rsidR="00604D52" w:rsidRPr="00D73BC7" w:rsidRDefault="00604D52" w:rsidP="00D73BC7">
            <w:pPr>
              <w:widowControl/>
              <w:jc w:val="center"/>
              <w:rPr>
                <w:rFonts w:ascii="Arial Narrow" w:eastAsia="宋体" w:hAnsi="Arial Narrow" w:cs="宋体"/>
                <w:color w:val="000000"/>
                <w:kern w:val="0"/>
                <w:sz w:val="22"/>
              </w:rPr>
            </w:pPr>
            <w:proofErr w:type="spellStart"/>
            <w:r>
              <w:rPr>
                <w:rFonts w:hint="eastAsia"/>
                <w:color w:val="000000"/>
                <w:sz w:val="22"/>
              </w:rPr>
              <w:t>NaN</w:t>
            </w:r>
            <w:proofErr w:type="spellEnd"/>
          </w:p>
        </w:tc>
      </w:tr>
      <w:tr w:rsidR="00604D52" w:rsidRPr="000045CC" w:rsidTr="009E1F2E">
        <w:trPr>
          <w:trHeight w:val="288"/>
        </w:trPr>
        <w:tc>
          <w:tcPr>
            <w:tcW w:w="929" w:type="pct"/>
            <w:tcBorders>
              <w:top w:val="nil"/>
              <w:left w:val="single" w:sz="4" w:space="0" w:color="000000"/>
              <w:bottom w:val="nil"/>
              <w:right w:val="nil"/>
            </w:tcBorders>
            <w:shd w:val="clear" w:color="auto" w:fill="auto"/>
            <w:noWrap/>
            <w:vAlign w:val="bottom"/>
            <w:hideMark/>
          </w:tcPr>
          <w:p w:rsidR="00604D52" w:rsidRPr="00CE039F" w:rsidRDefault="00604D52" w:rsidP="001377C7">
            <w:pPr>
              <w:widowControl/>
              <w:jc w:val="center"/>
              <w:rPr>
                <w:rFonts w:ascii="Arial Narrow" w:eastAsia="宋体" w:hAnsi="Arial Narrow" w:cs="宋体"/>
                <w:color w:val="000000"/>
                <w:kern w:val="0"/>
                <w:sz w:val="22"/>
              </w:rPr>
            </w:pPr>
            <w:r w:rsidRPr="00CE4331">
              <w:rPr>
                <w:rFonts w:ascii="Arial Narrow" w:eastAsia="宋体" w:hAnsi="Arial Narrow" w:cs="宋体" w:hint="eastAsia"/>
                <w:color w:val="000000"/>
                <w:kern w:val="0"/>
                <w:sz w:val="22"/>
              </w:rPr>
              <w:t xml:space="preserve">　</w:t>
            </w:r>
          </w:p>
        </w:tc>
        <w:tc>
          <w:tcPr>
            <w:tcW w:w="681" w:type="pct"/>
            <w:tcBorders>
              <w:top w:val="nil"/>
              <w:left w:val="nil"/>
              <w:bottom w:val="nil"/>
              <w:right w:val="nil"/>
            </w:tcBorders>
            <w:shd w:val="clear" w:color="auto" w:fill="auto"/>
            <w:noWrap/>
            <w:vAlign w:val="bottom"/>
            <w:hideMark/>
          </w:tcPr>
          <w:p w:rsidR="00604D52" w:rsidRPr="00CE039F" w:rsidRDefault="00604D52" w:rsidP="001377C7">
            <w:pPr>
              <w:widowControl/>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50% (Median)</w:t>
            </w:r>
          </w:p>
        </w:tc>
        <w:tc>
          <w:tcPr>
            <w:tcW w:w="592" w:type="pct"/>
            <w:tcBorders>
              <w:top w:val="nil"/>
              <w:left w:val="nil"/>
              <w:bottom w:val="nil"/>
              <w:right w:val="nil"/>
            </w:tcBorders>
            <w:shd w:val="clear" w:color="auto" w:fill="auto"/>
            <w:noWrap/>
            <w:vAlign w:val="bottom"/>
            <w:hideMark/>
          </w:tcPr>
          <w:p w:rsidR="00604D52" w:rsidRPr="00D73BC7" w:rsidRDefault="00604D52" w:rsidP="00D73BC7">
            <w:pPr>
              <w:widowControl/>
              <w:jc w:val="center"/>
              <w:rPr>
                <w:rFonts w:ascii="Arial Narrow" w:eastAsia="宋体" w:hAnsi="Arial Narrow" w:cs="宋体"/>
                <w:color w:val="000000"/>
                <w:kern w:val="0"/>
                <w:sz w:val="22"/>
              </w:rPr>
            </w:pPr>
            <w:proofErr w:type="spellStart"/>
            <w:r>
              <w:rPr>
                <w:rFonts w:hint="eastAsia"/>
                <w:color w:val="000000"/>
                <w:sz w:val="22"/>
              </w:rPr>
              <w:t>NaN</w:t>
            </w:r>
            <w:proofErr w:type="spellEnd"/>
          </w:p>
        </w:tc>
        <w:tc>
          <w:tcPr>
            <w:tcW w:w="908" w:type="pct"/>
            <w:tcBorders>
              <w:top w:val="nil"/>
              <w:left w:val="nil"/>
              <w:bottom w:val="nil"/>
              <w:right w:val="nil"/>
            </w:tcBorders>
            <w:shd w:val="clear" w:color="auto" w:fill="auto"/>
            <w:noWrap/>
            <w:vAlign w:val="bottom"/>
            <w:hideMark/>
          </w:tcPr>
          <w:p w:rsidR="00604D52" w:rsidRPr="00D73BC7" w:rsidRDefault="00604D52" w:rsidP="00D73BC7">
            <w:pPr>
              <w:widowControl/>
              <w:jc w:val="center"/>
              <w:rPr>
                <w:rFonts w:ascii="Arial Narrow" w:eastAsia="宋体" w:hAnsi="Arial Narrow" w:cs="宋体"/>
                <w:color w:val="000000"/>
                <w:kern w:val="0"/>
                <w:sz w:val="22"/>
              </w:rPr>
            </w:pPr>
            <w:proofErr w:type="spellStart"/>
            <w:r>
              <w:rPr>
                <w:rFonts w:hint="eastAsia"/>
                <w:color w:val="000000"/>
                <w:sz w:val="22"/>
              </w:rPr>
              <w:t>NaN</w:t>
            </w:r>
            <w:proofErr w:type="spellEnd"/>
          </w:p>
        </w:tc>
        <w:tc>
          <w:tcPr>
            <w:tcW w:w="577" w:type="pct"/>
            <w:tcBorders>
              <w:top w:val="nil"/>
              <w:left w:val="nil"/>
              <w:bottom w:val="nil"/>
              <w:right w:val="nil"/>
            </w:tcBorders>
            <w:shd w:val="clear" w:color="auto" w:fill="auto"/>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20</w:t>
            </w:r>
          </w:p>
        </w:tc>
        <w:tc>
          <w:tcPr>
            <w:tcW w:w="864" w:type="pct"/>
            <w:tcBorders>
              <w:top w:val="nil"/>
              <w:left w:val="nil"/>
              <w:bottom w:val="nil"/>
              <w:right w:val="nil"/>
            </w:tcBorders>
            <w:shd w:val="clear" w:color="auto" w:fill="auto"/>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21</w:t>
            </w:r>
          </w:p>
        </w:tc>
        <w:tc>
          <w:tcPr>
            <w:tcW w:w="448" w:type="pct"/>
            <w:tcBorders>
              <w:top w:val="nil"/>
              <w:left w:val="nil"/>
              <w:bottom w:val="nil"/>
              <w:right w:val="single" w:sz="4" w:space="0" w:color="auto"/>
            </w:tcBorders>
            <w:shd w:val="clear" w:color="auto" w:fill="auto"/>
            <w:noWrap/>
            <w:vAlign w:val="bottom"/>
            <w:hideMark/>
          </w:tcPr>
          <w:p w:rsidR="00604D52" w:rsidRPr="00D73BC7" w:rsidRDefault="00604D52" w:rsidP="00D73BC7">
            <w:pPr>
              <w:widowControl/>
              <w:jc w:val="center"/>
              <w:rPr>
                <w:rFonts w:ascii="Arial Narrow" w:eastAsia="宋体" w:hAnsi="Arial Narrow" w:cs="宋体"/>
                <w:color w:val="000000"/>
                <w:kern w:val="0"/>
                <w:sz w:val="22"/>
              </w:rPr>
            </w:pPr>
            <w:proofErr w:type="spellStart"/>
            <w:r>
              <w:rPr>
                <w:rFonts w:hint="eastAsia"/>
                <w:color w:val="000000"/>
                <w:sz w:val="22"/>
              </w:rPr>
              <w:t>NaN</w:t>
            </w:r>
            <w:proofErr w:type="spellEnd"/>
          </w:p>
        </w:tc>
      </w:tr>
      <w:tr w:rsidR="00604D52" w:rsidRPr="000045CC" w:rsidTr="009E1F2E">
        <w:trPr>
          <w:trHeight w:val="288"/>
        </w:trPr>
        <w:tc>
          <w:tcPr>
            <w:tcW w:w="929" w:type="pct"/>
            <w:tcBorders>
              <w:top w:val="nil"/>
              <w:left w:val="single" w:sz="4" w:space="0" w:color="000000"/>
              <w:bottom w:val="nil"/>
              <w:right w:val="nil"/>
            </w:tcBorders>
            <w:shd w:val="clear" w:color="D9D9D9" w:fill="D9D9D9"/>
            <w:noWrap/>
            <w:vAlign w:val="bottom"/>
            <w:hideMark/>
          </w:tcPr>
          <w:p w:rsidR="00604D52" w:rsidRPr="00CE039F" w:rsidRDefault="00604D52" w:rsidP="001377C7">
            <w:pPr>
              <w:widowControl/>
              <w:jc w:val="center"/>
              <w:rPr>
                <w:rFonts w:ascii="Arial Narrow" w:eastAsia="宋体" w:hAnsi="Arial Narrow" w:cs="宋体"/>
                <w:color w:val="000000"/>
                <w:kern w:val="0"/>
                <w:sz w:val="22"/>
              </w:rPr>
            </w:pPr>
            <w:r w:rsidRPr="00CE4331">
              <w:rPr>
                <w:rFonts w:ascii="Arial Narrow" w:eastAsia="宋体" w:hAnsi="Arial Narrow" w:cs="宋体" w:hint="eastAsia"/>
                <w:color w:val="000000"/>
                <w:kern w:val="0"/>
                <w:sz w:val="22"/>
              </w:rPr>
              <w:t xml:space="preserve">　</w:t>
            </w:r>
          </w:p>
        </w:tc>
        <w:tc>
          <w:tcPr>
            <w:tcW w:w="681" w:type="pct"/>
            <w:tcBorders>
              <w:top w:val="nil"/>
              <w:left w:val="nil"/>
              <w:bottom w:val="nil"/>
              <w:right w:val="nil"/>
            </w:tcBorders>
            <w:shd w:val="clear" w:color="D9D9D9" w:fill="D9D9D9"/>
            <w:noWrap/>
            <w:vAlign w:val="bottom"/>
            <w:hideMark/>
          </w:tcPr>
          <w:p w:rsidR="00604D52" w:rsidRPr="00CE039F" w:rsidRDefault="00604D52" w:rsidP="001377C7">
            <w:pPr>
              <w:widowControl/>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75%</w:t>
            </w:r>
          </w:p>
        </w:tc>
        <w:tc>
          <w:tcPr>
            <w:tcW w:w="592" w:type="pct"/>
            <w:tcBorders>
              <w:top w:val="nil"/>
              <w:left w:val="nil"/>
              <w:bottom w:val="nil"/>
              <w:right w:val="nil"/>
            </w:tcBorders>
            <w:shd w:val="clear" w:color="D9D9D9" w:fill="D9D9D9"/>
            <w:noWrap/>
            <w:vAlign w:val="bottom"/>
            <w:hideMark/>
          </w:tcPr>
          <w:p w:rsidR="00604D52" w:rsidRPr="00D73BC7" w:rsidRDefault="00604D52" w:rsidP="00D73BC7">
            <w:pPr>
              <w:widowControl/>
              <w:jc w:val="center"/>
              <w:rPr>
                <w:rFonts w:ascii="Arial Narrow" w:eastAsia="宋体" w:hAnsi="Arial Narrow" w:cs="宋体"/>
                <w:color w:val="000000"/>
                <w:kern w:val="0"/>
                <w:sz w:val="22"/>
              </w:rPr>
            </w:pPr>
            <w:proofErr w:type="spellStart"/>
            <w:r>
              <w:rPr>
                <w:rFonts w:hint="eastAsia"/>
                <w:color w:val="000000"/>
                <w:sz w:val="22"/>
              </w:rPr>
              <w:t>NaN</w:t>
            </w:r>
            <w:proofErr w:type="spellEnd"/>
          </w:p>
        </w:tc>
        <w:tc>
          <w:tcPr>
            <w:tcW w:w="908" w:type="pct"/>
            <w:tcBorders>
              <w:top w:val="nil"/>
              <w:left w:val="nil"/>
              <w:bottom w:val="nil"/>
              <w:right w:val="nil"/>
            </w:tcBorders>
            <w:shd w:val="clear" w:color="D9D9D9" w:fill="D9D9D9"/>
            <w:noWrap/>
            <w:vAlign w:val="bottom"/>
            <w:hideMark/>
          </w:tcPr>
          <w:p w:rsidR="00604D52" w:rsidRPr="00D73BC7" w:rsidRDefault="00604D52" w:rsidP="00D73BC7">
            <w:pPr>
              <w:widowControl/>
              <w:jc w:val="center"/>
              <w:rPr>
                <w:rFonts w:ascii="Arial Narrow" w:eastAsia="宋体" w:hAnsi="Arial Narrow" w:cs="宋体"/>
                <w:color w:val="000000"/>
                <w:kern w:val="0"/>
                <w:sz w:val="22"/>
              </w:rPr>
            </w:pPr>
            <w:proofErr w:type="spellStart"/>
            <w:r>
              <w:rPr>
                <w:rFonts w:hint="eastAsia"/>
                <w:color w:val="000000"/>
                <w:sz w:val="22"/>
              </w:rPr>
              <w:t>NaN</w:t>
            </w:r>
            <w:proofErr w:type="spellEnd"/>
          </w:p>
        </w:tc>
        <w:tc>
          <w:tcPr>
            <w:tcW w:w="577" w:type="pct"/>
            <w:tcBorders>
              <w:top w:val="nil"/>
              <w:left w:val="nil"/>
              <w:bottom w:val="nil"/>
              <w:right w:val="nil"/>
            </w:tcBorders>
            <w:shd w:val="clear" w:color="D9D9D9" w:fill="D9D9D9"/>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61</w:t>
            </w:r>
          </w:p>
        </w:tc>
        <w:tc>
          <w:tcPr>
            <w:tcW w:w="864" w:type="pct"/>
            <w:tcBorders>
              <w:top w:val="nil"/>
              <w:left w:val="nil"/>
              <w:bottom w:val="nil"/>
              <w:right w:val="nil"/>
            </w:tcBorders>
            <w:shd w:val="clear" w:color="D9D9D9" w:fill="D9D9D9"/>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86</w:t>
            </w:r>
          </w:p>
        </w:tc>
        <w:tc>
          <w:tcPr>
            <w:tcW w:w="448" w:type="pct"/>
            <w:tcBorders>
              <w:top w:val="nil"/>
              <w:left w:val="nil"/>
              <w:bottom w:val="nil"/>
              <w:right w:val="single" w:sz="4" w:space="0" w:color="auto"/>
            </w:tcBorders>
            <w:shd w:val="clear" w:color="D9D9D9" w:fill="D9D9D9"/>
            <w:noWrap/>
            <w:vAlign w:val="bottom"/>
            <w:hideMark/>
          </w:tcPr>
          <w:p w:rsidR="00604D52" w:rsidRPr="00D73BC7" w:rsidRDefault="00604D52" w:rsidP="00D73BC7">
            <w:pPr>
              <w:widowControl/>
              <w:jc w:val="center"/>
              <w:rPr>
                <w:rFonts w:ascii="Arial Narrow" w:eastAsia="宋体" w:hAnsi="Arial Narrow" w:cs="宋体"/>
                <w:color w:val="000000"/>
                <w:kern w:val="0"/>
                <w:sz w:val="22"/>
              </w:rPr>
            </w:pPr>
            <w:proofErr w:type="spellStart"/>
            <w:r>
              <w:rPr>
                <w:rFonts w:hint="eastAsia"/>
                <w:color w:val="000000"/>
                <w:sz w:val="22"/>
              </w:rPr>
              <w:t>NaN</w:t>
            </w:r>
            <w:proofErr w:type="spellEnd"/>
          </w:p>
        </w:tc>
      </w:tr>
      <w:tr w:rsidR="00604D52" w:rsidRPr="000045CC" w:rsidTr="009E1F2E">
        <w:trPr>
          <w:trHeight w:val="288"/>
        </w:trPr>
        <w:tc>
          <w:tcPr>
            <w:tcW w:w="929" w:type="pct"/>
            <w:tcBorders>
              <w:top w:val="nil"/>
              <w:left w:val="single" w:sz="4" w:space="0" w:color="000000"/>
              <w:bottom w:val="nil"/>
              <w:right w:val="nil"/>
            </w:tcBorders>
            <w:shd w:val="clear" w:color="auto" w:fill="auto"/>
            <w:noWrap/>
            <w:vAlign w:val="bottom"/>
            <w:hideMark/>
          </w:tcPr>
          <w:p w:rsidR="00604D52" w:rsidRPr="00CE039F" w:rsidRDefault="00604D52" w:rsidP="001377C7">
            <w:pPr>
              <w:widowControl/>
              <w:jc w:val="center"/>
              <w:rPr>
                <w:rFonts w:ascii="Arial Narrow" w:eastAsia="宋体" w:hAnsi="Arial Narrow" w:cs="宋体"/>
                <w:color w:val="000000"/>
                <w:kern w:val="0"/>
                <w:sz w:val="22"/>
              </w:rPr>
            </w:pPr>
            <w:r w:rsidRPr="00CE4331">
              <w:rPr>
                <w:rFonts w:ascii="Arial Narrow" w:eastAsia="宋体" w:hAnsi="Arial Narrow" w:cs="宋体" w:hint="eastAsia"/>
                <w:color w:val="000000"/>
                <w:kern w:val="0"/>
                <w:sz w:val="22"/>
              </w:rPr>
              <w:t xml:space="preserve">　</w:t>
            </w:r>
          </w:p>
        </w:tc>
        <w:tc>
          <w:tcPr>
            <w:tcW w:w="681" w:type="pct"/>
            <w:tcBorders>
              <w:top w:val="nil"/>
              <w:left w:val="nil"/>
              <w:bottom w:val="nil"/>
              <w:right w:val="nil"/>
            </w:tcBorders>
            <w:shd w:val="clear" w:color="auto" w:fill="auto"/>
            <w:noWrap/>
            <w:vAlign w:val="bottom"/>
            <w:hideMark/>
          </w:tcPr>
          <w:p w:rsidR="00604D52" w:rsidRPr="00CE039F" w:rsidRDefault="00604D52" w:rsidP="001377C7">
            <w:pPr>
              <w:widowControl/>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95%</w:t>
            </w:r>
          </w:p>
        </w:tc>
        <w:tc>
          <w:tcPr>
            <w:tcW w:w="592" w:type="pct"/>
            <w:tcBorders>
              <w:top w:val="nil"/>
              <w:left w:val="nil"/>
              <w:bottom w:val="nil"/>
              <w:right w:val="nil"/>
            </w:tcBorders>
            <w:shd w:val="clear" w:color="auto" w:fill="auto"/>
            <w:noWrap/>
            <w:vAlign w:val="bottom"/>
            <w:hideMark/>
          </w:tcPr>
          <w:p w:rsidR="00604D52" w:rsidRPr="00D73BC7" w:rsidRDefault="00604D52" w:rsidP="00D73BC7">
            <w:pPr>
              <w:widowControl/>
              <w:jc w:val="center"/>
              <w:rPr>
                <w:rFonts w:ascii="Arial Narrow" w:eastAsia="宋体" w:hAnsi="Arial Narrow" w:cs="宋体"/>
                <w:color w:val="000000"/>
                <w:kern w:val="0"/>
                <w:sz w:val="22"/>
              </w:rPr>
            </w:pPr>
            <w:proofErr w:type="spellStart"/>
            <w:r>
              <w:rPr>
                <w:rFonts w:hint="eastAsia"/>
                <w:color w:val="000000"/>
                <w:sz w:val="22"/>
              </w:rPr>
              <w:t>NaN</w:t>
            </w:r>
            <w:proofErr w:type="spellEnd"/>
          </w:p>
        </w:tc>
        <w:tc>
          <w:tcPr>
            <w:tcW w:w="908" w:type="pct"/>
            <w:tcBorders>
              <w:top w:val="nil"/>
              <w:left w:val="nil"/>
              <w:bottom w:val="nil"/>
              <w:right w:val="nil"/>
            </w:tcBorders>
            <w:shd w:val="clear" w:color="auto" w:fill="auto"/>
            <w:noWrap/>
            <w:vAlign w:val="bottom"/>
            <w:hideMark/>
          </w:tcPr>
          <w:p w:rsidR="00604D52" w:rsidRPr="00D73BC7" w:rsidRDefault="00604D52" w:rsidP="00D73BC7">
            <w:pPr>
              <w:widowControl/>
              <w:jc w:val="center"/>
              <w:rPr>
                <w:rFonts w:ascii="Arial Narrow" w:eastAsia="宋体" w:hAnsi="Arial Narrow" w:cs="宋体"/>
                <w:color w:val="000000"/>
                <w:kern w:val="0"/>
                <w:sz w:val="22"/>
              </w:rPr>
            </w:pPr>
            <w:proofErr w:type="spellStart"/>
            <w:r>
              <w:rPr>
                <w:rFonts w:hint="eastAsia"/>
                <w:color w:val="000000"/>
                <w:sz w:val="22"/>
              </w:rPr>
              <w:t>NaN</w:t>
            </w:r>
            <w:proofErr w:type="spellEnd"/>
          </w:p>
        </w:tc>
        <w:tc>
          <w:tcPr>
            <w:tcW w:w="577" w:type="pct"/>
            <w:tcBorders>
              <w:top w:val="nil"/>
              <w:left w:val="nil"/>
              <w:bottom w:val="nil"/>
              <w:right w:val="nil"/>
            </w:tcBorders>
            <w:shd w:val="clear" w:color="auto" w:fill="auto"/>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313</w:t>
            </w:r>
          </w:p>
        </w:tc>
        <w:tc>
          <w:tcPr>
            <w:tcW w:w="864" w:type="pct"/>
            <w:tcBorders>
              <w:top w:val="nil"/>
              <w:left w:val="nil"/>
              <w:bottom w:val="nil"/>
              <w:right w:val="nil"/>
            </w:tcBorders>
            <w:shd w:val="clear" w:color="auto" w:fill="auto"/>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338</w:t>
            </w:r>
          </w:p>
        </w:tc>
        <w:tc>
          <w:tcPr>
            <w:tcW w:w="448" w:type="pct"/>
            <w:tcBorders>
              <w:top w:val="nil"/>
              <w:left w:val="nil"/>
              <w:bottom w:val="nil"/>
              <w:right w:val="single" w:sz="4" w:space="0" w:color="auto"/>
            </w:tcBorders>
            <w:shd w:val="clear" w:color="auto" w:fill="auto"/>
            <w:noWrap/>
            <w:vAlign w:val="bottom"/>
            <w:hideMark/>
          </w:tcPr>
          <w:p w:rsidR="00604D52" w:rsidRPr="00D73BC7" w:rsidRDefault="00604D52" w:rsidP="00D73BC7">
            <w:pPr>
              <w:widowControl/>
              <w:jc w:val="center"/>
              <w:rPr>
                <w:rFonts w:ascii="Arial Narrow" w:eastAsia="宋体" w:hAnsi="Arial Narrow" w:cs="宋体"/>
                <w:color w:val="000000"/>
                <w:kern w:val="0"/>
                <w:sz w:val="22"/>
              </w:rPr>
            </w:pPr>
            <w:proofErr w:type="spellStart"/>
            <w:r>
              <w:rPr>
                <w:rFonts w:hint="eastAsia"/>
                <w:color w:val="000000"/>
                <w:sz w:val="22"/>
              </w:rPr>
              <w:t>NaN</w:t>
            </w:r>
            <w:proofErr w:type="spellEnd"/>
          </w:p>
        </w:tc>
      </w:tr>
      <w:tr w:rsidR="00604D52" w:rsidRPr="000045CC" w:rsidTr="009E1F2E">
        <w:trPr>
          <w:trHeight w:val="288"/>
        </w:trPr>
        <w:tc>
          <w:tcPr>
            <w:tcW w:w="929" w:type="pct"/>
            <w:tcBorders>
              <w:top w:val="nil"/>
              <w:left w:val="single" w:sz="4" w:space="0" w:color="000000"/>
              <w:bottom w:val="nil"/>
              <w:right w:val="nil"/>
            </w:tcBorders>
            <w:shd w:val="clear" w:color="D9D9D9" w:fill="D9D9D9"/>
            <w:noWrap/>
            <w:vAlign w:val="bottom"/>
            <w:hideMark/>
          </w:tcPr>
          <w:p w:rsidR="00604D52" w:rsidRPr="00CE039F" w:rsidRDefault="00604D52" w:rsidP="001377C7">
            <w:pPr>
              <w:widowControl/>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mugwort (Artemisia)</w:t>
            </w:r>
          </w:p>
        </w:tc>
        <w:tc>
          <w:tcPr>
            <w:tcW w:w="681" w:type="pct"/>
            <w:tcBorders>
              <w:top w:val="nil"/>
              <w:left w:val="nil"/>
              <w:bottom w:val="nil"/>
              <w:right w:val="nil"/>
            </w:tcBorders>
            <w:shd w:val="clear" w:color="D9D9D9" w:fill="D9D9D9"/>
            <w:noWrap/>
            <w:vAlign w:val="bottom"/>
            <w:hideMark/>
          </w:tcPr>
          <w:p w:rsidR="00604D52" w:rsidRPr="00CE039F" w:rsidRDefault="00604D52" w:rsidP="001377C7">
            <w:pPr>
              <w:widowControl/>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25%</w:t>
            </w:r>
          </w:p>
        </w:tc>
        <w:tc>
          <w:tcPr>
            <w:tcW w:w="592" w:type="pct"/>
            <w:tcBorders>
              <w:top w:val="nil"/>
              <w:left w:val="nil"/>
              <w:bottom w:val="nil"/>
              <w:right w:val="nil"/>
            </w:tcBorders>
            <w:shd w:val="clear" w:color="D9D9D9" w:fill="D9D9D9"/>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7</w:t>
            </w:r>
          </w:p>
        </w:tc>
        <w:tc>
          <w:tcPr>
            <w:tcW w:w="908" w:type="pct"/>
            <w:tcBorders>
              <w:top w:val="nil"/>
              <w:left w:val="nil"/>
              <w:bottom w:val="nil"/>
              <w:right w:val="nil"/>
            </w:tcBorders>
            <w:shd w:val="clear" w:color="D9D9D9" w:fill="D9D9D9"/>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14</w:t>
            </w:r>
          </w:p>
        </w:tc>
        <w:tc>
          <w:tcPr>
            <w:tcW w:w="577" w:type="pct"/>
            <w:tcBorders>
              <w:top w:val="nil"/>
              <w:left w:val="nil"/>
              <w:bottom w:val="nil"/>
              <w:right w:val="nil"/>
            </w:tcBorders>
            <w:shd w:val="clear" w:color="D9D9D9" w:fill="D9D9D9"/>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8</w:t>
            </w:r>
          </w:p>
        </w:tc>
        <w:tc>
          <w:tcPr>
            <w:tcW w:w="864" w:type="pct"/>
            <w:tcBorders>
              <w:top w:val="nil"/>
              <w:left w:val="nil"/>
              <w:bottom w:val="nil"/>
              <w:right w:val="nil"/>
            </w:tcBorders>
            <w:shd w:val="clear" w:color="D9D9D9" w:fill="D9D9D9"/>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6</w:t>
            </w:r>
          </w:p>
        </w:tc>
        <w:tc>
          <w:tcPr>
            <w:tcW w:w="448" w:type="pct"/>
            <w:tcBorders>
              <w:top w:val="nil"/>
              <w:left w:val="nil"/>
              <w:bottom w:val="nil"/>
              <w:right w:val="single" w:sz="4" w:space="0" w:color="auto"/>
            </w:tcBorders>
            <w:shd w:val="clear" w:color="D9D9D9" w:fill="D9D9D9"/>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7</w:t>
            </w:r>
          </w:p>
        </w:tc>
      </w:tr>
      <w:tr w:rsidR="00604D52" w:rsidRPr="000045CC" w:rsidTr="009E1F2E">
        <w:trPr>
          <w:trHeight w:val="288"/>
        </w:trPr>
        <w:tc>
          <w:tcPr>
            <w:tcW w:w="929" w:type="pct"/>
            <w:tcBorders>
              <w:top w:val="nil"/>
              <w:left w:val="single" w:sz="4" w:space="0" w:color="000000"/>
              <w:bottom w:val="nil"/>
              <w:right w:val="nil"/>
            </w:tcBorders>
            <w:shd w:val="clear" w:color="auto" w:fill="auto"/>
            <w:noWrap/>
            <w:vAlign w:val="bottom"/>
            <w:hideMark/>
          </w:tcPr>
          <w:p w:rsidR="00604D52" w:rsidRPr="00CE039F" w:rsidRDefault="00604D52" w:rsidP="001377C7">
            <w:pPr>
              <w:widowControl/>
              <w:jc w:val="center"/>
              <w:rPr>
                <w:rFonts w:ascii="Arial Narrow" w:eastAsia="宋体" w:hAnsi="Arial Narrow" w:cs="宋体"/>
                <w:color w:val="000000"/>
                <w:kern w:val="0"/>
                <w:sz w:val="22"/>
              </w:rPr>
            </w:pPr>
            <w:r w:rsidRPr="00CE4331">
              <w:rPr>
                <w:rFonts w:ascii="Arial Narrow" w:eastAsia="宋体" w:hAnsi="Arial Narrow" w:cs="宋体" w:hint="eastAsia"/>
                <w:color w:val="000000"/>
                <w:kern w:val="0"/>
                <w:sz w:val="22"/>
              </w:rPr>
              <w:t xml:space="preserve">　</w:t>
            </w:r>
          </w:p>
        </w:tc>
        <w:tc>
          <w:tcPr>
            <w:tcW w:w="681" w:type="pct"/>
            <w:tcBorders>
              <w:top w:val="nil"/>
              <w:left w:val="nil"/>
              <w:bottom w:val="nil"/>
              <w:right w:val="nil"/>
            </w:tcBorders>
            <w:shd w:val="clear" w:color="auto" w:fill="auto"/>
            <w:noWrap/>
            <w:vAlign w:val="bottom"/>
            <w:hideMark/>
          </w:tcPr>
          <w:p w:rsidR="00604D52" w:rsidRPr="00CE039F" w:rsidRDefault="00604D52" w:rsidP="001377C7">
            <w:pPr>
              <w:widowControl/>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50% (Median)</w:t>
            </w:r>
          </w:p>
        </w:tc>
        <w:tc>
          <w:tcPr>
            <w:tcW w:w="592" w:type="pct"/>
            <w:tcBorders>
              <w:top w:val="nil"/>
              <w:left w:val="nil"/>
              <w:bottom w:val="nil"/>
              <w:right w:val="nil"/>
            </w:tcBorders>
            <w:shd w:val="clear" w:color="auto" w:fill="auto"/>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24</w:t>
            </w:r>
          </w:p>
        </w:tc>
        <w:tc>
          <w:tcPr>
            <w:tcW w:w="908" w:type="pct"/>
            <w:tcBorders>
              <w:top w:val="nil"/>
              <w:left w:val="nil"/>
              <w:bottom w:val="nil"/>
              <w:right w:val="nil"/>
            </w:tcBorders>
            <w:shd w:val="clear" w:color="auto" w:fill="auto"/>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40</w:t>
            </w:r>
          </w:p>
        </w:tc>
        <w:tc>
          <w:tcPr>
            <w:tcW w:w="577" w:type="pct"/>
            <w:tcBorders>
              <w:top w:val="nil"/>
              <w:left w:val="nil"/>
              <w:bottom w:val="nil"/>
              <w:right w:val="nil"/>
            </w:tcBorders>
            <w:shd w:val="clear" w:color="auto" w:fill="auto"/>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30</w:t>
            </w:r>
          </w:p>
        </w:tc>
        <w:tc>
          <w:tcPr>
            <w:tcW w:w="864" w:type="pct"/>
            <w:tcBorders>
              <w:top w:val="nil"/>
              <w:left w:val="nil"/>
              <w:bottom w:val="nil"/>
              <w:right w:val="nil"/>
            </w:tcBorders>
            <w:shd w:val="clear" w:color="auto" w:fill="auto"/>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15</w:t>
            </w:r>
          </w:p>
        </w:tc>
        <w:tc>
          <w:tcPr>
            <w:tcW w:w="448" w:type="pct"/>
            <w:tcBorders>
              <w:top w:val="nil"/>
              <w:left w:val="nil"/>
              <w:bottom w:val="nil"/>
              <w:right w:val="single" w:sz="4" w:space="0" w:color="auto"/>
            </w:tcBorders>
            <w:shd w:val="clear" w:color="auto" w:fill="auto"/>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21</w:t>
            </w:r>
          </w:p>
        </w:tc>
      </w:tr>
      <w:tr w:rsidR="00604D52" w:rsidRPr="000045CC" w:rsidTr="009E1F2E">
        <w:trPr>
          <w:trHeight w:val="288"/>
        </w:trPr>
        <w:tc>
          <w:tcPr>
            <w:tcW w:w="929" w:type="pct"/>
            <w:tcBorders>
              <w:top w:val="nil"/>
              <w:left w:val="single" w:sz="4" w:space="0" w:color="000000"/>
              <w:bottom w:val="nil"/>
              <w:right w:val="nil"/>
            </w:tcBorders>
            <w:shd w:val="clear" w:color="D9D9D9" w:fill="D9D9D9"/>
            <w:noWrap/>
            <w:vAlign w:val="bottom"/>
            <w:hideMark/>
          </w:tcPr>
          <w:p w:rsidR="00604D52" w:rsidRPr="00CE039F" w:rsidRDefault="00604D52" w:rsidP="001377C7">
            <w:pPr>
              <w:widowControl/>
              <w:jc w:val="center"/>
              <w:rPr>
                <w:rFonts w:ascii="Arial Narrow" w:eastAsia="宋体" w:hAnsi="Arial Narrow" w:cs="宋体"/>
                <w:color w:val="000000"/>
                <w:kern w:val="0"/>
                <w:sz w:val="22"/>
              </w:rPr>
            </w:pPr>
            <w:r w:rsidRPr="00CE4331">
              <w:rPr>
                <w:rFonts w:ascii="Arial Narrow" w:eastAsia="宋体" w:hAnsi="Arial Narrow" w:cs="宋体" w:hint="eastAsia"/>
                <w:color w:val="000000"/>
                <w:kern w:val="0"/>
                <w:sz w:val="22"/>
              </w:rPr>
              <w:t xml:space="preserve">　</w:t>
            </w:r>
          </w:p>
        </w:tc>
        <w:tc>
          <w:tcPr>
            <w:tcW w:w="681" w:type="pct"/>
            <w:tcBorders>
              <w:top w:val="nil"/>
              <w:left w:val="nil"/>
              <w:bottom w:val="nil"/>
              <w:right w:val="nil"/>
            </w:tcBorders>
            <w:shd w:val="clear" w:color="D9D9D9" w:fill="D9D9D9"/>
            <w:noWrap/>
            <w:vAlign w:val="bottom"/>
            <w:hideMark/>
          </w:tcPr>
          <w:p w:rsidR="00604D52" w:rsidRPr="00CE039F" w:rsidRDefault="00604D52" w:rsidP="001377C7">
            <w:pPr>
              <w:widowControl/>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75%</w:t>
            </w:r>
          </w:p>
        </w:tc>
        <w:tc>
          <w:tcPr>
            <w:tcW w:w="592" w:type="pct"/>
            <w:tcBorders>
              <w:top w:val="nil"/>
              <w:left w:val="nil"/>
              <w:bottom w:val="nil"/>
              <w:right w:val="nil"/>
            </w:tcBorders>
            <w:shd w:val="clear" w:color="D9D9D9" w:fill="D9D9D9"/>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69</w:t>
            </w:r>
          </w:p>
        </w:tc>
        <w:tc>
          <w:tcPr>
            <w:tcW w:w="908" w:type="pct"/>
            <w:tcBorders>
              <w:top w:val="nil"/>
              <w:left w:val="nil"/>
              <w:bottom w:val="nil"/>
              <w:right w:val="nil"/>
            </w:tcBorders>
            <w:shd w:val="clear" w:color="D9D9D9" w:fill="D9D9D9"/>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126</w:t>
            </w:r>
          </w:p>
        </w:tc>
        <w:tc>
          <w:tcPr>
            <w:tcW w:w="577" w:type="pct"/>
            <w:tcBorders>
              <w:top w:val="nil"/>
              <w:left w:val="nil"/>
              <w:bottom w:val="nil"/>
              <w:right w:val="nil"/>
            </w:tcBorders>
            <w:shd w:val="clear" w:color="D9D9D9" w:fill="D9D9D9"/>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119</w:t>
            </w:r>
          </w:p>
        </w:tc>
        <w:tc>
          <w:tcPr>
            <w:tcW w:w="864" w:type="pct"/>
            <w:tcBorders>
              <w:top w:val="nil"/>
              <w:left w:val="nil"/>
              <w:bottom w:val="nil"/>
              <w:right w:val="nil"/>
            </w:tcBorders>
            <w:shd w:val="clear" w:color="D9D9D9" w:fill="D9D9D9"/>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64</w:t>
            </w:r>
          </w:p>
        </w:tc>
        <w:tc>
          <w:tcPr>
            <w:tcW w:w="448" w:type="pct"/>
            <w:tcBorders>
              <w:top w:val="nil"/>
              <w:left w:val="nil"/>
              <w:bottom w:val="nil"/>
              <w:right w:val="single" w:sz="4" w:space="0" w:color="auto"/>
            </w:tcBorders>
            <w:shd w:val="clear" w:color="D9D9D9" w:fill="D9D9D9"/>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82</w:t>
            </w:r>
          </w:p>
        </w:tc>
      </w:tr>
      <w:tr w:rsidR="00604D52" w:rsidRPr="000045CC" w:rsidTr="009E1F2E">
        <w:trPr>
          <w:trHeight w:val="288"/>
        </w:trPr>
        <w:tc>
          <w:tcPr>
            <w:tcW w:w="929" w:type="pct"/>
            <w:tcBorders>
              <w:top w:val="nil"/>
              <w:left w:val="single" w:sz="4" w:space="0" w:color="000000"/>
              <w:bottom w:val="nil"/>
              <w:right w:val="nil"/>
            </w:tcBorders>
            <w:shd w:val="clear" w:color="auto" w:fill="auto"/>
            <w:noWrap/>
            <w:vAlign w:val="bottom"/>
            <w:hideMark/>
          </w:tcPr>
          <w:p w:rsidR="00604D52" w:rsidRPr="00CE039F" w:rsidRDefault="00604D52" w:rsidP="001377C7">
            <w:pPr>
              <w:widowControl/>
              <w:jc w:val="center"/>
              <w:rPr>
                <w:rFonts w:ascii="Arial Narrow" w:eastAsia="宋体" w:hAnsi="Arial Narrow" w:cs="宋体"/>
                <w:color w:val="000000"/>
                <w:kern w:val="0"/>
                <w:sz w:val="22"/>
              </w:rPr>
            </w:pPr>
            <w:r w:rsidRPr="00CE4331">
              <w:rPr>
                <w:rFonts w:ascii="Arial Narrow" w:eastAsia="宋体" w:hAnsi="Arial Narrow" w:cs="宋体" w:hint="eastAsia"/>
                <w:color w:val="000000"/>
                <w:kern w:val="0"/>
                <w:sz w:val="22"/>
              </w:rPr>
              <w:t xml:space="preserve">　</w:t>
            </w:r>
          </w:p>
        </w:tc>
        <w:tc>
          <w:tcPr>
            <w:tcW w:w="681" w:type="pct"/>
            <w:tcBorders>
              <w:top w:val="nil"/>
              <w:left w:val="nil"/>
              <w:bottom w:val="nil"/>
              <w:right w:val="nil"/>
            </w:tcBorders>
            <w:shd w:val="clear" w:color="auto" w:fill="auto"/>
            <w:noWrap/>
            <w:vAlign w:val="bottom"/>
            <w:hideMark/>
          </w:tcPr>
          <w:p w:rsidR="00604D52" w:rsidRPr="00CE039F" w:rsidRDefault="00604D52" w:rsidP="001377C7">
            <w:pPr>
              <w:widowControl/>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95%</w:t>
            </w:r>
          </w:p>
        </w:tc>
        <w:tc>
          <w:tcPr>
            <w:tcW w:w="592" w:type="pct"/>
            <w:tcBorders>
              <w:top w:val="nil"/>
              <w:left w:val="nil"/>
              <w:bottom w:val="nil"/>
              <w:right w:val="nil"/>
            </w:tcBorders>
            <w:shd w:val="clear" w:color="auto" w:fill="auto"/>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416</w:t>
            </w:r>
          </w:p>
        </w:tc>
        <w:tc>
          <w:tcPr>
            <w:tcW w:w="908" w:type="pct"/>
            <w:tcBorders>
              <w:top w:val="nil"/>
              <w:left w:val="nil"/>
              <w:bottom w:val="nil"/>
              <w:right w:val="nil"/>
            </w:tcBorders>
            <w:shd w:val="clear" w:color="auto" w:fill="auto"/>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565</w:t>
            </w:r>
          </w:p>
        </w:tc>
        <w:tc>
          <w:tcPr>
            <w:tcW w:w="577" w:type="pct"/>
            <w:tcBorders>
              <w:top w:val="nil"/>
              <w:left w:val="nil"/>
              <w:bottom w:val="nil"/>
              <w:right w:val="nil"/>
            </w:tcBorders>
            <w:shd w:val="clear" w:color="auto" w:fill="auto"/>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857</w:t>
            </w:r>
          </w:p>
        </w:tc>
        <w:tc>
          <w:tcPr>
            <w:tcW w:w="864" w:type="pct"/>
            <w:tcBorders>
              <w:top w:val="nil"/>
              <w:left w:val="nil"/>
              <w:bottom w:val="nil"/>
              <w:right w:val="nil"/>
            </w:tcBorders>
            <w:shd w:val="clear" w:color="auto" w:fill="auto"/>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712</w:t>
            </w:r>
          </w:p>
        </w:tc>
        <w:tc>
          <w:tcPr>
            <w:tcW w:w="448" w:type="pct"/>
            <w:tcBorders>
              <w:top w:val="nil"/>
              <w:left w:val="nil"/>
              <w:bottom w:val="nil"/>
              <w:right w:val="single" w:sz="4" w:space="0" w:color="auto"/>
            </w:tcBorders>
            <w:shd w:val="clear" w:color="auto" w:fill="auto"/>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622</w:t>
            </w:r>
          </w:p>
        </w:tc>
      </w:tr>
      <w:tr w:rsidR="00604D52" w:rsidRPr="000045CC" w:rsidTr="009E1F2E">
        <w:trPr>
          <w:trHeight w:val="288"/>
        </w:trPr>
        <w:tc>
          <w:tcPr>
            <w:tcW w:w="929" w:type="pct"/>
            <w:tcBorders>
              <w:top w:val="nil"/>
              <w:left w:val="single" w:sz="4" w:space="0" w:color="000000"/>
              <w:bottom w:val="nil"/>
              <w:right w:val="nil"/>
            </w:tcBorders>
            <w:shd w:val="clear" w:color="D9D9D9" w:fill="D9D9D9"/>
            <w:noWrap/>
            <w:vAlign w:val="bottom"/>
            <w:hideMark/>
          </w:tcPr>
          <w:p w:rsidR="00604D52" w:rsidRPr="00CE039F" w:rsidRDefault="00604D52" w:rsidP="001377C7">
            <w:pPr>
              <w:widowControl/>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grass (Gramineae)</w:t>
            </w:r>
          </w:p>
        </w:tc>
        <w:tc>
          <w:tcPr>
            <w:tcW w:w="681" w:type="pct"/>
            <w:tcBorders>
              <w:top w:val="nil"/>
              <w:left w:val="nil"/>
              <w:bottom w:val="nil"/>
              <w:right w:val="nil"/>
            </w:tcBorders>
            <w:shd w:val="clear" w:color="D9D9D9" w:fill="D9D9D9"/>
            <w:noWrap/>
            <w:vAlign w:val="bottom"/>
            <w:hideMark/>
          </w:tcPr>
          <w:p w:rsidR="00604D52" w:rsidRPr="00CE039F" w:rsidRDefault="00604D52" w:rsidP="001377C7">
            <w:pPr>
              <w:widowControl/>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25%</w:t>
            </w:r>
          </w:p>
        </w:tc>
        <w:tc>
          <w:tcPr>
            <w:tcW w:w="592" w:type="pct"/>
            <w:tcBorders>
              <w:top w:val="nil"/>
              <w:left w:val="nil"/>
              <w:bottom w:val="nil"/>
              <w:right w:val="nil"/>
            </w:tcBorders>
            <w:shd w:val="clear" w:color="D9D9D9" w:fill="D9D9D9"/>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6</w:t>
            </w:r>
          </w:p>
        </w:tc>
        <w:tc>
          <w:tcPr>
            <w:tcW w:w="908" w:type="pct"/>
            <w:tcBorders>
              <w:top w:val="nil"/>
              <w:left w:val="nil"/>
              <w:bottom w:val="nil"/>
              <w:right w:val="nil"/>
            </w:tcBorders>
            <w:shd w:val="clear" w:color="D9D9D9" w:fill="D9D9D9"/>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5</w:t>
            </w:r>
          </w:p>
        </w:tc>
        <w:tc>
          <w:tcPr>
            <w:tcW w:w="577" w:type="pct"/>
            <w:tcBorders>
              <w:top w:val="nil"/>
              <w:left w:val="nil"/>
              <w:bottom w:val="nil"/>
              <w:right w:val="nil"/>
            </w:tcBorders>
            <w:shd w:val="clear" w:color="D9D9D9" w:fill="D9D9D9"/>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6</w:t>
            </w:r>
          </w:p>
        </w:tc>
        <w:tc>
          <w:tcPr>
            <w:tcW w:w="864" w:type="pct"/>
            <w:tcBorders>
              <w:top w:val="nil"/>
              <w:left w:val="nil"/>
              <w:bottom w:val="nil"/>
              <w:right w:val="nil"/>
            </w:tcBorders>
            <w:shd w:val="clear" w:color="D9D9D9" w:fill="D9D9D9"/>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8</w:t>
            </w:r>
          </w:p>
        </w:tc>
        <w:tc>
          <w:tcPr>
            <w:tcW w:w="448" w:type="pct"/>
            <w:tcBorders>
              <w:top w:val="nil"/>
              <w:left w:val="nil"/>
              <w:bottom w:val="nil"/>
              <w:right w:val="single" w:sz="4" w:space="0" w:color="auto"/>
            </w:tcBorders>
            <w:shd w:val="clear" w:color="D9D9D9" w:fill="D9D9D9"/>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5</w:t>
            </w:r>
          </w:p>
        </w:tc>
      </w:tr>
      <w:tr w:rsidR="00604D52" w:rsidRPr="000045CC" w:rsidTr="009E1F2E">
        <w:trPr>
          <w:trHeight w:val="288"/>
        </w:trPr>
        <w:tc>
          <w:tcPr>
            <w:tcW w:w="929" w:type="pct"/>
            <w:tcBorders>
              <w:top w:val="nil"/>
              <w:left w:val="single" w:sz="4" w:space="0" w:color="000000"/>
              <w:bottom w:val="nil"/>
              <w:right w:val="nil"/>
            </w:tcBorders>
            <w:shd w:val="clear" w:color="auto" w:fill="auto"/>
            <w:noWrap/>
            <w:vAlign w:val="bottom"/>
            <w:hideMark/>
          </w:tcPr>
          <w:p w:rsidR="00604D52" w:rsidRPr="00CE039F" w:rsidRDefault="00604D52" w:rsidP="001377C7">
            <w:pPr>
              <w:widowControl/>
              <w:jc w:val="center"/>
              <w:rPr>
                <w:rFonts w:ascii="Arial Narrow" w:eastAsia="宋体" w:hAnsi="Arial Narrow" w:cs="宋体"/>
                <w:color w:val="000000"/>
                <w:kern w:val="0"/>
                <w:sz w:val="22"/>
              </w:rPr>
            </w:pPr>
            <w:r w:rsidRPr="00CE4331">
              <w:rPr>
                <w:rFonts w:ascii="Arial Narrow" w:eastAsia="宋体" w:hAnsi="Arial Narrow" w:cs="宋体" w:hint="eastAsia"/>
                <w:color w:val="000000"/>
                <w:kern w:val="0"/>
                <w:sz w:val="22"/>
              </w:rPr>
              <w:t xml:space="preserve">　</w:t>
            </w:r>
          </w:p>
        </w:tc>
        <w:tc>
          <w:tcPr>
            <w:tcW w:w="681" w:type="pct"/>
            <w:tcBorders>
              <w:top w:val="nil"/>
              <w:left w:val="nil"/>
              <w:bottom w:val="nil"/>
              <w:right w:val="nil"/>
            </w:tcBorders>
            <w:shd w:val="clear" w:color="auto" w:fill="auto"/>
            <w:noWrap/>
            <w:vAlign w:val="bottom"/>
            <w:hideMark/>
          </w:tcPr>
          <w:p w:rsidR="00604D52" w:rsidRPr="00CE039F" w:rsidRDefault="00604D52" w:rsidP="001377C7">
            <w:pPr>
              <w:widowControl/>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50% (Median)</w:t>
            </w:r>
          </w:p>
        </w:tc>
        <w:tc>
          <w:tcPr>
            <w:tcW w:w="592" w:type="pct"/>
            <w:tcBorders>
              <w:top w:val="nil"/>
              <w:left w:val="nil"/>
              <w:bottom w:val="nil"/>
              <w:right w:val="nil"/>
            </w:tcBorders>
            <w:shd w:val="clear" w:color="auto" w:fill="auto"/>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13</w:t>
            </w:r>
          </w:p>
        </w:tc>
        <w:tc>
          <w:tcPr>
            <w:tcW w:w="908" w:type="pct"/>
            <w:tcBorders>
              <w:top w:val="nil"/>
              <w:left w:val="nil"/>
              <w:bottom w:val="nil"/>
              <w:right w:val="nil"/>
            </w:tcBorders>
            <w:shd w:val="clear" w:color="auto" w:fill="auto"/>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12</w:t>
            </w:r>
          </w:p>
        </w:tc>
        <w:tc>
          <w:tcPr>
            <w:tcW w:w="577" w:type="pct"/>
            <w:tcBorders>
              <w:top w:val="nil"/>
              <w:left w:val="nil"/>
              <w:bottom w:val="nil"/>
              <w:right w:val="nil"/>
            </w:tcBorders>
            <w:shd w:val="clear" w:color="auto" w:fill="auto"/>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13</w:t>
            </w:r>
          </w:p>
        </w:tc>
        <w:tc>
          <w:tcPr>
            <w:tcW w:w="864" w:type="pct"/>
            <w:tcBorders>
              <w:top w:val="nil"/>
              <w:left w:val="nil"/>
              <w:bottom w:val="nil"/>
              <w:right w:val="nil"/>
            </w:tcBorders>
            <w:shd w:val="clear" w:color="auto" w:fill="auto"/>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25</w:t>
            </w:r>
          </w:p>
        </w:tc>
        <w:tc>
          <w:tcPr>
            <w:tcW w:w="448" w:type="pct"/>
            <w:tcBorders>
              <w:top w:val="nil"/>
              <w:left w:val="nil"/>
              <w:bottom w:val="nil"/>
              <w:right w:val="single" w:sz="4" w:space="0" w:color="auto"/>
            </w:tcBorders>
            <w:shd w:val="clear" w:color="auto" w:fill="auto"/>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11</w:t>
            </w:r>
          </w:p>
        </w:tc>
      </w:tr>
      <w:tr w:rsidR="00604D52" w:rsidRPr="000045CC" w:rsidTr="009E1F2E">
        <w:trPr>
          <w:trHeight w:val="288"/>
        </w:trPr>
        <w:tc>
          <w:tcPr>
            <w:tcW w:w="929" w:type="pct"/>
            <w:tcBorders>
              <w:top w:val="nil"/>
              <w:left w:val="single" w:sz="4" w:space="0" w:color="000000"/>
              <w:bottom w:val="nil"/>
              <w:right w:val="nil"/>
            </w:tcBorders>
            <w:shd w:val="clear" w:color="D9D9D9" w:fill="D9D9D9"/>
            <w:noWrap/>
            <w:vAlign w:val="bottom"/>
            <w:hideMark/>
          </w:tcPr>
          <w:p w:rsidR="00604D52" w:rsidRPr="00CE039F" w:rsidRDefault="00604D52" w:rsidP="001377C7">
            <w:pPr>
              <w:widowControl/>
              <w:jc w:val="center"/>
              <w:rPr>
                <w:rFonts w:ascii="Arial Narrow" w:eastAsia="宋体" w:hAnsi="Arial Narrow" w:cs="宋体"/>
                <w:color w:val="000000"/>
                <w:kern w:val="0"/>
                <w:sz w:val="22"/>
              </w:rPr>
            </w:pPr>
            <w:r w:rsidRPr="00CE4331">
              <w:rPr>
                <w:rFonts w:ascii="Arial Narrow" w:eastAsia="宋体" w:hAnsi="Arial Narrow" w:cs="宋体" w:hint="eastAsia"/>
                <w:color w:val="000000"/>
                <w:kern w:val="0"/>
                <w:sz w:val="22"/>
              </w:rPr>
              <w:t xml:space="preserve">　</w:t>
            </w:r>
          </w:p>
        </w:tc>
        <w:tc>
          <w:tcPr>
            <w:tcW w:w="681" w:type="pct"/>
            <w:tcBorders>
              <w:top w:val="nil"/>
              <w:left w:val="nil"/>
              <w:bottom w:val="nil"/>
              <w:right w:val="nil"/>
            </w:tcBorders>
            <w:shd w:val="clear" w:color="D9D9D9" w:fill="D9D9D9"/>
            <w:noWrap/>
            <w:vAlign w:val="bottom"/>
            <w:hideMark/>
          </w:tcPr>
          <w:p w:rsidR="00604D52" w:rsidRPr="00CE039F" w:rsidRDefault="00604D52" w:rsidP="001377C7">
            <w:pPr>
              <w:widowControl/>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75%</w:t>
            </w:r>
          </w:p>
        </w:tc>
        <w:tc>
          <w:tcPr>
            <w:tcW w:w="592" w:type="pct"/>
            <w:tcBorders>
              <w:top w:val="nil"/>
              <w:left w:val="nil"/>
              <w:bottom w:val="nil"/>
              <w:right w:val="nil"/>
            </w:tcBorders>
            <w:shd w:val="clear" w:color="D9D9D9" w:fill="D9D9D9"/>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38</w:t>
            </w:r>
          </w:p>
        </w:tc>
        <w:tc>
          <w:tcPr>
            <w:tcW w:w="908" w:type="pct"/>
            <w:tcBorders>
              <w:top w:val="nil"/>
              <w:left w:val="nil"/>
              <w:bottom w:val="nil"/>
              <w:right w:val="nil"/>
            </w:tcBorders>
            <w:shd w:val="clear" w:color="D9D9D9" w:fill="D9D9D9"/>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31</w:t>
            </w:r>
          </w:p>
        </w:tc>
        <w:tc>
          <w:tcPr>
            <w:tcW w:w="577" w:type="pct"/>
            <w:tcBorders>
              <w:top w:val="nil"/>
              <w:left w:val="nil"/>
              <w:bottom w:val="nil"/>
              <w:right w:val="nil"/>
            </w:tcBorders>
            <w:shd w:val="clear" w:color="D9D9D9" w:fill="D9D9D9"/>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37</w:t>
            </w:r>
          </w:p>
        </w:tc>
        <w:tc>
          <w:tcPr>
            <w:tcW w:w="864" w:type="pct"/>
            <w:tcBorders>
              <w:top w:val="nil"/>
              <w:left w:val="nil"/>
              <w:bottom w:val="nil"/>
              <w:right w:val="nil"/>
            </w:tcBorders>
            <w:shd w:val="clear" w:color="D9D9D9" w:fill="D9D9D9"/>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97</w:t>
            </w:r>
          </w:p>
        </w:tc>
        <w:tc>
          <w:tcPr>
            <w:tcW w:w="448" w:type="pct"/>
            <w:tcBorders>
              <w:top w:val="nil"/>
              <w:left w:val="nil"/>
              <w:bottom w:val="nil"/>
              <w:right w:val="single" w:sz="4" w:space="0" w:color="auto"/>
            </w:tcBorders>
            <w:shd w:val="clear" w:color="D9D9D9" w:fill="D9D9D9"/>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28</w:t>
            </w:r>
          </w:p>
        </w:tc>
      </w:tr>
      <w:tr w:rsidR="00604D52" w:rsidRPr="000045CC" w:rsidTr="009E1F2E">
        <w:trPr>
          <w:trHeight w:val="288"/>
        </w:trPr>
        <w:tc>
          <w:tcPr>
            <w:tcW w:w="929" w:type="pct"/>
            <w:tcBorders>
              <w:top w:val="nil"/>
              <w:left w:val="single" w:sz="4" w:space="0" w:color="000000"/>
              <w:bottom w:val="nil"/>
              <w:right w:val="nil"/>
            </w:tcBorders>
            <w:shd w:val="clear" w:color="auto" w:fill="auto"/>
            <w:noWrap/>
            <w:vAlign w:val="bottom"/>
            <w:hideMark/>
          </w:tcPr>
          <w:p w:rsidR="00604D52" w:rsidRPr="00CE039F" w:rsidRDefault="00604D52" w:rsidP="001377C7">
            <w:pPr>
              <w:widowControl/>
              <w:jc w:val="center"/>
              <w:rPr>
                <w:rFonts w:ascii="Arial Narrow" w:eastAsia="宋体" w:hAnsi="Arial Narrow" w:cs="宋体"/>
                <w:color w:val="000000"/>
                <w:kern w:val="0"/>
                <w:sz w:val="22"/>
              </w:rPr>
            </w:pPr>
            <w:r w:rsidRPr="00CE4331">
              <w:rPr>
                <w:rFonts w:ascii="Arial Narrow" w:eastAsia="宋体" w:hAnsi="Arial Narrow" w:cs="宋体" w:hint="eastAsia"/>
                <w:color w:val="000000"/>
                <w:kern w:val="0"/>
                <w:sz w:val="22"/>
              </w:rPr>
              <w:t xml:space="preserve">　</w:t>
            </w:r>
          </w:p>
        </w:tc>
        <w:tc>
          <w:tcPr>
            <w:tcW w:w="681" w:type="pct"/>
            <w:tcBorders>
              <w:top w:val="nil"/>
              <w:left w:val="nil"/>
              <w:bottom w:val="nil"/>
              <w:right w:val="nil"/>
            </w:tcBorders>
            <w:shd w:val="clear" w:color="auto" w:fill="auto"/>
            <w:noWrap/>
            <w:vAlign w:val="bottom"/>
            <w:hideMark/>
          </w:tcPr>
          <w:p w:rsidR="00604D52" w:rsidRPr="00CE039F" w:rsidRDefault="00604D52" w:rsidP="001377C7">
            <w:pPr>
              <w:widowControl/>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95%</w:t>
            </w:r>
          </w:p>
        </w:tc>
        <w:tc>
          <w:tcPr>
            <w:tcW w:w="592" w:type="pct"/>
            <w:tcBorders>
              <w:top w:val="nil"/>
              <w:left w:val="nil"/>
              <w:bottom w:val="nil"/>
              <w:right w:val="nil"/>
            </w:tcBorders>
            <w:shd w:val="clear" w:color="auto" w:fill="auto"/>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194</w:t>
            </w:r>
          </w:p>
        </w:tc>
        <w:tc>
          <w:tcPr>
            <w:tcW w:w="908" w:type="pct"/>
            <w:tcBorders>
              <w:top w:val="nil"/>
              <w:left w:val="nil"/>
              <w:bottom w:val="nil"/>
              <w:right w:val="nil"/>
            </w:tcBorders>
            <w:shd w:val="clear" w:color="auto" w:fill="auto"/>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122</w:t>
            </w:r>
          </w:p>
        </w:tc>
        <w:tc>
          <w:tcPr>
            <w:tcW w:w="577" w:type="pct"/>
            <w:tcBorders>
              <w:top w:val="nil"/>
              <w:left w:val="nil"/>
              <w:bottom w:val="nil"/>
              <w:right w:val="nil"/>
            </w:tcBorders>
            <w:shd w:val="clear" w:color="auto" w:fill="auto"/>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149</w:t>
            </w:r>
          </w:p>
        </w:tc>
        <w:tc>
          <w:tcPr>
            <w:tcW w:w="864" w:type="pct"/>
            <w:tcBorders>
              <w:top w:val="nil"/>
              <w:left w:val="nil"/>
              <w:bottom w:val="nil"/>
              <w:right w:val="nil"/>
            </w:tcBorders>
            <w:shd w:val="clear" w:color="auto" w:fill="auto"/>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653</w:t>
            </w:r>
          </w:p>
        </w:tc>
        <w:tc>
          <w:tcPr>
            <w:tcW w:w="448" w:type="pct"/>
            <w:tcBorders>
              <w:top w:val="nil"/>
              <w:left w:val="nil"/>
              <w:bottom w:val="nil"/>
              <w:right w:val="single" w:sz="4" w:space="0" w:color="auto"/>
            </w:tcBorders>
            <w:shd w:val="clear" w:color="auto" w:fill="auto"/>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121</w:t>
            </w:r>
          </w:p>
        </w:tc>
      </w:tr>
      <w:tr w:rsidR="00604D52" w:rsidRPr="000045CC" w:rsidTr="009E1F2E">
        <w:trPr>
          <w:trHeight w:val="288"/>
        </w:trPr>
        <w:tc>
          <w:tcPr>
            <w:tcW w:w="929" w:type="pct"/>
            <w:tcBorders>
              <w:top w:val="nil"/>
              <w:left w:val="single" w:sz="4" w:space="0" w:color="000000"/>
              <w:bottom w:val="nil"/>
              <w:right w:val="nil"/>
            </w:tcBorders>
            <w:shd w:val="clear" w:color="D9D9D9" w:fill="D9D9D9"/>
            <w:noWrap/>
            <w:vAlign w:val="bottom"/>
            <w:hideMark/>
          </w:tcPr>
          <w:p w:rsidR="00604D52" w:rsidRPr="00CE039F" w:rsidRDefault="00604D52" w:rsidP="001377C7">
            <w:pPr>
              <w:widowControl/>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oak (Quercus)</w:t>
            </w:r>
          </w:p>
        </w:tc>
        <w:tc>
          <w:tcPr>
            <w:tcW w:w="681" w:type="pct"/>
            <w:tcBorders>
              <w:top w:val="nil"/>
              <w:left w:val="nil"/>
              <w:bottom w:val="nil"/>
              <w:right w:val="nil"/>
            </w:tcBorders>
            <w:shd w:val="clear" w:color="D9D9D9" w:fill="D9D9D9"/>
            <w:noWrap/>
            <w:vAlign w:val="bottom"/>
            <w:hideMark/>
          </w:tcPr>
          <w:p w:rsidR="00604D52" w:rsidRPr="00CE039F" w:rsidRDefault="00604D52" w:rsidP="001377C7">
            <w:pPr>
              <w:widowControl/>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25%</w:t>
            </w:r>
          </w:p>
        </w:tc>
        <w:tc>
          <w:tcPr>
            <w:tcW w:w="592" w:type="pct"/>
            <w:tcBorders>
              <w:top w:val="nil"/>
              <w:left w:val="nil"/>
              <w:bottom w:val="nil"/>
              <w:right w:val="nil"/>
            </w:tcBorders>
            <w:shd w:val="clear" w:color="D9D9D9" w:fill="D9D9D9"/>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14</w:t>
            </w:r>
          </w:p>
        </w:tc>
        <w:tc>
          <w:tcPr>
            <w:tcW w:w="908" w:type="pct"/>
            <w:tcBorders>
              <w:top w:val="nil"/>
              <w:left w:val="nil"/>
              <w:bottom w:val="nil"/>
              <w:right w:val="nil"/>
            </w:tcBorders>
            <w:shd w:val="clear" w:color="D9D9D9" w:fill="D9D9D9"/>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9</w:t>
            </w:r>
          </w:p>
        </w:tc>
        <w:tc>
          <w:tcPr>
            <w:tcW w:w="577" w:type="pct"/>
            <w:tcBorders>
              <w:top w:val="nil"/>
              <w:left w:val="nil"/>
              <w:bottom w:val="nil"/>
              <w:right w:val="nil"/>
            </w:tcBorders>
            <w:shd w:val="clear" w:color="D9D9D9" w:fill="D9D9D9"/>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11</w:t>
            </w:r>
          </w:p>
        </w:tc>
        <w:tc>
          <w:tcPr>
            <w:tcW w:w="864" w:type="pct"/>
            <w:tcBorders>
              <w:top w:val="nil"/>
              <w:left w:val="nil"/>
              <w:bottom w:val="nil"/>
              <w:right w:val="nil"/>
            </w:tcBorders>
            <w:shd w:val="clear" w:color="D9D9D9" w:fill="D9D9D9"/>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7</w:t>
            </w:r>
          </w:p>
        </w:tc>
        <w:tc>
          <w:tcPr>
            <w:tcW w:w="448" w:type="pct"/>
            <w:tcBorders>
              <w:top w:val="nil"/>
              <w:left w:val="nil"/>
              <w:bottom w:val="nil"/>
              <w:right w:val="single" w:sz="4" w:space="0" w:color="auto"/>
            </w:tcBorders>
            <w:shd w:val="clear" w:color="D9D9D9" w:fill="D9D9D9"/>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10</w:t>
            </w:r>
          </w:p>
        </w:tc>
      </w:tr>
      <w:tr w:rsidR="00604D52" w:rsidRPr="000045CC" w:rsidTr="009E1F2E">
        <w:trPr>
          <w:trHeight w:val="288"/>
        </w:trPr>
        <w:tc>
          <w:tcPr>
            <w:tcW w:w="929" w:type="pct"/>
            <w:tcBorders>
              <w:top w:val="nil"/>
              <w:left w:val="single" w:sz="4" w:space="0" w:color="000000"/>
              <w:bottom w:val="nil"/>
              <w:right w:val="nil"/>
            </w:tcBorders>
            <w:shd w:val="clear" w:color="auto" w:fill="auto"/>
            <w:noWrap/>
            <w:vAlign w:val="bottom"/>
            <w:hideMark/>
          </w:tcPr>
          <w:p w:rsidR="00604D52" w:rsidRPr="00CE039F" w:rsidRDefault="00604D52" w:rsidP="001377C7">
            <w:pPr>
              <w:widowControl/>
              <w:jc w:val="center"/>
              <w:rPr>
                <w:rFonts w:ascii="Arial Narrow" w:eastAsia="宋体" w:hAnsi="Arial Narrow" w:cs="宋体"/>
                <w:color w:val="000000"/>
                <w:kern w:val="0"/>
                <w:sz w:val="22"/>
              </w:rPr>
            </w:pPr>
            <w:r w:rsidRPr="00CE4331">
              <w:rPr>
                <w:rFonts w:ascii="Arial Narrow" w:eastAsia="宋体" w:hAnsi="Arial Narrow" w:cs="宋体" w:hint="eastAsia"/>
                <w:color w:val="000000"/>
                <w:kern w:val="0"/>
                <w:sz w:val="22"/>
              </w:rPr>
              <w:t xml:space="preserve">　</w:t>
            </w:r>
          </w:p>
        </w:tc>
        <w:tc>
          <w:tcPr>
            <w:tcW w:w="681" w:type="pct"/>
            <w:tcBorders>
              <w:top w:val="nil"/>
              <w:left w:val="nil"/>
              <w:bottom w:val="nil"/>
              <w:right w:val="nil"/>
            </w:tcBorders>
            <w:shd w:val="clear" w:color="auto" w:fill="auto"/>
            <w:noWrap/>
            <w:vAlign w:val="bottom"/>
            <w:hideMark/>
          </w:tcPr>
          <w:p w:rsidR="00604D52" w:rsidRPr="00CE039F" w:rsidRDefault="00604D52" w:rsidP="001377C7">
            <w:pPr>
              <w:widowControl/>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50% (Median)</w:t>
            </w:r>
          </w:p>
        </w:tc>
        <w:tc>
          <w:tcPr>
            <w:tcW w:w="592" w:type="pct"/>
            <w:tcBorders>
              <w:top w:val="nil"/>
              <w:left w:val="nil"/>
              <w:bottom w:val="nil"/>
              <w:right w:val="nil"/>
            </w:tcBorders>
            <w:shd w:val="clear" w:color="auto" w:fill="auto"/>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56</w:t>
            </w:r>
          </w:p>
        </w:tc>
        <w:tc>
          <w:tcPr>
            <w:tcW w:w="908" w:type="pct"/>
            <w:tcBorders>
              <w:top w:val="nil"/>
              <w:left w:val="nil"/>
              <w:bottom w:val="nil"/>
              <w:right w:val="nil"/>
            </w:tcBorders>
            <w:shd w:val="clear" w:color="auto" w:fill="auto"/>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47</w:t>
            </w:r>
          </w:p>
        </w:tc>
        <w:tc>
          <w:tcPr>
            <w:tcW w:w="577" w:type="pct"/>
            <w:tcBorders>
              <w:top w:val="nil"/>
              <w:left w:val="nil"/>
              <w:bottom w:val="nil"/>
              <w:right w:val="nil"/>
            </w:tcBorders>
            <w:shd w:val="clear" w:color="auto" w:fill="auto"/>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45</w:t>
            </w:r>
          </w:p>
        </w:tc>
        <w:tc>
          <w:tcPr>
            <w:tcW w:w="864" w:type="pct"/>
            <w:tcBorders>
              <w:top w:val="nil"/>
              <w:left w:val="nil"/>
              <w:bottom w:val="nil"/>
              <w:right w:val="nil"/>
            </w:tcBorders>
            <w:shd w:val="clear" w:color="auto" w:fill="auto"/>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21</w:t>
            </w:r>
          </w:p>
        </w:tc>
        <w:tc>
          <w:tcPr>
            <w:tcW w:w="448" w:type="pct"/>
            <w:tcBorders>
              <w:top w:val="nil"/>
              <w:left w:val="nil"/>
              <w:bottom w:val="nil"/>
              <w:right w:val="single" w:sz="4" w:space="0" w:color="auto"/>
            </w:tcBorders>
            <w:shd w:val="clear" w:color="auto" w:fill="auto"/>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68</w:t>
            </w:r>
          </w:p>
        </w:tc>
      </w:tr>
      <w:tr w:rsidR="00604D52" w:rsidRPr="000045CC" w:rsidTr="009E1F2E">
        <w:trPr>
          <w:trHeight w:val="288"/>
        </w:trPr>
        <w:tc>
          <w:tcPr>
            <w:tcW w:w="929" w:type="pct"/>
            <w:tcBorders>
              <w:top w:val="nil"/>
              <w:left w:val="single" w:sz="4" w:space="0" w:color="000000"/>
              <w:bottom w:val="nil"/>
              <w:right w:val="nil"/>
            </w:tcBorders>
            <w:shd w:val="clear" w:color="D9D9D9" w:fill="D9D9D9"/>
            <w:noWrap/>
            <w:vAlign w:val="bottom"/>
            <w:hideMark/>
          </w:tcPr>
          <w:p w:rsidR="00604D52" w:rsidRPr="00CE039F" w:rsidRDefault="00604D52" w:rsidP="001377C7">
            <w:pPr>
              <w:widowControl/>
              <w:jc w:val="center"/>
              <w:rPr>
                <w:rFonts w:ascii="Arial Narrow" w:eastAsia="宋体" w:hAnsi="Arial Narrow" w:cs="宋体"/>
                <w:color w:val="000000"/>
                <w:kern w:val="0"/>
                <w:sz w:val="22"/>
              </w:rPr>
            </w:pPr>
            <w:r w:rsidRPr="00CE4331">
              <w:rPr>
                <w:rFonts w:ascii="Arial Narrow" w:eastAsia="宋体" w:hAnsi="Arial Narrow" w:cs="宋体" w:hint="eastAsia"/>
                <w:color w:val="000000"/>
                <w:kern w:val="0"/>
                <w:sz w:val="22"/>
              </w:rPr>
              <w:t xml:space="preserve">　</w:t>
            </w:r>
          </w:p>
        </w:tc>
        <w:tc>
          <w:tcPr>
            <w:tcW w:w="681" w:type="pct"/>
            <w:tcBorders>
              <w:top w:val="nil"/>
              <w:left w:val="nil"/>
              <w:bottom w:val="nil"/>
              <w:right w:val="nil"/>
            </w:tcBorders>
            <w:shd w:val="clear" w:color="D9D9D9" w:fill="D9D9D9"/>
            <w:noWrap/>
            <w:vAlign w:val="bottom"/>
            <w:hideMark/>
          </w:tcPr>
          <w:p w:rsidR="00604D52" w:rsidRPr="00CE039F" w:rsidRDefault="00604D52" w:rsidP="001377C7">
            <w:pPr>
              <w:widowControl/>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75%</w:t>
            </w:r>
          </w:p>
        </w:tc>
        <w:tc>
          <w:tcPr>
            <w:tcW w:w="592" w:type="pct"/>
            <w:tcBorders>
              <w:top w:val="nil"/>
              <w:left w:val="nil"/>
              <w:bottom w:val="nil"/>
              <w:right w:val="nil"/>
            </w:tcBorders>
            <w:shd w:val="clear" w:color="D9D9D9" w:fill="D9D9D9"/>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198</w:t>
            </w:r>
          </w:p>
        </w:tc>
        <w:tc>
          <w:tcPr>
            <w:tcW w:w="908" w:type="pct"/>
            <w:tcBorders>
              <w:top w:val="nil"/>
              <w:left w:val="nil"/>
              <w:bottom w:val="nil"/>
              <w:right w:val="nil"/>
            </w:tcBorders>
            <w:shd w:val="clear" w:color="D9D9D9" w:fill="D9D9D9"/>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262</w:t>
            </w:r>
          </w:p>
        </w:tc>
        <w:tc>
          <w:tcPr>
            <w:tcW w:w="577" w:type="pct"/>
            <w:tcBorders>
              <w:top w:val="nil"/>
              <w:left w:val="nil"/>
              <w:bottom w:val="nil"/>
              <w:right w:val="nil"/>
            </w:tcBorders>
            <w:shd w:val="clear" w:color="D9D9D9" w:fill="D9D9D9"/>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249</w:t>
            </w:r>
          </w:p>
        </w:tc>
        <w:tc>
          <w:tcPr>
            <w:tcW w:w="864" w:type="pct"/>
            <w:tcBorders>
              <w:top w:val="nil"/>
              <w:left w:val="nil"/>
              <w:bottom w:val="nil"/>
              <w:right w:val="nil"/>
            </w:tcBorders>
            <w:shd w:val="clear" w:color="D9D9D9" w:fill="D9D9D9"/>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64</w:t>
            </w:r>
          </w:p>
        </w:tc>
        <w:tc>
          <w:tcPr>
            <w:tcW w:w="448" w:type="pct"/>
            <w:tcBorders>
              <w:top w:val="nil"/>
              <w:left w:val="nil"/>
              <w:bottom w:val="nil"/>
              <w:right w:val="single" w:sz="4" w:space="0" w:color="auto"/>
            </w:tcBorders>
            <w:shd w:val="clear" w:color="D9D9D9" w:fill="D9D9D9"/>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506</w:t>
            </w:r>
          </w:p>
        </w:tc>
      </w:tr>
      <w:tr w:rsidR="00604D52" w:rsidRPr="000045CC" w:rsidTr="009E1F2E">
        <w:trPr>
          <w:trHeight w:val="288"/>
        </w:trPr>
        <w:tc>
          <w:tcPr>
            <w:tcW w:w="929" w:type="pct"/>
            <w:tcBorders>
              <w:top w:val="nil"/>
              <w:left w:val="single" w:sz="4" w:space="0" w:color="000000"/>
              <w:bottom w:val="single" w:sz="4" w:space="0" w:color="000000"/>
              <w:right w:val="nil"/>
            </w:tcBorders>
            <w:shd w:val="clear" w:color="auto" w:fill="auto"/>
            <w:noWrap/>
            <w:vAlign w:val="bottom"/>
            <w:hideMark/>
          </w:tcPr>
          <w:p w:rsidR="00604D52" w:rsidRPr="00CE039F" w:rsidRDefault="00604D52" w:rsidP="001377C7">
            <w:pPr>
              <w:widowControl/>
              <w:jc w:val="center"/>
              <w:rPr>
                <w:rFonts w:ascii="Arial Narrow" w:eastAsia="宋体" w:hAnsi="Arial Narrow" w:cs="宋体"/>
                <w:color w:val="000000"/>
                <w:kern w:val="0"/>
                <w:sz w:val="22"/>
              </w:rPr>
            </w:pPr>
            <w:r w:rsidRPr="00CE4331">
              <w:rPr>
                <w:rFonts w:ascii="Arial Narrow" w:eastAsia="宋体" w:hAnsi="Arial Narrow" w:cs="宋体" w:hint="eastAsia"/>
                <w:color w:val="000000"/>
                <w:kern w:val="0"/>
                <w:sz w:val="22"/>
              </w:rPr>
              <w:t xml:space="preserve">　</w:t>
            </w:r>
          </w:p>
        </w:tc>
        <w:tc>
          <w:tcPr>
            <w:tcW w:w="681" w:type="pct"/>
            <w:tcBorders>
              <w:top w:val="nil"/>
              <w:left w:val="nil"/>
              <w:bottom w:val="single" w:sz="4" w:space="0" w:color="000000"/>
              <w:right w:val="nil"/>
            </w:tcBorders>
            <w:shd w:val="clear" w:color="auto" w:fill="auto"/>
            <w:noWrap/>
            <w:vAlign w:val="bottom"/>
            <w:hideMark/>
          </w:tcPr>
          <w:p w:rsidR="00604D52" w:rsidRPr="00CE039F" w:rsidRDefault="00604D52" w:rsidP="001377C7">
            <w:pPr>
              <w:widowControl/>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95%</w:t>
            </w:r>
          </w:p>
        </w:tc>
        <w:tc>
          <w:tcPr>
            <w:tcW w:w="592" w:type="pct"/>
            <w:tcBorders>
              <w:top w:val="nil"/>
              <w:left w:val="nil"/>
              <w:bottom w:val="single" w:sz="4" w:space="0" w:color="000000"/>
              <w:right w:val="nil"/>
            </w:tcBorders>
            <w:shd w:val="clear" w:color="auto" w:fill="auto"/>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1141</w:t>
            </w:r>
          </w:p>
        </w:tc>
        <w:tc>
          <w:tcPr>
            <w:tcW w:w="908" w:type="pct"/>
            <w:tcBorders>
              <w:top w:val="nil"/>
              <w:left w:val="nil"/>
              <w:bottom w:val="single" w:sz="4" w:space="0" w:color="000000"/>
              <w:right w:val="nil"/>
            </w:tcBorders>
            <w:shd w:val="clear" w:color="auto" w:fill="auto"/>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1451</w:t>
            </w:r>
          </w:p>
        </w:tc>
        <w:tc>
          <w:tcPr>
            <w:tcW w:w="577" w:type="pct"/>
            <w:tcBorders>
              <w:top w:val="nil"/>
              <w:left w:val="nil"/>
              <w:bottom w:val="single" w:sz="4" w:space="0" w:color="000000"/>
              <w:right w:val="nil"/>
            </w:tcBorders>
            <w:shd w:val="clear" w:color="auto" w:fill="auto"/>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1803</w:t>
            </w:r>
          </w:p>
        </w:tc>
        <w:tc>
          <w:tcPr>
            <w:tcW w:w="864" w:type="pct"/>
            <w:tcBorders>
              <w:top w:val="nil"/>
              <w:left w:val="nil"/>
              <w:bottom w:val="single" w:sz="4" w:space="0" w:color="000000"/>
              <w:right w:val="nil"/>
            </w:tcBorders>
            <w:shd w:val="clear" w:color="auto" w:fill="auto"/>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256</w:t>
            </w:r>
          </w:p>
        </w:tc>
        <w:tc>
          <w:tcPr>
            <w:tcW w:w="448" w:type="pct"/>
            <w:tcBorders>
              <w:top w:val="nil"/>
              <w:left w:val="nil"/>
              <w:bottom w:val="single" w:sz="4" w:space="0" w:color="000000"/>
              <w:right w:val="single" w:sz="4" w:space="0" w:color="auto"/>
            </w:tcBorders>
            <w:shd w:val="clear" w:color="auto" w:fill="auto"/>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3057</w:t>
            </w:r>
          </w:p>
        </w:tc>
      </w:tr>
      <w:tr w:rsidR="001377C7" w:rsidRPr="000045CC" w:rsidTr="009E1F2E">
        <w:trPr>
          <w:trHeight w:val="288"/>
        </w:trPr>
        <w:tc>
          <w:tcPr>
            <w:tcW w:w="929" w:type="pct"/>
            <w:tcBorders>
              <w:top w:val="single" w:sz="4" w:space="0" w:color="000000"/>
              <w:left w:val="single" w:sz="4" w:space="0" w:color="auto"/>
              <w:bottom w:val="single" w:sz="4" w:space="0" w:color="000000"/>
              <w:right w:val="nil"/>
            </w:tcBorders>
            <w:shd w:val="clear" w:color="auto" w:fill="auto"/>
            <w:noWrap/>
            <w:vAlign w:val="bottom"/>
            <w:hideMark/>
          </w:tcPr>
          <w:p w:rsidR="001377C7" w:rsidRPr="00CE039F" w:rsidRDefault="00CE4331" w:rsidP="001377C7">
            <w:pPr>
              <w:widowControl/>
              <w:jc w:val="center"/>
              <w:rPr>
                <w:rFonts w:ascii="Arial Narrow" w:eastAsia="宋体" w:hAnsi="Arial Narrow" w:cs="宋体"/>
                <w:b/>
                <w:bCs/>
                <w:color w:val="000000"/>
                <w:kern w:val="0"/>
                <w:sz w:val="22"/>
              </w:rPr>
            </w:pPr>
            <w:r w:rsidRPr="00CE4331">
              <w:rPr>
                <w:rFonts w:ascii="Arial Narrow" w:eastAsia="宋体" w:hAnsi="Arial Narrow" w:cs="宋体"/>
                <w:b/>
                <w:bCs/>
                <w:color w:val="000000"/>
                <w:kern w:val="0"/>
                <w:sz w:val="22"/>
              </w:rPr>
              <w:t>Species</w:t>
            </w:r>
          </w:p>
        </w:tc>
        <w:tc>
          <w:tcPr>
            <w:tcW w:w="681" w:type="pct"/>
            <w:tcBorders>
              <w:top w:val="single" w:sz="4" w:space="0" w:color="000000"/>
              <w:left w:val="nil"/>
              <w:bottom w:val="single" w:sz="4" w:space="0" w:color="000000"/>
              <w:right w:val="nil"/>
            </w:tcBorders>
            <w:shd w:val="clear" w:color="auto" w:fill="auto"/>
            <w:noWrap/>
            <w:vAlign w:val="bottom"/>
            <w:hideMark/>
          </w:tcPr>
          <w:p w:rsidR="001377C7" w:rsidRPr="00CE039F" w:rsidRDefault="00CE4331" w:rsidP="001377C7">
            <w:pPr>
              <w:widowControl/>
              <w:jc w:val="center"/>
              <w:rPr>
                <w:rFonts w:ascii="Arial Narrow" w:eastAsia="宋体" w:hAnsi="Arial Narrow" w:cs="宋体"/>
                <w:b/>
                <w:bCs/>
                <w:color w:val="000000"/>
                <w:kern w:val="0"/>
                <w:sz w:val="22"/>
              </w:rPr>
            </w:pPr>
            <w:r w:rsidRPr="00CE4331">
              <w:rPr>
                <w:rFonts w:ascii="Arial Narrow" w:eastAsia="宋体" w:hAnsi="Arial Narrow" w:cs="宋体"/>
                <w:b/>
                <w:bCs/>
                <w:color w:val="000000"/>
                <w:kern w:val="0"/>
                <w:sz w:val="22"/>
              </w:rPr>
              <w:t>Percentile</w:t>
            </w:r>
          </w:p>
        </w:tc>
        <w:tc>
          <w:tcPr>
            <w:tcW w:w="592" w:type="pct"/>
            <w:tcBorders>
              <w:top w:val="single" w:sz="4" w:space="0" w:color="000000"/>
              <w:left w:val="nil"/>
              <w:bottom w:val="single" w:sz="4" w:space="0" w:color="000000"/>
              <w:right w:val="nil"/>
            </w:tcBorders>
            <w:shd w:val="clear" w:color="auto" w:fill="auto"/>
            <w:noWrap/>
            <w:vAlign w:val="bottom"/>
            <w:hideMark/>
          </w:tcPr>
          <w:p w:rsidR="001377C7" w:rsidRPr="00CE039F" w:rsidRDefault="00CE4331" w:rsidP="001377C7">
            <w:pPr>
              <w:widowControl/>
              <w:jc w:val="center"/>
              <w:rPr>
                <w:rFonts w:ascii="Arial Narrow" w:eastAsia="宋体" w:hAnsi="Arial Narrow" w:cs="宋体"/>
                <w:b/>
                <w:bCs/>
                <w:color w:val="000000"/>
                <w:kern w:val="0"/>
                <w:sz w:val="22"/>
              </w:rPr>
            </w:pPr>
            <w:r w:rsidRPr="00CE4331">
              <w:rPr>
                <w:rFonts w:ascii="Arial Narrow" w:eastAsia="宋体" w:hAnsi="Arial Narrow" w:cs="宋体"/>
                <w:b/>
                <w:bCs/>
                <w:color w:val="000000"/>
                <w:kern w:val="0"/>
                <w:sz w:val="22"/>
              </w:rPr>
              <w:t>South</w:t>
            </w:r>
            <w:r w:rsidR="009E1F2E">
              <w:rPr>
                <w:rFonts w:ascii="Arial Narrow" w:eastAsia="宋体" w:hAnsi="Arial Narrow" w:cs="宋体"/>
                <w:b/>
                <w:bCs/>
                <w:color w:val="000000"/>
                <w:kern w:val="0"/>
                <w:sz w:val="22"/>
              </w:rPr>
              <w:t xml:space="preserve"> </w:t>
            </w:r>
            <w:r w:rsidRPr="00CE4331">
              <w:rPr>
                <w:rFonts w:ascii="Arial Narrow" w:eastAsia="宋体" w:hAnsi="Arial Narrow" w:cs="宋体"/>
                <w:b/>
                <w:bCs/>
                <w:color w:val="000000"/>
                <w:kern w:val="0"/>
                <w:sz w:val="22"/>
              </w:rPr>
              <w:t>East</w:t>
            </w:r>
          </w:p>
        </w:tc>
        <w:tc>
          <w:tcPr>
            <w:tcW w:w="908" w:type="pct"/>
            <w:tcBorders>
              <w:top w:val="single" w:sz="4" w:space="0" w:color="000000"/>
              <w:left w:val="nil"/>
              <w:bottom w:val="single" w:sz="4" w:space="0" w:color="000000"/>
              <w:right w:val="nil"/>
            </w:tcBorders>
            <w:shd w:val="clear" w:color="auto" w:fill="auto"/>
            <w:noWrap/>
            <w:vAlign w:val="bottom"/>
            <w:hideMark/>
          </w:tcPr>
          <w:p w:rsidR="001377C7" w:rsidRPr="00CE039F" w:rsidRDefault="00CE4331" w:rsidP="001377C7">
            <w:pPr>
              <w:widowControl/>
              <w:jc w:val="center"/>
              <w:rPr>
                <w:rFonts w:ascii="Arial Narrow" w:eastAsia="宋体" w:hAnsi="Arial Narrow" w:cs="宋体"/>
                <w:b/>
                <w:bCs/>
                <w:color w:val="000000"/>
                <w:kern w:val="0"/>
                <w:sz w:val="22"/>
              </w:rPr>
            </w:pPr>
            <w:r w:rsidRPr="00CE4331">
              <w:rPr>
                <w:rFonts w:ascii="Arial Narrow" w:eastAsia="宋体" w:hAnsi="Arial Narrow" w:cs="宋体"/>
                <w:b/>
                <w:bCs/>
                <w:color w:val="000000"/>
                <w:kern w:val="0"/>
                <w:sz w:val="22"/>
              </w:rPr>
              <w:t>South</w:t>
            </w:r>
            <w:r w:rsidR="009E1F2E">
              <w:rPr>
                <w:rFonts w:ascii="Arial Narrow" w:eastAsia="宋体" w:hAnsi="Arial Narrow" w:cs="宋体"/>
                <w:b/>
                <w:bCs/>
                <w:color w:val="000000"/>
                <w:kern w:val="0"/>
                <w:sz w:val="22"/>
              </w:rPr>
              <w:t xml:space="preserve"> </w:t>
            </w:r>
            <w:r w:rsidRPr="00CE4331">
              <w:rPr>
                <w:rFonts w:ascii="Arial Narrow" w:eastAsia="宋体" w:hAnsi="Arial Narrow" w:cs="宋体"/>
                <w:b/>
                <w:bCs/>
                <w:color w:val="000000"/>
                <w:kern w:val="0"/>
                <w:sz w:val="22"/>
              </w:rPr>
              <w:t>West</w:t>
            </w:r>
          </w:p>
        </w:tc>
        <w:tc>
          <w:tcPr>
            <w:tcW w:w="577" w:type="pct"/>
            <w:tcBorders>
              <w:top w:val="single" w:sz="4" w:space="0" w:color="000000"/>
              <w:left w:val="nil"/>
              <w:bottom w:val="single" w:sz="4" w:space="0" w:color="000000"/>
              <w:right w:val="nil"/>
            </w:tcBorders>
            <w:shd w:val="clear" w:color="auto" w:fill="auto"/>
            <w:noWrap/>
            <w:vAlign w:val="bottom"/>
            <w:hideMark/>
          </w:tcPr>
          <w:p w:rsidR="001377C7" w:rsidRPr="00CE039F" w:rsidRDefault="00CE4331" w:rsidP="001377C7">
            <w:pPr>
              <w:widowControl/>
              <w:jc w:val="center"/>
              <w:rPr>
                <w:rFonts w:ascii="Arial Narrow" w:eastAsia="宋体" w:hAnsi="Arial Narrow" w:cs="宋体"/>
                <w:b/>
                <w:bCs/>
                <w:color w:val="000000"/>
                <w:kern w:val="0"/>
                <w:sz w:val="22"/>
              </w:rPr>
            </w:pPr>
            <w:r w:rsidRPr="00CE4331">
              <w:rPr>
                <w:rFonts w:ascii="Arial Narrow" w:eastAsia="宋体" w:hAnsi="Arial Narrow" w:cs="宋体"/>
                <w:b/>
                <w:bCs/>
                <w:color w:val="000000"/>
                <w:kern w:val="0"/>
                <w:sz w:val="22"/>
              </w:rPr>
              <w:t>West</w:t>
            </w:r>
          </w:p>
        </w:tc>
        <w:tc>
          <w:tcPr>
            <w:tcW w:w="864" w:type="pct"/>
            <w:tcBorders>
              <w:top w:val="single" w:sz="4" w:space="0" w:color="000000"/>
              <w:left w:val="nil"/>
              <w:bottom w:val="single" w:sz="4" w:space="0" w:color="000000"/>
              <w:right w:val="nil"/>
            </w:tcBorders>
            <w:shd w:val="clear" w:color="auto" w:fill="auto"/>
            <w:noWrap/>
            <w:vAlign w:val="bottom"/>
            <w:hideMark/>
          </w:tcPr>
          <w:p w:rsidR="001377C7" w:rsidRPr="00CE039F" w:rsidRDefault="00CE4331" w:rsidP="001377C7">
            <w:pPr>
              <w:widowControl/>
              <w:jc w:val="center"/>
              <w:rPr>
                <w:rFonts w:ascii="Arial Narrow" w:eastAsia="宋体" w:hAnsi="Arial Narrow" w:cs="宋体"/>
                <w:b/>
                <w:bCs/>
                <w:color w:val="000000"/>
                <w:kern w:val="0"/>
                <w:sz w:val="22"/>
              </w:rPr>
            </w:pPr>
            <w:r w:rsidRPr="00CE4331">
              <w:rPr>
                <w:rFonts w:ascii="Arial Narrow" w:eastAsia="宋体" w:hAnsi="Arial Narrow" w:cs="宋体"/>
                <w:b/>
                <w:bCs/>
                <w:color w:val="000000"/>
                <w:kern w:val="0"/>
                <w:sz w:val="22"/>
              </w:rPr>
              <w:t>West</w:t>
            </w:r>
            <w:r w:rsidR="009E1F2E">
              <w:rPr>
                <w:rFonts w:ascii="Arial Narrow" w:eastAsia="宋体" w:hAnsi="Arial Narrow" w:cs="宋体"/>
                <w:b/>
                <w:bCs/>
                <w:color w:val="000000"/>
                <w:kern w:val="0"/>
                <w:sz w:val="22"/>
              </w:rPr>
              <w:t xml:space="preserve"> </w:t>
            </w:r>
            <w:r w:rsidRPr="00CE4331">
              <w:rPr>
                <w:rFonts w:ascii="Arial Narrow" w:eastAsia="宋体" w:hAnsi="Arial Narrow" w:cs="宋体"/>
                <w:b/>
                <w:bCs/>
                <w:color w:val="000000"/>
                <w:kern w:val="0"/>
                <w:sz w:val="22"/>
              </w:rPr>
              <w:t>North</w:t>
            </w:r>
            <w:r w:rsidR="009E1F2E">
              <w:rPr>
                <w:rFonts w:ascii="Arial Narrow" w:eastAsia="宋体" w:hAnsi="Arial Narrow" w:cs="宋体"/>
                <w:b/>
                <w:bCs/>
                <w:color w:val="000000"/>
                <w:kern w:val="0"/>
                <w:sz w:val="22"/>
              </w:rPr>
              <w:t xml:space="preserve"> </w:t>
            </w:r>
            <w:r w:rsidRPr="00CE4331">
              <w:rPr>
                <w:rFonts w:ascii="Arial Narrow" w:eastAsia="宋体" w:hAnsi="Arial Narrow" w:cs="宋体"/>
                <w:b/>
                <w:bCs/>
                <w:color w:val="000000"/>
                <w:kern w:val="0"/>
                <w:sz w:val="22"/>
              </w:rPr>
              <w:t>Central</w:t>
            </w:r>
          </w:p>
        </w:tc>
        <w:tc>
          <w:tcPr>
            <w:tcW w:w="448" w:type="pct"/>
            <w:tcBorders>
              <w:top w:val="single" w:sz="4" w:space="0" w:color="000000"/>
              <w:left w:val="nil"/>
              <w:bottom w:val="single" w:sz="4" w:space="0" w:color="000000"/>
              <w:right w:val="single" w:sz="4" w:space="0" w:color="auto"/>
            </w:tcBorders>
            <w:shd w:val="clear" w:color="auto" w:fill="auto"/>
            <w:noWrap/>
            <w:vAlign w:val="bottom"/>
            <w:hideMark/>
          </w:tcPr>
          <w:p w:rsidR="001377C7" w:rsidRPr="00CE039F" w:rsidRDefault="00CE4331" w:rsidP="001377C7">
            <w:pPr>
              <w:widowControl/>
              <w:jc w:val="center"/>
              <w:rPr>
                <w:rFonts w:ascii="Arial Narrow" w:eastAsia="宋体" w:hAnsi="Arial Narrow" w:cs="宋体"/>
                <w:b/>
                <w:bCs/>
                <w:color w:val="000000"/>
                <w:kern w:val="0"/>
                <w:sz w:val="22"/>
              </w:rPr>
            </w:pPr>
            <w:r w:rsidRPr="00CE4331">
              <w:rPr>
                <w:rFonts w:ascii="Arial Narrow" w:eastAsia="宋体" w:hAnsi="Arial Narrow" w:cs="宋体"/>
                <w:b/>
                <w:bCs/>
                <w:color w:val="000000"/>
                <w:kern w:val="0"/>
                <w:sz w:val="22"/>
              </w:rPr>
              <w:t>US</w:t>
            </w:r>
          </w:p>
        </w:tc>
      </w:tr>
      <w:tr w:rsidR="00604D52" w:rsidRPr="000045CC" w:rsidTr="009E1F2E">
        <w:trPr>
          <w:trHeight w:val="288"/>
        </w:trPr>
        <w:tc>
          <w:tcPr>
            <w:tcW w:w="929" w:type="pct"/>
            <w:tcBorders>
              <w:top w:val="nil"/>
              <w:left w:val="single" w:sz="4" w:space="0" w:color="auto"/>
              <w:bottom w:val="nil"/>
              <w:right w:val="nil"/>
            </w:tcBorders>
            <w:shd w:val="clear" w:color="D9D9D9" w:fill="D9D9D9"/>
            <w:noWrap/>
            <w:vAlign w:val="bottom"/>
            <w:hideMark/>
          </w:tcPr>
          <w:p w:rsidR="00604D52" w:rsidRPr="00CE039F" w:rsidRDefault="00604D52" w:rsidP="001377C7">
            <w:pPr>
              <w:widowControl/>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birch (Betula)</w:t>
            </w:r>
          </w:p>
        </w:tc>
        <w:tc>
          <w:tcPr>
            <w:tcW w:w="681" w:type="pct"/>
            <w:tcBorders>
              <w:top w:val="nil"/>
              <w:left w:val="nil"/>
              <w:bottom w:val="nil"/>
              <w:right w:val="nil"/>
            </w:tcBorders>
            <w:shd w:val="clear" w:color="D9D9D9" w:fill="D9D9D9"/>
            <w:noWrap/>
            <w:vAlign w:val="bottom"/>
            <w:hideMark/>
          </w:tcPr>
          <w:p w:rsidR="00604D52" w:rsidRPr="00CE039F" w:rsidRDefault="00604D52" w:rsidP="001377C7">
            <w:pPr>
              <w:widowControl/>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25%</w:t>
            </w:r>
          </w:p>
        </w:tc>
        <w:tc>
          <w:tcPr>
            <w:tcW w:w="592" w:type="pct"/>
            <w:tcBorders>
              <w:top w:val="nil"/>
              <w:left w:val="nil"/>
              <w:bottom w:val="nil"/>
              <w:right w:val="nil"/>
            </w:tcBorders>
            <w:shd w:val="clear" w:color="D9D9D9" w:fill="D9D9D9"/>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8</w:t>
            </w:r>
          </w:p>
        </w:tc>
        <w:tc>
          <w:tcPr>
            <w:tcW w:w="908" w:type="pct"/>
            <w:tcBorders>
              <w:top w:val="nil"/>
              <w:left w:val="nil"/>
              <w:bottom w:val="nil"/>
              <w:right w:val="nil"/>
            </w:tcBorders>
            <w:shd w:val="clear" w:color="D9D9D9" w:fill="D9D9D9"/>
            <w:noWrap/>
            <w:vAlign w:val="bottom"/>
            <w:hideMark/>
          </w:tcPr>
          <w:p w:rsidR="00604D52" w:rsidRPr="00D73BC7" w:rsidRDefault="00604D52">
            <w:pPr>
              <w:jc w:val="center"/>
              <w:rPr>
                <w:rFonts w:ascii="Arial Narrow" w:eastAsia="宋体" w:hAnsi="Arial Narrow" w:cs="宋体"/>
                <w:color w:val="000000"/>
                <w:kern w:val="0"/>
                <w:sz w:val="22"/>
              </w:rPr>
            </w:pPr>
            <w:r>
              <w:rPr>
                <w:rFonts w:hint="eastAsia"/>
                <w:color w:val="000000"/>
                <w:sz w:val="22"/>
              </w:rPr>
              <w:t>6</w:t>
            </w:r>
          </w:p>
        </w:tc>
        <w:tc>
          <w:tcPr>
            <w:tcW w:w="577" w:type="pct"/>
            <w:tcBorders>
              <w:top w:val="nil"/>
              <w:left w:val="nil"/>
              <w:bottom w:val="nil"/>
              <w:right w:val="nil"/>
            </w:tcBorders>
            <w:shd w:val="clear" w:color="D9D9D9" w:fill="D9D9D9"/>
            <w:noWrap/>
            <w:vAlign w:val="bottom"/>
            <w:hideMark/>
          </w:tcPr>
          <w:p w:rsidR="00604D52" w:rsidRPr="00D73BC7" w:rsidRDefault="00604D52">
            <w:pPr>
              <w:jc w:val="center"/>
              <w:rPr>
                <w:rFonts w:ascii="Arial Narrow" w:eastAsia="宋体" w:hAnsi="Arial Narrow" w:cs="宋体"/>
                <w:color w:val="000000"/>
                <w:kern w:val="0"/>
                <w:sz w:val="22"/>
              </w:rPr>
            </w:pPr>
            <w:r>
              <w:rPr>
                <w:rFonts w:hint="eastAsia"/>
                <w:color w:val="000000"/>
                <w:sz w:val="22"/>
              </w:rPr>
              <w:t>4</w:t>
            </w:r>
          </w:p>
        </w:tc>
        <w:tc>
          <w:tcPr>
            <w:tcW w:w="864" w:type="pct"/>
            <w:tcBorders>
              <w:top w:val="nil"/>
              <w:left w:val="nil"/>
              <w:bottom w:val="nil"/>
              <w:right w:val="nil"/>
            </w:tcBorders>
            <w:shd w:val="clear" w:color="D9D9D9" w:fill="D9D9D9"/>
            <w:noWrap/>
            <w:vAlign w:val="bottom"/>
            <w:hideMark/>
          </w:tcPr>
          <w:p w:rsidR="00604D52" w:rsidRPr="00D73BC7" w:rsidRDefault="00604D52">
            <w:pPr>
              <w:jc w:val="center"/>
              <w:rPr>
                <w:rFonts w:ascii="Arial Narrow" w:eastAsia="宋体" w:hAnsi="Arial Narrow" w:cs="宋体"/>
                <w:color w:val="000000"/>
                <w:kern w:val="0"/>
                <w:sz w:val="22"/>
              </w:rPr>
            </w:pPr>
            <w:r>
              <w:rPr>
                <w:rFonts w:hint="eastAsia"/>
                <w:color w:val="000000"/>
                <w:sz w:val="22"/>
              </w:rPr>
              <w:t>26</w:t>
            </w:r>
          </w:p>
        </w:tc>
        <w:tc>
          <w:tcPr>
            <w:tcW w:w="448" w:type="pct"/>
            <w:tcBorders>
              <w:top w:val="nil"/>
              <w:left w:val="nil"/>
              <w:bottom w:val="nil"/>
              <w:right w:val="single" w:sz="4" w:space="0" w:color="auto"/>
            </w:tcBorders>
            <w:shd w:val="clear" w:color="D9D9D9" w:fill="D9D9D9"/>
            <w:noWrap/>
            <w:vAlign w:val="bottom"/>
            <w:hideMark/>
          </w:tcPr>
          <w:p w:rsidR="00604D52" w:rsidRPr="00D73BC7" w:rsidRDefault="00604D52">
            <w:pPr>
              <w:jc w:val="center"/>
              <w:rPr>
                <w:rFonts w:ascii="Arial Narrow" w:eastAsia="宋体" w:hAnsi="Arial Narrow" w:cs="宋体"/>
                <w:color w:val="000000"/>
                <w:kern w:val="0"/>
                <w:sz w:val="22"/>
              </w:rPr>
            </w:pPr>
            <w:r>
              <w:rPr>
                <w:rFonts w:hint="eastAsia"/>
                <w:color w:val="000000"/>
                <w:sz w:val="22"/>
              </w:rPr>
              <w:t>10</w:t>
            </w:r>
          </w:p>
        </w:tc>
      </w:tr>
      <w:tr w:rsidR="00604D52" w:rsidRPr="000045CC" w:rsidTr="009E1F2E">
        <w:trPr>
          <w:trHeight w:val="288"/>
        </w:trPr>
        <w:tc>
          <w:tcPr>
            <w:tcW w:w="929" w:type="pct"/>
            <w:tcBorders>
              <w:top w:val="nil"/>
              <w:left w:val="single" w:sz="4" w:space="0" w:color="auto"/>
              <w:bottom w:val="nil"/>
              <w:right w:val="nil"/>
            </w:tcBorders>
            <w:shd w:val="clear" w:color="auto" w:fill="auto"/>
            <w:noWrap/>
            <w:vAlign w:val="bottom"/>
            <w:hideMark/>
          </w:tcPr>
          <w:p w:rsidR="00604D52" w:rsidRPr="00CE039F" w:rsidRDefault="00604D52" w:rsidP="001377C7">
            <w:pPr>
              <w:widowControl/>
              <w:jc w:val="center"/>
              <w:rPr>
                <w:rFonts w:ascii="Arial Narrow" w:eastAsia="宋体" w:hAnsi="Arial Narrow" w:cs="宋体"/>
                <w:color w:val="000000"/>
                <w:kern w:val="0"/>
                <w:sz w:val="22"/>
              </w:rPr>
            </w:pPr>
            <w:r w:rsidRPr="00CE4331">
              <w:rPr>
                <w:rFonts w:ascii="Arial Narrow" w:eastAsia="宋体" w:hAnsi="Arial Narrow" w:cs="宋体" w:hint="eastAsia"/>
                <w:color w:val="000000"/>
                <w:kern w:val="0"/>
                <w:sz w:val="22"/>
              </w:rPr>
              <w:t xml:space="preserve">　</w:t>
            </w:r>
          </w:p>
        </w:tc>
        <w:tc>
          <w:tcPr>
            <w:tcW w:w="681" w:type="pct"/>
            <w:tcBorders>
              <w:top w:val="nil"/>
              <w:left w:val="nil"/>
              <w:bottom w:val="nil"/>
              <w:right w:val="nil"/>
            </w:tcBorders>
            <w:shd w:val="clear" w:color="auto" w:fill="auto"/>
            <w:noWrap/>
            <w:vAlign w:val="bottom"/>
            <w:hideMark/>
          </w:tcPr>
          <w:p w:rsidR="00604D52" w:rsidRPr="00CE039F" w:rsidRDefault="00604D52" w:rsidP="001377C7">
            <w:pPr>
              <w:widowControl/>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50% (Median)</w:t>
            </w:r>
          </w:p>
        </w:tc>
        <w:tc>
          <w:tcPr>
            <w:tcW w:w="592" w:type="pct"/>
            <w:tcBorders>
              <w:top w:val="nil"/>
              <w:left w:val="nil"/>
              <w:bottom w:val="nil"/>
              <w:right w:val="nil"/>
            </w:tcBorders>
            <w:shd w:val="clear" w:color="auto" w:fill="auto"/>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25</w:t>
            </w:r>
          </w:p>
        </w:tc>
        <w:tc>
          <w:tcPr>
            <w:tcW w:w="908" w:type="pct"/>
            <w:tcBorders>
              <w:top w:val="nil"/>
              <w:left w:val="nil"/>
              <w:bottom w:val="nil"/>
              <w:right w:val="nil"/>
            </w:tcBorders>
            <w:shd w:val="clear" w:color="auto" w:fill="auto"/>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17</w:t>
            </w:r>
          </w:p>
        </w:tc>
        <w:tc>
          <w:tcPr>
            <w:tcW w:w="577" w:type="pct"/>
            <w:tcBorders>
              <w:top w:val="nil"/>
              <w:left w:val="nil"/>
              <w:bottom w:val="nil"/>
              <w:right w:val="nil"/>
            </w:tcBorders>
            <w:shd w:val="clear" w:color="auto" w:fill="auto"/>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9</w:t>
            </w:r>
          </w:p>
        </w:tc>
        <w:tc>
          <w:tcPr>
            <w:tcW w:w="864" w:type="pct"/>
            <w:tcBorders>
              <w:top w:val="nil"/>
              <w:left w:val="nil"/>
              <w:bottom w:val="nil"/>
              <w:right w:val="nil"/>
            </w:tcBorders>
            <w:shd w:val="clear" w:color="auto" w:fill="auto"/>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149</w:t>
            </w:r>
          </w:p>
        </w:tc>
        <w:tc>
          <w:tcPr>
            <w:tcW w:w="448" w:type="pct"/>
            <w:tcBorders>
              <w:top w:val="nil"/>
              <w:left w:val="nil"/>
              <w:bottom w:val="nil"/>
              <w:right w:val="single" w:sz="4" w:space="0" w:color="auto"/>
            </w:tcBorders>
            <w:shd w:val="clear" w:color="auto" w:fill="auto"/>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43</w:t>
            </w:r>
          </w:p>
        </w:tc>
      </w:tr>
      <w:tr w:rsidR="00604D52" w:rsidRPr="000045CC" w:rsidTr="009E1F2E">
        <w:trPr>
          <w:trHeight w:val="288"/>
        </w:trPr>
        <w:tc>
          <w:tcPr>
            <w:tcW w:w="929" w:type="pct"/>
            <w:tcBorders>
              <w:top w:val="nil"/>
              <w:left w:val="single" w:sz="4" w:space="0" w:color="auto"/>
              <w:bottom w:val="nil"/>
              <w:right w:val="nil"/>
            </w:tcBorders>
            <w:shd w:val="clear" w:color="D9D9D9" w:fill="D9D9D9"/>
            <w:noWrap/>
            <w:vAlign w:val="bottom"/>
            <w:hideMark/>
          </w:tcPr>
          <w:p w:rsidR="00604D52" w:rsidRPr="00CE039F" w:rsidRDefault="00604D52" w:rsidP="001377C7">
            <w:pPr>
              <w:widowControl/>
              <w:jc w:val="center"/>
              <w:rPr>
                <w:rFonts w:ascii="Arial Narrow" w:eastAsia="宋体" w:hAnsi="Arial Narrow" w:cs="宋体"/>
                <w:color w:val="000000"/>
                <w:kern w:val="0"/>
                <w:sz w:val="22"/>
              </w:rPr>
            </w:pPr>
            <w:r w:rsidRPr="00CE4331">
              <w:rPr>
                <w:rFonts w:ascii="Arial Narrow" w:eastAsia="宋体" w:hAnsi="Arial Narrow" w:cs="宋体" w:hint="eastAsia"/>
                <w:color w:val="000000"/>
                <w:kern w:val="0"/>
                <w:sz w:val="22"/>
              </w:rPr>
              <w:t xml:space="preserve">　</w:t>
            </w:r>
          </w:p>
        </w:tc>
        <w:tc>
          <w:tcPr>
            <w:tcW w:w="681" w:type="pct"/>
            <w:tcBorders>
              <w:top w:val="nil"/>
              <w:left w:val="nil"/>
              <w:bottom w:val="nil"/>
              <w:right w:val="nil"/>
            </w:tcBorders>
            <w:shd w:val="clear" w:color="D9D9D9" w:fill="D9D9D9"/>
            <w:noWrap/>
            <w:vAlign w:val="bottom"/>
            <w:hideMark/>
          </w:tcPr>
          <w:p w:rsidR="00604D52" w:rsidRPr="00CE039F" w:rsidRDefault="00604D52" w:rsidP="001377C7">
            <w:pPr>
              <w:widowControl/>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75%</w:t>
            </w:r>
          </w:p>
        </w:tc>
        <w:tc>
          <w:tcPr>
            <w:tcW w:w="592" w:type="pct"/>
            <w:tcBorders>
              <w:top w:val="nil"/>
              <w:left w:val="nil"/>
              <w:bottom w:val="nil"/>
              <w:right w:val="nil"/>
            </w:tcBorders>
            <w:shd w:val="clear" w:color="D9D9D9" w:fill="D9D9D9"/>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73</w:t>
            </w:r>
          </w:p>
        </w:tc>
        <w:tc>
          <w:tcPr>
            <w:tcW w:w="908" w:type="pct"/>
            <w:tcBorders>
              <w:top w:val="nil"/>
              <w:left w:val="nil"/>
              <w:bottom w:val="nil"/>
              <w:right w:val="nil"/>
            </w:tcBorders>
            <w:shd w:val="clear" w:color="D9D9D9" w:fill="D9D9D9"/>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123</w:t>
            </w:r>
          </w:p>
        </w:tc>
        <w:tc>
          <w:tcPr>
            <w:tcW w:w="577" w:type="pct"/>
            <w:tcBorders>
              <w:top w:val="nil"/>
              <w:left w:val="nil"/>
              <w:bottom w:val="nil"/>
              <w:right w:val="nil"/>
            </w:tcBorders>
            <w:shd w:val="clear" w:color="D9D9D9" w:fill="D9D9D9"/>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25</w:t>
            </w:r>
          </w:p>
        </w:tc>
        <w:tc>
          <w:tcPr>
            <w:tcW w:w="864" w:type="pct"/>
            <w:tcBorders>
              <w:top w:val="nil"/>
              <w:left w:val="nil"/>
              <w:bottom w:val="nil"/>
              <w:right w:val="nil"/>
            </w:tcBorders>
            <w:shd w:val="clear" w:color="D9D9D9" w:fill="D9D9D9"/>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607</w:t>
            </w:r>
          </w:p>
        </w:tc>
        <w:tc>
          <w:tcPr>
            <w:tcW w:w="448" w:type="pct"/>
            <w:tcBorders>
              <w:top w:val="nil"/>
              <w:left w:val="nil"/>
              <w:bottom w:val="nil"/>
              <w:right w:val="single" w:sz="4" w:space="0" w:color="auto"/>
            </w:tcBorders>
            <w:shd w:val="clear" w:color="D9D9D9" w:fill="D9D9D9"/>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181</w:t>
            </w:r>
          </w:p>
        </w:tc>
      </w:tr>
      <w:tr w:rsidR="00604D52" w:rsidRPr="000045CC" w:rsidTr="009E1F2E">
        <w:trPr>
          <w:trHeight w:val="288"/>
        </w:trPr>
        <w:tc>
          <w:tcPr>
            <w:tcW w:w="929" w:type="pct"/>
            <w:tcBorders>
              <w:top w:val="nil"/>
              <w:left w:val="single" w:sz="4" w:space="0" w:color="auto"/>
              <w:bottom w:val="nil"/>
              <w:right w:val="nil"/>
            </w:tcBorders>
            <w:shd w:val="clear" w:color="auto" w:fill="auto"/>
            <w:noWrap/>
            <w:vAlign w:val="bottom"/>
            <w:hideMark/>
          </w:tcPr>
          <w:p w:rsidR="00604D52" w:rsidRPr="00CE039F" w:rsidRDefault="00604D52" w:rsidP="001377C7">
            <w:pPr>
              <w:widowControl/>
              <w:jc w:val="center"/>
              <w:rPr>
                <w:rFonts w:ascii="Arial Narrow" w:eastAsia="宋体" w:hAnsi="Arial Narrow" w:cs="宋体"/>
                <w:color w:val="000000"/>
                <w:kern w:val="0"/>
                <w:sz w:val="22"/>
              </w:rPr>
            </w:pPr>
            <w:r w:rsidRPr="00CE4331">
              <w:rPr>
                <w:rFonts w:ascii="Arial Narrow" w:eastAsia="宋体" w:hAnsi="Arial Narrow" w:cs="宋体" w:hint="eastAsia"/>
                <w:color w:val="000000"/>
                <w:kern w:val="0"/>
                <w:sz w:val="22"/>
              </w:rPr>
              <w:t xml:space="preserve">　</w:t>
            </w:r>
          </w:p>
        </w:tc>
        <w:tc>
          <w:tcPr>
            <w:tcW w:w="681" w:type="pct"/>
            <w:tcBorders>
              <w:top w:val="nil"/>
              <w:left w:val="nil"/>
              <w:bottom w:val="nil"/>
              <w:right w:val="nil"/>
            </w:tcBorders>
            <w:shd w:val="clear" w:color="auto" w:fill="auto"/>
            <w:noWrap/>
            <w:vAlign w:val="bottom"/>
            <w:hideMark/>
          </w:tcPr>
          <w:p w:rsidR="00604D52" w:rsidRPr="00CE039F" w:rsidRDefault="00604D52" w:rsidP="001377C7">
            <w:pPr>
              <w:widowControl/>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95%</w:t>
            </w:r>
          </w:p>
        </w:tc>
        <w:tc>
          <w:tcPr>
            <w:tcW w:w="592" w:type="pct"/>
            <w:tcBorders>
              <w:top w:val="nil"/>
              <w:left w:val="nil"/>
              <w:bottom w:val="nil"/>
              <w:right w:val="nil"/>
            </w:tcBorders>
            <w:shd w:val="clear" w:color="auto" w:fill="auto"/>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286</w:t>
            </w:r>
          </w:p>
        </w:tc>
        <w:tc>
          <w:tcPr>
            <w:tcW w:w="908" w:type="pct"/>
            <w:tcBorders>
              <w:top w:val="nil"/>
              <w:left w:val="nil"/>
              <w:bottom w:val="nil"/>
              <w:right w:val="nil"/>
            </w:tcBorders>
            <w:shd w:val="clear" w:color="auto" w:fill="auto"/>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1101</w:t>
            </w:r>
          </w:p>
        </w:tc>
        <w:tc>
          <w:tcPr>
            <w:tcW w:w="577" w:type="pct"/>
            <w:tcBorders>
              <w:top w:val="nil"/>
              <w:left w:val="nil"/>
              <w:bottom w:val="nil"/>
              <w:right w:val="nil"/>
            </w:tcBorders>
            <w:shd w:val="clear" w:color="auto" w:fill="auto"/>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89</w:t>
            </w:r>
          </w:p>
        </w:tc>
        <w:tc>
          <w:tcPr>
            <w:tcW w:w="864" w:type="pct"/>
            <w:tcBorders>
              <w:top w:val="nil"/>
              <w:left w:val="nil"/>
              <w:bottom w:val="nil"/>
              <w:right w:val="nil"/>
            </w:tcBorders>
            <w:shd w:val="clear" w:color="auto" w:fill="auto"/>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2970</w:t>
            </w:r>
          </w:p>
        </w:tc>
        <w:tc>
          <w:tcPr>
            <w:tcW w:w="448" w:type="pct"/>
            <w:tcBorders>
              <w:top w:val="nil"/>
              <w:left w:val="nil"/>
              <w:bottom w:val="nil"/>
              <w:right w:val="single" w:sz="4" w:space="0" w:color="auto"/>
            </w:tcBorders>
            <w:shd w:val="clear" w:color="auto" w:fill="auto"/>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910</w:t>
            </w:r>
          </w:p>
        </w:tc>
      </w:tr>
      <w:tr w:rsidR="00604D52" w:rsidRPr="000045CC" w:rsidTr="009E1F2E">
        <w:trPr>
          <w:trHeight w:val="288"/>
        </w:trPr>
        <w:tc>
          <w:tcPr>
            <w:tcW w:w="929" w:type="pct"/>
            <w:tcBorders>
              <w:top w:val="nil"/>
              <w:left w:val="single" w:sz="4" w:space="0" w:color="auto"/>
              <w:bottom w:val="nil"/>
              <w:right w:val="nil"/>
            </w:tcBorders>
            <w:shd w:val="clear" w:color="D9D9D9" w:fill="D9D9D9"/>
            <w:noWrap/>
            <w:vAlign w:val="bottom"/>
            <w:hideMark/>
          </w:tcPr>
          <w:p w:rsidR="00604D52" w:rsidRPr="00CE039F" w:rsidRDefault="00604D52" w:rsidP="001377C7">
            <w:pPr>
              <w:widowControl/>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ragweed (Ambrosia)</w:t>
            </w:r>
          </w:p>
        </w:tc>
        <w:tc>
          <w:tcPr>
            <w:tcW w:w="681" w:type="pct"/>
            <w:tcBorders>
              <w:top w:val="nil"/>
              <w:left w:val="nil"/>
              <w:bottom w:val="nil"/>
              <w:right w:val="nil"/>
            </w:tcBorders>
            <w:shd w:val="clear" w:color="D9D9D9" w:fill="D9D9D9"/>
            <w:noWrap/>
            <w:vAlign w:val="bottom"/>
            <w:hideMark/>
          </w:tcPr>
          <w:p w:rsidR="00604D52" w:rsidRPr="00CE039F" w:rsidRDefault="00604D52" w:rsidP="001377C7">
            <w:pPr>
              <w:widowControl/>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25%</w:t>
            </w:r>
          </w:p>
        </w:tc>
        <w:tc>
          <w:tcPr>
            <w:tcW w:w="592" w:type="pct"/>
            <w:tcBorders>
              <w:top w:val="nil"/>
              <w:left w:val="nil"/>
              <w:bottom w:val="nil"/>
              <w:right w:val="nil"/>
            </w:tcBorders>
            <w:shd w:val="clear" w:color="D9D9D9" w:fill="D9D9D9"/>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10</w:t>
            </w:r>
          </w:p>
        </w:tc>
        <w:tc>
          <w:tcPr>
            <w:tcW w:w="908" w:type="pct"/>
            <w:tcBorders>
              <w:top w:val="nil"/>
              <w:left w:val="nil"/>
              <w:bottom w:val="nil"/>
              <w:right w:val="nil"/>
            </w:tcBorders>
            <w:shd w:val="clear" w:color="D9D9D9" w:fill="D9D9D9"/>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18</w:t>
            </w:r>
          </w:p>
        </w:tc>
        <w:tc>
          <w:tcPr>
            <w:tcW w:w="577" w:type="pct"/>
            <w:tcBorders>
              <w:top w:val="nil"/>
              <w:left w:val="nil"/>
              <w:bottom w:val="nil"/>
              <w:right w:val="nil"/>
            </w:tcBorders>
            <w:shd w:val="clear" w:color="D9D9D9" w:fill="D9D9D9"/>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6</w:t>
            </w:r>
          </w:p>
        </w:tc>
        <w:tc>
          <w:tcPr>
            <w:tcW w:w="864" w:type="pct"/>
            <w:tcBorders>
              <w:top w:val="nil"/>
              <w:left w:val="nil"/>
              <w:bottom w:val="nil"/>
              <w:right w:val="nil"/>
            </w:tcBorders>
            <w:shd w:val="clear" w:color="D9D9D9" w:fill="D9D9D9"/>
            <w:noWrap/>
            <w:vAlign w:val="bottom"/>
            <w:hideMark/>
          </w:tcPr>
          <w:p w:rsidR="00604D52" w:rsidRPr="00D73BC7" w:rsidRDefault="00604D52" w:rsidP="00D73BC7">
            <w:pPr>
              <w:widowControl/>
              <w:jc w:val="center"/>
              <w:rPr>
                <w:rFonts w:ascii="Arial Narrow" w:eastAsia="宋体" w:hAnsi="Arial Narrow" w:cs="宋体"/>
                <w:color w:val="000000"/>
                <w:kern w:val="0"/>
                <w:sz w:val="22"/>
              </w:rPr>
            </w:pPr>
            <w:proofErr w:type="spellStart"/>
            <w:r>
              <w:rPr>
                <w:rFonts w:hint="eastAsia"/>
                <w:color w:val="000000"/>
                <w:sz w:val="22"/>
              </w:rPr>
              <w:t>NaN</w:t>
            </w:r>
            <w:proofErr w:type="spellEnd"/>
          </w:p>
        </w:tc>
        <w:tc>
          <w:tcPr>
            <w:tcW w:w="448" w:type="pct"/>
            <w:tcBorders>
              <w:top w:val="nil"/>
              <w:left w:val="nil"/>
              <w:bottom w:val="nil"/>
              <w:right w:val="single" w:sz="4" w:space="0" w:color="auto"/>
            </w:tcBorders>
            <w:shd w:val="clear" w:color="D9D9D9" w:fill="D9D9D9"/>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10</w:t>
            </w:r>
          </w:p>
        </w:tc>
      </w:tr>
      <w:tr w:rsidR="00604D52" w:rsidRPr="000045CC" w:rsidTr="009E1F2E">
        <w:trPr>
          <w:trHeight w:val="288"/>
        </w:trPr>
        <w:tc>
          <w:tcPr>
            <w:tcW w:w="929" w:type="pct"/>
            <w:tcBorders>
              <w:top w:val="nil"/>
              <w:left w:val="single" w:sz="4" w:space="0" w:color="auto"/>
              <w:bottom w:val="nil"/>
              <w:right w:val="nil"/>
            </w:tcBorders>
            <w:shd w:val="clear" w:color="auto" w:fill="auto"/>
            <w:noWrap/>
            <w:vAlign w:val="bottom"/>
            <w:hideMark/>
          </w:tcPr>
          <w:p w:rsidR="00604D52" w:rsidRPr="00CE039F" w:rsidRDefault="00604D52" w:rsidP="001377C7">
            <w:pPr>
              <w:widowControl/>
              <w:jc w:val="center"/>
              <w:rPr>
                <w:rFonts w:ascii="Arial Narrow" w:eastAsia="宋体" w:hAnsi="Arial Narrow" w:cs="宋体"/>
                <w:color w:val="000000"/>
                <w:kern w:val="0"/>
                <w:sz w:val="22"/>
              </w:rPr>
            </w:pPr>
            <w:r w:rsidRPr="00CE4331">
              <w:rPr>
                <w:rFonts w:ascii="Arial Narrow" w:eastAsia="宋体" w:hAnsi="Arial Narrow" w:cs="宋体" w:hint="eastAsia"/>
                <w:color w:val="000000"/>
                <w:kern w:val="0"/>
                <w:sz w:val="22"/>
              </w:rPr>
              <w:t xml:space="preserve">　</w:t>
            </w:r>
          </w:p>
        </w:tc>
        <w:tc>
          <w:tcPr>
            <w:tcW w:w="681" w:type="pct"/>
            <w:tcBorders>
              <w:top w:val="nil"/>
              <w:left w:val="nil"/>
              <w:bottom w:val="nil"/>
              <w:right w:val="nil"/>
            </w:tcBorders>
            <w:shd w:val="clear" w:color="auto" w:fill="auto"/>
            <w:noWrap/>
            <w:vAlign w:val="bottom"/>
            <w:hideMark/>
          </w:tcPr>
          <w:p w:rsidR="00604D52" w:rsidRPr="00CE039F" w:rsidRDefault="00604D52" w:rsidP="001377C7">
            <w:pPr>
              <w:widowControl/>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50% (Median)</w:t>
            </w:r>
          </w:p>
        </w:tc>
        <w:tc>
          <w:tcPr>
            <w:tcW w:w="592" w:type="pct"/>
            <w:tcBorders>
              <w:top w:val="nil"/>
              <w:left w:val="nil"/>
              <w:bottom w:val="nil"/>
              <w:right w:val="nil"/>
            </w:tcBorders>
            <w:shd w:val="clear" w:color="auto" w:fill="auto"/>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21</w:t>
            </w:r>
          </w:p>
        </w:tc>
        <w:tc>
          <w:tcPr>
            <w:tcW w:w="908" w:type="pct"/>
            <w:tcBorders>
              <w:top w:val="nil"/>
              <w:left w:val="nil"/>
              <w:bottom w:val="nil"/>
              <w:right w:val="nil"/>
            </w:tcBorders>
            <w:shd w:val="clear" w:color="auto" w:fill="auto"/>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68</w:t>
            </w:r>
          </w:p>
        </w:tc>
        <w:tc>
          <w:tcPr>
            <w:tcW w:w="577" w:type="pct"/>
            <w:tcBorders>
              <w:top w:val="nil"/>
              <w:left w:val="nil"/>
              <w:bottom w:val="nil"/>
              <w:right w:val="nil"/>
            </w:tcBorders>
            <w:shd w:val="clear" w:color="auto" w:fill="auto"/>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14</w:t>
            </w:r>
          </w:p>
        </w:tc>
        <w:tc>
          <w:tcPr>
            <w:tcW w:w="864" w:type="pct"/>
            <w:tcBorders>
              <w:top w:val="nil"/>
              <w:left w:val="nil"/>
              <w:bottom w:val="nil"/>
              <w:right w:val="nil"/>
            </w:tcBorders>
            <w:shd w:val="clear" w:color="auto" w:fill="auto"/>
            <w:noWrap/>
            <w:vAlign w:val="bottom"/>
            <w:hideMark/>
          </w:tcPr>
          <w:p w:rsidR="00604D52" w:rsidRPr="00D73BC7" w:rsidRDefault="00604D52" w:rsidP="00D73BC7">
            <w:pPr>
              <w:widowControl/>
              <w:jc w:val="center"/>
              <w:rPr>
                <w:rFonts w:ascii="Arial Narrow" w:eastAsia="宋体" w:hAnsi="Arial Narrow" w:cs="宋体"/>
                <w:color w:val="000000"/>
                <w:kern w:val="0"/>
                <w:sz w:val="22"/>
              </w:rPr>
            </w:pPr>
            <w:proofErr w:type="spellStart"/>
            <w:r>
              <w:rPr>
                <w:rFonts w:hint="eastAsia"/>
                <w:color w:val="000000"/>
                <w:sz w:val="22"/>
              </w:rPr>
              <w:t>NaN</w:t>
            </w:r>
            <w:proofErr w:type="spellEnd"/>
          </w:p>
        </w:tc>
        <w:tc>
          <w:tcPr>
            <w:tcW w:w="448" w:type="pct"/>
            <w:tcBorders>
              <w:top w:val="nil"/>
              <w:left w:val="nil"/>
              <w:bottom w:val="nil"/>
              <w:right w:val="single" w:sz="4" w:space="0" w:color="auto"/>
            </w:tcBorders>
            <w:shd w:val="clear" w:color="auto" w:fill="auto"/>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29</w:t>
            </w:r>
          </w:p>
        </w:tc>
      </w:tr>
      <w:tr w:rsidR="00604D52" w:rsidRPr="000045CC" w:rsidTr="009E1F2E">
        <w:trPr>
          <w:trHeight w:val="288"/>
        </w:trPr>
        <w:tc>
          <w:tcPr>
            <w:tcW w:w="929" w:type="pct"/>
            <w:tcBorders>
              <w:top w:val="nil"/>
              <w:left w:val="single" w:sz="4" w:space="0" w:color="auto"/>
              <w:bottom w:val="nil"/>
              <w:right w:val="nil"/>
            </w:tcBorders>
            <w:shd w:val="clear" w:color="D9D9D9" w:fill="D9D9D9"/>
            <w:noWrap/>
            <w:vAlign w:val="bottom"/>
            <w:hideMark/>
          </w:tcPr>
          <w:p w:rsidR="00604D52" w:rsidRPr="00CE039F" w:rsidRDefault="00604D52" w:rsidP="001377C7">
            <w:pPr>
              <w:widowControl/>
              <w:jc w:val="center"/>
              <w:rPr>
                <w:rFonts w:ascii="Arial Narrow" w:eastAsia="宋体" w:hAnsi="Arial Narrow" w:cs="宋体"/>
                <w:color w:val="000000"/>
                <w:kern w:val="0"/>
                <w:sz w:val="22"/>
              </w:rPr>
            </w:pPr>
            <w:r w:rsidRPr="00CE4331">
              <w:rPr>
                <w:rFonts w:ascii="Arial Narrow" w:eastAsia="宋体" w:hAnsi="Arial Narrow" w:cs="宋体" w:hint="eastAsia"/>
                <w:color w:val="000000"/>
                <w:kern w:val="0"/>
                <w:sz w:val="22"/>
              </w:rPr>
              <w:t xml:space="preserve">　</w:t>
            </w:r>
          </w:p>
        </w:tc>
        <w:tc>
          <w:tcPr>
            <w:tcW w:w="681" w:type="pct"/>
            <w:tcBorders>
              <w:top w:val="nil"/>
              <w:left w:val="nil"/>
              <w:bottom w:val="nil"/>
              <w:right w:val="nil"/>
            </w:tcBorders>
            <w:shd w:val="clear" w:color="D9D9D9" w:fill="D9D9D9"/>
            <w:noWrap/>
            <w:vAlign w:val="bottom"/>
            <w:hideMark/>
          </w:tcPr>
          <w:p w:rsidR="00604D52" w:rsidRPr="00CE039F" w:rsidRDefault="00604D52" w:rsidP="001377C7">
            <w:pPr>
              <w:widowControl/>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75%</w:t>
            </w:r>
          </w:p>
        </w:tc>
        <w:tc>
          <w:tcPr>
            <w:tcW w:w="592" w:type="pct"/>
            <w:tcBorders>
              <w:top w:val="nil"/>
              <w:left w:val="nil"/>
              <w:bottom w:val="nil"/>
              <w:right w:val="nil"/>
            </w:tcBorders>
            <w:shd w:val="clear" w:color="D9D9D9" w:fill="D9D9D9"/>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41</w:t>
            </w:r>
          </w:p>
        </w:tc>
        <w:tc>
          <w:tcPr>
            <w:tcW w:w="908" w:type="pct"/>
            <w:tcBorders>
              <w:top w:val="nil"/>
              <w:left w:val="nil"/>
              <w:bottom w:val="nil"/>
              <w:right w:val="nil"/>
            </w:tcBorders>
            <w:shd w:val="clear" w:color="D9D9D9" w:fill="D9D9D9"/>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214</w:t>
            </w:r>
          </w:p>
        </w:tc>
        <w:tc>
          <w:tcPr>
            <w:tcW w:w="577" w:type="pct"/>
            <w:tcBorders>
              <w:top w:val="nil"/>
              <w:left w:val="nil"/>
              <w:bottom w:val="nil"/>
              <w:right w:val="nil"/>
            </w:tcBorders>
            <w:shd w:val="clear" w:color="D9D9D9" w:fill="D9D9D9"/>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33</w:t>
            </w:r>
          </w:p>
        </w:tc>
        <w:tc>
          <w:tcPr>
            <w:tcW w:w="864" w:type="pct"/>
            <w:tcBorders>
              <w:top w:val="nil"/>
              <w:left w:val="nil"/>
              <w:bottom w:val="nil"/>
              <w:right w:val="nil"/>
            </w:tcBorders>
            <w:shd w:val="clear" w:color="D9D9D9" w:fill="D9D9D9"/>
            <w:noWrap/>
            <w:vAlign w:val="bottom"/>
            <w:hideMark/>
          </w:tcPr>
          <w:p w:rsidR="00604D52" w:rsidRPr="00D73BC7" w:rsidRDefault="00604D52" w:rsidP="00D73BC7">
            <w:pPr>
              <w:widowControl/>
              <w:jc w:val="center"/>
              <w:rPr>
                <w:rFonts w:ascii="Arial Narrow" w:eastAsia="宋体" w:hAnsi="Arial Narrow" w:cs="宋体"/>
                <w:color w:val="000000"/>
                <w:kern w:val="0"/>
                <w:sz w:val="22"/>
              </w:rPr>
            </w:pPr>
            <w:proofErr w:type="spellStart"/>
            <w:r>
              <w:rPr>
                <w:rFonts w:hint="eastAsia"/>
                <w:color w:val="000000"/>
                <w:sz w:val="22"/>
              </w:rPr>
              <w:t>NaN</w:t>
            </w:r>
            <w:proofErr w:type="spellEnd"/>
          </w:p>
        </w:tc>
        <w:tc>
          <w:tcPr>
            <w:tcW w:w="448" w:type="pct"/>
            <w:tcBorders>
              <w:top w:val="nil"/>
              <w:left w:val="nil"/>
              <w:bottom w:val="nil"/>
              <w:right w:val="single" w:sz="4" w:space="0" w:color="auto"/>
            </w:tcBorders>
            <w:shd w:val="clear" w:color="D9D9D9" w:fill="D9D9D9"/>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87</w:t>
            </w:r>
          </w:p>
        </w:tc>
      </w:tr>
      <w:tr w:rsidR="00604D52" w:rsidRPr="000045CC" w:rsidTr="009E1F2E">
        <w:trPr>
          <w:trHeight w:val="288"/>
        </w:trPr>
        <w:tc>
          <w:tcPr>
            <w:tcW w:w="929" w:type="pct"/>
            <w:tcBorders>
              <w:top w:val="nil"/>
              <w:left w:val="single" w:sz="4" w:space="0" w:color="auto"/>
              <w:bottom w:val="nil"/>
              <w:right w:val="nil"/>
            </w:tcBorders>
            <w:shd w:val="clear" w:color="auto" w:fill="auto"/>
            <w:noWrap/>
            <w:vAlign w:val="bottom"/>
            <w:hideMark/>
          </w:tcPr>
          <w:p w:rsidR="00604D52" w:rsidRPr="00CE039F" w:rsidRDefault="00604D52" w:rsidP="001377C7">
            <w:pPr>
              <w:widowControl/>
              <w:jc w:val="center"/>
              <w:rPr>
                <w:rFonts w:ascii="Arial Narrow" w:eastAsia="宋体" w:hAnsi="Arial Narrow" w:cs="宋体"/>
                <w:color w:val="000000"/>
                <w:kern w:val="0"/>
                <w:sz w:val="22"/>
              </w:rPr>
            </w:pPr>
            <w:r w:rsidRPr="00CE4331">
              <w:rPr>
                <w:rFonts w:ascii="Arial Narrow" w:eastAsia="宋体" w:hAnsi="Arial Narrow" w:cs="宋体" w:hint="eastAsia"/>
                <w:color w:val="000000"/>
                <w:kern w:val="0"/>
                <w:sz w:val="22"/>
              </w:rPr>
              <w:t xml:space="preserve">　</w:t>
            </w:r>
          </w:p>
        </w:tc>
        <w:tc>
          <w:tcPr>
            <w:tcW w:w="681" w:type="pct"/>
            <w:tcBorders>
              <w:top w:val="nil"/>
              <w:left w:val="nil"/>
              <w:bottom w:val="nil"/>
              <w:right w:val="nil"/>
            </w:tcBorders>
            <w:shd w:val="clear" w:color="auto" w:fill="auto"/>
            <w:noWrap/>
            <w:vAlign w:val="bottom"/>
            <w:hideMark/>
          </w:tcPr>
          <w:p w:rsidR="00604D52" w:rsidRPr="00CE039F" w:rsidRDefault="00604D52" w:rsidP="001377C7">
            <w:pPr>
              <w:widowControl/>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95%</w:t>
            </w:r>
          </w:p>
        </w:tc>
        <w:tc>
          <w:tcPr>
            <w:tcW w:w="592" w:type="pct"/>
            <w:tcBorders>
              <w:top w:val="nil"/>
              <w:left w:val="nil"/>
              <w:bottom w:val="nil"/>
              <w:right w:val="nil"/>
            </w:tcBorders>
            <w:shd w:val="clear" w:color="auto" w:fill="auto"/>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82</w:t>
            </w:r>
          </w:p>
        </w:tc>
        <w:tc>
          <w:tcPr>
            <w:tcW w:w="908" w:type="pct"/>
            <w:tcBorders>
              <w:top w:val="nil"/>
              <w:left w:val="nil"/>
              <w:bottom w:val="nil"/>
              <w:right w:val="nil"/>
            </w:tcBorders>
            <w:shd w:val="clear" w:color="auto" w:fill="auto"/>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456</w:t>
            </w:r>
          </w:p>
        </w:tc>
        <w:tc>
          <w:tcPr>
            <w:tcW w:w="577" w:type="pct"/>
            <w:tcBorders>
              <w:top w:val="nil"/>
              <w:left w:val="nil"/>
              <w:bottom w:val="nil"/>
              <w:right w:val="nil"/>
            </w:tcBorders>
            <w:shd w:val="clear" w:color="auto" w:fill="auto"/>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109</w:t>
            </w:r>
          </w:p>
        </w:tc>
        <w:tc>
          <w:tcPr>
            <w:tcW w:w="864" w:type="pct"/>
            <w:tcBorders>
              <w:top w:val="nil"/>
              <w:left w:val="nil"/>
              <w:bottom w:val="nil"/>
              <w:right w:val="nil"/>
            </w:tcBorders>
            <w:shd w:val="clear" w:color="auto" w:fill="auto"/>
            <w:noWrap/>
            <w:vAlign w:val="bottom"/>
            <w:hideMark/>
          </w:tcPr>
          <w:p w:rsidR="00604D52" w:rsidRPr="00D73BC7" w:rsidRDefault="00604D52" w:rsidP="00D73BC7">
            <w:pPr>
              <w:widowControl/>
              <w:jc w:val="center"/>
              <w:rPr>
                <w:rFonts w:ascii="Arial Narrow" w:eastAsia="宋体" w:hAnsi="Arial Narrow" w:cs="宋体"/>
                <w:color w:val="000000"/>
                <w:kern w:val="0"/>
                <w:sz w:val="22"/>
              </w:rPr>
            </w:pPr>
            <w:proofErr w:type="spellStart"/>
            <w:r>
              <w:rPr>
                <w:rFonts w:hint="eastAsia"/>
                <w:color w:val="000000"/>
                <w:sz w:val="22"/>
              </w:rPr>
              <w:t>NaN</w:t>
            </w:r>
            <w:proofErr w:type="spellEnd"/>
          </w:p>
        </w:tc>
        <w:tc>
          <w:tcPr>
            <w:tcW w:w="448" w:type="pct"/>
            <w:tcBorders>
              <w:top w:val="nil"/>
              <w:left w:val="nil"/>
              <w:bottom w:val="nil"/>
              <w:right w:val="single" w:sz="4" w:space="0" w:color="auto"/>
            </w:tcBorders>
            <w:shd w:val="clear" w:color="auto" w:fill="auto"/>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259</w:t>
            </w:r>
          </w:p>
        </w:tc>
      </w:tr>
      <w:tr w:rsidR="00604D52" w:rsidRPr="000045CC" w:rsidTr="009E1F2E">
        <w:trPr>
          <w:trHeight w:val="288"/>
        </w:trPr>
        <w:tc>
          <w:tcPr>
            <w:tcW w:w="929" w:type="pct"/>
            <w:tcBorders>
              <w:top w:val="nil"/>
              <w:left w:val="single" w:sz="4" w:space="0" w:color="auto"/>
              <w:bottom w:val="nil"/>
              <w:right w:val="nil"/>
            </w:tcBorders>
            <w:shd w:val="clear" w:color="D9D9D9" w:fill="D9D9D9"/>
            <w:noWrap/>
            <w:vAlign w:val="bottom"/>
            <w:hideMark/>
          </w:tcPr>
          <w:p w:rsidR="00604D52" w:rsidRPr="00CE039F" w:rsidRDefault="00604D52" w:rsidP="001377C7">
            <w:pPr>
              <w:widowControl/>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mugwort (Artemisia)</w:t>
            </w:r>
          </w:p>
        </w:tc>
        <w:tc>
          <w:tcPr>
            <w:tcW w:w="681" w:type="pct"/>
            <w:tcBorders>
              <w:top w:val="nil"/>
              <w:left w:val="nil"/>
              <w:bottom w:val="nil"/>
              <w:right w:val="nil"/>
            </w:tcBorders>
            <w:shd w:val="clear" w:color="D9D9D9" w:fill="D9D9D9"/>
            <w:noWrap/>
            <w:vAlign w:val="bottom"/>
            <w:hideMark/>
          </w:tcPr>
          <w:p w:rsidR="00604D52" w:rsidRPr="00CE039F" w:rsidRDefault="00604D52" w:rsidP="001377C7">
            <w:pPr>
              <w:widowControl/>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25%</w:t>
            </w:r>
          </w:p>
        </w:tc>
        <w:tc>
          <w:tcPr>
            <w:tcW w:w="592" w:type="pct"/>
            <w:tcBorders>
              <w:top w:val="nil"/>
              <w:left w:val="nil"/>
              <w:bottom w:val="nil"/>
              <w:right w:val="nil"/>
            </w:tcBorders>
            <w:shd w:val="clear" w:color="D9D9D9" w:fill="D9D9D9"/>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8</w:t>
            </w:r>
          </w:p>
        </w:tc>
        <w:tc>
          <w:tcPr>
            <w:tcW w:w="908" w:type="pct"/>
            <w:tcBorders>
              <w:top w:val="nil"/>
              <w:left w:val="nil"/>
              <w:bottom w:val="nil"/>
              <w:right w:val="nil"/>
            </w:tcBorders>
            <w:shd w:val="clear" w:color="D9D9D9" w:fill="D9D9D9"/>
            <w:noWrap/>
            <w:vAlign w:val="bottom"/>
            <w:hideMark/>
          </w:tcPr>
          <w:p w:rsidR="00604D52" w:rsidRPr="00D73BC7" w:rsidRDefault="00604D52" w:rsidP="00D73BC7">
            <w:pPr>
              <w:widowControl/>
              <w:jc w:val="center"/>
              <w:rPr>
                <w:rFonts w:ascii="Arial Narrow" w:eastAsia="宋体" w:hAnsi="Arial Narrow" w:cs="宋体"/>
                <w:color w:val="000000"/>
                <w:kern w:val="0"/>
                <w:sz w:val="22"/>
              </w:rPr>
            </w:pPr>
            <w:proofErr w:type="spellStart"/>
            <w:r>
              <w:rPr>
                <w:rFonts w:hint="eastAsia"/>
                <w:color w:val="000000"/>
                <w:sz w:val="22"/>
              </w:rPr>
              <w:t>NaN</w:t>
            </w:r>
            <w:proofErr w:type="spellEnd"/>
          </w:p>
        </w:tc>
        <w:tc>
          <w:tcPr>
            <w:tcW w:w="577" w:type="pct"/>
            <w:tcBorders>
              <w:top w:val="nil"/>
              <w:left w:val="nil"/>
              <w:bottom w:val="nil"/>
              <w:right w:val="nil"/>
            </w:tcBorders>
            <w:shd w:val="clear" w:color="D9D9D9" w:fill="D9D9D9"/>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5</w:t>
            </w:r>
          </w:p>
        </w:tc>
        <w:tc>
          <w:tcPr>
            <w:tcW w:w="864" w:type="pct"/>
            <w:tcBorders>
              <w:top w:val="nil"/>
              <w:left w:val="nil"/>
              <w:bottom w:val="nil"/>
              <w:right w:val="nil"/>
            </w:tcBorders>
            <w:shd w:val="clear" w:color="D9D9D9" w:fill="D9D9D9"/>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8</w:t>
            </w:r>
          </w:p>
        </w:tc>
        <w:tc>
          <w:tcPr>
            <w:tcW w:w="448" w:type="pct"/>
            <w:tcBorders>
              <w:top w:val="nil"/>
              <w:left w:val="nil"/>
              <w:bottom w:val="nil"/>
              <w:right w:val="single" w:sz="4" w:space="0" w:color="auto"/>
            </w:tcBorders>
            <w:shd w:val="clear" w:color="D9D9D9" w:fill="D9D9D9"/>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8</w:t>
            </w:r>
          </w:p>
        </w:tc>
      </w:tr>
      <w:tr w:rsidR="00604D52" w:rsidRPr="000045CC" w:rsidTr="009E1F2E">
        <w:trPr>
          <w:trHeight w:val="288"/>
        </w:trPr>
        <w:tc>
          <w:tcPr>
            <w:tcW w:w="929" w:type="pct"/>
            <w:tcBorders>
              <w:top w:val="nil"/>
              <w:left w:val="single" w:sz="4" w:space="0" w:color="auto"/>
              <w:bottom w:val="nil"/>
              <w:right w:val="nil"/>
            </w:tcBorders>
            <w:shd w:val="clear" w:color="auto" w:fill="auto"/>
            <w:noWrap/>
            <w:vAlign w:val="bottom"/>
            <w:hideMark/>
          </w:tcPr>
          <w:p w:rsidR="00604D52" w:rsidRPr="00CE039F" w:rsidRDefault="00604D52" w:rsidP="001377C7">
            <w:pPr>
              <w:widowControl/>
              <w:jc w:val="center"/>
              <w:rPr>
                <w:rFonts w:ascii="Arial Narrow" w:eastAsia="宋体" w:hAnsi="Arial Narrow" w:cs="宋体"/>
                <w:color w:val="000000"/>
                <w:kern w:val="0"/>
                <w:sz w:val="22"/>
              </w:rPr>
            </w:pPr>
            <w:r w:rsidRPr="00CE4331">
              <w:rPr>
                <w:rFonts w:ascii="Arial Narrow" w:eastAsia="宋体" w:hAnsi="Arial Narrow" w:cs="宋体" w:hint="eastAsia"/>
                <w:color w:val="000000"/>
                <w:kern w:val="0"/>
                <w:sz w:val="22"/>
              </w:rPr>
              <w:t xml:space="preserve">　</w:t>
            </w:r>
          </w:p>
        </w:tc>
        <w:tc>
          <w:tcPr>
            <w:tcW w:w="681" w:type="pct"/>
            <w:tcBorders>
              <w:top w:val="nil"/>
              <w:left w:val="nil"/>
              <w:bottom w:val="nil"/>
              <w:right w:val="nil"/>
            </w:tcBorders>
            <w:shd w:val="clear" w:color="auto" w:fill="auto"/>
            <w:noWrap/>
            <w:vAlign w:val="bottom"/>
            <w:hideMark/>
          </w:tcPr>
          <w:p w:rsidR="00604D52" w:rsidRPr="00CE039F" w:rsidRDefault="00604D52" w:rsidP="001377C7">
            <w:pPr>
              <w:widowControl/>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50% (Median)</w:t>
            </w:r>
          </w:p>
        </w:tc>
        <w:tc>
          <w:tcPr>
            <w:tcW w:w="592" w:type="pct"/>
            <w:tcBorders>
              <w:top w:val="nil"/>
              <w:left w:val="nil"/>
              <w:bottom w:val="nil"/>
              <w:right w:val="nil"/>
            </w:tcBorders>
            <w:shd w:val="clear" w:color="auto" w:fill="auto"/>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26</w:t>
            </w:r>
          </w:p>
        </w:tc>
        <w:tc>
          <w:tcPr>
            <w:tcW w:w="908" w:type="pct"/>
            <w:tcBorders>
              <w:top w:val="nil"/>
              <w:left w:val="nil"/>
              <w:bottom w:val="nil"/>
              <w:right w:val="nil"/>
            </w:tcBorders>
            <w:shd w:val="clear" w:color="auto" w:fill="auto"/>
            <w:noWrap/>
            <w:vAlign w:val="bottom"/>
            <w:hideMark/>
          </w:tcPr>
          <w:p w:rsidR="00604D52" w:rsidRPr="00D73BC7" w:rsidRDefault="00604D52" w:rsidP="00D73BC7">
            <w:pPr>
              <w:widowControl/>
              <w:jc w:val="center"/>
              <w:rPr>
                <w:rFonts w:ascii="Arial Narrow" w:eastAsia="宋体" w:hAnsi="Arial Narrow" w:cs="宋体"/>
                <w:color w:val="000000"/>
                <w:kern w:val="0"/>
                <w:sz w:val="22"/>
              </w:rPr>
            </w:pPr>
            <w:proofErr w:type="spellStart"/>
            <w:r>
              <w:rPr>
                <w:rFonts w:hint="eastAsia"/>
                <w:color w:val="000000"/>
                <w:sz w:val="22"/>
              </w:rPr>
              <w:t>NaN</w:t>
            </w:r>
            <w:proofErr w:type="spellEnd"/>
          </w:p>
        </w:tc>
        <w:tc>
          <w:tcPr>
            <w:tcW w:w="577" w:type="pct"/>
            <w:tcBorders>
              <w:top w:val="nil"/>
              <w:left w:val="nil"/>
              <w:bottom w:val="nil"/>
              <w:right w:val="nil"/>
            </w:tcBorders>
            <w:shd w:val="clear" w:color="auto" w:fill="auto"/>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17</w:t>
            </w:r>
          </w:p>
        </w:tc>
        <w:tc>
          <w:tcPr>
            <w:tcW w:w="864" w:type="pct"/>
            <w:tcBorders>
              <w:top w:val="nil"/>
              <w:left w:val="nil"/>
              <w:bottom w:val="nil"/>
              <w:right w:val="nil"/>
            </w:tcBorders>
            <w:shd w:val="clear" w:color="auto" w:fill="auto"/>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28</w:t>
            </w:r>
          </w:p>
        </w:tc>
        <w:tc>
          <w:tcPr>
            <w:tcW w:w="448" w:type="pct"/>
            <w:tcBorders>
              <w:top w:val="nil"/>
              <w:left w:val="nil"/>
              <w:bottom w:val="nil"/>
              <w:right w:val="single" w:sz="4" w:space="0" w:color="auto"/>
            </w:tcBorders>
            <w:shd w:val="clear" w:color="auto" w:fill="auto"/>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25</w:t>
            </w:r>
          </w:p>
        </w:tc>
      </w:tr>
      <w:tr w:rsidR="00604D52" w:rsidRPr="000045CC" w:rsidTr="009E1F2E">
        <w:trPr>
          <w:trHeight w:val="288"/>
        </w:trPr>
        <w:tc>
          <w:tcPr>
            <w:tcW w:w="929" w:type="pct"/>
            <w:tcBorders>
              <w:top w:val="nil"/>
              <w:left w:val="single" w:sz="4" w:space="0" w:color="auto"/>
              <w:bottom w:val="nil"/>
              <w:right w:val="nil"/>
            </w:tcBorders>
            <w:shd w:val="clear" w:color="D9D9D9" w:fill="D9D9D9"/>
            <w:noWrap/>
            <w:vAlign w:val="bottom"/>
            <w:hideMark/>
          </w:tcPr>
          <w:p w:rsidR="00604D52" w:rsidRPr="00CE039F" w:rsidRDefault="00604D52" w:rsidP="001377C7">
            <w:pPr>
              <w:widowControl/>
              <w:jc w:val="center"/>
              <w:rPr>
                <w:rFonts w:ascii="Arial Narrow" w:eastAsia="宋体" w:hAnsi="Arial Narrow" w:cs="宋体"/>
                <w:color w:val="000000"/>
                <w:kern w:val="0"/>
                <w:sz w:val="22"/>
              </w:rPr>
            </w:pPr>
            <w:r w:rsidRPr="00CE4331">
              <w:rPr>
                <w:rFonts w:ascii="Arial Narrow" w:eastAsia="宋体" w:hAnsi="Arial Narrow" w:cs="宋体" w:hint="eastAsia"/>
                <w:color w:val="000000"/>
                <w:kern w:val="0"/>
                <w:sz w:val="22"/>
              </w:rPr>
              <w:t xml:space="preserve">　</w:t>
            </w:r>
          </w:p>
        </w:tc>
        <w:tc>
          <w:tcPr>
            <w:tcW w:w="681" w:type="pct"/>
            <w:tcBorders>
              <w:top w:val="nil"/>
              <w:left w:val="nil"/>
              <w:bottom w:val="nil"/>
              <w:right w:val="nil"/>
            </w:tcBorders>
            <w:shd w:val="clear" w:color="D9D9D9" w:fill="D9D9D9"/>
            <w:noWrap/>
            <w:vAlign w:val="bottom"/>
            <w:hideMark/>
          </w:tcPr>
          <w:p w:rsidR="00604D52" w:rsidRPr="00CE039F" w:rsidRDefault="00604D52" w:rsidP="001377C7">
            <w:pPr>
              <w:widowControl/>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75%</w:t>
            </w:r>
          </w:p>
        </w:tc>
        <w:tc>
          <w:tcPr>
            <w:tcW w:w="592" w:type="pct"/>
            <w:tcBorders>
              <w:top w:val="nil"/>
              <w:left w:val="nil"/>
              <w:bottom w:val="nil"/>
              <w:right w:val="nil"/>
            </w:tcBorders>
            <w:shd w:val="clear" w:color="D9D9D9" w:fill="D9D9D9"/>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90</w:t>
            </w:r>
          </w:p>
        </w:tc>
        <w:tc>
          <w:tcPr>
            <w:tcW w:w="908" w:type="pct"/>
            <w:tcBorders>
              <w:top w:val="nil"/>
              <w:left w:val="nil"/>
              <w:bottom w:val="nil"/>
              <w:right w:val="nil"/>
            </w:tcBorders>
            <w:shd w:val="clear" w:color="D9D9D9" w:fill="D9D9D9"/>
            <w:noWrap/>
            <w:vAlign w:val="bottom"/>
            <w:hideMark/>
          </w:tcPr>
          <w:p w:rsidR="00604D52" w:rsidRPr="00D73BC7" w:rsidRDefault="00604D52" w:rsidP="00D73BC7">
            <w:pPr>
              <w:widowControl/>
              <w:jc w:val="center"/>
              <w:rPr>
                <w:rFonts w:ascii="Arial Narrow" w:eastAsia="宋体" w:hAnsi="Arial Narrow" w:cs="宋体"/>
                <w:color w:val="000000"/>
                <w:kern w:val="0"/>
                <w:sz w:val="22"/>
              </w:rPr>
            </w:pPr>
            <w:proofErr w:type="spellStart"/>
            <w:r>
              <w:rPr>
                <w:rFonts w:hint="eastAsia"/>
                <w:color w:val="000000"/>
                <w:sz w:val="22"/>
              </w:rPr>
              <w:t>NaN</w:t>
            </w:r>
            <w:proofErr w:type="spellEnd"/>
          </w:p>
        </w:tc>
        <w:tc>
          <w:tcPr>
            <w:tcW w:w="577" w:type="pct"/>
            <w:tcBorders>
              <w:top w:val="nil"/>
              <w:left w:val="nil"/>
              <w:bottom w:val="nil"/>
              <w:right w:val="nil"/>
            </w:tcBorders>
            <w:shd w:val="clear" w:color="D9D9D9" w:fill="D9D9D9"/>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70</w:t>
            </w:r>
          </w:p>
        </w:tc>
        <w:tc>
          <w:tcPr>
            <w:tcW w:w="864" w:type="pct"/>
            <w:tcBorders>
              <w:top w:val="nil"/>
              <w:left w:val="nil"/>
              <w:bottom w:val="nil"/>
              <w:right w:val="nil"/>
            </w:tcBorders>
            <w:shd w:val="clear" w:color="D9D9D9" w:fill="D9D9D9"/>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102</w:t>
            </w:r>
          </w:p>
        </w:tc>
        <w:tc>
          <w:tcPr>
            <w:tcW w:w="448" w:type="pct"/>
            <w:tcBorders>
              <w:top w:val="nil"/>
              <w:left w:val="nil"/>
              <w:bottom w:val="nil"/>
              <w:right w:val="single" w:sz="4" w:space="0" w:color="auto"/>
            </w:tcBorders>
            <w:shd w:val="clear" w:color="D9D9D9" w:fill="D9D9D9"/>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90</w:t>
            </w:r>
          </w:p>
        </w:tc>
      </w:tr>
      <w:tr w:rsidR="00604D52" w:rsidRPr="000045CC" w:rsidTr="009E1F2E">
        <w:trPr>
          <w:trHeight w:val="288"/>
        </w:trPr>
        <w:tc>
          <w:tcPr>
            <w:tcW w:w="929" w:type="pct"/>
            <w:tcBorders>
              <w:top w:val="nil"/>
              <w:left w:val="single" w:sz="4" w:space="0" w:color="auto"/>
              <w:bottom w:val="nil"/>
              <w:right w:val="nil"/>
            </w:tcBorders>
            <w:shd w:val="clear" w:color="auto" w:fill="auto"/>
            <w:noWrap/>
            <w:vAlign w:val="bottom"/>
            <w:hideMark/>
          </w:tcPr>
          <w:p w:rsidR="00604D52" w:rsidRPr="00CE039F" w:rsidRDefault="00604D52" w:rsidP="001377C7">
            <w:pPr>
              <w:widowControl/>
              <w:jc w:val="center"/>
              <w:rPr>
                <w:rFonts w:ascii="Arial Narrow" w:eastAsia="宋体" w:hAnsi="Arial Narrow" w:cs="宋体"/>
                <w:color w:val="000000"/>
                <w:kern w:val="0"/>
                <w:sz w:val="22"/>
              </w:rPr>
            </w:pPr>
            <w:r w:rsidRPr="00CE4331">
              <w:rPr>
                <w:rFonts w:ascii="Arial Narrow" w:eastAsia="宋体" w:hAnsi="Arial Narrow" w:cs="宋体" w:hint="eastAsia"/>
                <w:color w:val="000000"/>
                <w:kern w:val="0"/>
                <w:sz w:val="22"/>
              </w:rPr>
              <w:t xml:space="preserve">　</w:t>
            </w:r>
          </w:p>
        </w:tc>
        <w:tc>
          <w:tcPr>
            <w:tcW w:w="681" w:type="pct"/>
            <w:tcBorders>
              <w:top w:val="nil"/>
              <w:left w:val="nil"/>
              <w:bottom w:val="nil"/>
              <w:right w:val="nil"/>
            </w:tcBorders>
            <w:shd w:val="clear" w:color="auto" w:fill="auto"/>
            <w:noWrap/>
            <w:vAlign w:val="bottom"/>
            <w:hideMark/>
          </w:tcPr>
          <w:p w:rsidR="00604D52" w:rsidRPr="00CE039F" w:rsidRDefault="00604D52" w:rsidP="001377C7">
            <w:pPr>
              <w:widowControl/>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95%</w:t>
            </w:r>
          </w:p>
        </w:tc>
        <w:tc>
          <w:tcPr>
            <w:tcW w:w="592" w:type="pct"/>
            <w:tcBorders>
              <w:top w:val="nil"/>
              <w:left w:val="nil"/>
              <w:bottom w:val="nil"/>
              <w:right w:val="nil"/>
            </w:tcBorders>
            <w:shd w:val="clear" w:color="auto" w:fill="auto"/>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402</w:t>
            </w:r>
          </w:p>
        </w:tc>
        <w:tc>
          <w:tcPr>
            <w:tcW w:w="908" w:type="pct"/>
            <w:tcBorders>
              <w:top w:val="nil"/>
              <w:left w:val="nil"/>
              <w:bottom w:val="nil"/>
              <w:right w:val="nil"/>
            </w:tcBorders>
            <w:shd w:val="clear" w:color="auto" w:fill="auto"/>
            <w:noWrap/>
            <w:vAlign w:val="bottom"/>
            <w:hideMark/>
          </w:tcPr>
          <w:p w:rsidR="00604D52" w:rsidRPr="00D73BC7" w:rsidRDefault="00604D52" w:rsidP="00D73BC7">
            <w:pPr>
              <w:widowControl/>
              <w:jc w:val="center"/>
              <w:rPr>
                <w:rFonts w:ascii="Arial Narrow" w:eastAsia="宋体" w:hAnsi="Arial Narrow" w:cs="宋体"/>
                <w:color w:val="000000"/>
                <w:kern w:val="0"/>
                <w:sz w:val="22"/>
              </w:rPr>
            </w:pPr>
            <w:proofErr w:type="spellStart"/>
            <w:r>
              <w:rPr>
                <w:rFonts w:hint="eastAsia"/>
                <w:color w:val="000000"/>
                <w:sz w:val="22"/>
              </w:rPr>
              <w:t>NaN</w:t>
            </w:r>
            <w:proofErr w:type="spellEnd"/>
          </w:p>
        </w:tc>
        <w:tc>
          <w:tcPr>
            <w:tcW w:w="577" w:type="pct"/>
            <w:tcBorders>
              <w:top w:val="nil"/>
              <w:left w:val="nil"/>
              <w:bottom w:val="nil"/>
              <w:right w:val="nil"/>
            </w:tcBorders>
            <w:shd w:val="clear" w:color="auto" w:fill="auto"/>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526</w:t>
            </w:r>
          </w:p>
        </w:tc>
        <w:tc>
          <w:tcPr>
            <w:tcW w:w="864" w:type="pct"/>
            <w:tcBorders>
              <w:top w:val="nil"/>
              <w:left w:val="nil"/>
              <w:bottom w:val="nil"/>
              <w:right w:val="nil"/>
            </w:tcBorders>
            <w:shd w:val="clear" w:color="auto" w:fill="auto"/>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642</w:t>
            </w:r>
          </w:p>
        </w:tc>
        <w:tc>
          <w:tcPr>
            <w:tcW w:w="448" w:type="pct"/>
            <w:tcBorders>
              <w:top w:val="nil"/>
              <w:left w:val="nil"/>
              <w:bottom w:val="nil"/>
              <w:right w:val="single" w:sz="4" w:space="0" w:color="auto"/>
            </w:tcBorders>
            <w:shd w:val="clear" w:color="auto" w:fill="auto"/>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593</w:t>
            </w:r>
          </w:p>
        </w:tc>
      </w:tr>
      <w:tr w:rsidR="00604D52" w:rsidRPr="000045CC" w:rsidTr="009E1F2E">
        <w:trPr>
          <w:trHeight w:val="288"/>
        </w:trPr>
        <w:tc>
          <w:tcPr>
            <w:tcW w:w="929" w:type="pct"/>
            <w:tcBorders>
              <w:top w:val="nil"/>
              <w:left w:val="single" w:sz="4" w:space="0" w:color="auto"/>
              <w:bottom w:val="nil"/>
              <w:right w:val="nil"/>
            </w:tcBorders>
            <w:shd w:val="clear" w:color="D9D9D9" w:fill="D9D9D9"/>
            <w:noWrap/>
            <w:vAlign w:val="bottom"/>
            <w:hideMark/>
          </w:tcPr>
          <w:p w:rsidR="00604D52" w:rsidRPr="00CE039F" w:rsidRDefault="00604D52" w:rsidP="001377C7">
            <w:pPr>
              <w:widowControl/>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lastRenderedPageBreak/>
              <w:t>grass (Gramineae)</w:t>
            </w:r>
          </w:p>
        </w:tc>
        <w:tc>
          <w:tcPr>
            <w:tcW w:w="681" w:type="pct"/>
            <w:tcBorders>
              <w:top w:val="nil"/>
              <w:left w:val="nil"/>
              <w:bottom w:val="nil"/>
              <w:right w:val="nil"/>
            </w:tcBorders>
            <w:shd w:val="clear" w:color="D9D9D9" w:fill="D9D9D9"/>
            <w:noWrap/>
            <w:vAlign w:val="bottom"/>
            <w:hideMark/>
          </w:tcPr>
          <w:p w:rsidR="00604D52" w:rsidRPr="00CE039F" w:rsidRDefault="00604D52" w:rsidP="001377C7">
            <w:pPr>
              <w:widowControl/>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25%</w:t>
            </w:r>
          </w:p>
        </w:tc>
        <w:tc>
          <w:tcPr>
            <w:tcW w:w="592" w:type="pct"/>
            <w:tcBorders>
              <w:top w:val="nil"/>
              <w:left w:val="nil"/>
              <w:bottom w:val="nil"/>
              <w:right w:val="nil"/>
            </w:tcBorders>
            <w:shd w:val="clear" w:color="D9D9D9" w:fill="D9D9D9"/>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5</w:t>
            </w:r>
          </w:p>
        </w:tc>
        <w:tc>
          <w:tcPr>
            <w:tcW w:w="908" w:type="pct"/>
            <w:tcBorders>
              <w:top w:val="nil"/>
              <w:left w:val="nil"/>
              <w:bottom w:val="nil"/>
              <w:right w:val="nil"/>
            </w:tcBorders>
            <w:shd w:val="clear" w:color="D9D9D9" w:fill="D9D9D9"/>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5</w:t>
            </w:r>
          </w:p>
        </w:tc>
        <w:tc>
          <w:tcPr>
            <w:tcW w:w="577" w:type="pct"/>
            <w:tcBorders>
              <w:top w:val="nil"/>
              <w:left w:val="nil"/>
              <w:bottom w:val="nil"/>
              <w:right w:val="nil"/>
            </w:tcBorders>
            <w:shd w:val="clear" w:color="D9D9D9" w:fill="D9D9D9"/>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8</w:t>
            </w:r>
          </w:p>
        </w:tc>
        <w:tc>
          <w:tcPr>
            <w:tcW w:w="864" w:type="pct"/>
            <w:tcBorders>
              <w:top w:val="nil"/>
              <w:left w:val="nil"/>
              <w:bottom w:val="nil"/>
              <w:right w:val="nil"/>
            </w:tcBorders>
            <w:shd w:val="clear" w:color="D9D9D9" w:fill="D9D9D9"/>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9</w:t>
            </w:r>
          </w:p>
        </w:tc>
        <w:tc>
          <w:tcPr>
            <w:tcW w:w="448" w:type="pct"/>
            <w:tcBorders>
              <w:top w:val="nil"/>
              <w:left w:val="nil"/>
              <w:bottom w:val="nil"/>
              <w:right w:val="single" w:sz="4" w:space="0" w:color="auto"/>
            </w:tcBorders>
            <w:shd w:val="clear" w:color="D9D9D9" w:fill="D9D9D9"/>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6</w:t>
            </w:r>
          </w:p>
        </w:tc>
      </w:tr>
      <w:tr w:rsidR="00604D52" w:rsidRPr="000045CC" w:rsidTr="009E1F2E">
        <w:trPr>
          <w:trHeight w:val="288"/>
        </w:trPr>
        <w:tc>
          <w:tcPr>
            <w:tcW w:w="929" w:type="pct"/>
            <w:tcBorders>
              <w:top w:val="nil"/>
              <w:left w:val="single" w:sz="4" w:space="0" w:color="auto"/>
              <w:bottom w:val="nil"/>
              <w:right w:val="nil"/>
            </w:tcBorders>
            <w:shd w:val="clear" w:color="auto" w:fill="auto"/>
            <w:noWrap/>
            <w:vAlign w:val="bottom"/>
            <w:hideMark/>
          </w:tcPr>
          <w:p w:rsidR="00604D52" w:rsidRPr="00CE039F" w:rsidRDefault="00604D52" w:rsidP="001377C7">
            <w:pPr>
              <w:widowControl/>
              <w:jc w:val="center"/>
              <w:rPr>
                <w:rFonts w:ascii="Arial Narrow" w:eastAsia="宋体" w:hAnsi="Arial Narrow" w:cs="宋体"/>
                <w:color w:val="000000"/>
                <w:kern w:val="0"/>
                <w:sz w:val="22"/>
              </w:rPr>
            </w:pPr>
            <w:r w:rsidRPr="00CE4331">
              <w:rPr>
                <w:rFonts w:ascii="Arial Narrow" w:eastAsia="宋体" w:hAnsi="Arial Narrow" w:cs="宋体" w:hint="eastAsia"/>
                <w:color w:val="000000"/>
                <w:kern w:val="0"/>
                <w:sz w:val="22"/>
              </w:rPr>
              <w:t xml:space="preserve">　</w:t>
            </w:r>
          </w:p>
        </w:tc>
        <w:tc>
          <w:tcPr>
            <w:tcW w:w="681" w:type="pct"/>
            <w:tcBorders>
              <w:top w:val="nil"/>
              <w:left w:val="nil"/>
              <w:bottom w:val="nil"/>
              <w:right w:val="nil"/>
            </w:tcBorders>
            <w:shd w:val="clear" w:color="auto" w:fill="auto"/>
            <w:noWrap/>
            <w:vAlign w:val="bottom"/>
            <w:hideMark/>
          </w:tcPr>
          <w:p w:rsidR="00604D52" w:rsidRPr="00CE039F" w:rsidRDefault="00604D52" w:rsidP="001377C7">
            <w:pPr>
              <w:widowControl/>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50% (Median)</w:t>
            </w:r>
          </w:p>
        </w:tc>
        <w:tc>
          <w:tcPr>
            <w:tcW w:w="592" w:type="pct"/>
            <w:tcBorders>
              <w:top w:val="nil"/>
              <w:left w:val="nil"/>
              <w:bottom w:val="nil"/>
              <w:right w:val="nil"/>
            </w:tcBorders>
            <w:shd w:val="clear" w:color="auto" w:fill="auto"/>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11</w:t>
            </w:r>
          </w:p>
        </w:tc>
        <w:tc>
          <w:tcPr>
            <w:tcW w:w="908" w:type="pct"/>
            <w:tcBorders>
              <w:top w:val="nil"/>
              <w:left w:val="nil"/>
              <w:bottom w:val="nil"/>
              <w:right w:val="nil"/>
            </w:tcBorders>
            <w:shd w:val="clear" w:color="auto" w:fill="auto"/>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11</w:t>
            </w:r>
          </w:p>
        </w:tc>
        <w:tc>
          <w:tcPr>
            <w:tcW w:w="577" w:type="pct"/>
            <w:tcBorders>
              <w:top w:val="nil"/>
              <w:left w:val="nil"/>
              <w:bottom w:val="nil"/>
              <w:right w:val="nil"/>
            </w:tcBorders>
            <w:shd w:val="clear" w:color="auto" w:fill="auto"/>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22</w:t>
            </w:r>
          </w:p>
        </w:tc>
        <w:tc>
          <w:tcPr>
            <w:tcW w:w="864" w:type="pct"/>
            <w:tcBorders>
              <w:top w:val="nil"/>
              <w:left w:val="nil"/>
              <w:bottom w:val="nil"/>
              <w:right w:val="nil"/>
            </w:tcBorders>
            <w:shd w:val="clear" w:color="auto" w:fill="auto"/>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16</w:t>
            </w:r>
          </w:p>
        </w:tc>
        <w:tc>
          <w:tcPr>
            <w:tcW w:w="448" w:type="pct"/>
            <w:tcBorders>
              <w:top w:val="nil"/>
              <w:left w:val="nil"/>
              <w:bottom w:val="nil"/>
              <w:right w:val="single" w:sz="4" w:space="0" w:color="auto"/>
            </w:tcBorders>
            <w:shd w:val="clear" w:color="auto" w:fill="auto"/>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15</w:t>
            </w:r>
          </w:p>
        </w:tc>
      </w:tr>
      <w:tr w:rsidR="00604D52" w:rsidRPr="000045CC" w:rsidTr="009E1F2E">
        <w:trPr>
          <w:trHeight w:val="288"/>
        </w:trPr>
        <w:tc>
          <w:tcPr>
            <w:tcW w:w="929" w:type="pct"/>
            <w:tcBorders>
              <w:top w:val="nil"/>
              <w:left w:val="single" w:sz="4" w:space="0" w:color="auto"/>
              <w:bottom w:val="nil"/>
              <w:right w:val="nil"/>
            </w:tcBorders>
            <w:shd w:val="clear" w:color="D9D9D9" w:fill="D9D9D9"/>
            <w:noWrap/>
            <w:vAlign w:val="bottom"/>
            <w:hideMark/>
          </w:tcPr>
          <w:p w:rsidR="00604D52" w:rsidRPr="00CE039F" w:rsidRDefault="00604D52" w:rsidP="001377C7">
            <w:pPr>
              <w:widowControl/>
              <w:jc w:val="center"/>
              <w:rPr>
                <w:rFonts w:ascii="Arial Narrow" w:eastAsia="宋体" w:hAnsi="Arial Narrow" w:cs="宋体"/>
                <w:color w:val="000000"/>
                <w:kern w:val="0"/>
                <w:sz w:val="22"/>
              </w:rPr>
            </w:pPr>
            <w:r w:rsidRPr="00CE4331">
              <w:rPr>
                <w:rFonts w:ascii="Arial Narrow" w:eastAsia="宋体" w:hAnsi="Arial Narrow" w:cs="宋体" w:hint="eastAsia"/>
                <w:color w:val="000000"/>
                <w:kern w:val="0"/>
                <w:sz w:val="22"/>
              </w:rPr>
              <w:t xml:space="preserve">　</w:t>
            </w:r>
          </w:p>
        </w:tc>
        <w:tc>
          <w:tcPr>
            <w:tcW w:w="681" w:type="pct"/>
            <w:tcBorders>
              <w:top w:val="nil"/>
              <w:left w:val="nil"/>
              <w:bottom w:val="nil"/>
              <w:right w:val="nil"/>
            </w:tcBorders>
            <w:shd w:val="clear" w:color="D9D9D9" w:fill="D9D9D9"/>
            <w:noWrap/>
            <w:vAlign w:val="bottom"/>
            <w:hideMark/>
          </w:tcPr>
          <w:p w:rsidR="00604D52" w:rsidRPr="00CE039F" w:rsidRDefault="00604D52" w:rsidP="001377C7">
            <w:pPr>
              <w:widowControl/>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75%</w:t>
            </w:r>
          </w:p>
        </w:tc>
        <w:tc>
          <w:tcPr>
            <w:tcW w:w="592" w:type="pct"/>
            <w:tcBorders>
              <w:top w:val="nil"/>
              <w:left w:val="nil"/>
              <w:bottom w:val="nil"/>
              <w:right w:val="nil"/>
            </w:tcBorders>
            <w:shd w:val="clear" w:color="D9D9D9" w:fill="D9D9D9"/>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27</w:t>
            </w:r>
          </w:p>
        </w:tc>
        <w:tc>
          <w:tcPr>
            <w:tcW w:w="908" w:type="pct"/>
            <w:tcBorders>
              <w:top w:val="nil"/>
              <w:left w:val="nil"/>
              <w:bottom w:val="nil"/>
              <w:right w:val="nil"/>
            </w:tcBorders>
            <w:shd w:val="clear" w:color="D9D9D9" w:fill="D9D9D9"/>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20</w:t>
            </w:r>
          </w:p>
        </w:tc>
        <w:tc>
          <w:tcPr>
            <w:tcW w:w="577" w:type="pct"/>
            <w:tcBorders>
              <w:top w:val="nil"/>
              <w:left w:val="nil"/>
              <w:bottom w:val="nil"/>
              <w:right w:val="nil"/>
            </w:tcBorders>
            <w:shd w:val="clear" w:color="D9D9D9" w:fill="D9D9D9"/>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60</w:t>
            </w:r>
          </w:p>
        </w:tc>
        <w:tc>
          <w:tcPr>
            <w:tcW w:w="864" w:type="pct"/>
            <w:tcBorders>
              <w:top w:val="nil"/>
              <w:left w:val="nil"/>
              <w:bottom w:val="nil"/>
              <w:right w:val="nil"/>
            </w:tcBorders>
            <w:shd w:val="clear" w:color="D9D9D9" w:fill="D9D9D9"/>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37</w:t>
            </w:r>
          </w:p>
        </w:tc>
        <w:tc>
          <w:tcPr>
            <w:tcW w:w="448" w:type="pct"/>
            <w:tcBorders>
              <w:top w:val="nil"/>
              <w:left w:val="nil"/>
              <w:bottom w:val="nil"/>
              <w:right w:val="single" w:sz="4" w:space="0" w:color="auto"/>
            </w:tcBorders>
            <w:shd w:val="clear" w:color="D9D9D9" w:fill="D9D9D9"/>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42</w:t>
            </w:r>
          </w:p>
        </w:tc>
      </w:tr>
      <w:tr w:rsidR="00604D52" w:rsidRPr="000045CC" w:rsidTr="009E1F2E">
        <w:trPr>
          <w:trHeight w:val="288"/>
        </w:trPr>
        <w:tc>
          <w:tcPr>
            <w:tcW w:w="929" w:type="pct"/>
            <w:tcBorders>
              <w:top w:val="nil"/>
              <w:left w:val="single" w:sz="4" w:space="0" w:color="auto"/>
              <w:bottom w:val="nil"/>
              <w:right w:val="nil"/>
            </w:tcBorders>
            <w:shd w:val="clear" w:color="auto" w:fill="auto"/>
            <w:noWrap/>
            <w:vAlign w:val="bottom"/>
            <w:hideMark/>
          </w:tcPr>
          <w:p w:rsidR="00604D52" w:rsidRPr="00CE039F" w:rsidRDefault="00604D52" w:rsidP="001377C7">
            <w:pPr>
              <w:widowControl/>
              <w:jc w:val="center"/>
              <w:rPr>
                <w:rFonts w:ascii="Arial Narrow" w:eastAsia="宋体" w:hAnsi="Arial Narrow" w:cs="宋体"/>
                <w:color w:val="000000"/>
                <w:kern w:val="0"/>
                <w:sz w:val="22"/>
              </w:rPr>
            </w:pPr>
            <w:r w:rsidRPr="00CE4331">
              <w:rPr>
                <w:rFonts w:ascii="Arial Narrow" w:eastAsia="宋体" w:hAnsi="Arial Narrow" w:cs="宋体" w:hint="eastAsia"/>
                <w:color w:val="000000"/>
                <w:kern w:val="0"/>
                <w:sz w:val="22"/>
              </w:rPr>
              <w:t xml:space="preserve">　</w:t>
            </w:r>
          </w:p>
        </w:tc>
        <w:tc>
          <w:tcPr>
            <w:tcW w:w="681" w:type="pct"/>
            <w:tcBorders>
              <w:top w:val="nil"/>
              <w:left w:val="nil"/>
              <w:bottom w:val="nil"/>
              <w:right w:val="nil"/>
            </w:tcBorders>
            <w:shd w:val="clear" w:color="auto" w:fill="auto"/>
            <w:noWrap/>
            <w:vAlign w:val="bottom"/>
            <w:hideMark/>
          </w:tcPr>
          <w:p w:rsidR="00604D52" w:rsidRPr="00CE039F" w:rsidRDefault="00604D52" w:rsidP="001377C7">
            <w:pPr>
              <w:widowControl/>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95%</w:t>
            </w:r>
          </w:p>
        </w:tc>
        <w:tc>
          <w:tcPr>
            <w:tcW w:w="592" w:type="pct"/>
            <w:tcBorders>
              <w:top w:val="nil"/>
              <w:left w:val="nil"/>
              <w:bottom w:val="nil"/>
              <w:right w:val="nil"/>
            </w:tcBorders>
            <w:shd w:val="clear" w:color="auto" w:fill="auto"/>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100</w:t>
            </w:r>
          </w:p>
        </w:tc>
        <w:tc>
          <w:tcPr>
            <w:tcW w:w="908" w:type="pct"/>
            <w:tcBorders>
              <w:top w:val="nil"/>
              <w:left w:val="nil"/>
              <w:bottom w:val="nil"/>
              <w:right w:val="nil"/>
            </w:tcBorders>
            <w:shd w:val="clear" w:color="auto" w:fill="auto"/>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82</w:t>
            </w:r>
          </w:p>
        </w:tc>
        <w:tc>
          <w:tcPr>
            <w:tcW w:w="577" w:type="pct"/>
            <w:tcBorders>
              <w:top w:val="nil"/>
              <w:left w:val="nil"/>
              <w:bottom w:val="nil"/>
              <w:right w:val="nil"/>
            </w:tcBorders>
            <w:shd w:val="clear" w:color="auto" w:fill="auto"/>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383</w:t>
            </w:r>
          </w:p>
        </w:tc>
        <w:tc>
          <w:tcPr>
            <w:tcW w:w="864" w:type="pct"/>
            <w:tcBorders>
              <w:top w:val="nil"/>
              <w:left w:val="nil"/>
              <w:bottom w:val="nil"/>
              <w:right w:val="nil"/>
            </w:tcBorders>
            <w:shd w:val="clear" w:color="auto" w:fill="auto"/>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114</w:t>
            </w:r>
          </w:p>
        </w:tc>
        <w:tc>
          <w:tcPr>
            <w:tcW w:w="448" w:type="pct"/>
            <w:tcBorders>
              <w:top w:val="nil"/>
              <w:left w:val="nil"/>
              <w:bottom w:val="nil"/>
              <w:right w:val="single" w:sz="4" w:space="0" w:color="auto"/>
            </w:tcBorders>
            <w:shd w:val="clear" w:color="auto" w:fill="auto"/>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213</w:t>
            </w:r>
          </w:p>
        </w:tc>
      </w:tr>
      <w:tr w:rsidR="00604D52" w:rsidRPr="000045CC" w:rsidTr="009E1F2E">
        <w:trPr>
          <w:trHeight w:val="288"/>
        </w:trPr>
        <w:tc>
          <w:tcPr>
            <w:tcW w:w="929" w:type="pct"/>
            <w:tcBorders>
              <w:top w:val="nil"/>
              <w:left w:val="single" w:sz="4" w:space="0" w:color="auto"/>
              <w:bottom w:val="nil"/>
              <w:right w:val="nil"/>
            </w:tcBorders>
            <w:shd w:val="clear" w:color="D9D9D9" w:fill="D9D9D9"/>
            <w:noWrap/>
            <w:vAlign w:val="bottom"/>
            <w:hideMark/>
          </w:tcPr>
          <w:p w:rsidR="00604D52" w:rsidRPr="00CE039F" w:rsidRDefault="00604D52" w:rsidP="001377C7">
            <w:pPr>
              <w:widowControl/>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oak (Quercus)</w:t>
            </w:r>
          </w:p>
        </w:tc>
        <w:tc>
          <w:tcPr>
            <w:tcW w:w="681" w:type="pct"/>
            <w:tcBorders>
              <w:top w:val="nil"/>
              <w:left w:val="nil"/>
              <w:bottom w:val="nil"/>
              <w:right w:val="nil"/>
            </w:tcBorders>
            <w:shd w:val="clear" w:color="D9D9D9" w:fill="D9D9D9"/>
            <w:noWrap/>
            <w:vAlign w:val="bottom"/>
            <w:hideMark/>
          </w:tcPr>
          <w:p w:rsidR="00604D52" w:rsidRPr="00CE039F" w:rsidRDefault="00604D52" w:rsidP="001377C7">
            <w:pPr>
              <w:widowControl/>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25%</w:t>
            </w:r>
          </w:p>
        </w:tc>
        <w:tc>
          <w:tcPr>
            <w:tcW w:w="592" w:type="pct"/>
            <w:tcBorders>
              <w:top w:val="nil"/>
              <w:left w:val="nil"/>
              <w:bottom w:val="nil"/>
              <w:right w:val="nil"/>
            </w:tcBorders>
            <w:shd w:val="clear" w:color="D9D9D9" w:fill="D9D9D9"/>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21</w:t>
            </w:r>
          </w:p>
        </w:tc>
        <w:tc>
          <w:tcPr>
            <w:tcW w:w="908" w:type="pct"/>
            <w:tcBorders>
              <w:top w:val="nil"/>
              <w:left w:val="nil"/>
              <w:bottom w:val="nil"/>
              <w:right w:val="nil"/>
            </w:tcBorders>
            <w:shd w:val="clear" w:color="D9D9D9" w:fill="D9D9D9"/>
            <w:noWrap/>
            <w:vAlign w:val="bottom"/>
            <w:hideMark/>
          </w:tcPr>
          <w:p w:rsidR="00604D52" w:rsidRPr="00D73BC7" w:rsidRDefault="00604D52" w:rsidP="00D73BC7">
            <w:pPr>
              <w:widowControl/>
              <w:jc w:val="center"/>
              <w:rPr>
                <w:rFonts w:ascii="Arial Narrow" w:eastAsia="宋体" w:hAnsi="Arial Narrow" w:cs="宋体"/>
                <w:color w:val="000000"/>
                <w:kern w:val="0"/>
                <w:sz w:val="22"/>
              </w:rPr>
            </w:pPr>
            <w:proofErr w:type="spellStart"/>
            <w:r>
              <w:rPr>
                <w:rFonts w:hint="eastAsia"/>
                <w:color w:val="000000"/>
                <w:sz w:val="22"/>
              </w:rPr>
              <w:t>NaN</w:t>
            </w:r>
            <w:proofErr w:type="spellEnd"/>
          </w:p>
        </w:tc>
        <w:tc>
          <w:tcPr>
            <w:tcW w:w="577" w:type="pct"/>
            <w:tcBorders>
              <w:top w:val="nil"/>
              <w:left w:val="nil"/>
              <w:bottom w:val="nil"/>
              <w:right w:val="nil"/>
            </w:tcBorders>
            <w:shd w:val="clear" w:color="D9D9D9" w:fill="D9D9D9"/>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13</w:t>
            </w:r>
          </w:p>
        </w:tc>
        <w:tc>
          <w:tcPr>
            <w:tcW w:w="864" w:type="pct"/>
            <w:tcBorders>
              <w:top w:val="nil"/>
              <w:left w:val="nil"/>
              <w:bottom w:val="nil"/>
              <w:right w:val="nil"/>
            </w:tcBorders>
            <w:shd w:val="clear" w:color="D9D9D9" w:fill="D9D9D9"/>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12</w:t>
            </w:r>
          </w:p>
        </w:tc>
        <w:tc>
          <w:tcPr>
            <w:tcW w:w="448" w:type="pct"/>
            <w:tcBorders>
              <w:top w:val="nil"/>
              <w:left w:val="nil"/>
              <w:bottom w:val="nil"/>
              <w:right w:val="single" w:sz="4" w:space="0" w:color="auto"/>
            </w:tcBorders>
            <w:shd w:val="clear" w:color="D9D9D9" w:fill="D9D9D9"/>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15</w:t>
            </w:r>
          </w:p>
        </w:tc>
      </w:tr>
      <w:tr w:rsidR="00604D52" w:rsidRPr="000045CC" w:rsidTr="009E1F2E">
        <w:trPr>
          <w:trHeight w:val="288"/>
        </w:trPr>
        <w:tc>
          <w:tcPr>
            <w:tcW w:w="929" w:type="pct"/>
            <w:tcBorders>
              <w:top w:val="nil"/>
              <w:left w:val="single" w:sz="4" w:space="0" w:color="auto"/>
              <w:bottom w:val="nil"/>
              <w:right w:val="nil"/>
            </w:tcBorders>
            <w:shd w:val="clear" w:color="auto" w:fill="auto"/>
            <w:noWrap/>
            <w:vAlign w:val="bottom"/>
            <w:hideMark/>
          </w:tcPr>
          <w:p w:rsidR="00604D52" w:rsidRPr="00CE039F" w:rsidRDefault="00604D52" w:rsidP="001377C7">
            <w:pPr>
              <w:widowControl/>
              <w:jc w:val="center"/>
              <w:rPr>
                <w:rFonts w:ascii="Arial Narrow" w:eastAsia="宋体" w:hAnsi="Arial Narrow" w:cs="宋体"/>
                <w:color w:val="000000"/>
                <w:kern w:val="0"/>
                <w:sz w:val="22"/>
              </w:rPr>
            </w:pPr>
            <w:r w:rsidRPr="00CE4331">
              <w:rPr>
                <w:rFonts w:ascii="Arial Narrow" w:eastAsia="宋体" w:hAnsi="Arial Narrow" w:cs="宋体" w:hint="eastAsia"/>
                <w:color w:val="000000"/>
                <w:kern w:val="0"/>
                <w:sz w:val="22"/>
              </w:rPr>
              <w:t xml:space="preserve">　</w:t>
            </w:r>
          </w:p>
        </w:tc>
        <w:tc>
          <w:tcPr>
            <w:tcW w:w="681" w:type="pct"/>
            <w:tcBorders>
              <w:top w:val="nil"/>
              <w:left w:val="nil"/>
              <w:bottom w:val="nil"/>
              <w:right w:val="nil"/>
            </w:tcBorders>
            <w:shd w:val="clear" w:color="auto" w:fill="auto"/>
            <w:noWrap/>
            <w:vAlign w:val="bottom"/>
            <w:hideMark/>
          </w:tcPr>
          <w:p w:rsidR="00604D52" w:rsidRPr="00CE039F" w:rsidRDefault="00604D52" w:rsidP="001377C7">
            <w:pPr>
              <w:widowControl/>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50% (Median)</w:t>
            </w:r>
          </w:p>
        </w:tc>
        <w:tc>
          <w:tcPr>
            <w:tcW w:w="592" w:type="pct"/>
            <w:tcBorders>
              <w:top w:val="nil"/>
              <w:left w:val="nil"/>
              <w:bottom w:val="nil"/>
              <w:right w:val="nil"/>
            </w:tcBorders>
            <w:shd w:val="clear" w:color="auto" w:fill="auto"/>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129</w:t>
            </w:r>
          </w:p>
        </w:tc>
        <w:tc>
          <w:tcPr>
            <w:tcW w:w="908" w:type="pct"/>
            <w:tcBorders>
              <w:top w:val="nil"/>
              <w:left w:val="nil"/>
              <w:bottom w:val="nil"/>
              <w:right w:val="nil"/>
            </w:tcBorders>
            <w:shd w:val="clear" w:color="auto" w:fill="auto"/>
            <w:noWrap/>
            <w:vAlign w:val="bottom"/>
            <w:hideMark/>
          </w:tcPr>
          <w:p w:rsidR="00604D52" w:rsidRPr="00D73BC7" w:rsidRDefault="00604D52" w:rsidP="00D73BC7">
            <w:pPr>
              <w:widowControl/>
              <w:jc w:val="center"/>
              <w:rPr>
                <w:rFonts w:ascii="Arial Narrow" w:eastAsia="宋体" w:hAnsi="Arial Narrow" w:cs="宋体"/>
                <w:color w:val="000000"/>
                <w:kern w:val="0"/>
                <w:sz w:val="22"/>
              </w:rPr>
            </w:pPr>
            <w:proofErr w:type="spellStart"/>
            <w:r>
              <w:rPr>
                <w:rFonts w:hint="eastAsia"/>
                <w:color w:val="000000"/>
                <w:sz w:val="22"/>
              </w:rPr>
              <w:t>NaN</w:t>
            </w:r>
            <w:proofErr w:type="spellEnd"/>
          </w:p>
        </w:tc>
        <w:tc>
          <w:tcPr>
            <w:tcW w:w="577" w:type="pct"/>
            <w:tcBorders>
              <w:top w:val="nil"/>
              <w:left w:val="nil"/>
              <w:bottom w:val="nil"/>
              <w:right w:val="nil"/>
            </w:tcBorders>
            <w:shd w:val="clear" w:color="auto" w:fill="auto"/>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40</w:t>
            </w:r>
          </w:p>
        </w:tc>
        <w:tc>
          <w:tcPr>
            <w:tcW w:w="864" w:type="pct"/>
            <w:tcBorders>
              <w:top w:val="nil"/>
              <w:left w:val="nil"/>
              <w:bottom w:val="nil"/>
              <w:right w:val="nil"/>
            </w:tcBorders>
            <w:shd w:val="clear" w:color="auto" w:fill="auto"/>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39</w:t>
            </w:r>
          </w:p>
        </w:tc>
        <w:tc>
          <w:tcPr>
            <w:tcW w:w="448" w:type="pct"/>
            <w:tcBorders>
              <w:top w:val="nil"/>
              <w:left w:val="nil"/>
              <w:bottom w:val="nil"/>
              <w:right w:val="single" w:sz="4" w:space="0" w:color="auto"/>
            </w:tcBorders>
            <w:shd w:val="clear" w:color="auto" w:fill="auto"/>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68</w:t>
            </w:r>
          </w:p>
        </w:tc>
      </w:tr>
      <w:tr w:rsidR="00604D52" w:rsidRPr="000045CC" w:rsidTr="009E1F2E">
        <w:trPr>
          <w:trHeight w:val="288"/>
        </w:trPr>
        <w:tc>
          <w:tcPr>
            <w:tcW w:w="929" w:type="pct"/>
            <w:tcBorders>
              <w:top w:val="nil"/>
              <w:left w:val="single" w:sz="4" w:space="0" w:color="auto"/>
              <w:bottom w:val="nil"/>
              <w:right w:val="nil"/>
            </w:tcBorders>
            <w:shd w:val="clear" w:color="D9D9D9" w:fill="D9D9D9"/>
            <w:noWrap/>
            <w:vAlign w:val="bottom"/>
            <w:hideMark/>
          </w:tcPr>
          <w:p w:rsidR="00604D52" w:rsidRPr="00CE039F" w:rsidRDefault="00604D52" w:rsidP="001377C7">
            <w:pPr>
              <w:widowControl/>
              <w:jc w:val="center"/>
              <w:rPr>
                <w:rFonts w:ascii="Arial Narrow" w:eastAsia="宋体" w:hAnsi="Arial Narrow" w:cs="宋体"/>
                <w:color w:val="000000"/>
                <w:kern w:val="0"/>
                <w:sz w:val="22"/>
              </w:rPr>
            </w:pPr>
            <w:r w:rsidRPr="00CE4331">
              <w:rPr>
                <w:rFonts w:ascii="Arial Narrow" w:eastAsia="宋体" w:hAnsi="Arial Narrow" w:cs="宋体" w:hint="eastAsia"/>
                <w:color w:val="000000"/>
                <w:kern w:val="0"/>
                <w:sz w:val="22"/>
              </w:rPr>
              <w:t xml:space="preserve">　</w:t>
            </w:r>
          </w:p>
        </w:tc>
        <w:tc>
          <w:tcPr>
            <w:tcW w:w="681" w:type="pct"/>
            <w:tcBorders>
              <w:top w:val="nil"/>
              <w:left w:val="nil"/>
              <w:bottom w:val="nil"/>
              <w:right w:val="nil"/>
            </w:tcBorders>
            <w:shd w:val="clear" w:color="D9D9D9" w:fill="D9D9D9"/>
            <w:noWrap/>
            <w:vAlign w:val="bottom"/>
            <w:hideMark/>
          </w:tcPr>
          <w:p w:rsidR="00604D52" w:rsidRPr="00CE039F" w:rsidRDefault="00604D52" w:rsidP="001377C7">
            <w:pPr>
              <w:widowControl/>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75%</w:t>
            </w:r>
          </w:p>
        </w:tc>
        <w:tc>
          <w:tcPr>
            <w:tcW w:w="592" w:type="pct"/>
            <w:tcBorders>
              <w:top w:val="nil"/>
              <w:left w:val="nil"/>
              <w:bottom w:val="nil"/>
              <w:right w:val="nil"/>
            </w:tcBorders>
            <w:shd w:val="clear" w:color="D9D9D9" w:fill="D9D9D9"/>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753</w:t>
            </w:r>
          </w:p>
        </w:tc>
        <w:tc>
          <w:tcPr>
            <w:tcW w:w="908" w:type="pct"/>
            <w:tcBorders>
              <w:top w:val="nil"/>
              <w:left w:val="nil"/>
              <w:bottom w:val="nil"/>
              <w:right w:val="nil"/>
            </w:tcBorders>
            <w:shd w:val="clear" w:color="D9D9D9" w:fill="D9D9D9"/>
            <w:noWrap/>
            <w:vAlign w:val="bottom"/>
            <w:hideMark/>
          </w:tcPr>
          <w:p w:rsidR="00604D52" w:rsidRPr="00D73BC7" w:rsidRDefault="00604D52" w:rsidP="00D73BC7">
            <w:pPr>
              <w:widowControl/>
              <w:jc w:val="center"/>
              <w:rPr>
                <w:rFonts w:ascii="Arial Narrow" w:eastAsia="宋体" w:hAnsi="Arial Narrow" w:cs="宋体"/>
                <w:color w:val="000000"/>
                <w:kern w:val="0"/>
                <w:sz w:val="22"/>
              </w:rPr>
            </w:pPr>
            <w:proofErr w:type="spellStart"/>
            <w:r>
              <w:rPr>
                <w:rFonts w:hint="eastAsia"/>
                <w:color w:val="000000"/>
                <w:sz w:val="22"/>
              </w:rPr>
              <w:t>NaN</w:t>
            </w:r>
            <w:proofErr w:type="spellEnd"/>
          </w:p>
        </w:tc>
        <w:tc>
          <w:tcPr>
            <w:tcW w:w="577" w:type="pct"/>
            <w:tcBorders>
              <w:top w:val="nil"/>
              <w:left w:val="nil"/>
              <w:bottom w:val="nil"/>
              <w:right w:val="nil"/>
            </w:tcBorders>
            <w:shd w:val="clear" w:color="D9D9D9" w:fill="D9D9D9"/>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122</w:t>
            </w:r>
          </w:p>
        </w:tc>
        <w:tc>
          <w:tcPr>
            <w:tcW w:w="864" w:type="pct"/>
            <w:tcBorders>
              <w:top w:val="nil"/>
              <w:left w:val="nil"/>
              <w:bottom w:val="nil"/>
              <w:right w:val="nil"/>
            </w:tcBorders>
            <w:shd w:val="clear" w:color="D9D9D9" w:fill="D9D9D9"/>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159</w:t>
            </w:r>
          </w:p>
        </w:tc>
        <w:tc>
          <w:tcPr>
            <w:tcW w:w="448" w:type="pct"/>
            <w:tcBorders>
              <w:top w:val="nil"/>
              <w:left w:val="nil"/>
              <w:bottom w:val="nil"/>
              <w:right w:val="single" w:sz="4" w:space="0" w:color="auto"/>
            </w:tcBorders>
            <w:shd w:val="clear" w:color="D9D9D9" w:fill="D9D9D9"/>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333</w:t>
            </w:r>
          </w:p>
        </w:tc>
      </w:tr>
      <w:tr w:rsidR="00604D52" w:rsidRPr="000045CC" w:rsidTr="009E1F2E">
        <w:trPr>
          <w:trHeight w:val="288"/>
        </w:trPr>
        <w:tc>
          <w:tcPr>
            <w:tcW w:w="929" w:type="pct"/>
            <w:tcBorders>
              <w:top w:val="nil"/>
              <w:left w:val="single" w:sz="4" w:space="0" w:color="auto"/>
              <w:bottom w:val="single" w:sz="4" w:space="0" w:color="auto"/>
              <w:right w:val="nil"/>
            </w:tcBorders>
            <w:shd w:val="clear" w:color="auto" w:fill="auto"/>
            <w:noWrap/>
            <w:vAlign w:val="bottom"/>
            <w:hideMark/>
          </w:tcPr>
          <w:p w:rsidR="00604D52" w:rsidRPr="00CE039F" w:rsidRDefault="00604D52" w:rsidP="001377C7">
            <w:pPr>
              <w:widowControl/>
              <w:jc w:val="center"/>
              <w:rPr>
                <w:rFonts w:ascii="Arial Narrow" w:eastAsia="宋体" w:hAnsi="Arial Narrow" w:cs="宋体"/>
                <w:color w:val="000000"/>
                <w:kern w:val="0"/>
                <w:sz w:val="22"/>
              </w:rPr>
            </w:pPr>
            <w:r w:rsidRPr="00CE4331">
              <w:rPr>
                <w:rFonts w:ascii="Arial Narrow" w:eastAsia="宋体" w:hAnsi="Arial Narrow" w:cs="宋体" w:hint="eastAsia"/>
                <w:color w:val="000000"/>
                <w:kern w:val="0"/>
                <w:sz w:val="22"/>
              </w:rPr>
              <w:t xml:space="preserve">　</w:t>
            </w:r>
          </w:p>
        </w:tc>
        <w:tc>
          <w:tcPr>
            <w:tcW w:w="681" w:type="pct"/>
            <w:tcBorders>
              <w:top w:val="nil"/>
              <w:left w:val="nil"/>
              <w:bottom w:val="single" w:sz="4" w:space="0" w:color="auto"/>
              <w:right w:val="nil"/>
            </w:tcBorders>
            <w:shd w:val="clear" w:color="auto" w:fill="auto"/>
            <w:noWrap/>
            <w:vAlign w:val="bottom"/>
            <w:hideMark/>
          </w:tcPr>
          <w:p w:rsidR="00604D52" w:rsidRPr="00CE039F" w:rsidRDefault="00604D52" w:rsidP="001377C7">
            <w:pPr>
              <w:widowControl/>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95%</w:t>
            </w:r>
          </w:p>
        </w:tc>
        <w:tc>
          <w:tcPr>
            <w:tcW w:w="592" w:type="pct"/>
            <w:tcBorders>
              <w:top w:val="nil"/>
              <w:left w:val="nil"/>
              <w:bottom w:val="single" w:sz="4" w:space="0" w:color="auto"/>
              <w:right w:val="nil"/>
            </w:tcBorders>
            <w:shd w:val="clear" w:color="auto" w:fill="auto"/>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4291</w:t>
            </w:r>
          </w:p>
        </w:tc>
        <w:tc>
          <w:tcPr>
            <w:tcW w:w="908" w:type="pct"/>
            <w:tcBorders>
              <w:top w:val="nil"/>
              <w:left w:val="nil"/>
              <w:bottom w:val="single" w:sz="4" w:space="0" w:color="auto"/>
              <w:right w:val="nil"/>
            </w:tcBorders>
            <w:shd w:val="clear" w:color="auto" w:fill="auto"/>
            <w:noWrap/>
            <w:vAlign w:val="bottom"/>
            <w:hideMark/>
          </w:tcPr>
          <w:p w:rsidR="00604D52" w:rsidRPr="00D73BC7" w:rsidRDefault="00604D52" w:rsidP="00D73BC7">
            <w:pPr>
              <w:widowControl/>
              <w:jc w:val="center"/>
              <w:rPr>
                <w:rFonts w:ascii="Arial Narrow" w:eastAsia="宋体" w:hAnsi="Arial Narrow" w:cs="宋体"/>
                <w:color w:val="000000"/>
                <w:kern w:val="0"/>
                <w:sz w:val="22"/>
              </w:rPr>
            </w:pPr>
            <w:proofErr w:type="spellStart"/>
            <w:r>
              <w:rPr>
                <w:rFonts w:hint="eastAsia"/>
                <w:color w:val="000000"/>
                <w:sz w:val="22"/>
              </w:rPr>
              <w:t>NaN</w:t>
            </w:r>
            <w:proofErr w:type="spellEnd"/>
          </w:p>
        </w:tc>
        <w:tc>
          <w:tcPr>
            <w:tcW w:w="577" w:type="pct"/>
            <w:tcBorders>
              <w:top w:val="nil"/>
              <w:left w:val="nil"/>
              <w:bottom w:val="single" w:sz="4" w:space="0" w:color="auto"/>
              <w:right w:val="nil"/>
            </w:tcBorders>
            <w:shd w:val="clear" w:color="auto" w:fill="auto"/>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796</w:t>
            </w:r>
          </w:p>
        </w:tc>
        <w:tc>
          <w:tcPr>
            <w:tcW w:w="864" w:type="pct"/>
            <w:tcBorders>
              <w:top w:val="nil"/>
              <w:left w:val="nil"/>
              <w:bottom w:val="single" w:sz="4" w:space="0" w:color="auto"/>
              <w:right w:val="nil"/>
            </w:tcBorders>
            <w:shd w:val="clear" w:color="auto" w:fill="auto"/>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1087</w:t>
            </w:r>
          </w:p>
        </w:tc>
        <w:tc>
          <w:tcPr>
            <w:tcW w:w="448" w:type="pct"/>
            <w:tcBorders>
              <w:top w:val="nil"/>
              <w:left w:val="nil"/>
              <w:bottom w:val="single" w:sz="4" w:space="0" w:color="auto"/>
              <w:right w:val="single" w:sz="4" w:space="0" w:color="auto"/>
            </w:tcBorders>
            <w:shd w:val="clear" w:color="auto" w:fill="auto"/>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1781</w:t>
            </w:r>
          </w:p>
        </w:tc>
      </w:tr>
    </w:tbl>
    <w:p w:rsidR="00327163" w:rsidRDefault="007814D3" w:rsidP="00327163">
      <w:pPr>
        <w:pStyle w:val="a7"/>
      </w:pPr>
      <w:r>
        <w:br w:type="page"/>
      </w:r>
      <w:bookmarkStart w:id="78" w:name="_Ref378773935"/>
      <w:proofErr w:type="gramStart"/>
      <w:r w:rsidR="00327163" w:rsidRPr="005825F9">
        <w:lastRenderedPageBreak/>
        <w:t xml:space="preserve">Table </w:t>
      </w:r>
      <w:r w:rsidR="00222E77" w:rsidRPr="005825F9">
        <w:fldChar w:fldCharType="begin"/>
      </w:r>
      <w:r w:rsidR="00327163" w:rsidRPr="005825F9">
        <w:instrText xml:space="preserve"> SEQ Table \* ARABIC </w:instrText>
      </w:r>
      <w:r w:rsidR="00222E77" w:rsidRPr="005825F9">
        <w:fldChar w:fldCharType="separate"/>
      </w:r>
      <w:r w:rsidR="0008141F">
        <w:rPr>
          <w:noProof/>
        </w:rPr>
        <w:t>7</w:t>
      </w:r>
      <w:r w:rsidR="00222E77" w:rsidRPr="005825F9">
        <w:fldChar w:fldCharType="end"/>
      </w:r>
      <w:bookmarkEnd w:id="78"/>
      <w:r w:rsidR="00327163">
        <w:t>.</w:t>
      </w:r>
      <w:proofErr w:type="gramEnd"/>
      <w:r w:rsidR="00327163" w:rsidRPr="005825F9">
        <w:t xml:space="preserve"> Median and range of the </w:t>
      </w:r>
      <w:r w:rsidR="0030615F">
        <w:t>inhalation intakes</w:t>
      </w:r>
      <w:r w:rsidR="00327163" w:rsidRPr="005825F9">
        <w:t xml:space="preserve"> in nine climate regions </w:t>
      </w:r>
      <w:r w:rsidR="003349BC">
        <w:rPr>
          <w:szCs w:val="24"/>
        </w:rPr>
        <w:t xml:space="preserve">of </w:t>
      </w:r>
      <w:r w:rsidR="003349BC">
        <w:rPr>
          <w:rFonts w:cs="Times New Roman"/>
          <w:kern w:val="0"/>
          <w:szCs w:val="24"/>
        </w:rPr>
        <w:t>contiguous US</w:t>
      </w:r>
      <w:r w:rsidR="003349BC">
        <w:rPr>
          <w:szCs w:val="24"/>
        </w:rPr>
        <w:t xml:space="preserve"> </w:t>
      </w:r>
      <w:r w:rsidR="00327163">
        <w:t xml:space="preserve">in </w:t>
      </w:r>
      <w:r w:rsidR="00DE7ACE">
        <w:t>2003</w:t>
      </w:r>
      <w:r w:rsidR="0062592F">
        <w:t>-2010</w:t>
      </w:r>
      <w:r w:rsidR="00AA6330">
        <w:t xml:space="preserve"> </w:t>
      </w:r>
      <w:r w:rsidR="00327163" w:rsidRPr="005825F9">
        <w:t>(</w:t>
      </w:r>
      <w:r w:rsidR="00327163">
        <w:t>p</w:t>
      </w:r>
      <w:r w:rsidR="00327163" w:rsidRPr="005825F9">
        <w:t>ollen</w:t>
      </w:r>
      <w:r w:rsidR="00327163">
        <w:t xml:space="preserve"> g</w:t>
      </w:r>
      <w:r w:rsidR="00327163" w:rsidRPr="005825F9">
        <w:t>rains/</w:t>
      </w:r>
      <w:r w:rsidR="00327163">
        <w:t>d</w:t>
      </w:r>
      <w:r w:rsidR="00327163" w:rsidRPr="005825F9">
        <w:t>ay)</w:t>
      </w:r>
    </w:p>
    <w:tbl>
      <w:tblPr>
        <w:tblW w:w="5000" w:type="pct"/>
        <w:tblLayout w:type="fixed"/>
        <w:tblLook w:val="04A0" w:firstRow="1" w:lastRow="0" w:firstColumn="1" w:lastColumn="0" w:noHBand="0" w:noVBand="1"/>
      </w:tblPr>
      <w:tblGrid>
        <w:gridCol w:w="1607"/>
        <w:gridCol w:w="1178"/>
        <w:gridCol w:w="982"/>
        <w:gridCol w:w="1573"/>
        <w:gridCol w:w="999"/>
        <w:gridCol w:w="1421"/>
        <w:gridCol w:w="762"/>
      </w:tblGrid>
      <w:tr w:rsidR="00327163" w:rsidRPr="000045CC" w:rsidTr="005118E3">
        <w:trPr>
          <w:trHeight w:val="288"/>
          <w:tblHeader/>
        </w:trPr>
        <w:tc>
          <w:tcPr>
            <w:tcW w:w="943" w:type="pct"/>
            <w:tcBorders>
              <w:top w:val="single" w:sz="4" w:space="0" w:color="000000"/>
              <w:left w:val="single" w:sz="4" w:space="0" w:color="000000"/>
              <w:bottom w:val="single" w:sz="4" w:space="0" w:color="000000"/>
              <w:right w:val="nil"/>
            </w:tcBorders>
            <w:shd w:val="clear" w:color="auto" w:fill="auto"/>
            <w:noWrap/>
            <w:vAlign w:val="bottom"/>
            <w:hideMark/>
          </w:tcPr>
          <w:p w:rsidR="00327163" w:rsidRPr="000045CC" w:rsidRDefault="00327163" w:rsidP="00D07E54">
            <w:pPr>
              <w:widowControl/>
              <w:jc w:val="left"/>
              <w:rPr>
                <w:rFonts w:ascii="Arial Narrow" w:eastAsia="宋体" w:hAnsi="Arial Narrow" w:cs="宋体"/>
                <w:b/>
                <w:bCs/>
                <w:color w:val="000000"/>
                <w:kern w:val="0"/>
                <w:sz w:val="22"/>
              </w:rPr>
            </w:pPr>
            <w:r w:rsidRPr="005825F9">
              <w:rPr>
                <w:rFonts w:ascii="Arial Narrow" w:eastAsia="宋体" w:hAnsi="Arial Narrow" w:cs="宋体"/>
                <w:b/>
                <w:bCs/>
                <w:color w:val="000000"/>
                <w:kern w:val="0"/>
                <w:sz w:val="22"/>
              </w:rPr>
              <w:t>Species</w:t>
            </w:r>
          </w:p>
        </w:tc>
        <w:tc>
          <w:tcPr>
            <w:tcW w:w="691" w:type="pct"/>
            <w:tcBorders>
              <w:top w:val="single" w:sz="4" w:space="0" w:color="000000"/>
              <w:left w:val="nil"/>
              <w:bottom w:val="single" w:sz="4" w:space="0" w:color="000000"/>
              <w:right w:val="nil"/>
            </w:tcBorders>
            <w:shd w:val="clear" w:color="auto" w:fill="auto"/>
            <w:noWrap/>
            <w:vAlign w:val="bottom"/>
            <w:hideMark/>
          </w:tcPr>
          <w:p w:rsidR="00327163" w:rsidRPr="000045CC" w:rsidRDefault="00327163" w:rsidP="00D07E54">
            <w:pPr>
              <w:widowControl/>
              <w:jc w:val="left"/>
              <w:rPr>
                <w:rFonts w:ascii="Arial Narrow" w:eastAsia="宋体" w:hAnsi="Arial Narrow" w:cs="宋体"/>
                <w:b/>
                <w:bCs/>
                <w:color w:val="000000"/>
                <w:kern w:val="0"/>
                <w:sz w:val="22"/>
              </w:rPr>
            </w:pPr>
            <w:r w:rsidRPr="005825F9">
              <w:rPr>
                <w:rFonts w:ascii="Arial Narrow" w:eastAsia="宋体" w:hAnsi="Arial Narrow" w:cs="宋体"/>
                <w:b/>
                <w:bCs/>
                <w:color w:val="000000"/>
                <w:kern w:val="0"/>
                <w:sz w:val="22"/>
              </w:rPr>
              <w:t>Percentile</w:t>
            </w:r>
          </w:p>
        </w:tc>
        <w:tc>
          <w:tcPr>
            <w:tcW w:w="576" w:type="pct"/>
            <w:tcBorders>
              <w:top w:val="single" w:sz="4" w:space="0" w:color="000000"/>
              <w:left w:val="nil"/>
              <w:bottom w:val="single" w:sz="4" w:space="0" w:color="000000"/>
              <w:right w:val="nil"/>
            </w:tcBorders>
            <w:shd w:val="clear" w:color="auto" w:fill="auto"/>
            <w:noWrap/>
            <w:vAlign w:val="bottom"/>
            <w:hideMark/>
          </w:tcPr>
          <w:p w:rsidR="00327163" w:rsidRPr="000045CC" w:rsidRDefault="00327163" w:rsidP="00D07E54">
            <w:pPr>
              <w:widowControl/>
              <w:jc w:val="center"/>
              <w:rPr>
                <w:rFonts w:ascii="Arial Narrow" w:eastAsia="宋体" w:hAnsi="Arial Narrow" w:cs="宋体"/>
                <w:b/>
                <w:bCs/>
                <w:color w:val="000000"/>
                <w:kern w:val="0"/>
                <w:sz w:val="22"/>
              </w:rPr>
            </w:pPr>
            <w:r w:rsidRPr="005825F9">
              <w:rPr>
                <w:rFonts w:ascii="Arial Narrow" w:eastAsia="宋体" w:hAnsi="Arial Narrow" w:cs="宋体"/>
                <w:b/>
                <w:bCs/>
                <w:color w:val="000000"/>
                <w:kern w:val="0"/>
                <w:sz w:val="22"/>
              </w:rPr>
              <w:t>Central</w:t>
            </w:r>
          </w:p>
        </w:tc>
        <w:tc>
          <w:tcPr>
            <w:tcW w:w="923" w:type="pct"/>
            <w:tcBorders>
              <w:top w:val="single" w:sz="4" w:space="0" w:color="000000"/>
              <w:left w:val="nil"/>
              <w:bottom w:val="single" w:sz="4" w:space="0" w:color="000000"/>
              <w:right w:val="nil"/>
            </w:tcBorders>
            <w:shd w:val="clear" w:color="auto" w:fill="auto"/>
            <w:noWrap/>
            <w:hideMark/>
          </w:tcPr>
          <w:p w:rsidR="00327163" w:rsidRPr="000045CC" w:rsidRDefault="00327163" w:rsidP="00D07E54">
            <w:pPr>
              <w:widowControl/>
              <w:jc w:val="center"/>
              <w:rPr>
                <w:rFonts w:ascii="Arial Narrow" w:eastAsia="宋体" w:hAnsi="Arial Narrow" w:cs="宋体"/>
                <w:b/>
                <w:bCs/>
                <w:color w:val="000000"/>
                <w:kern w:val="0"/>
                <w:sz w:val="22"/>
              </w:rPr>
            </w:pPr>
            <w:r w:rsidRPr="005825F9">
              <w:rPr>
                <w:rFonts w:ascii="Arial Narrow" w:eastAsia="宋体" w:hAnsi="Arial Narrow" w:cs="宋体"/>
                <w:b/>
                <w:bCs/>
                <w:color w:val="000000"/>
                <w:kern w:val="0"/>
                <w:sz w:val="22"/>
              </w:rPr>
              <w:t>East</w:t>
            </w:r>
            <w:r w:rsidR="009E1F2E">
              <w:rPr>
                <w:rFonts w:ascii="Arial Narrow" w:eastAsia="宋体" w:hAnsi="Arial Narrow" w:cs="宋体"/>
                <w:b/>
                <w:bCs/>
                <w:color w:val="000000"/>
                <w:kern w:val="0"/>
                <w:sz w:val="22"/>
              </w:rPr>
              <w:t xml:space="preserve"> </w:t>
            </w:r>
            <w:r w:rsidRPr="005825F9">
              <w:rPr>
                <w:rFonts w:ascii="Arial Narrow" w:eastAsia="宋体" w:hAnsi="Arial Narrow" w:cs="宋体"/>
                <w:b/>
                <w:bCs/>
                <w:color w:val="000000"/>
                <w:kern w:val="0"/>
                <w:sz w:val="22"/>
              </w:rPr>
              <w:t>North</w:t>
            </w:r>
            <w:r w:rsidR="009E1F2E">
              <w:rPr>
                <w:rFonts w:ascii="Arial Narrow" w:eastAsia="宋体" w:hAnsi="Arial Narrow" w:cs="宋体"/>
                <w:b/>
                <w:bCs/>
                <w:color w:val="000000"/>
                <w:kern w:val="0"/>
                <w:sz w:val="22"/>
              </w:rPr>
              <w:t xml:space="preserve"> </w:t>
            </w:r>
            <w:r w:rsidRPr="005825F9">
              <w:rPr>
                <w:rFonts w:ascii="Arial Narrow" w:eastAsia="宋体" w:hAnsi="Arial Narrow" w:cs="宋体"/>
                <w:b/>
                <w:bCs/>
                <w:color w:val="000000"/>
                <w:kern w:val="0"/>
                <w:sz w:val="22"/>
              </w:rPr>
              <w:t>Central</w:t>
            </w:r>
          </w:p>
        </w:tc>
        <w:tc>
          <w:tcPr>
            <w:tcW w:w="586" w:type="pct"/>
            <w:tcBorders>
              <w:top w:val="single" w:sz="4" w:space="0" w:color="000000"/>
              <w:left w:val="nil"/>
              <w:bottom w:val="single" w:sz="4" w:space="0" w:color="000000"/>
              <w:right w:val="nil"/>
            </w:tcBorders>
            <w:shd w:val="clear" w:color="auto" w:fill="auto"/>
            <w:noWrap/>
            <w:vAlign w:val="bottom"/>
            <w:hideMark/>
          </w:tcPr>
          <w:p w:rsidR="00327163" w:rsidRPr="000045CC" w:rsidRDefault="00327163" w:rsidP="00D07E54">
            <w:pPr>
              <w:widowControl/>
              <w:jc w:val="center"/>
              <w:rPr>
                <w:rFonts w:ascii="Arial Narrow" w:eastAsia="宋体" w:hAnsi="Arial Narrow" w:cs="宋体"/>
                <w:b/>
                <w:bCs/>
                <w:color w:val="000000"/>
                <w:kern w:val="0"/>
                <w:sz w:val="22"/>
              </w:rPr>
            </w:pPr>
            <w:r w:rsidRPr="005825F9">
              <w:rPr>
                <w:rFonts w:ascii="Arial Narrow" w:eastAsia="宋体" w:hAnsi="Arial Narrow" w:cs="宋体"/>
                <w:b/>
                <w:bCs/>
                <w:color w:val="000000"/>
                <w:kern w:val="0"/>
                <w:sz w:val="22"/>
              </w:rPr>
              <w:t>North</w:t>
            </w:r>
            <w:r w:rsidR="009E1F2E">
              <w:rPr>
                <w:rFonts w:ascii="Arial Narrow" w:eastAsia="宋体" w:hAnsi="Arial Narrow" w:cs="宋体"/>
                <w:b/>
                <w:bCs/>
                <w:color w:val="000000"/>
                <w:kern w:val="0"/>
                <w:sz w:val="22"/>
              </w:rPr>
              <w:t xml:space="preserve"> </w:t>
            </w:r>
            <w:r w:rsidRPr="005825F9">
              <w:rPr>
                <w:rFonts w:ascii="Arial Narrow" w:eastAsia="宋体" w:hAnsi="Arial Narrow" w:cs="宋体"/>
                <w:b/>
                <w:bCs/>
                <w:color w:val="000000"/>
                <w:kern w:val="0"/>
                <w:sz w:val="22"/>
              </w:rPr>
              <w:t>East</w:t>
            </w:r>
          </w:p>
        </w:tc>
        <w:tc>
          <w:tcPr>
            <w:tcW w:w="834" w:type="pct"/>
            <w:tcBorders>
              <w:top w:val="single" w:sz="4" w:space="0" w:color="000000"/>
              <w:left w:val="nil"/>
              <w:bottom w:val="single" w:sz="4" w:space="0" w:color="000000"/>
              <w:right w:val="nil"/>
            </w:tcBorders>
            <w:shd w:val="clear" w:color="auto" w:fill="auto"/>
            <w:noWrap/>
            <w:vAlign w:val="bottom"/>
            <w:hideMark/>
          </w:tcPr>
          <w:p w:rsidR="00327163" w:rsidRPr="000045CC" w:rsidRDefault="00327163" w:rsidP="00D07E54">
            <w:pPr>
              <w:widowControl/>
              <w:jc w:val="center"/>
              <w:rPr>
                <w:rFonts w:ascii="Arial Narrow" w:eastAsia="宋体" w:hAnsi="Arial Narrow" w:cs="宋体"/>
                <w:b/>
                <w:bCs/>
                <w:color w:val="000000"/>
                <w:kern w:val="0"/>
                <w:sz w:val="22"/>
              </w:rPr>
            </w:pPr>
            <w:r w:rsidRPr="005825F9">
              <w:rPr>
                <w:rFonts w:ascii="Arial Narrow" w:eastAsia="宋体" w:hAnsi="Arial Narrow" w:cs="宋体"/>
                <w:b/>
                <w:bCs/>
                <w:color w:val="000000"/>
                <w:kern w:val="0"/>
                <w:sz w:val="22"/>
              </w:rPr>
              <w:t>North</w:t>
            </w:r>
            <w:r w:rsidR="009E1F2E">
              <w:rPr>
                <w:rFonts w:ascii="Arial Narrow" w:eastAsia="宋体" w:hAnsi="Arial Narrow" w:cs="宋体"/>
                <w:b/>
                <w:bCs/>
                <w:color w:val="000000"/>
                <w:kern w:val="0"/>
                <w:sz w:val="22"/>
              </w:rPr>
              <w:t xml:space="preserve"> </w:t>
            </w:r>
            <w:r w:rsidRPr="005825F9">
              <w:rPr>
                <w:rFonts w:ascii="Arial Narrow" w:eastAsia="宋体" w:hAnsi="Arial Narrow" w:cs="宋体"/>
                <w:b/>
                <w:bCs/>
                <w:color w:val="000000"/>
                <w:kern w:val="0"/>
                <w:sz w:val="22"/>
              </w:rPr>
              <w:t>West</w:t>
            </w:r>
          </w:p>
        </w:tc>
        <w:tc>
          <w:tcPr>
            <w:tcW w:w="447" w:type="pct"/>
            <w:tcBorders>
              <w:top w:val="single" w:sz="4" w:space="0" w:color="000000"/>
              <w:left w:val="nil"/>
              <w:bottom w:val="single" w:sz="4" w:space="0" w:color="000000"/>
              <w:right w:val="single" w:sz="4" w:space="0" w:color="auto"/>
            </w:tcBorders>
            <w:shd w:val="clear" w:color="auto" w:fill="auto"/>
            <w:noWrap/>
            <w:vAlign w:val="bottom"/>
            <w:hideMark/>
          </w:tcPr>
          <w:p w:rsidR="00327163" w:rsidRPr="000045CC" w:rsidRDefault="00327163" w:rsidP="00D07E54">
            <w:pPr>
              <w:widowControl/>
              <w:jc w:val="center"/>
              <w:rPr>
                <w:rFonts w:ascii="Arial Narrow" w:eastAsia="宋体" w:hAnsi="Arial Narrow" w:cs="宋体"/>
                <w:b/>
                <w:bCs/>
                <w:color w:val="000000"/>
                <w:kern w:val="0"/>
                <w:sz w:val="22"/>
              </w:rPr>
            </w:pPr>
            <w:r w:rsidRPr="005825F9">
              <w:rPr>
                <w:rFonts w:ascii="Arial Narrow" w:eastAsia="宋体" w:hAnsi="Arial Narrow" w:cs="宋体"/>
                <w:b/>
                <w:bCs/>
                <w:color w:val="000000"/>
                <w:kern w:val="0"/>
                <w:sz w:val="22"/>
              </w:rPr>
              <w:t>South</w:t>
            </w:r>
          </w:p>
        </w:tc>
      </w:tr>
      <w:tr w:rsidR="005118E3" w:rsidRPr="000045CC" w:rsidTr="005118E3">
        <w:trPr>
          <w:trHeight w:val="288"/>
        </w:trPr>
        <w:tc>
          <w:tcPr>
            <w:tcW w:w="943" w:type="pct"/>
            <w:tcBorders>
              <w:top w:val="nil"/>
              <w:left w:val="single" w:sz="4" w:space="0" w:color="000000"/>
              <w:bottom w:val="nil"/>
              <w:right w:val="nil"/>
            </w:tcBorders>
            <w:shd w:val="clear" w:color="D9D9D9" w:fill="D9D9D9"/>
            <w:vAlign w:val="bottom"/>
            <w:hideMark/>
          </w:tcPr>
          <w:p w:rsidR="005118E3" w:rsidRPr="008763D3" w:rsidRDefault="005118E3" w:rsidP="00D07E54">
            <w:pPr>
              <w:widowControl/>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birch (Betula)</w:t>
            </w:r>
          </w:p>
        </w:tc>
        <w:tc>
          <w:tcPr>
            <w:tcW w:w="691" w:type="pct"/>
            <w:tcBorders>
              <w:top w:val="nil"/>
              <w:left w:val="nil"/>
              <w:bottom w:val="nil"/>
              <w:right w:val="nil"/>
            </w:tcBorders>
            <w:shd w:val="clear" w:color="D9D9D9" w:fill="D9D9D9"/>
            <w:noWrap/>
            <w:vAlign w:val="bottom"/>
            <w:hideMark/>
          </w:tcPr>
          <w:p w:rsidR="005118E3" w:rsidRPr="008763D3" w:rsidRDefault="005118E3" w:rsidP="00D07E54">
            <w:pPr>
              <w:widowControl/>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25%</w:t>
            </w:r>
          </w:p>
        </w:tc>
        <w:tc>
          <w:tcPr>
            <w:tcW w:w="576" w:type="pct"/>
            <w:tcBorders>
              <w:top w:val="nil"/>
              <w:left w:val="nil"/>
              <w:bottom w:val="nil"/>
              <w:right w:val="nil"/>
            </w:tcBorders>
            <w:shd w:val="clear" w:color="D9D9D9" w:fill="D9D9D9"/>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5</w:t>
            </w:r>
          </w:p>
        </w:tc>
        <w:tc>
          <w:tcPr>
            <w:tcW w:w="923" w:type="pct"/>
            <w:tcBorders>
              <w:top w:val="nil"/>
              <w:left w:val="nil"/>
              <w:bottom w:val="nil"/>
              <w:right w:val="nil"/>
            </w:tcBorders>
            <w:shd w:val="clear" w:color="D9D9D9" w:fill="D9D9D9"/>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4</w:t>
            </w:r>
          </w:p>
        </w:tc>
        <w:tc>
          <w:tcPr>
            <w:tcW w:w="586" w:type="pct"/>
            <w:tcBorders>
              <w:top w:val="nil"/>
              <w:left w:val="nil"/>
              <w:bottom w:val="nil"/>
              <w:right w:val="nil"/>
            </w:tcBorders>
            <w:shd w:val="clear" w:color="D9D9D9" w:fill="D9D9D9"/>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6</w:t>
            </w:r>
          </w:p>
        </w:tc>
        <w:tc>
          <w:tcPr>
            <w:tcW w:w="834" w:type="pct"/>
            <w:tcBorders>
              <w:top w:val="nil"/>
              <w:left w:val="nil"/>
              <w:bottom w:val="nil"/>
              <w:right w:val="nil"/>
            </w:tcBorders>
            <w:shd w:val="clear" w:color="D9D9D9" w:fill="D9D9D9"/>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7</w:t>
            </w:r>
          </w:p>
        </w:tc>
        <w:tc>
          <w:tcPr>
            <w:tcW w:w="447" w:type="pct"/>
            <w:tcBorders>
              <w:top w:val="nil"/>
              <w:left w:val="nil"/>
              <w:bottom w:val="nil"/>
              <w:right w:val="single" w:sz="4" w:space="0" w:color="auto"/>
            </w:tcBorders>
            <w:shd w:val="clear" w:color="D9D9D9" w:fill="D9D9D9"/>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6</w:t>
            </w:r>
          </w:p>
        </w:tc>
      </w:tr>
      <w:tr w:rsidR="005118E3" w:rsidRPr="000045CC" w:rsidTr="005118E3">
        <w:trPr>
          <w:trHeight w:val="288"/>
        </w:trPr>
        <w:tc>
          <w:tcPr>
            <w:tcW w:w="943" w:type="pct"/>
            <w:tcBorders>
              <w:top w:val="nil"/>
              <w:left w:val="single" w:sz="4" w:space="0" w:color="000000"/>
              <w:bottom w:val="nil"/>
              <w:right w:val="nil"/>
            </w:tcBorders>
            <w:shd w:val="clear" w:color="auto" w:fill="auto"/>
            <w:vAlign w:val="bottom"/>
            <w:hideMark/>
          </w:tcPr>
          <w:p w:rsidR="005118E3" w:rsidRPr="008763D3" w:rsidRDefault="005118E3" w:rsidP="00D07E54">
            <w:pPr>
              <w:widowControl/>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 xml:space="preserve">　</w:t>
            </w:r>
          </w:p>
        </w:tc>
        <w:tc>
          <w:tcPr>
            <w:tcW w:w="691" w:type="pct"/>
            <w:tcBorders>
              <w:top w:val="nil"/>
              <w:left w:val="nil"/>
              <w:bottom w:val="nil"/>
              <w:right w:val="nil"/>
            </w:tcBorders>
            <w:shd w:val="clear" w:color="auto" w:fill="auto"/>
            <w:noWrap/>
            <w:vAlign w:val="bottom"/>
            <w:hideMark/>
          </w:tcPr>
          <w:p w:rsidR="005118E3" w:rsidRPr="008763D3" w:rsidRDefault="005118E3" w:rsidP="00D07E54">
            <w:pPr>
              <w:widowControl/>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50% (Median)</w:t>
            </w:r>
          </w:p>
        </w:tc>
        <w:tc>
          <w:tcPr>
            <w:tcW w:w="576" w:type="pct"/>
            <w:tcBorders>
              <w:top w:val="nil"/>
              <w:left w:val="nil"/>
              <w:bottom w:val="nil"/>
              <w:right w:val="nil"/>
            </w:tcBorders>
            <w:shd w:val="clear" w:color="auto" w:fill="auto"/>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7</w:t>
            </w:r>
          </w:p>
        </w:tc>
        <w:tc>
          <w:tcPr>
            <w:tcW w:w="923" w:type="pct"/>
            <w:tcBorders>
              <w:top w:val="nil"/>
              <w:left w:val="nil"/>
              <w:bottom w:val="nil"/>
              <w:right w:val="nil"/>
            </w:tcBorders>
            <w:shd w:val="clear" w:color="auto" w:fill="auto"/>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7</w:t>
            </w:r>
          </w:p>
        </w:tc>
        <w:tc>
          <w:tcPr>
            <w:tcW w:w="586" w:type="pct"/>
            <w:tcBorders>
              <w:top w:val="nil"/>
              <w:left w:val="nil"/>
              <w:bottom w:val="nil"/>
              <w:right w:val="nil"/>
            </w:tcBorders>
            <w:shd w:val="clear" w:color="auto" w:fill="auto"/>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13</w:t>
            </w:r>
          </w:p>
        </w:tc>
        <w:tc>
          <w:tcPr>
            <w:tcW w:w="834" w:type="pct"/>
            <w:tcBorders>
              <w:top w:val="nil"/>
              <w:left w:val="nil"/>
              <w:bottom w:val="nil"/>
              <w:right w:val="nil"/>
            </w:tcBorders>
            <w:shd w:val="clear" w:color="auto" w:fill="auto"/>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23</w:t>
            </w:r>
          </w:p>
        </w:tc>
        <w:tc>
          <w:tcPr>
            <w:tcW w:w="447" w:type="pct"/>
            <w:tcBorders>
              <w:top w:val="nil"/>
              <w:left w:val="nil"/>
              <w:bottom w:val="nil"/>
              <w:right w:val="single" w:sz="4" w:space="0" w:color="auto"/>
            </w:tcBorders>
            <w:shd w:val="clear" w:color="auto" w:fill="auto"/>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11</w:t>
            </w:r>
          </w:p>
        </w:tc>
      </w:tr>
      <w:tr w:rsidR="005118E3" w:rsidRPr="000045CC" w:rsidTr="005118E3">
        <w:trPr>
          <w:trHeight w:val="288"/>
        </w:trPr>
        <w:tc>
          <w:tcPr>
            <w:tcW w:w="943" w:type="pct"/>
            <w:tcBorders>
              <w:top w:val="nil"/>
              <w:left w:val="single" w:sz="4" w:space="0" w:color="000000"/>
              <w:bottom w:val="nil"/>
              <w:right w:val="nil"/>
            </w:tcBorders>
            <w:shd w:val="clear" w:color="D9D9D9" w:fill="D9D9D9"/>
            <w:vAlign w:val="bottom"/>
            <w:hideMark/>
          </w:tcPr>
          <w:p w:rsidR="005118E3" w:rsidRPr="008763D3" w:rsidRDefault="005118E3" w:rsidP="00D07E54">
            <w:pPr>
              <w:widowControl/>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 xml:space="preserve">　</w:t>
            </w:r>
          </w:p>
        </w:tc>
        <w:tc>
          <w:tcPr>
            <w:tcW w:w="691" w:type="pct"/>
            <w:tcBorders>
              <w:top w:val="nil"/>
              <w:left w:val="nil"/>
              <w:bottom w:val="nil"/>
              <w:right w:val="nil"/>
            </w:tcBorders>
            <w:shd w:val="clear" w:color="D9D9D9" w:fill="D9D9D9"/>
            <w:noWrap/>
            <w:vAlign w:val="bottom"/>
            <w:hideMark/>
          </w:tcPr>
          <w:p w:rsidR="005118E3" w:rsidRPr="008763D3" w:rsidRDefault="005118E3" w:rsidP="00D07E54">
            <w:pPr>
              <w:widowControl/>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75%</w:t>
            </w:r>
          </w:p>
        </w:tc>
        <w:tc>
          <w:tcPr>
            <w:tcW w:w="576" w:type="pct"/>
            <w:tcBorders>
              <w:top w:val="nil"/>
              <w:left w:val="nil"/>
              <w:bottom w:val="nil"/>
              <w:right w:val="nil"/>
            </w:tcBorders>
            <w:shd w:val="clear" w:color="D9D9D9" w:fill="D9D9D9"/>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15</w:t>
            </w:r>
          </w:p>
        </w:tc>
        <w:tc>
          <w:tcPr>
            <w:tcW w:w="923" w:type="pct"/>
            <w:tcBorders>
              <w:top w:val="nil"/>
              <w:left w:val="nil"/>
              <w:bottom w:val="nil"/>
              <w:right w:val="nil"/>
            </w:tcBorders>
            <w:shd w:val="clear" w:color="D9D9D9" w:fill="D9D9D9"/>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14</w:t>
            </w:r>
          </w:p>
        </w:tc>
        <w:tc>
          <w:tcPr>
            <w:tcW w:w="586" w:type="pct"/>
            <w:tcBorders>
              <w:top w:val="nil"/>
              <w:left w:val="nil"/>
              <w:bottom w:val="nil"/>
              <w:right w:val="nil"/>
            </w:tcBorders>
            <w:shd w:val="clear" w:color="D9D9D9" w:fill="D9D9D9"/>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33</w:t>
            </w:r>
          </w:p>
        </w:tc>
        <w:tc>
          <w:tcPr>
            <w:tcW w:w="834" w:type="pct"/>
            <w:tcBorders>
              <w:top w:val="nil"/>
              <w:left w:val="nil"/>
              <w:bottom w:val="nil"/>
              <w:right w:val="nil"/>
            </w:tcBorders>
            <w:shd w:val="clear" w:color="D9D9D9" w:fill="D9D9D9"/>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85</w:t>
            </w:r>
          </w:p>
        </w:tc>
        <w:tc>
          <w:tcPr>
            <w:tcW w:w="447" w:type="pct"/>
            <w:tcBorders>
              <w:top w:val="nil"/>
              <w:left w:val="nil"/>
              <w:bottom w:val="nil"/>
              <w:right w:val="single" w:sz="4" w:space="0" w:color="auto"/>
            </w:tcBorders>
            <w:shd w:val="clear" w:color="D9D9D9" w:fill="D9D9D9"/>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27</w:t>
            </w:r>
          </w:p>
        </w:tc>
      </w:tr>
      <w:tr w:rsidR="005118E3" w:rsidRPr="000045CC" w:rsidTr="005118E3">
        <w:trPr>
          <w:trHeight w:val="288"/>
        </w:trPr>
        <w:tc>
          <w:tcPr>
            <w:tcW w:w="943" w:type="pct"/>
            <w:tcBorders>
              <w:top w:val="nil"/>
              <w:left w:val="single" w:sz="4" w:space="0" w:color="000000"/>
              <w:bottom w:val="nil"/>
              <w:right w:val="nil"/>
            </w:tcBorders>
            <w:shd w:val="clear" w:color="auto" w:fill="auto"/>
            <w:vAlign w:val="bottom"/>
            <w:hideMark/>
          </w:tcPr>
          <w:p w:rsidR="005118E3" w:rsidRPr="008763D3" w:rsidRDefault="005118E3" w:rsidP="00D07E54">
            <w:pPr>
              <w:widowControl/>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 xml:space="preserve">　</w:t>
            </w:r>
          </w:p>
        </w:tc>
        <w:tc>
          <w:tcPr>
            <w:tcW w:w="691" w:type="pct"/>
            <w:tcBorders>
              <w:top w:val="nil"/>
              <w:left w:val="nil"/>
              <w:bottom w:val="nil"/>
              <w:right w:val="nil"/>
            </w:tcBorders>
            <w:shd w:val="clear" w:color="auto" w:fill="auto"/>
            <w:noWrap/>
            <w:vAlign w:val="bottom"/>
            <w:hideMark/>
          </w:tcPr>
          <w:p w:rsidR="005118E3" w:rsidRPr="008763D3" w:rsidRDefault="005118E3" w:rsidP="00D07E54">
            <w:pPr>
              <w:widowControl/>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95%</w:t>
            </w:r>
          </w:p>
        </w:tc>
        <w:tc>
          <w:tcPr>
            <w:tcW w:w="576" w:type="pct"/>
            <w:tcBorders>
              <w:top w:val="nil"/>
              <w:left w:val="nil"/>
              <w:bottom w:val="nil"/>
              <w:right w:val="nil"/>
            </w:tcBorders>
            <w:shd w:val="clear" w:color="auto" w:fill="auto"/>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59</w:t>
            </w:r>
          </w:p>
        </w:tc>
        <w:tc>
          <w:tcPr>
            <w:tcW w:w="923" w:type="pct"/>
            <w:tcBorders>
              <w:top w:val="nil"/>
              <w:left w:val="nil"/>
              <w:bottom w:val="nil"/>
              <w:right w:val="nil"/>
            </w:tcBorders>
            <w:shd w:val="clear" w:color="auto" w:fill="auto"/>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40</w:t>
            </w:r>
          </w:p>
        </w:tc>
        <w:tc>
          <w:tcPr>
            <w:tcW w:w="586" w:type="pct"/>
            <w:tcBorders>
              <w:top w:val="nil"/>
              <w:left w:val="nil"/>
              <w:bottom w:val="nil"/>
              <w:right w:val="nil"/>
            </w:tcBorders>
            <w:shd w:val="clear" w:color="auto" w:fill="auto"/>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135</w:t>
            </w:r>
          </w:p>
        </w:tc>
        <w:tc>
          <w:tcPr>
            <w:tcW w:w="834" w:type="pct"/>
            <w:tcBorders>
              <w:top w:val="nil"/>
              <w:left w:val="nil"/>
              <w:bottom w:val="nil"/>
              <w:right w:val="nil"/>
            </w:tcBorders>
            <w:shd w:val="clear" w:color="auto" w:fill="auto"/>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320</w:t>
            </w:r>
          </w:p>
        </w:tc>
        <w:tc>
          <w:tcPr>
            <w:tcW w:w="447" w:type="pct"/>
            <w:tcBorders>
              <w:top w:val="nil"/>
              <w:left w:val="nil"/>
              <w:bottom w:val="nil"/>
              <w:right w:val="single" w:sz="4" w:space="0" w:color="auto"/>
            </w:tcBorders>
            <w:shd w:val="clear" w:color="auto" w:fill="auto"/>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87</w:t>
            </w:r>
          </w:p>
        </w:tc>
      </w:tr>
      <w:tr w:rsidR="005118E3" w:rsidRPr="000045CC" w:rsidTr="005118E3">
        <w:trPr>
          <w:trHeight w:val="288"/>
        </w:trPr>
        <w:tc>
          <w:tcPr>
            <w:tcW w:w="943" w:type="pct"/>
            <w:tcBorders>
              <w:top w:val="nil"/>
              <w:left w:val="single" w:sz="4" w:space="0" w:color="000000"/>
              <w:bottom w:val="nil"/>
              <w:right w:val="nil"/>
            </w:tcBorders>
            <w:shd w:val="clear" w:color="D9D9D9" w:fill="D9D9D9"/>
            <w:noWrap/>
            <w:vAlign w:val="bottom"/>
            <w:hideMark/>
          </w:tcPr>
          <w:p w:rsidR="005118E3" w:rsidRPr="008763D3" w:rsidRDefault="005118E3" w:rsidP="00D07E54">
            <w:pPr>
              <w:widowControl/>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ragweed (Ambrosia)</w:t>
            </w:r>
          </w:p>
        </w:tc>
        <w:tc>
          <w:tcPr>
            <w:tcW w:w="691" w:type="pct"/>
            <w:tcBorders>
              <w:top w:val="nil"/>
              <w:left w:val="nil"/>
              <w:bottom w:val="nil"/>
              <w:right w:val="nil"/>
            </w:tcBorders>
            <w:shd w:val="clear" w:color="D9D9D9" w:fill="D9D9D9"/>
            <w:noWrap/>
            <w:vAlign w:val="bottom"/>
            <w:hideMark/>
          </w:tcPr>
          <w:p w:rsidR="005118E3" w:rsidRPr="008763D3" w:rsidRDefault="005118E3" w:rsidP="00D07E54">
            <w:pPr>
              <w:widowControl/>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25%</w:t>
            </w:r>
          </w:p>
        </w:tc>
        <w:tc>
          <w:tcPr>
            <w:tcW w:w="576" w:type="pct"/>
            <w:tcBorders>
              <w:top w:val="nil"/>
              <w:left w:val="nil"/>
              <w:bottom w:val="nil"/>
              <w:right w:val="nil"/>
            </w:tcBorders>
            <w:shd w:val="clear" w:color="D9D9D9" w:fill="D9D9D9"/>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12</w:t>
            </w:r>
          </w:p>
        </w:tc>
        <w:tc>
          <w:tcPr>
            <w:tcW w:w="923" w:type="pct"/>
            <w:tcBorders>
              <w:top w:val="nil"/>
              <w:left w:val="nil"/>
              <w:bottom w:val="nil"/>
              <w:right w:val="nil"/>
            </w:tcBorders>
            <w:shd w:val="clear" w:color="D9D9D9" w:fill="D9D9D9"/>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15</w:t>
            </w:r>
          </w:p>
        </w:tc>
        <w:tc>
          <w:tcPr>
            <w:tcW w:w="586" w:type="pct"/>
            <w:tcBorders>
              <w:top w:val="nil"/>
              <w:left w:val="nil"/>
              <w:bottom w:val="nil"/>
              <w:right w:val="nil"/>
            </w:tcBorders>
            <w:shd w:val="clear" w:color="D9D9D9" w:fill="D9D9D9"/>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9</w:t>
            </w:r>
          </w:p>
        </w:tc>
        <w:tc>
          <w:tcPr>
            <w:tcW w:w="834" w:type="pct"/>
            <w:tcBorders>
              <w:top w:val="nil"/>
              <w:left w:val="nil"/>
              <w:bottom w:val="nil"/>
              <w:right w:val="nil"/>
            </w:tcBorders>
            <w:shd w:val="clear" w:color="D9D9D9" w:fill="D9D9D9"/>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3</w:t>
            </w:r>
          </w:p>
        </w:tc>
        <w:tc>
          <w:tcPr>
            <w:tcW w:w="447" w:type="pct"/>
            <w:tcBorders>
              <w:top w:val="nil"/>
              <w:left w:val="nil"/>
              <w:bottom w:val="nil"/>
              <w:right w:val="single" w:sz="4" w:space="0" w:color="auto"/>
            </w:tcBorders>
            <w:shd w:val="clear" w:color="D9D9D9" w:fill="D9D9D9"/>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28</w:t>
            </w:r>
          </w:p>
        </w:tc>
      </w:tr>
      <w:tr w:rsidR="005118E3" w:rsidRPr="000045CC" w:rsidTr="005118E3">
        <w:trPr>
          <w:trHeight w:val="288"/>
        </w:trPr>
        <w:tc>
          <w:tcPr>
            <w:tcW w:w="943" w:type="pct"/>
            <w:tcBorders>
              <w:top w:val="nil"/>
              <w:left w:val="single" w:sz="4" w:space="0" w:color="000000"/>
              <w:bottom w:val="nil"/>
              <w:right w:val="nil"/>
            </w:tcBorders>
            <w:shd w:val="clear" w:color="auto" w:fill="auto"/>
            <w:noWrap/>
            <w:vAlign w:val="bottom"/>
            <w:hideMark/>
          </w:tcPr>
          <w:p w:rsidR="005118E3" w:rsidRPr="008763D3" w:rsidRDefault="005118E3" w:rsidP="00D07E54">
            <w:pPr>
              <w:widowControl/>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 xml:space="preserve">　</w:t>
            </w:r>
          </w:p>
        </w:tc>
        <w:tc>
          <w:tcPr>
            <w:tcW w:w="691" w:type="pct"/>
            <w:tcBorders>
              <w:top w:val="nil"/>
              <w:left w:val="nil"/>
              <w:bottom w:val="nil"/>
              <w:right w:val="nil"/>
            </w:tcBorders>
            <w:shd w:val="clear" w:color="auto" w:fill="auto"/>
            <w:noWrap/>
            <w:vAlign w:val="bottom"/>
            <w:hideMark/>
          </w:tcPr>
          <w:p w:rsidR="005118E3" w:rsidRPr="008763D3" w:rsidRDefault="005118E3" w:rsidP="00D07E54">
            <w:pPr>
              <w:widowControl/>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50% (Median)</w:t>
            </w:r>
          </w:p>
        </w:tc>
        <w:tc>
          <w:tcPr>
            <w:tcW w:w="576" w:type="pct"/>
            <w:tcBorders>
              <w:top w:val="nil"/>
              <w:left w:val="nil"/>
              <w:bottom w:val="nil"/>
              <w:right w:val="nil"/>
            </w:tcBorders>
            <w:shd w:val="clear" w:color="auto" w:fill="auto"/>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39</w:t>
            </w:r>
          </w:p>
        </w:tc>
        <w:tc>
          <w:tcPr>
            <w:tcW w:w="923" w:type="pct"/>
            <w:tcBorders>
              <w:top w:val="nil"/>
              <w:left w:val="nil"/>
              <w:bottom w:val="nil"/>
              <w:right w:val="nil"/>
            </w:tcBorders>
            <w:shd w:val="clear" w:color="auto" w:fill="auto"/>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68</w:t>
            </w:r>
          </w:p>
        </w:tc>
        <w:tc>
          <w:tcPr>
            <w:tcW w:w="586" w:type="pct"/>
            <w:tcBorders>
              <w:top w:val="nil"/>
              <w:left w:val="nil"/>
              <w:bottom w:val="nil"/>
              <w:right w:val="nil"/>
            </w:tcBorders>
            <w:shd w:val="clear" w:color="auto" w:fill="auto"/>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26</w:t>
            </w:r>
          </w:p>
        </w:tc>
        <w:tc>
          <w:tcPr>
            <w:tcW w:w="834" w:type="pct"/>
            <w:tcBorders>
              <w:top w:val="nil"/>
              <w:left w:val="nil"/>
              <w:bottom w:val="nil"/>
              <w:right w:val="nil"/>
            </w:tcBorders>
            <w:shd w:val="clear" w:color="auto" w:fill="auto"/>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8</w:t>
            </w:r>
          </w:p>
        </w:tc>
        <w:tc>
          <w:tcPr>
            <w:tcW w:w="447" w:type="pct"/>
            <w:tcBorders>
              <w:top w:val="nil"/>
              <w:left w:val="nil"/>
              <w:bottom w:val="nil"/>
              <w:right w:val="single" w:sz="4" w:space="0" w:color="auto"/>
            </w:tcBorders>
            <w:shd w:val="clear" w:color="auto" w:fill="auto"/>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109</w:t>
            </w:r>
          </w:p>
        </w:tc>
      </w:tr>
      <w:tr w:rsidR="005118E3" w:rsidRPr="000045CC" w:rsidTr="005118E3">
        <w:trPr>
          <w:trHeight w:val="288"/>
        </w:trPr>
        <w:tc>
          <w:tcPr>
            <w:tcW w:w="943" w:type="pct"/>
            <w:tcBorders>
              <w:top w:val="nil"/>
              <w:left w:val="single" w:sz="4" w:space="0" w:color="000000"/>
              <w:bottom w:val="nil"/>
              <w:right w:val="nil"/>
            </w:tcBorders>
            <w:shd w:val="clear" w:color="D9D9D9" w:fill="D9D9D9"/>
            <w:noWrap/>
            <w:vAlign w:val="bottom"/>
            <w:hideMark/>
          </w:tcPr>
          <w:p w:rsidR="005118E3" w:rsidRPr="008763D3" w:rsidRDefault="005118E3" w:rsidP="00D07E54">
            <w:pPr>
              <w:widowControl/>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 xml:space="preserve">　</w:t>
            </w:r>
          </w:p>
        </w:tc>
        <w:tc>
          <w:tcPr>
            <w:tcW w:w="691" w:type="pct"/>
            <w:tcBorders>
              <w:top w:val="nil"/>
              <w:left w:val="nil"/>
              <w:bottom w:val="nil"/>
              <w:right w:val="nil"/>
            </w:tcBorders>
            <w:shd w:val="clear" w:color="D9D9D9" w:fill="D9D9D9"/>
            <w:noWrap/>
            <w:vAlign w:val="bottom"/>
            <w:hideMark/>
          </w:tcPr>
          <w:p w:rsidR="005118E3" w:rsidRPr="008763D3" w:rsidRDefault="005118E3" w:rsidP="00D07E54">
            <w:pPr>
              <w:widowControl/>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75%</w:t>
            </w:r>
          </w:p>
        </w:tc>
        <w:tc>
          <w:tcPr>
            <w:tcW w:w="576" w:type="pct"/>
            <w:tcBorders>
              <w:top w:val="nil"/>
              <w:left w:val="nil"/>
              <w:bottom w:val="nil"/>
              <w:right w:val="nil"/>
            </w:tcBorders>
            <w:shd w:val="clear" w:color="D9D9D9" w:fill="D9D9D9"/>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173</w:t>
            </w:r>
          </w:p>
        </w:tc>
        <w:tc>
          <w:tcPr>
            <w:tcW w:w="923" w:type="pct"/>
            <w:tcBorders>
              <w:top w:val="nil"/>
              <w:left w:val="nil"/>
              <w:bottom w:val="nil"/>
              <w:right w:val="nil"/>
            </w:tcBorders>
            <w:shd w:val="clear" w:color="D9D9D9" w:fill="D9D9D9"/>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222</w:t>
            </w:r>
          </w:p>
        </w:tc>
        <w:tc>
          <w:tcPr>
            <w:tcW w:w="586" w:type="pct"/>
            <w:tcBorders>
              <w:top w:val="nil"/>
              <w:left w:val="nil"/>
              <w:bottom w:val="nil"/>
              <w:right w:val="nil"/>
            </w:tcBorders>
            <w:shd w:val="clear" w:color="D9D9D9" w:fill="D9D9D9"/>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77</w:t>
            </w:r>
          </w:p>
        </w:tc>
        <w:tc>
          <w:tcPr>
            <w:tcW w:w="834" w:type="pct"/>
            <w:tcBorders>
              <w:top w:val="nil"/>
              <w:left w:val="nil"/>
              <w:bottom w:val="nil"/>
              <w:right w:val="nil"/>
            </w:tcBorders>
            <w:shd w:val="clear" w:color="D9D9D9" w:fill="D9D9D9"/>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13</w:t>
            </w:r>
          </w:p>
        </w:tc>
        <w:tc>
          <w:tcPr>
            <w:tcW w:w="447" w:type="pct"/>
            <w:tcBorders>
              <w:top w:val="nil"/>
              <w:left w:val="nil"/>
              <w:bottom w:val="nil"/>
              <w:right w:val="single" w:sz="4" w:space="0" w:color="auto"/>
            </w:tcBorders>
            <w:shd w:val="clear" w:color="D9D9D9" w:fill="D9D9D9"/>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472</w:t>
            </w:r>
          </w:p>
        </w:tc>
      </w:tr>
      <w:tr w:rsidR="005118E3" w:rsidRPr="000045CC" w:rsidTr="005118E3">
        <w:trPr>
          <w:trHeight w:val="288"/>
        </w:trPr>
        <w:tc>
          <w:tcPr>
            <w:tcW w:w="943" w:type="pct"/>
            <w:tcBorders>
              <w:top w:val="nil"/>
              <w:left w:val="single" w:sz="4" w:space="0" w:color="000000"/>
              <w:bottom w:val="nil"/>
              <w:right w:val="nil"/>
            </w:tcBorders>
            <w:shd w:val="clear" w:color="auto" w:fill="auto"/>
            <w:noWrap/>
            <w:vAlign w:val="bottom"/>
            <w:hideMark/>
          </w:tcPr>
          <w:p w:rsidR="005118E3" w:rsidRPr="008763D3" w:rsidRDefault="005118E3" w:rsidP="00D07E54">
            <w:pPr>
              <w:widowControl/>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 xml:space="preserve">　</w:t>
            </w:r>
          </w:p>
        </w:tc>
        <w:tc>
          <w:tcPr>
            <w:tcW w:w="691" w:type="pct"/>
            <w:tcBorders>
              <w:top w:val="nil"/>
              <w:left w:val="nil"/>
              <w:bottom w:val="nil"/>
              <w:right w:val="nil"/>
            </w:tcBorders>
            <w:shd w:val="clear" w:color="auto" w:fill="auto"/>
            <w:noWrap/>
            <w:vAlign w:val="bottom"/>
            <w:hideMark/>
          </w:tcPr>
          <w:p w:rsidR="005118E3" w:rsidRPr="008763D3" w:rsidRDefault="005118E3" w:rsidP="00D07E54">
            <w:pPr>
              <w:widowControl/>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95%</w:t>
            </w:r>
          </w:p>
        </w:tc>
        <w:tc>
          <w:tcPr>
            <w:tcW w:w="576" w:type="pct"/>
            <w:tcBorders>
              <w:top w:val="nil"/>
              <w:left w:val="nil"/>
              <w:bottom w:val="nil"/>
              <w:right w:val="nil"/>
            </w:tcBorders>
            <w:shd w:val="clear" w:color="auto" w:fill="auto"/>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1035</w:t>
            </w:r>
          </w:p>
        </w:tc>
        <w:tc>
          <w:tcPr>
            <w:tcW w:w="923" w:type="pct"/>
            <w:tcBorders>
              <w:top w:val="nil"/>
              <w:left w:val="nil"/>
              <w:bottom w:val="nil"/>
              <w:right w:val="nil"/>
            </w:tcBorders>
            <w:shd w:val="clear" w:color="auto" w:fill="auto"/>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654</w:t>
            </w:r>
          </w:p>
        </w:tc>
        <w:tc>
          <w:tcPr>
            <w:tcW w:w="586" w:type="pct"/>
            <w:tcBorders>
              <w:top w:val="nil"/>
              <w:left w:val="nil"/>
              <w:bottom w:val="nil"/>
              <w:right w:val="nil"/>
            </w:tcBorders>
            <w:shd w:val="clear" w:color="auto" w:fill="auto"/>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306</w:t>
            </w:r>
          </w:p>
        </w:tc>
        <w:tc>
          <w:tcPr>
            <w:tcW w:w="834" w:type="pct"/>
            <w:tcBorders>
              <w:top w:val="nil"/>
              <w:left w:val="nil"/>
              <w:bottom w:val="nil"/>
              <w:right w:val="nil"/>
            </w:tcBorders>
            <w:shd w:val="clear" w:color="auto" w:fill="auto"/>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29</w:t>
            </w:r>
          </w:p>
        </w:tc>
        <w:tc>
          <w:tcPr>
            <w:tcW w:w="447" w:type="pct"/>
            <w:tcBorders>
              <w:top w:val="nil"/>
              <w:left w:val="nil"/>
              <w:bottom w:val="nil"/>
              <w:right w:val="single" w:sz="4" w:space="0" w:color="auto"/>
            </w:tcBorders>
            <w:shd w:val="clear" w:color="auto" w:fill="auto"/>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1951</w:t>
            </w:r>
          </w:p>
        </w:tc>
      </w:tr>
      <w:tr w:rsidR="005118E3" w:rsidRPr="000045CC" w:rsidTr="005118E3">
        <w:trPr>
          <w:trHeight w:val="288"/>
        </w:trPr>
        <w:tc>
          <w:tcPr>
            <w:tcW w:w="943" w:type="pct"/>
            <w:tcBorders>
              <w:top w:val="nil"/>
              <w:left w:val="single" w:sz="4" w:space="0" w:color="000000"/>
              <w:bottom w:val="nil"/>
              <w:right w:val="nil"/>
            </w:tcBorders>
            <w:shd w:val="clear" w:color="D9D9D9" w:fill="D9D9D9"/>
            <w:noWrap/>
            <w:vAlign w:val="bottom"/>
            <w:hideMark/>
          </w:tcPr>
          <w:p w:rsidR="005118E3" w:rsidRPr="008763D3" w:rsidRDefault="005118E3" w:rsidP="00D07E54">
            <w:pPr>
              <w:widowControl/>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mugwort (Artemisia)</w:t>
            </w:r>
          </w:p>
        </w:tc>
        <w:tc>
          <w:tcPr>
            <w:tcW w:w="691" w:type="pct"/>
            <w:tcBorders>
              <w:top w:val="nil"/>
              <w:left w:val="nil"/>
              <w:bottom w:val="nil"/>
              <w:right w:val="nil"/>
            </w:tcBorders>
            <w:shd w:val="clear" w:color="D9D9D9" w:fill="D9D9D9"/>
            <w:noWrap/>
            <w:vAlign w:val="bottom"/>
            <w:hideMark/>
          </w:tcPr>
          <w:p w:rsidR="005118E3" w:rsidRPr="008763D3" w:rsidRDefault="005118E3" w:rsidP="00D07E54">
            <w:pPr>
              <w:widowControl/>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25%</w:t>
            </w:r>
          </w:p>
        </w:tc>
        <w:tc>
          <w:tcPr>
            <w:tcW w:w="576" w:type="pct"/>
            <w:tcBorders>
              <w:top w:val="nil"/>
              <w:left w:val="nil"/>
              <w:bottom w:val="nil"/>
              <w:right w:val="nil"/>
            </w:tcBorders>
            <w:shd w:val="clear" w:color="D9D9D9" w:fill="D9D9D9"/>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9</w:t>
            </w:r>
          </w:p>
        </w:tc>
        <w:tc>
          <w:tcPr>
            <w:tcW w:w="923" w:type="pct"/>
            <w:tcBorders>
              <w:top w:val="nil"/>
              <w:left w:val="nil"/>
              <w:bottom w:val="nil"/>
              <w:right w:val="nil"/>
            </w:tcBorders>
            <w:shd w:val="clear" w:color="D9D9D9" w:fill="D9D9D9"/>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12</w:t>
            </w:r>
          </w:p>
        </w:tc>
        <w:tc>
          <w:tcPr>
            <w:tcW w:w="586" w:type="pct"/>
            <w:tcBorders>
              <w:top w:val="nil"/>
              <w:left w:val="nil"/>
              <w:bottom w:val="nil"/>
              <w:right w:val="nil"/>
            </w:tcBorders>
            <w:shd w:val="clear" w:color="D9D9D9" w:fill="D9D9D9"/>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13</w:t>
            </w:r>
          </w:p>
        </w:tc>
        <w:tc>
          <w:tcPr>
            <w:tcW w:w="834" w:type="pct"/>
            <w:tcBorders>
              <w:top w:val="nil"/>
              <w:left w:val="nil"/>
              <w:bottom w:val="nil"/>
              <w:right w:val="nil"/>
            </w:tcBorders>
            <w:shd w:val="clear" w:color="D9D9D9" w:fill="D9D9D9"/>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8</w:t>
            </w:r>
          </w:p>
        </w:tc>
        <w:tc>
          <w:tcPr>
            <w:tcW w:w="447" w:type="pct"/>
            <w:tcBorders>
              <w:top w:val="nil"/>
              <w:left w:val="nil"/>
              <w:bottom w:val="nil"/>
              <w:right w:val="single" w:sz="4" w:space="0" w:color="auto"/>
            </w:tcBorders>
            <w:shd w:val="clear" w:color="D9D9D9" w:fill="D9D9D9"/>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9</w:t>
            </w:r>
          </w:p>
        </w:tc>
      </w:tr>
      <w:tr w:rsidR="005118E3" w:rsidRPr="000045CC" w:rsidTr="005118E3">
        <w:trPr>
          <w:trHeight w:val="288"/>
        </w:trPr>
        <w:tc>
          <w:tcPr>
            <w:tcW w:w="943" w:type="pct"/>
            <w:tcBorders>
              <w:top w:val="nil"/>
              <w:left w:val="single" w:sz="4" w:space="0" w:color="000000"/>
              <w:bottom w:val="nil"/>
              <w:right w:val="nil"/>
            </w:tcBorders>
            <w:shd w:val="clear" w:color="auto" w:fill="auto"/>
            <w:noWrap/>
            <w:vAlign w:val="bottom"/>
            <w:hideMark/>
          </w:tcPr>
          <w:p w:rsidR="005118E3" w:rsidRPr="008763D3" w:rsidRDefault="005118E3" w:rsidP="00D07E54">
            <w:pPr>
              <w:widowControl/>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 xml:space="preserve">　</w:t>
            </w:r>
          </w:p>
        </w:tc>
        <w:tc>
          <w:tcPr>
            <w:tcW w:w="691" w:type="pct"/>
            <w:tcBorders>
              <w:top w:val="nil"/>
              <w:left w:val="nil"/>
              <w:bottom w:val="nil"/>
              <w:right w:val="nil"/>
            </w:tcBorders>
            <w:shd w:val="clear" w:color="auto" w:fill="auto"/>
            <w:noWrap/>
            <w:vAlign w:val="bottom"/>
            <w:hideMark/>
          </w:tcPr>
          <w:p w:rsidR="005118E3" w:rsidRPr="008763D3" w:rsidRDefault="005118E3" w:rsidP="00D07E54">
            <w:pPr>
              <w:widowControl/>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50% (Median)</w:t>
            </w:r>
          </w:p>
        </w:tc>
        <w:tc>
          <w:tcPr>
            <w:tcW w:w="576" w:type="pct"/>
            <w:tcBorders>
              <w:top w:val="nil"/>
              <w:left w:val="nil"/>
              <w:bottom w:val="nil"/>
              <w:right w:val="nil"/>
            </w:tcBorders>
            <w:shd w:val="clear" w:color="auto" w:fill="auto"/>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24</w:t>
            </w:r>
          </w:p>
        </w:tc>
        <w:tc>
          <w:tcPr>
            <w:tcW w:w="923" w:type="pct"/>
            <w:tcBorders>
              <w:top w:val="nil"/>
              <w:left w:val="nil"/>
              <w:bottom w:val="nil"/>
              <w:right w:val="nil"/>
            </w:tcBorders>
            <w:shd w:val="clear" w:color="auto" w:fill="auto"/>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44</w:t>
            </w:r>
          </w:p>
        </w:tc>
        <w:tc>
          <w:tcPr>
            <w:tcW w:w="586" w:type="pct"/>
            <w:tcBorders>
              <w:top w:val="nil"/>
              <w:left w:val="nil"/>
              <w:bottom w:val="nil"/>
              <w:right w:val="nil"/>
            </w:tcBorders>
            <w:shd w:val="clear" w:color="auto" w:fill="auto"/>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42</w:t>
            </w:r>
          </w:p>
        </w:tc>
        <w:tc>
          <w:tcPr>
            <w:tcW w:w="834" w:type="pct"/>
            <w:tcBorders>
              <w:top w:val="nil"/>
              <w:left w:val="nil"/>
              <w:bottom w:val="nil"/>
              <w:right w:val="nil"/>
            </w:tcBorders>
            <w:shd w:val="clear" w:color="auto" w:fill="auto"/>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23</w:t>
            </w:r>
          </w:p>
        </w:tc>
        <w:tc>
          <w:tcPr>
            <w:tcW w:w="447" w:type="pct"/>
            <w:tcBorders>
              <w:top w:val="nil"/>
              <w:left w:val="nil"/>
              <w:bottom w:val="nil"/>
              <w:right w:val="single" w:sz="4" w:space="0" w:color="auto"/>
            </w:tcBorders>
            <w:shd w:val="clear" w:color="auto" w:fill="auto"/>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25</w:t>
            </w:r>
          </w:p>
        </w:tc>
      </w:tr>
      <w:tr w:rsidR="005118E3" w:rsidRPr="000045CC" w:rsidTr="005118E3">
        <w:trPr>
          <w:trHeight w:val="288"/>
        </w:trPr>
        <w:tc>
          <w:tcPr>
            <w:tcW w:w="943" w:type="pct"/>
            <w:tcBorders>
              <w:top w:val="nil"/>
              <w:left w:val="single" w:sz="4" w:space="0" w:color="000000"/>
              <w:bottom w:val="nil"/>
              <w:right w:val="nil"/>
            </w:tcBorders>
            <w:shd w:val="clear" w:color="D9D9D9" w:fill="D9D9D9"/>
            <w:noWrap/>
            <w:vAlign w:val="bottom"/>
            <w:hideMark/>
          </w:tcPr>
          <w:p w:rsidR="005118E3" w:rsidRPr="008763D3" w:rsidRDefault="005118E3" w:rsidP="00D07E54">
            <w:pPr>
              <w:widowControl/>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 xml:space="preserve">　</w:t>
            </w:r>
          </w:p>
        </w:tc>
        <w:tc>
          <w:tcPr>
            <w:tcW w:w="691" w:type="pct"/>
            <w:tcBorders>
              <w:top w:val="nil"/>
              <w:left w:val="nil"/>
              <w:bottom w:val="nil"/>
              <w:right w:val="nil"/>
            </w:tcBorders>
            <w:shd w:val="clear" w:color="D9D9D9" w:fill="D9D9D9"/>
            <w:noWrap/>
            <w:vAlign w:val="bottom"/>
            <w:hideMark/>
          </w:tcPr>
          <w:p w:rsidR="005118E3" w:rsidRPr="008763D3" w:rsidRDefault="005118E3" w:rsidP="00D07E54">
            <w:pPr>
              <w:widowControl/>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75%</w:t>
            </w:r>
          </w:p>
        </w:tc>
        <w:tc>
          <w:tcPr>
            <w:tcW w:w="576" w:type="pct"/>
            <w:tcBorders>
              <w:top w:val="nil"/>
              <w:left w:val="nil"/>
              <w:bottom w:val="nil"/>
              <w:right w:val="nil"/>
            </w:tcBorders>
            <w:shd w:val="clear" w:color="D9D9D9" w:fill="D9D9D9"/>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70</w:t>
            </w:r>
          </w:p>
        </w:tc>
        <w:tc>
          <w:tcPr>
            <w:tcW w:w="923" w:type="pct"/>
            <w:tcBorders>
              <w:top w:val="nil"/>
              <w:left w:val="nil"/>
              <w:bottom w:val="nil"/>
              <w:right w:val="nil"/>
            </w:tcBorders>
            <w:shd w:val="clear" w:color="D9D9D9" w:fill="D9D9D9"/>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150</w:t>
            </w:r>
          </w:p>
        </w:tc>
        <w:tc>
          <w:tcPr>
            <w:tcW w:w="586" w:type="pct"/>
            <w:tcBorders>
              <w:top w:val="nil"/>
              <w:left w:val="nil"/>
              <w:bottom w:val="nil"/>
              <w:right w:val="nil"/>
            </w:tcBorders>
            <w:shd w:val="clear" w:color="D9D9D9" w:fill="D9D9D9"/>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188</w:t>
            </w:r>
          </w:p>
        </w:tc>
        <w:tc>
          <w:tcPr>
            <w:tcW w:w="834" w:type="pct"/>
            <w:tcBorders>
              <w:top w:val="nil"/>
              <w:left w:val="nil"/>
              <w:bottom w:val="nil"/>
              <w:right w:val="nil"/>
            </w:tcBorders>
            <w:shd w:val="clear" w:color="D9D9D9" w:fill="D9D9D9"/>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92</w:t>
            </w:r>
          </w:p>
        </w:tc>
        <w:tc>
          <w:tcPr>
            <w:tcW w:w="447" w:type="pct"/>
            <w:tcBorders>
              <w:top w:val="nil"/>
              <w:left w:val="nil"/>
              <w:bottom w:val="nil"/>
              <w:right w:val="single" w:sz="4" w:space="0" w:color="auto"/>
            </w:tcBorders>
            <w:shd w:val="clear" w:color="D9D9D9" w:fill="D9D9D9"/>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66</w:t>
            </w:r>
          </w:p>
        </w:tc>
      </w:tr>
      <w:tr w:rsidR="005118E3" w:rsidRPr="000045CC" w:rsidTr="005118E3">
        <w:trPr>
          <w:trHeight w:val="288"/>
        </w:trPr>
        <w:tc>
          <w:tcPr>
            <w:tcW w:w="943" w:type="pct"/>
            <w:tcBorders>
              <w:top w:val="nil"/>
              <w:left w:val="single" w:sz="4" w:space="0" w:color="000000"/>
              <w:bottom w:val="nil"/>
              <w:right w:val="nil"/>
            </w:tcBorders>
            <w:shd w:val="clear" w:color="auto" w:fill="auto"/>
            <w:noWrap/>
            <w:vAlign w:val="bottom"/>
            <w:hideMark/>
          </w:tcPr>
          <w:p w:rsidR="005118E3" w:rsidRPr="008763D3" w:rsidRDefault="005118E3" w:rsidP="00D07E54">
            <w:pPr>
              <w:widowControl/>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 xml:space="preserve">　</w:t>
            </w:r>
          </w:p>
        </w:tc>
        <w:tc>
          <w:tcPr>
            <w:tcW w:w="691" w:type="pct"/>
            <w:tcBorders>
              <w:top w:val="nil"/>
              <w:left w:val="nil"/>
              <w:bottom w:val="nil"/>
              <w:right w:val="nil"/>
            </w:tcBorders>
            <w:shd w:val="clear" w:color="auto" w:fill="auto"/>
            <w:noWrap/>
            <w:vAlign w:val="bottom"/>
            <w:hideMark/>
          </w:tcPr>
          <w:p w:rsidR="005118E3" w:rsidRPr="008763D3" w:rsidRDefault="005118E3" w:rsidP="00D07E54">
            <w:pPr>
              <w:widowControl/>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95%</w:t>
            </w:r>
          </w:p>
        </w:tc>
        <w:tc>
          <w:tcPr>
            <w:tcW w:w="576" w:type="pct"/>
            <w:tcBorders>
              <w:top w:val="nil"/>
              <w:left w:val="nil"/>
              <w:bottom w:val="nil"/>
              <w:right w:val="nil"/>
            </w:tcBorders>
            <w:shd w:val="clear" w:color="auto" w:fill="auto"/>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385</w:t>
            </w:r>
          </w:p>
        </w:tc>
        <w:tc>
          <w:tcPr>
            <w:tcW w:w="923" w:type="pct"/>
            <w:tcBorders>
              <w:top w:val="nil"/>
              <w:left w:val="nil"/>
              <w:bottom w:val="nil"/>
              <w:right w:val="nil"/>
            </w:tcBorders>
            <w:shd w:val="clear" w:color="auto" w:fill="auto"/>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673</w:t>
            </w:r>
          </w:p>
        </w:tc>
        <w:tc>
          <w:tcPr>
            <w:tcW w:w="586" w:type="pct"/>
            <w:tcBorders>
              <w:top w:val="nil"/>
              <w:left w:val="nil"/>
              <w:bottom w:val="nil"/>
              <w:right w:val="nil"/>
            </w:tcBorders>
            <w:shd w:val="clear" w:color="auto" w:fill="auto"/>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1903</w:t>
            </w:r>
          </w:p>
        </w:tc>
        <w:tc>
          <w:tcPr>
            <w:tcW w:w="834" w:type="pct"/>
            <w:tcBorders>
              <w:top w:val="nil"/>
              <w:left w:val="nil"/>
              <w:bottom w:val="nil"/>
              <w:right w:val="nil"/>
            </w:tcBorders>
            <w:shd w:val="clear" w:color="auto" w:fill="auto"/>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615</w:t>
            </w:r>
          </w:p>
        </w:tc>
        <w:tc>
          <w:tcPr>
            <w:tcW w:w="447" w:type="pct"/>
            <w:tcBorders>
              <w:top w:val="nil"/>
              <w:left w:val="nil"/>
              <w:bottom w:val="nil"/>
              <w:right w:val="single" w:sz="4" w:space="0" w:color="auto"/>
            </w:tcBorders>
            <w:shd w:val="clear" w:color="auto" w:fill="auto"/>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421</w:t>
            </w:r>
          </w:p>
        </w:tc>
      </w:tr>
      <w:tr w:rsidR="005118E3" w:rsidRPr="000045CC" w:rsidTr="005118E3">
        <w:trPr>
          <w:trHeight w:val="288"/>
        </w:trPr>
        <w:tc>
          <w:tcPr>
            <w:tcW w:w="943" w:type="pct"/>
            <w:tcBorders>
              <w:top w:val="nil"/>
              <w:left w:val="single" w:sz="4" w:space="0" w:color="000000"/>
              <w:bottom w:val="nil"/>
              <w:right w:val="nil"/>
            </w:tcBorders>
            <w:shd w:val="clear" w:color="D9D9D9" w:fill="D9D9D9"/>
            <w:noWrap/>
            <w:vAlign w:val="bottom"/>
            <w:hideMark/>
          </w:tcPr>
          <w:p w:rsidR="005118E3" w:rsidRPr="008763D3" w:rsidRDefault="005118E3" w:rsidP="00D07E54">
            <w:pPr>
              <w:widowControl/>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grass (Gramineae)</w:t>
            </w:r>
          </w:p>
        </w:tc>
        <w:tc>
          <w:tcPr>
            <w:tcW w:w="691" w:type="pct"/>
            <w:tcBorders>
              <w:top w:val="nil"/>
              <w:left w:val="nil"/>
              <w:bottom w:val="nil"/>
              <w:right w:val="nil"/>
            </w:tcBorders>
            <w:shd w:val="clear" w:color="D9D9D9" w:fill="D9D9D9"/>
            <w:noWrap/>
            <w:vAlign w:val="bottom"/>
            <w:hideMark/>
          </w:tcPr>
          <w:p w:rsidR="005118E3" w:rsidRPr="008763D3" w:rsidRDefault="005118E3" w:rsidP="00D07E54">
            <w:pPr>
              <w:widowControl/>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25%</w:t>
            </w:r>
          </w:p>
        </w:tc>
        <w:tc>
          <w:tcPr>
            <w:tcW w:w="576" w:type="pct"/>
            <w:tcBorders>
              <w:top w:val="nil"/>
              <w:left w:val="nil"/>
              <w:bottom w:val="nil"/>
              <w:right w:val="nil"/>
            </w:tcBorders>
            <w:shd w:val="clear" w:color="D9D9D9" w:fill="D9D9D9"/>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8</w:t>
            </w:r>
          </w:p>
        </w:tc>
        <w:tc>
          <w:tcPr>
            <w:tcW w:w="923" w:type="pct"/>
            <w:tcBorders>
              <w:top w:val="nil"/>
              <w:left w:val="nil"/>
              <w:bottom w:val="nil"/>
              <w:right w:val="nil"/>
            </w:tcBorders>
            <w:shd w:val="clear" w:color="D9D9D9" w:fill="D9D9D9"/>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5</w:t>
            </w:r>
          </w:p>
        </w:tc>
        <w:tc>
          <w:tcPr>
            <w:tcW w:w="586" w:type="pct"/>
            <w:tcBorders>
              <w:top w:val="nil"/>
              <w:left w:val="nil"/>
              <w:bottom w:val="nil"/>
              <w:right w:val="nil"/>
            </w:tcBorders>
            <w:shd w:val="clear" w:color="D9D9D9" w:fill="D9D9D9"/>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7</w:t>
            </w:r>
          </w:p>
        </w:tc>
        <w:tc>
          <w:tcPr>
            <w:tcW w:w="834" w:type="pct"/>
            <w:tcBorders>
              <w:top w:val="nil"/>
              <w:left w:val="nil"/>
              <w:bottom w:val="nil"/>
              <w:right w:val="nil"/>
            </w:tcBorders>
            <w:shd w:val="clear" w:color="D9D9D9" w:fill="D9D9D9"/>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9</w:t>
            </w:r>
          </w:p>
        </w:tc>
        <w:tc>
          <w:tcPr>
            <w:tcW w:w="447" w:type="pct"/>
            <w:tcBorders>
              <w:top w:val="nil"/>
              <w:left w:val="nil"/>
              <w:bottom w:val="nil"/>
              <w:right w:val="single" w:sz="4" w:space="0" w:color="auto"/>
            </w:tcBorders>
            <w:shd w:val="clear" w:color="D9D9D9" w:fill="D9D9D9"/>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11</w:t>
            </w:r>
          </w:p>
        </w:tc>
      </w:tr>
      <w:tr w:rsidR="005118E3" w:rsidRPr="000045CC" w:rsidTr="005118E3">
        <w:trPr>
          <w:trHeight w:val="288"/>
        </w:trPr>
        <w:tc>
          <w:tcPr>
            <w:tcW w:w="943" w:type="pct"/>
            <w:tcBorders>
              <w:top w:val="nil"/>
              <w:left w:val="single" w:sz="4" w:space="0" w:color="000000"/>
              <w:bottom w:val="nil"/>
              <w:right w:val="nil"/>
            </w:tcBorders>
            <w:shd w:val="clear" w:color="auto" w:fill="auto"/>
            <w:noWrap/>
            <w:vAlign w:val="bottom"/>
            <w:hideMark/>
          </w:tcPr>
          <w:p w:rsidR="005118E3" w:rsidRPr="008763D3" w:rsidRDefault="005118E3" w:rsidP="00D07E54">
            <w:pPr>
              <w:widowControl/>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 xml:space="preserve">　</w:t>
            </w:r>
          </w:p>
        </w:tc>
        <w:tc>
          <w:tcPr>
            <w:tcW w:w="691" w:type="pct"/>
            <w:tcBorders>
              <w:top w:val="nil"/>
              <w:left w:val="nil"/>
              <w:bottom w:val="nil"/>
              <w:right w:val="nil"/>
            </w:tcBorders>
            <w:shd w:val="clear" w:color="auto" w:fill="auto"/>
            <w:noWrap/>
            <w:vAlign w:val="bottom"/>
            <w:hideMark/>
          </w:tcPr>
          <w:p w:rsidR="005118E3" w:rsidRPr="008763D3" w:rsidRDefault="005118E3" w:rsidP="00D07E54">
            <w:pPr>
              <w:widowControl/>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50% (Median)</w:t>
            </w:r>
          </w:p>
        </w:tc>
        <w:tc>
          <w:tcPr>
            <w:tcW w:w="576" w:type="pct"/>
            <w:tcBorders>
              <w:top w:val="nil"/>
              <w:left w:val="nil"/>
              <w:bottom w:val="nil"/>
              <w:right w:val="nil"/>
            </w:tcBorders>
            <w:shd w:val="clear" w:color="auto" w:fill="auto"/>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21</w:t>
            </w:r>
          </w:p>
        </w:tc>
        <w:tc>
          <w:tcPr>
            <w:tcW w:w="923" w:type="pct"/>
            <w:tcBorders>
              <w:top w:val="nil"/>
              <w:left w:val="nil"/>
              <w:bottom w:val="nil"/>
              <w:right w:val="nil"/>
            </w:tcBorders>
            <w:shd w:val="clear" w:color="auto" w:fill="auto"/>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12</w:t>
            </w:r>
          </w:p>
        </w:tc>
        <w:tc>
          <w:tcPr>
            <w:tcW w:w="586" w:type="pct"/>
            <w:tcBorders>
              <w:top w:val="nil"/>
              <w:left w:val="nil"/>
              <w:bottom w:val="nil"/>
              <w:right w:val="nil"/>
            </w:tcBorders>
            <w:shd w:val="clear" w:color="auto" w:fill="auto"/>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16</w:t>
            </w:r>
          </w:p>
        </w:tc>
        <w:tc>
          <w:tcPr>
            <w:tcW w:w="834" w:type="pct"/>
            <w:tcBorders>
              <w:top w:val="nil"/>
              <w:left w:val="nil"/>
              <w:bottom w:val="nil"/>
              <w:right w:val="nil"/>
            </w:tcBorders>
            <w:shd w:val="clear" w:color="auto" w:fill="auto"/>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24</w:t>
            </w:r>
          </w:p>
        </w:tc>
        <w:tc>
          <w:tcPr>
            <w:tcW w:w="447" w:type="pct"/>
            <w:tcBorders>
              <w:top w:val="nil"/>
              <w:left w:val="nil"/>
              <w:bottom w:val="nil"/>
              <w:right w:val="single" w:sz="4" w:space="0" w:color="auto"/>
            </w:tcBorders>
            <w:shd w:val="clear" w:color="auto" w:fill="auto"/>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33</w:t>
            </w:r>
          </w:p>
        </w:tc>
      </w:tr>
      <w:tr w:rsidR="005118E3" w:rsidRPr="000045CC" w:rsidTr="005118E3">
        <w:trPr>
          <w:trHeight w:val="288"/>
        </w:trPr>
        <w:tc>
          <w:tcPr>
            <w:tcW w:w="943" w:type="pct"/>
            <w:tcBorders>
              <w:top w:val="nil"/>
              <w:left w:val="single" w:sz="4" w:space="0" w:color="000000"/>
              <w:bottom w:val="nil"/>
              <w:right w:val="nil"/>
            </w:tcBorders>
            <w:shd w:val="clear" w:color="D9D9D9" w:fill="D9D9D9"/>
            <w:noWrap/>
            <w:vAlign w:val="bottom"/>
            <w:hideMark/>
          </w:tcPr>
          <w:p w:rsidR="005118E3" w:rsidRPr="008763D3" w:rsidRDefault="005118E3" w:rsidP="00D07E54">
            <w:pPr>
              <w:widowControl/>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 xml:space="preserve">　</w:t>
            </w:r>
          </w:p>
        </w:tc>
        <w:tc>
          <w:tcPr>
            <w:tcW w:w="691" w:type="pct"/>
            <w:tcBorders>
              <w:top w:val="nil"/>
              <w:left w:val="nil"/>
              <w:bottom w:val="nil"/>
              <w:right w:val="nil"/>
            </w:tcBorders>
            <w:shd w:val="clear" w:color="D9D9D9" w:fill="D9D9D9"/>
            <w:noWrap/>
            <w:vAlign w:val="bottom"/>
            <w:hideMark/>
          </w:tcPr>
          <w:p w:rsidR="005118E3" w:rsidRPr="008763D3" w:rsidRDefault="005118E3" w:rsidP="00D07E54">
            <w:pPr>
              <w:widowControl/>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75%</w:t>
            </w:r>
          </w:p>
        </w:tc>
        <w:tc>
          <w:tcPr>
            <w:tcW w:w="576" w:type="pct"/>
            <w:tcBorders>
              <w:top w:val="nil"/>
              <w:left w:val="nil"/>
              <w:bottom w:val="nil"/>
              <w:right w:val="nil"/>
            </w:tcBorders>
            <w:shd w:val="clear" w:color="D9D9D9" w:fill="D9D9D9"/>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58</w:t>
            </w:r>
          </w:p>
        </w:tc>
        <w:tc>
          <w:tcPr>
            <w:tcW w:w="923" w:type="pct"/>
            <w:tcBorders>
              <w:top w:val="nil"/>
              <w:left w:val="nil"/>
              <w:bottom w:val="nil"/>
              <w:right w:val="nil"/>
            </w:tcBorders>
            <w:shd w:val="clear" w:color="D9D9D9" w:fill="D9D9D9"/>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33</w:t>
            </w:r>
          </w:p>
        </w:tc>
        <w:tc>
          <w:tcPr>
            <w:tcW w:w="586" w:type="pct"/>
            <w:tcBorders>
              <w:top w:val="nil"/>
              <w:left w:val="nil"/>
              <w:bottom w:val="nil"/>
              <w:right w:val="nil"/>
            </w:tcBorders>
            <w:shd w:val="clear" w:color="D9D9D9" w:fill="D9D9D9"/>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42</w:t>
            </w:r>
          </w:p>
        </w:tc>
        <w:tc>
          <w:tcPr>
            <w:tcW w:w="834" w:type="pct"/>
            <w:tcBorders>
              <w:top w:val="nil"/>
              <w:left w:val="nil"/>
              <w:bottom w:val="nil"/>
              <w:right w:val="nil"/>
            </w:tcBorders>
            <w:shd w:val="clear" w:color="D9D9D9" w:fill="D9D9D9"/>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91</w:t>
            </w:r>
          </w:p>
        </w:tc>
        <w:tc>
          <w:tcPr>
            <w:tcW w:w="447" w:type="pct"/>
            <w:tcBorders>
              <w:top w:val="nil"/>
              <w:left w:val="nil"/>
              <w:bottom w:val="nil"/>
              <w:right w:val="single" w:sz="4" w:space="0" w:color="auto"/>
            </w:tcBorders>
            <w:shd w:val="clear" w:color="D9D9D9" w:fill="D9D9D9"/>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130</w:t>
            </w:r>
          </w:p>
        </w:tc>
      </w:tr>
      <w:tr w:rsidR="005118E3" w:rsidRPr="000045CC" w:rsidTr="005118E3">
        <w:trPr>
          <w:trHeight w:val="288"/>
        </w:trPr>
        <w:tc>
          <w:tcPr>
            <w:tcW w:w="943" w:type="pct"/>
            <w:tcBorders>
              <w:top w:val="nil"/>
              <w:left w:val="single" w:sz="4" w:space="0" w:color="000000"/>
              <w:bottom w:val="nil"/>
              <w:right w:val="nil"/>
            </w:tcBorders>
            <w:shd w:val="clear" w:color="auto" w:fill="auto"/>
            <w:noWrap/>
            <w:vAlign w:val="bottom"/>
            <w:hideMark/>
          </w:tcPr>
          <w:p w:rsidR="005118E3" w:rsidRPr="008763D3" w:rsidRDefault="005118E3" w:rsidP="00D07E54">
            <w:pPr>
              <w:widowControl/>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 xml:space="preserve">　</w:t>
            </w:r>
          </w:p>
        </w:tc>
        <w:tc>
          <w:tcPr>
            <w:tcW w:w="691" w:type="pct"/>
            <w:tcBorders>
              <w:top w:val="nil"/>
              <w:left w:val="nil"/>
              <w:bottom w:val="nil"/>
              <w:right w:val="nil"/>
            </w:tcBorders>
            <w:shd w:val="clear" w:color="auto" w:fill="auto"/>
            <w:noWrap/>
            <w:vAlign w:val="bottom"/>
            <w:hideMark/>
          </w:tcPr>
          <w:p w:rsidR="005118E3" w:rsidRPr="008763D3" w:rsidRDefault="005118E3" w:rsidP="00D07E54">
            <w:pPr>
              <w:widowControl/>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95%</w:t>
            </w:r>
          </w:p>
        </w:tc>
        <w:tc>
          <w:tcPr>
            <w:tcW w:w="576" w:type="pct"/>
            <w:tcBorders>
              <w:top w:val="nil"/>
              <w:left w:val="nil"/>
              <w:bottom w:val="nil"/>
              <w:right w:val="nil"/>
            </w:tcBorders>
            <w:shd w:val="clear" w:color="auto" w:fill="auto"/>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312</w:t>
            </w:r>
          </w:p>
        </w:tc>
        <w:tc>
          <w:tcPr>
            <w:tcW w:w="923" w:type="pct"/>
            <w:tcBorders>
              <w:top w:val="nil"/>
              <w:left w:val="nil"/>
              <w:bottom w:val="nil"/>
              <w:right w:val="nil"/>
            </w:tcBorders>
            <w:shd w:val="clear" w:color="auto" w:fill="auto"/>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119</w:t>
            </w:r>
          </w:p>
        </w:tc>
        <w:tc>
          <w:tcPr>
            <w:tcW w:w="586" w:type="pct"/>
            <w:tcBorders>
              <w:top w:val="nil"/>
              <w:left w:val="nil"/>
              <w:bottom w:val="nil"/>
              <w:right w:val="nil"/>
            </w:tcBorders>
            <w:shd w:val="clear" w:color="auto" w:fill="auto"/>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198</w:t>
            </w:r>
          </w:p>
        </w:tc>
        <w:tc>
          <w:tcPr>
            <w:tcW w:w="834" w:type="pct"/>
            <w:tcBorders>
              <w:top w:val="nil"/>
              <w:left w:val="nil"/>
              <w:bottom w:val="nil"/>
              <w:right w:val="nil"/>
            </w:tcBorders>
            <w:shd w:val="clear" w:color="auto" w:fill="auto"/>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956</w:t>
            </w:r>
          </w:p>
        </w:tc>
        <w:tc>
          <w:tcPr>
            <w:tcW w:w="447" w:type="pct"/>
            <w:tcBorders>
              <w:top w:val="nil"/>
              <w:left w:val="nil"/>
              <w:bottom w:val="nil"/>
              <w:right w:val="single" w:sz="4" w:space="0" w:color="auto"/>
            </w:tcBorders>
            <w:shd w:val="clear" w:color="auto" w:fill="auto"/>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940</w:t>
            </w:r>
          </w:p>
        </w:tc>
      </w:tr>
      <w:tr w:rsidR="005118E3" w:rsidRPr="000045CC" w:rsidTr="005118E3">
        <w:trPr>
          <w:trHeight w:val="288"/>
        </w:trPr>
        <w:tc>
          <w:tcPr>
            <w:tcW w:w="943" w:type="pct"/>
            <w:tcBorders>
              <w:top w:val="nil"/>
              <w:left w:val="single" w:sz="4" w:space="0" w:color="000000"/>
              <w:bottom w:val="nil"/>
              <w:right w:val="nil"/>
            </w:tcBorders>
            <w:shd w:val="clear" w:color="D9D9D9" w:fill="D9D9D9"/>
            <w:noWrap/>
            <w:vAlign w:val="bottom"/>
            <w:hideMark/>
          </w:tcPr>
          <w:p w:rsidR="005118E3" w:rsidRPr="008763D3" w:rsidRDefault="005118E3" w:rsidP="00D07E54">
            <w:pPr>
              <w:widowControl/>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oak (Quercus)</w:t>
            </w:r>
          </w:p>
        </w:tc>
        <w:tc>
          <w:tcPr>
            <w:tcW w:w="691" w:type="pct"/>
            <w:tcBorders>
              <w:top w:val="nil"/>
              <w:left w:val="nil"/>
              <w:bottom w:val="nil"/>
              <w:right w:val="nil"/>
            </w:tcBorders>
            <w:shd w:val="clear" w:color="D9D9D9" w:fill="D9D9D9"/>
            <w:noWrap/>
            <w:vAlign w:val="bottom"/>
            <w:hideMark/>
          </w:tcPr>
          <w:p w:rsidR="005118E3" w:rsidRPr="008763D3" w:rsidRDefault="005118E3" w:rsidP="00D07E54">
            <w:pPr>
              <w:widowControl/>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25%</w:t>
            </w:r>
          </w:p>
        </w:tc>
        <w:tc>
          <w:tcPr>
            <w:tcW w:w="576" w:type="pct"/>
            <w:tcBorders>
              <w:top w:val="nil"/>
              <w:left w:val="nil"/>
              <w:bottom w:val="nil"/>
              <w:right w:val="nil"/>
            </w:tcBorders>
            <w:shd w:val="clear" w:color="D9D9D9" w:fill="D9D9D9"/>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15</w:t>
            </w:r>
          </w:p>
        </w:tc>
        <w:tc>
          <w:tcPr>
            <w:tcW w:w="923" w:type="pct"/>
            <w:tcBorders>
              <w:top w:val="nil"/>
              <w:left w:val="nil"/>
              <w:bottom w:val="nil"/>
              <w:right w:val="nil"/>
            </w:tcBorders>
            <w:shd w:val="clear" w:color="D9D9D9" w:fill="D9D9D9"/>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26</w:t>
            </w:r>
          </w:p>
        </w:tc>
        <w:tc>
          <w:tcPr>
            <w:tcW w:w="586" w:type="pct"/>
            <w:tcBorders>
              <w:top w:val="nil"/>
              <w:left w:val="nil"/>
              <w:bottom w:val="nil"/>
              <w:right w:val="nil"/>
            </w:tcBorders>
            <w:shd w:val="clear" w:color="D9D9D9" w:fill="D9D9D9"/>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20</w:t>
            </w:r>
          </w:p>
        </w:tc>
        <w:tc>
          <w:tcPr>
            <w:tcW w:w="834" w:type="pct"/>
            <w:tcBorders>
              <w:top w:val="nil"/>
              <w:left w:val="nil"/>
              <w:bottom w:val="nil"/>
              <w:right w:val="nil"/>
            </w:tcBorders>
            <w:shd w:val="clear" w:color="D9D9D9" w:fill="D9D9D9"/>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9</w:t>
            </w:r>
          </w:p>
        </w:tc>
        <w:tc>
          <w:tcPr>
            <w:tcW w:w="447" w:type="pct"/>
            <w:tcBorders>
              <w:top w:val="nil"/>
              <w:left w:val="nil"/>
              <w:bottom w:val="nil"/>
              <w:right w:val="single" w:sz="4" w:space="0" w:color="auto"/>
            </w:tcBorders>
            <w:shd w:val="clear" w:color="D9D9D9" w:fill="D9D9D9"/>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68</w:t>
            </w:r>
          </w:p>
        </w:tc>
      </w:tr>
      <w:tr w:rsidR="005118E3" w:rsidRPr="000045CC" w:rsidTr="005118E3">
        <w:trPr>
          <w:trHeight w:val="288"/>
        </w:trPr>
        <w:tc>
          <w:tcPr>
            <w:tcW w:w="943" w:type="pct"/>
            <w:tcBorders>
              <w:top w:val="nil"/>
              <w:left w:val="single" w:sz="4" w:space="0" w:color="000000"/>
              <w:bottom w:val="nil"/>
              <w:right w:val="nil"/>
            </w:tcBorders>
            <w:shd w:val="clear" w:color="auto" w:fill="auto"/>
            <w:noWrap/>
            <w:vAlign w:val="bottom"/>
            <w:hideMark/>
          </w:tcPr>
          <w:p w:rsidR="005118E3" w:rsidRPr="008763D3" w:rsidRDefault="005118E3" w:rsidP="00D07E54">
            <w:pPr>
              <w:widowControl/>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 xml:space="preserve">　</w:t>
            </w:r>
          </w:p>
        </w:tc>
        <w:tc>
          <w:tcPr>
            <w:tcW w:w="691" w:type="pct"/>
            <w:tcBorders>
              <w:top w:val="nil"/>
              <w:left w:val="nil"/>
              <w:bottom w:val="nil"/>
              <w:right w:val="nil"/>
            </w:tcBorders>
            <w:shd w:val="clear" w:color="auto" w:fill="auto"/>
            <w:noWrap/>
            <w:vAlign w:val="bottom"/>
            <w:hideMark/>
          </w:tcPr>
          <w:p w:rsidR="005118E3" w:rsidRPr="008763D3" w:rsidRDefault="005118E3" w:rsidP="00D07E54">
            <w:pPr>
              <w:widowControl/>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50% (Median)</w:t>
            </w:r>
          </w:p>
        </w:tc>
        <w:tc>
          <w:tcPr>
            <w:tcW w:w="576" w:type="pct"/>
            <w:tcBorders>
              <w:top w:val="nil"/>
              <w:left w:val="nil"/>
              <w:bottom w:val="nil"/>
              <w:right w:val="nil"/>
            </w:tcBorders>
            <w:shd w:val="clear" w:color="auto" w:fill="auto"/>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47</w:t>
            </w:r>
          </w:p>
        </w:tc>
        <w:tc>
          <w:tcPr>
            <w:tcW w:w="923" w:type="pct"/>
            <w:tcBorders>
              <w:top w:val="nil"/>
              <w:left w:val="nil"/>
              <w:bottom w:val="nil"/>
              <w:right w:val="nil"/>
            </w:tcBorders>
            <w:shd w:val="clear" w:color="auto" w:fill="auto"/>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100</w:t>
            </w:r>
          </w:p>
        </w:tc>
        <w:tc>
          <w:tcPr>
            <w:tcW w:w="586" w:type="pct"/>
            <w:tcBorders>
              <w:top w:val="nil"/>
              <w:left w:val="nil"/>
              <w:bottom w:val="nil"/>
              <w:right w:val="nil"/>
            </w:tcBorders>
            <w:shd w:val="clear" w:color="auto" w:fill="auto"/>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82</w:t>
            </w:r>
          </w:p>
        </w:tc>
        <w:tc>
          <w:tcPr>
            <w:tcW w:w="834" w:type="pct"/>
            <w:tcBorders>
              <w:top w:val="nil"/>
              <w:left w:val="nil"/>
              <w:bottom w:val="nil"/>
              <w:right w:val="nil"/>
            </w:tcBorders>
            <w:shd w:val="clear" w:color="auto" w:fill="auto"/>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36</w:t>
            </w:r>
          </w:p>
        </w:tc>
        <w:tc>
          <w:tcPr>
            <w:tcW w:w="447" w:type="pct"/>
            <w:tcBorders>
              <w:top w:val="nil"/>
              <w:left w:val="nil"/>
              <w:bottom w:val="nil"/>
              <w:right w:val="single" w:sz="4" w:space="0" w:color="auto"/>
            </w:tcBorders>
            <w:shd w:val="clear" w:color="auto" w:fill="auto"/>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292</w:t>
            </w:r>
          </w:p>
        </w:tc>
      </w:tr>
      <w:tr w:rsidR="005118E3" w:rsidRPr="000045CC" w:rsidTr="005118E3">
        <w:trPr>
          <w:trHeight w:val="288"/>
        </w:trPr>
        <w:tc>
          <w:tcPr>
            <w:tcW w:w="943" w:type="pct"/>
            <w:tcBorders>
              <w:top w:val="nil"/>
              <w:left w:val="single" w:sz="4" w:space="0" w:color="000000"/>
              <w:bottom w:val="nil"/>
              <w:right w:val="nil"/>
            </w:tcBorders>
            <w:shd w:val="clear" w:color="D9D9D9" w:fill="D9D9D9"/>
            <w:noWrap/>
            <w:vAlign w:val="bottom"/>
            <w:hideMark/>
          </w:tcPr>
          <w:p w:rsidR="005118E3" w:rsidRPr="008763D3" w:rsidRDefault="005118E3" w:rsidP="00D07E54">
            <w:pPr>
              <w:widowControl/>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 xml:space="preserve">　</w:t>
            </w:r>
          </w:p>
        </w:tc>
        <w:tc>
          <w:tcPr>
            <w:tcW w:w="691" w:type="pct"/>
            <w:tcBorders>
              <w:top w:val="nil"/>
              <w:left w:val="nil"/>
              <w:bottom w:val="nil"/>
              <w:right w:val="nil"/>
            </w:tcBorders>
            <w:shd w:val="clear" w:color="D9D9D9" w:fill="D9D9D9"/>
            <w:noWrap/>
            <w:vAlign w:val="bottom"/>
            <w:hideMark/>
          </w:tcPr>
          <w:p w:rsidR="005118E3" w:rsidRPr="008763D3" w:rsidRDefault="005118E3" w:rsidP="00D07E54">
            <w:pPr>
              <w:widowControl/>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75%</w:t>
            </w:r>
          </w:p>
        </w:tc>
        <w:tc>
          <w:tcPr>
            <w:tcW w:w="576" w:type="pct"/>
            <w:tcBorders>
              <w:top w:val="nil"/>
              <w:left w:val="nil"/>
              <w:bottom w:val="nil"/>
              <w:right w:val="nil"/>
            </w:tcBorders>
            <w:shd w:val="clear" w:color="D9D9D9" w:fill="D9D9D9"/>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210</w:t>
            </w:r>
          </w:p>
        </w:tc>
        <w:tc>
          <w:tcPr>
            <w:tcW w:w="923" w:type="pct"/>
            <w:tcBorders>
              <w:top w:val="nil"/>
              <w:left w:val="nil"/>
              <w:bottom w:val="nil"/>
              <w:right w:val="nil"/>
            </w:tcBorders>
            <w:shd w:val="clear" w:color="D9D9D9" w:fill="D9D9D9"/>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444</w:t>
            </w:r>
          </w:p>
        </w:tc>
        <w:tc>
          <w:tcPr>
            <w:tcW w:w="586" w:type="pct"/>
            <w:tcBorders>
              <w:top w:val="nil"/>
              <w:left w:val="nil"/>
              <w:bottom w:val="nil"/>
              <w:right w:val="nil"/>
            </w:tcBorders>
            <w:shd w:val="clear" w:color="D9D9D9" w:fill="D9D9D9"/>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470</w:t>
            </w:r>
          </w:p>
        </w:tc>
        <w:tc>
          <w:tcPr>
            <w:tcW w:w="834" w:type="pct"/>
            <w:tcBorders>
              <w:top w:val="nil"/>
              <w:left w:val="nil"/>
              <w:bottom w:val="nil"/>
              <w:right w:val="nil"/>
            </w:tcBorders>
            <w:shd w:val="clear" w:color="D9D9D9" w:fill="D9D9D9"/>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134</w:t>
            </w:r>
          </w:p>
        </w:tc>
        <w:tc>
          <w:tcPr>
            <w:tcW w:w="447" w:type="pct"/>
            <w:tcBorders>
              <w:top w:val="nil"/>
              <w:left w:val="nil"/>
              <w:bottom w:val="nil"/>
              <w:right w:val="single" w:sz="4" w:space="0" w:color="auto"/>
            </w:tcBorders>
            <w:shd w:val="clear" w:color="D9D9D9" w:fill="D9D9D9"/>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968</w:t>
            </w:r>
          </w:p>
        </w:tc>
      </w:tr>
      <w:tr w:rsidR="005118E3" w:rsidRPr="000045CC" w:rsidTr="005118E3">
        <w:trPr>
          <w:trHeight w:val="288"/>
        </w:trPr>
        <w:tc>
          <w:tcPr>
            <w:tcW w:w="943" w:type="pct"/>
            <w:tcBorders>
              <w:top w:val="nil"/>
              <w:left w:val="single" w:sz="4" w:space="0" w:color="000000"/>
              <w:bottom w:val="single" w:sz="4" w:space="0" w:color="000000"/>
              <w:right w:val="nil"/>
            </w:tcBorders>
            <w:shd w:val="clear" w:color="auto" w:fill="auto"/>
            <w:noWrap/>
            <w:vAlign w:val="bottom"/>
            <w:hideMark/>
          </w:tcPr>
          <w:p w:rsidR="005118E3" w:rsidRPr="008763D3" w:rsidRDefault="005118E3" w:rsidP="00D07E54">
            <w:pPr>
              <w:widowControl/>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 xml:space="preserve">　</w:t>
            </w:r>
          </w:p>
        </w:tc>
        <w:tc>
          <w:tcPr>
            <w:tcW w:w="691" w:type="pct"/>
            <w:tcBorders>
              <w:top w:val="nil"/>
              <w:left w:val="nil"/>
              <w:bottom w:val="single" w:sz="4" w:space="0" w:color="000000"/>
              <w:right w:val="nil"/>
            </w:tcBorders>
            <w:shd w:val="clear" w:color="auto" w:fill="auto"/>
            <w:noWrap/>
            <w:vAlign w:val="bottom"/>
            <w:hideMark/>
          </w:tcPr>
          <w:p w:rsidR="005118E3" w:rsidRPr="008763D3" w:rsidRDefault="005118E3" w:rsidP="00D07E54">
            <w:pPr>
              <w:widowControl/>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95%</w:t>
            </w:r>
          </w:p>
        </w:tc>
        <w:tc>
          <w:tcPr>
            <w:tcW w:w="576" w:type="pct"/>
            <w:tcBorders>
              <w:top w:val="nil"/>
              <w:left w:val="nil"/>
              <w:bottom w:val="single" w:sz="4" w:space="0" w:color="000000"/>
              <w:right w:val="nil"/>
            </w:tcBorders>
            <w:shd w:val="clear" w:color="auto" w:fill="auto"/>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1467</w:t>
            </w:r>
          </w:p>
        </w:tc>
        <w:tc>
          <w:tcPr>
            <w:tcW w:w="923" w:type="pct"/>
            <w:tcBorders>
              <w:top w:val="nil"/>
              <w:left w:val="nil"/>
              <w:bottom w:val="single" w:sz="4" w:space="0" w:color="000000"/>
              <w:right w:val="nil"/>
            </w:tcBorders>
            <w:shd w:val="clear" w:color="auto" w:fill="auto"/>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2053</w:t>
            </w:r>
          </w:p>
        </w:tc>
        <w:tc>
          <w:tcPr>
            <w:tcW w:w="586" w:type="pct"/>
            <w:tcBorders>
              <w:top w:val="nil"/>
              <w:left w:val="nil"/>
              <w:bottom w:val="single" w:sz="4" w:space="0" w:color="000000"/>
              <w:right w:val="nil"/>
            </w:tcBorders>
            <w:shd w:val="clear" w:color="auto" w:fill="auto"/>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3476</w:t>
            </w:r>
          </w:p>
        </w:tc>
        <w:tc>
          <w:tcPr>
            <w:tcW w:w="834" w:type="pct"/>
            <w:tcBorders>
              <w:top w:val="nil"/>
              <w:left w:val="nil"/>
              <w:bottom w:val="single" w:sz="4" w:space="0" w:color="000000"/>
              <w:right w:val="nil"/>
            </w:tcBorders>
            <w:shd w:val="clear" w:color="auto" w:fill="auto"/>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479</w:t>
            </w:r>
          </w:p>
        </w:tc>
        <w:tc>
          <w:tcPr>
            <w:tcW w:w="447" w:type="pct"/>
            <w:tcBorders>
              <w:top w:val="nil"/>
              <w:left w:val="nil"/>
              <w:bottom w:val="single" w:sz="4" w:space="0" w:color="000000"/>
              <w:right w:val="single" w:sz="4" w:space="0" w:color="auto"/>
            </w:tcBorders>
            <w:shd w:val="clear" w:color="auto" w:fill="auto"/>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3534</w:t>
            </w:r>
          </w:p>
        </w:tc>
      </w:tr>
      <w:tr w:rsidR="00327163" w:rsidRPr="000045CC" w:rsidTr="005118E3">
        <w:trPr>
          <w:trHeight w:val="288"/>
        </w:trPr>
        <w:tc>
          <w:tcPr>
            <w:tcW w:w="943" w:type="pct"/>
            <w:tcBorders>
              <w:top w:val="single" w:sz="4" w:space="0" w:color="000000"/>
              <w:left w:val="single" w:sz="4" w:space="0" w:color="auto"/>
              <w:bottom w:val="single" w:sz="4" w:space="0" w:color="000000"/>
              <w:right w:val="nil"/>
            </w:tcBorders>
            <w:shd w:val="clear" w:color="auto" w:fill="auto"/>
            <w:noWrap/>
            <w:vAlign w:val="bottom"/>
            <w:hideMark/>
          </w:tcPr>
          <w:p w:rsidR="00327163" w:rsidRPr="008763D3" w:rsidRDefault="00327163" w:rsidP="00D07E54">
            <w:pPr>
              <w:widowControl/>
              <w:jc w:val="center"/>
              <w:rPr>
                <w:rFonts w:ascii="Arial Narrow" w:eastAsia="宋体" w:hAnsi="Arial Narrow" w:cs="宋体"/>
                <w:b/>
                <w:bCs/>
                <w:color w:val="000000"/>
                <w:kern w:val="0"/>
                <w:sz w:val="22"/>
              </w:rPr>
            </w:pPr>
            <w:r w:rsidRPr="008763D3">
              <w:rPr>
                <w:rFonts w:ascii="Arial Narrow" w:eastAsia="宋体" w:hAnsi="Arial Narrow" w:cs="宋体"/>
                <w:b/>
                <w:bCs/>
                <w:color w:val="000000"/>
                <w:kern w:val="0"/>
                <w:sz w:val="22"/>
              </w:rPr>
              <w:t>Species</w:t>
            </w:r>
          </w:p>
        </w:tc>
        <w:tc>
          <w:tcPr>
            <w:tcW w:w="691" w:type="pct"/>
            <w:tcBorders>
              <w:top w:val="single" w:sz="4" w:space="0" w:color="000000"/>
              <w:left w:val="nil"/>
              <w:bottom w:val="single" w:sz="4" w:space="0" w:color="000000"/>
              <w:right w:val="nil"/>
            </w:tcBorders>
            <w:shd w:val="clear" w:color="auto" w:fill="auto"/>
            <w:noWrap/>
            <w:vAlign w:val="bottom"/>
            <w:hideMark/>
          </w:tcPr>
          <w:p w:rsidR="00327163" w:rsidRPr="008763D3" w:rsidRDefault="00327163" w:rsidP="00D07E54">
            <w:pPr>
              <w:widowControl/>
              <w:jc w:val="center"/>
              <w:rPr>
                <w:rFonts w:ascii="Arial Narrow" w:eastAsia="宋体" w:hAnsi="Arial Narrow" w:cs="宋体"/>
                <w:b/>
                <w:bCs/>
                <w:color w:val="000000"/>
                <w:kern w:val="0"/>
                <w:sz w:val="22"/>
              </w:rPr>
            </w:pPr>
            <w:r w:rsidRPr="008763D3">
              <w:rPr>
                <w:rFonts w:ascii="Arial Narrow" w:eastAsia="宋体" w:hAnsi="Arial Narrow" w:cs="宋体"/>
                <w:b/>
                <w:bCs/>
                <w:color w:val="000000"/>
                <w:kern w:val="0"/>
                <w:sz w:val="22"/>
              </w:rPr>
              <w:t>Percentile</w:t>
            </w:r>
          </w:p>
        </w:tc>
        <w:tc>
          <w:tcPr>
            <w:tcW w:w="576" w:type="pct"/>
            <w:tcBorders>
              <w:top w:val="single" w:sz="4" w:space="0" w:color="000000"/>
              <w:left w:val="nil"/>
              <w:bottom w:val="single" w:sz="4" w:space="0" w:color="000000"/>
              <w:right w:val="nil"/>
            </w:tcBorders>
            <w:shd w:val="clear" w:color="auto" w:fill="auto"/>
            <w:noWrap/>
            <w:vAlign w:val="bottom"/>
            <w:hideMark/>
          </w:tcPr>
          <w:p w:rsidR="00327163" w:rsidRPr="008763D3" w:rsidRDefault="00327163" w:rsidP="00D07E54">
            <w:pPr>
              <w:widowControl/>
              <w:jc w:val="center"/>
              <w:rPr>
                <w:rFonts w:ascii="Arial Narrow" w:eastAsia="宋体" w:hAnsi="Arial Narrow" w:cs="宋体"/>
                <w:b/>
                <w:bCs/>
                <w:color w:val="000000"/>
                <w:kern w:val="0"/>
                <w:sz w:val="22"/>
              </w:rPr>
            </w:pPr>
            <w:r w:rsidRPr="008763D3">
              <w:rPr>
                <w:rFonts w:ascii="Arial Narrow" w:eastAsia="宋体" w:hAnsi="Arial Narrow" w:cs="宋体"/>
                <w:b/>
                <w:bCs/>
                <w:color w:val="000000"/>
                <w:kern w:val="0"/>
                <w:sz w:val="22"/>
              </w:rPr>
              <w:t>South</w:t>
            </w:r>
            <w:r w:rsidR="009E1F2E" w:rsidRPr="008763D3">
              <w:rPr>
                <w:rFonts w:ascii="Arial Narrow" w:eastAsia="宋体" w:hAnsi="Arial Narrow" w:cs="宋体"/>
                <w:b/>
                <w:bCs/>
                <w:color w:val="000000"/>
                <w:kern w:val="0"/>
                <w:sz w:val="22"/>
              </w:rPr>
              <w:t xml:space="preserve"> </w:t>
            </w:r>
            <w:r w:rsidRPr="008763D3">
              <w:rPr>
                <w:rFonts w:ascii="Arial Narrow" w:eastAsia="宋体" w:hAnsi="Arial Narrow" w:cs="宋体"/>
                <w:b/>
                <w:bCs/>
                <w:color w:val="000000"/>
                <w:kern w:val="0"/>
                <w:sz w:val="22"/>
              </w:rPr>
              <w:t>East</w:t>
            </w:r>
          </w:p>
        </w:tc>
        <w:tc>
          <w:tcPr>
            <w:tcW w:w="923" w:type="pct"/>
            <w:tcBorders>
              <w:top w:val="single" w:sz="4" w:space="0" w:color="000000"/>
              <w:left w:val="nil"/>
              <w:bottom w:val="single" w:sz="4" w:space="0" w:color="000000"/>
              <w:right w:val="nil"/>
            </w:tcBorders>
            <w:shd w:val="clear" w:color="auto" w:fill="auto"/>
            <w:noWrap/>
            <w:vAlign w:val="bottom"/>
            <w:hideMark/>
          </w:tcPr>
          <w:p w:rsidR="00327163" w:rsidRPr="008763D3" w:rsidRDefault="00327163" w:rsidP="00D07E54">
            <w:pPr>
              <w:widowControl/>
              <w:jc w:val="center"/>
              <w:rPr>
                <w:rFonts w:ascii="Arial Narrow" w:eastAsia="宋体" w:hAnsi="Arial Narrow" w:cs="宋体"/>
                <w:b/>
                <w:bCs/>
                <w:color w:val="000000"/>
                <w:kern w:val="0"/>
                <w:sz w:val="22"/>
              </w:rPr>
            </w:pPr>
            <w:r w:rsidRPr="008763D3">
              <w:rPr>
                <w:rFonts w:ascii="Arial Narrow" w:eastAsia="宋体" w:hAnsi="Arial Narrow" w:cs="宋体"/>
                <w:b/>
                <w:bCs/>
                <w:color w:val="000000"/>
                <w:kern w:val="0"/>
                <w:sz w:val="22"/>
              </w:rPr>
              <w:t>South</w:t>
            </w:r>
            <w:r w:rsidR="009E1F2E" w:rsidRPr="008763D3">
              <w:rPr>
                <w:rFonts w:ascii="Arial Narrow" w:eastAsia="宋体" w:hAnsi="Arial Narrow" w:cs="宋体"/>
                <w:b/>
                <w:bCs/>
                <w:color w:val="000000"/>
                <w:kern w:val="0"/>
                <w:sz w:val="22"/>
              </w:rPr>
              <w:t xml:space="preserve"> </w:t>
            </w:r>
            <w:r w:rsidRPr="008763D3">
              <w:rPr>
                <w:rFonts w:ascii="Arial Narrow" w:eastAsia="宋体" w:hAnsi="Arial Narrow" w:cs="宋体"/>
                <w:b/>
                <w:bCs/>
                <w:color w:val="000000"/>
                <w:kern w:val="0"/>
                <w:sz w:val="22"/>
              </w:rPr>
              <w:t>West</w:t>
            </w:r>
          </w:p>
        </w:tc>
        <w:tc>
          <w:tcPr>
            <w:tcW w:w="586" w:type="pct"/>
            <w:tcBorders>
              <w:top w:val="single" w:sz="4" w:space="0" w:color="000000"/>
              <w:left w:val="nil"/>
              <w:bottom w:val="single" w:sz="4" w:space="0" w:color="000000"/>
              <w:right w:val="nil"/>
            </w:tcBorders>
            <w:shd w:val="clear" w:color="auto" w:fill="auto"/>
            <w:noWrap/>
            <w:vAlign w:val="bottom"/>
            <w:hideMark/>
          </w:tcPr>
          <w:p w:rsidR="00327163" w:rsidRPr="008763D3" w:rsidRDefault="00327163" w:rsidP="00D07E54">
            <w:pPr>
              <w:widowControl/>
              <w:jc w:val="center"/>
              <w:rPr>
                <w:rFonts w:ascii="Arial Narrow" w:eastAsia="宋体" w:hAnsi="Arial Narrow" w:cs="宋体"/>
                <w:b/>
                <w:bCs/>
                <w:color w:val="000000"/>
                <w:kern w:val="0"/>
                <w:sz w:val="22"/>
              </w:rPr>
            </w:pPr>
            <w:r w:rsidRPr="008763D3">
              <w:rPr>
                <w:rFonts w:ascii="Arial Narrow" w:eastAsia="宋体" w:hAnsi="Arial Narrow" w:cs="宋体"/>
                <w:b/>
                <w:bCs/>
                <w:color w:val="000000"/>
                <w:kern w:val="0"/>
                <w:sz w:val="22"/>
              </w:rPr>
              <w:t>West</w:t>
            </w:r>
          </w:p>
        </w:tc>
        <w:tc>
          <w:tcPr>
            <w:tcW w:w="834" w:type="pct"/>
            <w:tcBorders>
              <w:top w:val="single" w:sz="4" w:space="0" w:color="000000"/>
              <w:left w:val="nil"/>
              <w:bottom w:val="single" w:sz="4" w:space="0" w:color="000000"/>
              <w:right w:val="nil"/>
            </w:tcBorders>
            <w:shd w:val="clear" w:color="auto" w:fill="auto"/>
            <w:noWrap/>
            <w:vAlign w:val="bottom"/>
            <w:hideMark/>
          </w:tcPr>
          <w:p w:rsidR="00327163" w:rsidRPr="008763D3" w:rsidRDefault="00327163" w:rsidP="00D07E54">
            <w:pPr>
              <w:widowControl/>
              <w:jc w:val="center"/>
              <w:rPr>
                <w:rFonts w:ascii="Arial Narrow" w:eastAsia="宋体" w:hAnsi="Arial Narrow" w:cs="宋体"/>
                <w:b/>
                <w:bCs/>
                <w:color w:val="000000"/>
                <w:kern w:val="0"/>
                <w:sz w:val="22"/>
              </w:rPr>
            </w:pPr>
            <w:r w:rsidRPr="008763D3">
              <w:rPr>
                <w:rFonts w:ascii="Arial Narrow" w:eastAsia="宋体" w:hAnsi="Arial Narrow" w:cs="宋体"/>
                <w:b/>
                <w:bCs/>
                <w:color w:val="000000"/>
                <w:kern w:val="0"/>
                <w:sz w:val="22"/>
              </w:rPr>
              <w:t>West</w:t>
            </w:r>
            <w:r w:rsidR="009E1F2E" w:rsidRPr="008763D3">
              <w:rPr>
                <w:rFonts w:ascii="Arial Narrow" w:eastAsia="宋体" w:hAnsi="Arial Narrow" w:cs="宋体"/>
                <w:b/>
                <w:bCs/>
                <w:color w:val="000000"/>
                <w:kern w:val="0"/>
                <w:sz w:val="22"/>
              </w:rPr>
              <w:t xml:space="preserve"> </w:t>
            </w:r>
            <w:r w:rsidRPr="008763D3">
              <w:rPr>
                <w:rFonts w:ascii="Arial Narrow" w:eastAsia="宋体" w:hAnsi="Arial Narrow" w:cs="宋体"/>
                <w:b/>
                <w:bCs/>
                <w:color w:val="000000"/>
                <w:kern w:val="0"/>
                <w:sz w:val="22"/>
              </w:rPr>
              <w:t>North</w:t>
            </w:r>
            <w:r w:rsidR="009E1F2E" w:rsidRPr="008763D3">
              <w:rPr>
                <w:rFonts w:ascii="Arial Narrow" w:eastAsia="宋体" w:hAnsi="Arial Narrow" w:cs="宋体"/>
                <w:b/>
                <w:bCs/>
                <w:color w:val="000000"/>
                <w:kern w:val="0"/>
                <w:sz w:val="22"/>
              </w:rPr>
              <w:t xml:space="preserve"> </w:t>
            </w:r>
            <w:r w:rsidRPr="008763D3">
              <w:rPr>
                <w:rFonts w:ascii="Arial Narrow" w:eastAsia="宋体" w:hAnsi="Arial Narrow" w:cs="宋体"/>
                <w:b/>
                <w:bCs/>
                <w:color w:val="000000"/>
                <w:kern w:val="0"/>
                <w:sz w:val="22"/>
              </w:rPr>
              <w:t>Central</w:t>
            </w:r>
          </w:p>
        </w:tc>
        <w:tc>
          <w:tcPr>
            <w:tcW w:w="447" w:type="pct"/>
            <w:tcBorders>
              <w:top w:val="single" w:sz="4" w:space="0" w:color="000000"/>
              <w:left w:val="nil"/>
              <w:bottom w:val="single" w:sz="4" w:space="0" w:color="000000"/>
              <w:right w:val="single" w:sz="4" w:space="0" w:color="auto"/>
            </w:tcBorders>
            <w:shd w:val="clear" w:color="auto" w:fill="auto"/>
            <w:noWrap/>
            <w:vAlign w:val="bottom"/>
            <w:hideMark/>
          </w:tcPr>
          <w:p w:rsidR="00327163" w:rsidRPr="008763D3" w:rsidRDefault="00327163" w:rsidP="00D07E54">
            <w:pPr>
              <w:widowControl/>
              <w:jc w:val="center"/>
              <w:rPr>
                <w:rFonts w:ascii="Arial Narrow" w:eastAsia="宋体" w:hAnsi="Arial Narrow" w:cs="宋体"/>
                <w:b/>
                <w:bCs/>
                <w:color w:val="000000"/>
                <w:kern w:val="0"/>
                <w:sz w:val="22"/>
              </w:rPr>
            </w:pPr>
            <w:r w:rsidRPr="008763D3">
              <w:rPr>
                <w:rFonts w:ascii="Arial Narrow" w:eastAsia="宋体" w:hAnsi="Arial Narrow" w:cs="宋体"/>
                <w:b/>
                <w:bCs/>
                <w:color w:val="000000"/>
                <w:kern w:val="0"/>
                <w:sz w:val="22"/>
              </w:rPr>
              <w:t>US</w:t>
            </w:r>
          </w:p>
        </w:tc>
      </w:tr>
      <w:tr w:rsidR="005118E3" w:rsidRPr="000045CC" w:rsidTr="005118E3">
        <w:trPr>
          <w:trHeight w:val="288"/>
        </w:trPr>
        <w:tc>
          <w:tcPr>
            <w:tcW w:w="943" w:type="pct"/>
            <w:tcBorders>
              <w:top w:val="nil"/>
              <w:left w:val="single" w:sz="4" w:space="0" w:color="auto"/>
              <w:bottom w:val="nil"/>
              <w:right w:val="nil"/>
            </w:tcBorders>
            <w:shd w:val="clear" w:color="D9D9D9" w:fill="D9D9D9"/>
            <w:noWrap/>
            <w:vAlign w:val="bottom"/>
            <w:hideMark/>
          </w:tcPr>
          <w:p w:rsidR="005118E3" w:rsidRPr="008763D3" w:rsidRDefault="005118E3" w:rsidP="00D07E54">
            <w:pPr>
              <w:widowControl/>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birch (Betula)</w:t>
            </w:r>
          </w:p>
        </w:tc>
        <w:tc>
          <w:tcPr>
            <w:tcW w:w="691" w:type="pct"/>
            <w:tcBorders>
              <w:top w:val="nil"/>
              <w:left w:val="nil"/>
              <w:bottom w:val="nil"/>
              <w:right w:val="nil"/>
            </w:tcBorders>
            <w:shd w:val="clear" w:color="D9D9D9" w:fill="D9D9D9"/>
            <w:noWrap/>
            <w:vAlign w:val="bottom"/>
            <w:hideMark/>
          </w:tcPr>
          <w:p w:rsidR="005118E3" w:rsidRPr="008763D3" w:rsidRDefault="005118E3" w:rsidP="00D07E54">
            <w:pPr>
              <w:widowControl/>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25%</w:t>
            </w:r>
          </w:p>
        </w:tc>
        <w:tc>
          <w:tcPr>
            <w:tcW w:w="576" w:type="pct"/>
            <w:tcBorders>
              <w:top w:val="nil"/>
              <w:left w:val="nil"/>
              <w:bottom w:val="nil"/>
              <w:right w:val="nil"/>
            </w:tcBorders>
            <w:shd w:val="clear" w:color="D9D9D9" w:fill="D9D9D9"/>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5</w:t>
            </w:r>
          </w:p>
        </w:tc>
        <w:tc>
          <w:tcPr>
            <w:tcW w:w="923" w:type="pct"/>
            <w:tcBorders>
              <w:top w:val="nil"/>
              <w:left w:val="nil"/>
              <w:bottom w:val="nil"/>
              <w:right w:val="nil"/>
            </w:tcBorders>
            <w:shd w:val="clear" w:color="D9D9D9" w:fill="D9D9D9"/>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3</w:t>
            </w:r>
          </w:p>
        </w:tc>
        <w:tc>
          <w:tcPr>
            <w:tcW w:w="586" w:type="pct"/>
            <w:tcBorders>
              <w:top w:val="nil"/>
              <w:left w:val="nil"/>
              <w:bottom w:val="nil"/>
              <w:right w:val="nil"/>
            </w:tcBorders>
            <w:shd w:val="clear" w:color="D9D9D9" w:fill="D9D9D9"/>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5</w:t>
            </w:r>
          </w:p>
        </w:tc>
        <w:tc>
          <w:tcPr>
            <w:tcW w:w="834" w:type="pct"/>
            <w:tcBorders>
              <w:top w:val="nil"/>
              <w:left w:val="nil"/>
              <w:bottom w:val="nil"/>
              <w:right w:val="nil"/>
            </w:tcBorders>
            <w:shd w:val="clear" w:color="D9D9D9" w:fill="D9D9D9"/>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9</w:t>
            </w:r>
          </w:p>
        </w:tc>
        <w:tc>
          <w:tcPr>
            <w:tcW w:w="447" w:type="pct"/>
            <w:tcBorders>
              <w:top w:val="nil"/>
              <w:left w:val="nil"/>
              <w:bottom w:val="nil"/>
              <w:right w:val="single" w:sz="4" w:space="0" w:color="auto"/>
            </w:tcBorders>
            <w:shd w:val="clear" w:color="D9D9D9" w:fill="D9D9D9"/>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10</w:t>
            </w:r>
          </w:p>
        </w:tc>
      </w:tr>
      <w:tr w:rsidR="005118E3" w:rsidRPr="000045CC" w:rsidTr="005118E3">
        <w:trPr>
          <w:trHeight w:val="288"/>
        </w:trPr>
        <w:tc>
          <w:tcPr>
            <w:tcW w:w="943" w:type="pct"/>
            <w:tcBorders>
              <w:top w:val="nil"/>
              <w:left w:val="single" w:sz="4" w:space="0" w:color="auto"/>
              <w:bottom w:val="nil"/>
              <w:right w:val="nil"/>
            </w:tcBorders>
            <w:shd w:val="clear" w:color="auto" w:fill="auto"/>
            <w:noWrap/>
            <w:vAlign w:val="bottom"/>
            <w:hideMark/>
          </w:tcPr>
          <w:p w:rsidR="005118E3" w:rsidRPr="008763D3" w:rsidRDefault="005118E3" w:rsidP="00D07E54">
            <w:pPr>
              <w:widowControl/>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 xml:space="preserve">　</w:t>
            </w:r>
          </w:p>
        </w:tc>
        <w:tc>
          <w:tcPr>
            <w:tcW w:w="691" w:type="pct"/>
            <w:tcBorders>
              <w:top w:val="nil"/>
              <w:left w:val="nil"/>
              <w:bottom w:val="nil"/>
              <w:right w:val="nil"/>
            </w:tcBorders>
            <w:shd w:val="clear" w:color="auto" w:fill="auto"/>
            <w:noWrap/>
            <w:vAlign w:val="bottom"/>
            <w:hideMark/>
          </w:tcPr>
          <w:p w:rsidR="005118E3" w:rsidRPr="008763D3" w:rsidRDefault="005118E3" w:rsidP="00D07E54">
            <w:pPr>
              <w:widowControl/>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50% (Median)</w:t>
            </w:r>
          </w:p>
        </w:tc>
        <w:tc>
          <w:tcPr>
            <w:tcW w:w="576" w:type="pct"/>
            <w:tcBorders>
              <w:top w:val="nil"/>
              <w:left w:val="nil"/>
              <w:bottom w:val="nil"/>
              <w:right w:val="nil"/>
            </w:tcBorders>
            <w:shd w:val="clear" w:color="auto" w:fill="auto"/>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14</w:t>
            </w:r>
          </w:p>
        </w:tc>
        <w:tc>
          <w:tcPr>
            <w:tcW w:w="923" w:type="pct"/>
            <w:tcBorders>
              <w:top w:val="nil"/>
              <w:left w:val="nil"/>
              <w:bottom w:val="nil"/>
              <w:right w:val="nil"/>
            </w:tcBorders>
            <w:shd w:val="clear" w:color="auto" w:fill="auto"/>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7</w:t>
            </w:r>
          </w:p>
        </w:tc>
        <w:tc>
          <w:tcPr>
            <w:tcW w:w="586" w:type="pct"/>
            <w:tcBorders>
              <w:top w:val="nil"/>
              <w:left w:val="nil"/>
              <w:bottom w:val="nil"/>
              <w:right w:val="nil"/>
            </w:tcBorders>
            <w:shd w:val="clear" w:color="auto" w:fill="auto"/>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9</w:t>
            </w:r>
          </w:p>
        </w:tc>
        <w:tc>
          <w:tcPr>
            <w:tcW w:w="834" w:type="pct"/>
            <w:tcBorders>
              <w:top w:val="nil"/>
              <w:left w:val="nil"/>
              <w:bottom w:val="nil"/>
              <w:right w:val="nil"/>
            </w:tcBorders>
            <w:shd w:val="clear" w:color="auto" w:fill="auto"/>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35</w:t>
            </w:r>
          </w:p>
        </w:tc>
        <w:tc>
          <w:tcPr>
            <w:tcW w:w="447" w:type="pct"/>
            <w:tcBorders>
              <w:top w:val="nil"/>
              <w:left w:val="nil"/>
              <w:bottom w:val="nil"/>
              <w:right w:val="single" w:sz="4" w:space="0" w:color="auto"/>
            </w:tcBorders>
            <w:shd w:val="clear" w:color="auto" w:fill="auto"/>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35</w:t>
            </w:r>
          </w:p>
        </w:tc>
      </w:tr>
      <w:tr w:rsidR="005118E3" w:rsidRPr="000045CC" w:rsidTr="005118E3">
        <w:trPr>
          <w:trHeight w:val="288"/>
        </w:trPr>
        <w:tc>
          <w:tcPr>
            <w:tcW w:w="943" w:type="pct"/>
            <w:tcBorders>
              <w:top w:val="nil"/>
              <w:left w:val="single" w:sz="4" w:space="0" w:color="auto"/>
              <w:bottom w:val="nil"/>
              <w:right w:val="nil"/>
            </w:tcBorders>
            <w:shd w:val="clear" w:color="D9D9D9" w:fill="D9D9D9"/>
            <w:noWrap/>
            <w:vAlign w:val="bottom"/>
            <w:hideMark/>
          </w:tcPr>
          <w:p w:rsidR="005118E3" w:rsidRPr="008763D3" w:rsidRDefault="005118E3" w:rsidP="00D07E54">
            <w:pPr>
              <w:widowControl/>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 xml:space="preserve">　</w:t>
            </w:r>
          </w:p>
        </w:tc>
        <w:tc>
          <w:tcPr>
            <w:tcW w:w="691" w:type="pct"/>
            <w:tcBorders>
              <w:top w:val="nil"/>
              <w:left w:val="nil"/>
              <w:bottom w:val="nil"/>
              <w:right w:val="nil"/>
            </w:tcBorders>
            <w:shd w:val="clear" w:color="D9D9D9" w:fill="D9D9D9"/>
            <w:noWrap/>
            <w:vAlign w:val="bottom"/>
            <w:hideMark/>
          </w:tcPr>
          <w:p w:rsidR="005118E3" w:rsidRPr="008763D3" w:rsidRDefault="005118E3" w:rsidP="00D07E54">
            <w:pPr>
              <w:widowControl/>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75%</w:t>
            </w:r>
          </w:p>
        </w:tc>
        <w:tc>
          <w:tcPr>
            <w:tcW w:w="576" w:type="pct"/>
            <w:tcBorders>
              <w:top w:val="nil"/>
              <w:left w:val="nil"/>
              <w:bottom w:val="nil"/>
              <w:right w:val="nil"/>
            </w:tcBorders>
            <w:shd w:val="clear" w:color="D9D9D9" w:fill="D9D9D9"/>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50</w:t>
            </w:r>
          </w:p>
        </w:tc>
        <w:tc>
          <w:tcPr>
            <w:tcW w:w="923" w:type="pct"/>
            <w:tcBorders>
              <w:top w:val="nil"/>
              <w:left w:val="nil"/>
              <w:bottom w:val="nil"/>
              <w:right w:val="nil"/>
            </w:tcBorders>
            <w:shd w:val="clear" w:color="D9D9D9" w:fill="D9D9D9"/>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28</w:t>
            </w:r>
          </w:p>
        </w:tc>
        <w:tc>
          <w:tcPr>
            <w:tcW w:w="586" w:type="pct"/>
            <w:tcBorders>
              <w:top w:val="nil"/>
              <w:left w:val="nil"/>
              <w:bottom w:val="nil"/>
              <w:right w:val="nil"/>
            </w:tcBorders>
            <w:shd w:val="clear" w:color="D9D9D9" w:fill="D9D9D9"/>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26</w:t>
            </w:r>
          </w:p>
        </w:tc>
        <w:tc>
          <w:tcPr>
            <w:tcW w:w="834" w:type="pct"/>
            <w:tcBorders>
              <w:top w:val="nil"/>
              <w:left w:val="nil"/>
              <w:bottom w:val="nil"/>
              <w:right w:val="nil"/>
            </w:tcBorders>
            <w:shd w:val="clear" w:color="D9D9D9" w:fill="D9D9D9"/>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145</w:t>
            </w:r>
          </w:p>
        </w:tc>
        <w:tc>
          <w:tcPr>
            <w:tcW w:w="447" w:type="pct"/>
            <w:tcBorders>
              <w:top w:val="nil"/>
              <w:left w:val="nil"/>
              <w:bottom w:val="nil"/>
              <w:right w:val="single" w:sz="4" w:space="0" w:color="auto"/>
            </w:tcBorders>
            <w:shd w:val="clear" w:color="D9D9D9" w:fill="D9D9D9"/>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134</w:t>
            </w:r>
          </w:p>
        </w:tc>
      </w:tr>
      <w:tr w:rsidR="005118E3" w:rsidRPr="000045CC" w:rsidTr="005118E3">
        <w:trPr>
          <w:trHeight w:val="288"/>
        </w:trPr>
        <w:tc>
          <w:tcPr>
            <w:tcW w:w="943" w:type="pct"/>
            <w:tcBorders>
              <w:top w:val="nil"/>
              <w:left w:val="single" w:sz="4" w:space="0" w:color="auto"/>
              <w:bottom w:val="nil"/>
              <w:right w:val="nil"/>
            </w:tcBorders>
            <w:shd w:val="clear" w:color="auto" w:fill="auto"/>
            <w:noWrap/>
            <w:vAlign w:val="bottom"/>
            <w:hideMark/>
          </w:tcPr>
          <w:p w:rsidR="005118E3" w:rsidRPr="008763D3" w:rsidRDefault="005118E3" w:rsidP="00D07E54">
            <w:pPr>
              <w:widowControl/>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 xml:space="preserve">　</w:t>
            </w:r>
          </w:p>
        </w:tc>
        <w:tc>
          <w:tcPr>
            <w:tcW w:w="691" w:type="pct"/>
            <w:tcBorders>
              <w:top w:val="nil"/>
              <w:left w:val="nil"/>
              <w:bottom w:val="nil"/>
              <w:right w:val="nil"/>
            </w:tcBorders>
            <w:shd w:val="clear" w:color="auto" w:fill="auto"/>
            <w:noWrap/>
            <w:vAlign w:val="bottom"/>
            <w:hideMark/>
          </w:tcPr>
          <w:p w:rsidR="005118E3" w:rsidRPr="008763D3" w:rsidRDefault="005118E3" w:rsidP="00D07E54">
            <w:pPr>
              <w:widowControl/>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95%</w:t>
            </w:r>
          </w:p>
        </w:tc>
        <w:tc>
          <w:tcPr>
            <w:tcW w:w="576" w:type="pct"/>
            <w:tcBorders>
              <w:top w:val="nil"/>
              <w:left w:val="nil"/>
              <w:bottom w:val="nil"/>
              <w:right w:val="nil"/>
            </w:tcBorders>
            <w:shd w:val="clear" w:color="auto" w:fill="auto"/>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232</w:t>
            </w:r>
          </w:p>
        </w:tc>
        <w:tc>
          <w:tcPr>
            <w:tcW w:w="923" w:type="pct"/>
            <w:tcBorders>
              <w:top w:val="nil"/>
              <w:left w:val="nil"/>
              <w:bottom w:val="nil"/>
              <w:right w:val="nil"/>
            </w:tcBorders>
            <w:shd w:val="clear" w:color="auto" w:fill="auto"/>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172</w:t>
            </w:r>
          </w:p>
        </w:tc>
        <w:tc>
          <w:tcPr>
            <w:tcW w:w="586" w:type="pct"/>
            <w:tcBorders>
              <w:top w:val="nil"/>
              <w:left w:val="nil"/>
              <w:bottom w:val="nil"/>
              <w:right w:val="nil"/>
            </w:tcBorders>
            <w:shd w:val="clear" w:color="auto" w:fill="auto"/>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215</w:t>
            </w:r>
          </w:p>
        </w:tc>
        <w:tc>
          <w:tcPr>
            <w:tcW w:w="834" w:type="pct"/>
            <w:tcBorders>
              <w:top w:val="nil"/>
              <w:left w:val="nil"/>
              <w:bottom w:val="nil"/>
              <w:right w:val="nil"/>
            </w:tcBorders>
            <w:shd w:val="clear" w:color="auto" w:fill="auto"/>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670</w:t>
            </w:r>
          </w:p>
        </w:tc>
        <w:tc>
          <w:tcPr>
            <w:tcW w:w="447" w:type="pct"/>
            <w:tcBorders>
              <w:top w:val="nil"/>
              <w:left w:val="nil"/>
              <w:bottom w:val="nil"/>
              <w:right w:val="single" w:sz="4" w:space="0" w:color="auto"/>
            </w:tcBorders>
            <w:shd w:val="clear" w:color="auto" w:fill="auto"/>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585</w:t>
            </w:r>
          </w:p>
        </w:tc>
      </w:tr>
      <w:tr w:rsidR="005118E3" w:rsidRPr="000045CC" w:rsidTr="005118E3">
        <w:trPr>
          <w:trHeight w:val="288"/>
        </w:trPr>
        <w:tc>
          <w:tcPr>
            <w:tcW w:w="943" w:type="pct"/>
            <w:tcBorders>
              <w:top w:val="nil"/>
              <w:left w:val="single" w:sz="4" w:space="0" w:color="auto"/>
              <w:bottom w:val="nil"/>
              <w:right w:val="nil"/>
            </w:tcBorders>
            <w:shd w:val="clear" w:color="D9D9D9" w:fill="D9D9D9"/>
            <w:noWrap/>
            <w:vAlign w:val="bottom"/>
            <w:hideMark/>
          </w:tcPr>
          <w:p w:rsidR="005118E3" w:rsidRPr="008763D3" w:rsidRDefault="005118E3" w:rsidP="00D07E54">
            <w:pPr>
              <w:widowControl/>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ragweed (Ambrosia)</w:t>
            </w:r>
          </w:p>
        </w:tc>
        <w:tc>
          <w:tcPr>
            <w:tcW w:w="691" w:type="pct"/>
            <w:tcBorders>
              <w:top w:val="nil"/>
              <w:left w:val="nil"/>
              <w:bottom w:val="nil"/>
              <w:right w:val="nil"/>
            </w:tcBorders>
            <w:shd w:val="clear" w:color="D9D9D9" w:fill="D9D9D9"/>
            <w:noWrap/>
            <w:vAlign w:val="bottom"/>
            <w:hideMark/>
          </w:tcPr>
          <w:p w:rsidR="005118E3" w:rsidRPr="008763D3" w:rsidRDefault="005118E3" w:rsidP="00D07E54">
            <w:pPr>
              <w:widowControl/>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25%</w:t>
            </w:r>
          </w:p>
        </w:tc>
        <w:tc>
          <w:tcPr>
            <w:tcW w:w="576" w:type="pct"/>
            <w:tcBorders>
              <w:top w:val="nil"/>
              <w:left w:val="nil"/>
              <w:bottom w:val="nil"/>
              <w:right w:val="nil"/>
            </w:tcBorders>
            <w:shd w:val="clear" w:color="D9D9D9" w:fill="D9D9D9"/>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4</w:t>
            </w:r>
          </w:p>
        </w:tc>
        <w:tc>
          <w:tcPr>
            <w:tcW w:w="923" w:type="pct"/>
            <w:tcBorders>
              <w:top w:val="nil"/>
              <w:left w:val="nil"/>
              <w:bottom w:val="nil"/>
              <w:right w:val="nil"/>
            </w:tcBorders>
            <w:shd w:val="clear" w:color="D9D9D9" w:fill="D9D9D9"/>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4</w:t>
            </w:r>
          </w:p>
        </w:tc>
        <w:tc>
          <w:tcPr>
            <w:tcW w:w="586" w:type="pct"/>
            <w:tcBorders>
              <w:top w:val="nil"/>
              <w:left w:val="nil"/>
              <w:bottom w:val="nil"/>
              <w:right w:val="nil"/>
            </w:tcBorders>
            <w:shd w:val="clear" w:color="D9D9D9" w:fill="D9D9D9"/>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5</w:t>
            </w:r>
          </w:p>
        </w:tc>
        <w:tc>
          <w:tcPr>
            <w:tcW w:w="834" w:type="pct"/>
            <w:tcBorders>
              <w:top w:val="nil"/>
              <w:left w:val="nil"/>
              <w:bottom w:val="nil"/>
              <w:right w:val="nil"/>
            </w:tcBorders>
            <w:shd w:val="clear" w:color="D9D9D9" w:fill="D9D9D9"/>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4</w:t>
            </w:r>
          </w:p>
        </w:tc>
        <w:tc>
          <w:tcPr>
            <w:tcW w:w="447" w:type="pct"/>
            <w:tcBorders>
              <w:top w:val="nil"/>
              <w:left w:val="nil"/>
              <w:bottom w:val="nil"/>
              <w:right w:val="single" w:sz="4" w:space="0" w:color="auto"/>
            </w:tcBorders>
            <w:shd w:val="clear" w:color="D9D9D9" w:fill="D9D9D9"/>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5</w:t>
            </w:r>
          </w:p>
        </w:tc>
      </w:tr>
      <w:tr w:rsidR="005118E3" w:rsidRPr="000045CC" w:rsidTr="005118E3">
        <w:trPr>
          <w:trHeight w:val="288"/>
        </w:trPr>
        <w:tc>
          <w:tcPr>
            <w:tcW w:w="943" w:type="pct"/>
            <w:tcBorders>
              <w:top w:val="nil"/>
              <w:left w:val="single" w:sz="4" w:space="0" w:color="auto"/>
              <w:bottom w:val="nil"/>
              <w:right w:val="nil"/>
            </w:tcBorders>
            <w:shd w:val="clear" w:color="auto" w:fill="auto"/>
            <w:noWrap/>
            <w:vAlign w:val="bottom"/>
            <w:hideMark/>
          </w:tcPr>
          <w:p w:rsidR="005118E3" w:rsidRPr="008763D3" w:rsidRDefault="005118E3" w:rsidP="00D07E54">
            <w:pPr>
              <w:widowControl/>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 xml:space="preserve">　</w:t>
            </w:r>
          </w:p>
        </w:tc>
        <w:tc>
          <w:tcPr>
            <w:tcW w:w="691" w:type="pct"/>
            <w:tcBorders>
              <w:top w:val="nil"/>
              <w:left w:val="nil"/>
              <w:bottom w:val="nil"/>
              <w:right w:val="nil"/>
            </w:tcBorders>
            <w:shd w:val="clear" w:color="auto" w:fill="auto"/>
            <w:noWrap/>
            <w:vAlign w:val="bottom"/>
            <w:hideMark/>
          </w:tcPr>
          <w:p w:rsidR="005118E3" w:rsidRPr="008763D3" w:rsidRDefault="005118E3" w:rsidP="00D07E54">
            <w:pPr>
              <w:widowControl/>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50% (Median)</w:t>
            </w:r>
          </w:p>
        </w:tc>
        <w:tc>
          <w:tcPr>
            <w:tcW w:w="576" w:type="pct"/>
            <w:tcBorders>
              <w:top w:val="nil"/>
              <w:left w:val="nil"/>
              <w:bottom w:val="nil"/>
              <w:right w:val="nil"/>
            </w:tcBorders>
            <w:shd w:val="clear" w:color="auto" w:fill="auto"/>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8</w:t>
            </w:r>
          </w:p>
        </w:tc>
        <w:tc>
          <w:tcPr>
            <w:tcW w:w="923" w:type="pct"/>
            <w:tcBorders>
              <w:top w:val="nil"/>
              <w:left w:val="nil"/>
              <w:bottom w:val="nil"/>
              <w:right w:val="nil"/>
            </w:tcBorders>
            <w:shd w:val="clear" w:color="auto" w:fill="auto"/>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11</w:t>
            </w:r>
          </w:p>
        </w:tc>
        <w:tc>
          <w:tcPr>
            <w:tcW w:w="586" w:type="pct"/>
            <w:tcBorders>
              <w:top w:val="nil"/>
              <w:left w:val="nil"/>
              <w:bottom w:val="nil"/>
              <w:right w:val="nil"/>
            </w:tcBorders>
            <w:shd w:val="clear" w:color="auto" w:fill="auto"/>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9</w:t>
            </w:r>
          </w:p>
        </w:tc>
        <w:tc>
          <w:tcPr>
            <w:tcW w:w="834" w:type="pct"/>
            <w:tcBorders>
              <w:top w:val="nil"/>
              <w:left w:val="nil"/>
              <w:bottom w:val="nil"/>
              <w:right w:val="nil"/>
            </w:tcBorders>
            <w:shd w:val="clear" w:color="auto" w:fill="auto"/>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9</w:t>
            </w:r>
          </w:p>
        </w:tc>
        <w:tc>
          <w:tcPr>
            <w:tcW w:w="447" w:type="pct"/>
            <w:tcBorders>
              <w:top w:val="nil"/>
              <w:left w:val="nil"/>
              <w:bottom w:val="nil"/>
              <w:right w:val="single" w:sz="4" w:space="0" w:color="auto"/>
            </w:tcBorders>
            <w:shd w:val="clear" w:color="auto" w:fill="auto"/>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11</w:t>
            </w:r>
          </w:p>
        </w:tc>
      </w:tr>
      <w:tr w:rsidR="005118E3" w:rsidRPr="000045CC" w:rsidTr="005118E3">
        <w:trPr>
          <w:trHeight w:val="288"/>
        </w:trPr>
        <w:tc>
          <w:tcPr>
            <w:tcW w:w="943" w:type="pct"/>
            <w:tcBorders>
              <w:top w:val="nil"/>
              <w:left w:val="single" w:sz="4" w:space="0" w:color="auto"/>
              <w:bottom w:val="nil"/>
              <w:right w:val="nil"/>
            </w:tcBorders>
            <w:shd w:val="clear" w:color="D9D9D9" w:fill="D9D9D9"/>
            <w:noWrap/>
            <w:vAlign w:val="bottom"/>
            <w:hideMark/>
          </w:tcPr>
          <w:p w:rsidR="005118E3" w:rsidRPr="008763D3" w:rsidRDefault="005118E3" w:rsidP="00D07E54">
            <w:pPr>
              <w:widowControl/>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 xml:space="preserve">　</w:t>
            </w:r>
          </w:p>
        </w:tc>
        <w:tc>
          <w:tcPr>
            <w:tcW w:w="691" w:type="pct"/>
            <w:tcBorders>
              <w:top w:val="nil"/>
              <w:left w:val="nil"/>
              <w:bottom w:val="nil"/>
              <w:right w:val="nil"/>
            </w:tcBorders>
            <w:shd w:val="clear" w:color="D9D9D9" w:fill="D9D9D9"/>
            <w:noWrap/>
            <w:vAlign w:val="bottom"/>
            <w:hideMark/>
          </w:tcPr>
          <w:p w:rsidR="005118E3" w:rsidRPr="008763D3" w:rsidRDefault="005118E3" w:rsidP="00D07E54">
            <w:pPr>
              <w:widowControl/>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75%</w:t>
            </w:r>
          </w:p>
        </w:tc>
        <w:tc>
          <w:tcPr>
            <w:tcW w:w="576" w:type="pct"/>
            <w:tcBorders>
              <w:top w:val="nil"/>
              <w:left w:val="nil"/>
              <w:bottom w:val="nil"/>
              <w:right w:val="nil"/>
            </w:tcBorders>
            <w:shd w:val="clear" w:color="D9D9D9" w:fill="D9D9D9"/>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21</w:t>
            </w:r>
          </w:p>
        </w:tc>
        <w:tc>
          <w:tcPr>
            <w:tcW w:w="923" w:type="pct"/>
            <w:tcBorders>
              <w:top w:val="nil"/>
              <w:left w:val="nil"/>
              <w:bottom w:val="nil"/>
              <w:right w:val="nil"/>
            </w:tcBorders>
            <w:shd w:val="clear" w:color="D9D9D9" w:fill="D9D9D9"/>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98</w:t>
            </w:r>
          </w:p>
        </w:tc>
        <w:tc>
          <w:tcPr>
            <w:tcW w:w="586" w:type="pct"/>
            <w:tcBorders>
              <w:top w:val="nil"/>
              <w:left w:val="nil"/>
              <w:bottom w:val="nil"/>
              <w:right w:val="nil"/>
            </w:tcBorders>
            <w:shd w:val="clear" w:color="D9D9D9" w:fill="D9D9D9"/>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21</w:t>
            </w:r>
          </w:p>
        </w:tc>
        <w:tc>
          <w:tcPr>
            <w:tcW w:w="834" w:type="pct"/>
            <w:tcBorders>
              <w:top w:val="nil"/>
              <w:left w:val="nil"/>
              <w:bottom w:val="nil"/>
              <w:right w:val="nil"/>
            </w:tcBorders>
            <w:shd w:val="clear" w:color="D9D9D9" w:fill="D9D9D9"/>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22</w:t>
            </w:r>
          </w:p>
        </w:tc>
        <w:tc>
          <w:tcPr>
            <w:tcW w:w="447" w:type="pct"/>
            <w:tcBorders>
              <w:top w:val="nil"/>
              <w:left w:val="nil"/>
              <w:bottom w:val="nil"/>
              <w:right w:val="single" w:sz="4" w:space="0" w:color="auto"/>
            </w:tcBorders>
            <w:shd w:val="clear" w:color="D9D9D9" w:fill="D9D9D9"/>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37</w:t>
            </w:r>
          </w:p>
        </w:tc>
      </w:tr>
      <w:tr w:rsidR="005118E3" w:rsidRPr="000045CC" w:rsidTr="005118E3">
        <w:trPr>
          <w:trHeight w:val="288"/>
        </w:trPr>
        <w:tc>
          <w:tcPr>
            <w:tcW w:w="943" w:type="pct"/>
            <w:tcBorders>
              <w:top w:val="nil"/>
              <w:left w:val="single" w:sz="4" w:space="0" w:color="auto"/>
              <w:bottom w:val="nil"/>
              <w:right w:val="nil"/>
            </w:tcBorders>
            <w:shd w:val="clear" w:color="auto" w:fill="auto"/>
            <w:noWrap/>
            <w:vAlign w:val="bottom"/>
            <w:hideMark/>
          </w:tcPr>
          <w:p w:rsidR="005118E3" w:rsidRPr="008763D3" w:rsidRDefault="005118E3" w:rsidP="00D07E54">
            <w:pPr>
              <w:widowControl/>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 xml:space="preserve">　</w:t>
            </w:r>
          </w:p>
        </w:tc>
        <w:tc>
          <w:tcPr>
            <w:tcW w:w="691" w:type="pct"/>
            <w:tcBorders>
              <w:top w:val="nil"/>
              <w:left w:val="nil"/>
              <w:bottom w:val="nil"/>
              <w:right w:val="nil"/>
            </w:tcBorders>
            <w:shd w:val="clear" w:color="auto" w:fill="auto"/>
            <w:noWrap/>
            <w:vAlign w:val="bottom"/>
            <w:hideMark/>
          </w:tcPr>
          <w:p w:rsidR="005118E3" w:rsidRPr="008763D3" w:rsidRDefault="005118E3" w:rsidP="00D07E54">
            <w:pPr>
              <w:widowControl/>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95%</w:t>
            </w:r>
          </w:p>
        </w:tc>
        <w:tc>
          <w:tcPr>
            <w:tcW w:w="576" w:type="pct"/>
            <w:tcBorders>
              <w:top w:val="nil"/>
              <w:left w:val="nil"/>
              <w:bottom w:val="nil"/>
              <w:right w:val="nil"/>
            </w:tcBorders>
            <w:shd w:val="clear" w:color="auto" w:fill="auto"/>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59</w:t>
            </w:r>
          </w:p>
        </w:tc>
        <w:tc>
          <w:tcPr>
            <w:tcW w:w="923" w:type="pct"/>
            <w:tcBorders>
              <w:top w:val="nil"/>
              <w:left w:val="nil"/>
              <w:bottom w:val="nil"/>
              <w:right w:val="nil"/>
            </w:tcBorders>
            <w:shd w:val="clear" w:color="auto" w:fill="auto"/>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867</w:t>
            </w:r>
          </w:p>
        </w:tc>
        <w:tc>
          <w:tcPr>
            <w:tcW w:w="586" w:type="pct"/>
            <w:tcBorders>
              <w:top w:val="nil"/>
              <w:left w:val="nil"/>
              <w:bottom w:val="nil"/>
              <w:right w:val="nil"/>
            </w:tcBorders>
            <w:shd w:val="clear" w:color="auto" w:fill="auto"/>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74</w:t>
            </w:r>
          </w:p>
        </w:tc>
        <w:tc>
          <w:tcPr>
            <w:tcW w:w="834" w:type="pct"/>
            <w:tcBorders>
              <w:top w:val="nil"/>
              <w:left w:val="nil"/>
              <w:bottom w:val="nil"/>
              <w:right w:val="nil"/>
            </w:tcBorders>
            <w:shd w:val="clear" w:color="auto" w:fill="auto"/>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70</w:t>
            </w:r>
          </w:p>
        </w:tc>
        <w:tc>
          <w:tcPr>
            <w:tcW w:w="447" w:type="pct"/>
            <w:tcBorders>
              <w:top w:val="nil"/>
              <w:left w:val="nil"/>
              <w:bottom w:val="nil"/>
              <w:right w:val="single" w:sz="4" w:space="0" w:color="auto"/>
            </w:tcBorders>
            <w:shd w:val="clear" w:color="auto" w:fill="auto"/>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190</w:t>
            </w:r>
          </w:p>
        </w:tc>
      </w:tr>
      <w:tr w:rsidR="005118E3" w:rsidRPr="000045CC" w:rsidTr="005118E3">
        <w:trPr>
          <w:trHeight w:val="288"/>
        </w:trPr>
        <w:tc>
          <w:tcPr>
            <w:tcW w:w="943" w:type="pct"/>
            <w:tcBorders>
              <w:top w:val="nil"/>
              <w:left w:val="single" w:sz="4" w:space="0" w:color="auto"/>
              <w:bottom w:val="nil"/>
              <w:right w:val="nil"/>
            </w:tcBorders>
            <w:shd w:val="clear" w:color="D9D9D9" w:fill="D9D9D9"/>
            <w:noWrap/>
            <w:vAlign w:val="bottom"/>
            <w:hideMark/>
          </w:tcPr>
          <w:p w:rsidR="005118E3" w:rsidRPr="008763D3" w:rsidRDefault="005118E3" w:rsidP="00D07E54">
            <w:pPr>
              <w:widowControl/>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mugwort (Artemisia)</w:t>
            </w:r>
          </w:p>
        </w:tc>
        <w:tc>
          <w:tcPr>
            <w:tcW w:w="691" w:type="pct"/>
            <w:tcBorders>
              <w:top w:val="nil"/>
              <w:left w:val="nil"/>
              <w:bottom w:val="nil"/>
              <w:right w:val="nil"/>
            </w:tcBorders>
            <w:shd w:val="clear" w:color="D9D9D9" w:fill="D9D9D9"/>
            <w:noWrap/>
            <w:vAlign w:val="bottom"/>
            <w:hideMark/>
          </w:tcPr>
          <w:p w:rsidR="005118E3" w:rsidRPr="008763D3" w:rsidRDefault="005118E3" w:rsidP="00D07E54">
            <w:pPr>
              <w:widowControl/>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25%</w:t>
            </w:r>
          </w:p>
        </w:tc>
        <w:tc>
          <w:tcPr>
            <w:tcW w:w="576" w:type="pct"/>
            <w:tcBorders>
              <w:top w:val="nil"/>
              <w:left w:val="nil"/>
              <w:bottom w:val="nil"/>
              <w:right w:val="nil"/>
            </w:tcBorders>
            <w:shd w:val="clear" w:color="D9D9D9" w:fill="D9D9D9"/>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9</w:t>
            </w:r>
          </w:p>
        </w:tc>
        <w:tc>
          <w:tcPr>
            <w:tcW w:w="923" w:type="pct"/>
            <w:tcBorders>
              <w:top w:val="nil"/>
              <w:left w:val="nil"/>
              <w:bottom w:val="nil"/>
              <w:right w:val="nil"/>
            </w:tcBorders>
            <w:shd w:val="clear" w:color="D9D9D9" w:fill="D9D9D9"/>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2</w:t>
            </w:r>
          </w:p>
        </w:tc>
        <w:tc>
          <w:tcPr>
            <w:tcW w:w="586" w:type="pct"/>
            <w:tcBorders>
              <w:top w:val="nil"/>
              <w:left w:val="nil"/>
              <w:bottom w:val="nil"/>
              <w:right w:val="nil"/>
            </w:tcBorders>
            <w:shd w:val="clear" w:color="D9D9D9" w:fill="D9D9D9"/>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8</w:t>
            </w:r>
          </w:p>
        </w:tc>
        <w:tc>
          <w:tcPr>
            <w:tcW w:w="834" w:type="pct"/>
            <w:tcBorders>
              <w:top w:val="nil"/>
              <w:left w:val="nil"/>
              <w:bottom w:val="nil"/>
              <w:right w:val="nil"/>
            </w:tcBorders>
            <w:shd w:val="clear" w:color="D9D9D9" w:fill="D9D9D9"/>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8</w:t>
            </w:r>
          </w:p>
        </w:tc>
        <w:tc>
          <w:tcPr>
            <w:tcW w:w="447" w:type="pct"/>
            <w:tcBorders>
              <w:top w:val="nil"/>
              <w:left w:val="nil"/>
              <w:bottom w:val="nil"/>
              <w:right w:val="single" w:sz="4" w:space="0" w:color="auto"/>
            </w:tcBorders>
            <w:shd w:val="clear" w:color="D9D9D9" w:fill="D9D9D9"/>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9</w:t>
            </w:r>
          </w:p>
        </w:tc>
      </w:tr>
      <w:tr w:rsidR="005118E3" w:rsidRPr="000045CC" w:rsidTr="005118E3">
        <w:trPr>
          <w:trHeight w:val="288"/>
        </w:trPr>
        <w:tc>
          <w:tcPr>
            <w:tcW w:w="943" w:type="pct"/>
            <w:tcBorders>
              <w:top w:val="nil"/>
              <w:left w:val="single" w:sz="4" w:space="0" w:color="auto"/>
              <w:bottom w:val="nil"/>
              <w:right w:val="nil"/>
            </w:tcBorders>
            <w:shd w:val="clear" w:color="auto" w:fill="auto"/>
            <w:noWrap/>
            <w:vAlign w:val="bottom"/>
            <w:hideMark/>
          </w:tcPr>
          <w:p w:rsidR="005118E3" w:rsidRPr="008763D3" w:rsidRDefault="005118E3" w:rsidP="00D07E54">
            <w:pPr>
              <w:widowControl/>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 xml:space="preserve">　</w:t>
            </w:r>
          </w:p>
        </w:tc>
        <w:tc>
          <w:tcPr>
            <w:tcW w:w="691" w:type="pct"/>
            <w:tcBorders>
              <w:top w:val="nil"/>
              <w:left w:val="nil"/>
              <w:bottom w:val="nil"/>
              <w:right w:val="nil"/>
            </w:tcBorders>
            <w:shd w:val="clear" w:color="auto" w:fill="auto"/>
            <w:noWrap/>
            <w:vAlign w:val="bottom"/>
            <w:hideMark/>
          </w:tcPr>
          <w:p w:rsidR="005118E3" w:rsidRPr="008763D3" w:rsidRDefault="005118E3" w:rsidP="00D07E54">
            <w:pPr>
              <w:widowControl/>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50% (Median)</w:t>
            </w:r>
          </w:p>
        </w:tc>
        <w:tc>
          <w:tcPr>
            <w:tcW w:w="576" w:type="pct"/>
            <w:tcBorders>
              <w:top w:val="nil"/>
              <w:left w:val="nil"/>
              <w:bottom w:val="nil"/>
              <w:right w:val="nil"/>
            </w:tcBorders>
            <w:shd w:val="clear" w:color="auto" w:fill="auto"/>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29</w:t>
            </w:r>
          </w:p>
        </w:tc>
        <w:tc>
          <w:tcPr>
            <w:tcW w:w="923" w:type="pct"/>
            <w:tcBorders>
              <w:top w:val="nil"/>
              <w:left w:val="nil"/>
              <w:bottom w:val="nil"/>
              <w:right w:val="nil"/>
            </w:tcBorders>
            <w:shd w:val="clear" w:color="auto" w:fill="auto"/>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3</w:t>
            </w:r>
          </w:p>
        </w:tc>
        <w:tc>
          <w:tcPr>
            <w:tcW w:w="586" w:type="pct"/>
            <w:tcBorders>
              <w:top w:val="nil"/>
              <w:left w:val="nil"/>
              <w:bottom w:val="nil"/>
              <w:right w:val="nil"/>
            </w:tcBorders>
            <w:shd w:val="clear" w:color="auto" w:fill="auto"/>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18</w:t>
            </w:r>
          </w:p>
        </w:tc>
        <w:tc>
          <w:tcPr>
            <w:tcW w:w="834" w:type="pct"/>
            <w:tcBorders>
              <w:top w:val="nil"/>
              <w:left w:val="nil"/>
              <w:bottom w:val="nil"/>
              <w:right w:val="nil"/>
            </w:tcBorders>
            <w:shd w:val="clear" w:color="auto" w:fill="auto"/>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26</w:t>
            </w:r>
          </w:p>
        </w:tc>
        <w:tc>
          <w:tcPr>
            <w:tcW w:w="447" w:type="pct"/>
            <w:tcBorders>
              <w:top w:val="nil"/>
              <w:left w:val="nil"/>
              <w:bottom w:val="nil"/>
              <w:right w:val="single" w:sz="4" w:space="0" w:color="auto"/>
            </w:tcBorders>
            <w:shd w:val="clear" w:color="auto" w:fill="auto"/>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26</w:t>
            </w:r>
          </w:p>
        </w:tc>
      </w:tr>
      <w:tr w:rsidR="005118E3" w:rsidRPr="000045CC" w:rsidTr="005118E3">
        <w:trPr>
          <w:trHeight w:val="288"/>
        </w:trPr>
        <w:tc>
          <w:tcPr>
            <w:tcW w:w="943" w:type="pct"/>
            <w:tcBorders>
              <w:top w:val="nil"/>
              <w:left w:val="single" w:sz="4" w:space="0" w:color="auto"/>
              <w:bottom w:val="nil"/>
              <w:right w:val="nil"/>
            </w:tcBorders>
            <w:shd w:val="clear" w:color="D9D9D9" w:fill="D9D9D9"/>
            <w:noWrap/>
            <w:vAlign w:val="bottom"/>
            <w:hideMark/>
          </w:tcPr>
          <w:p w:rsidR="005118E3" w:rsidRPr="008763D3" w:rsidRDefault="005118E3" w:rsidP="00D07E54">
            <w:pPr>
              <w:widowControl/>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 xml:space="preserve">　</w:t>
            </w:r>
          </w:p>
        </w:tc>
        <w:tc>
          <w:tcPr>
            <w:tcW w:w="691" w:type="pct"/>
            <w:tcBorders>
              <w:top w:val="nil"/>
              <w:left w:val="nil"/>
              <w:bottom w:val="nil"/>
              <w:right w:val="nil"/>
            </w:tcBorders>
            <w:shd w:val="clear" w:color="D9D9D9" w:fill="D9D9D9"/>
            <w:noWrap/>
            <w:vAlign w:val="bottom"/>
            <w:hideMark/>
          </w:tcPr>
          <w:p w:rsidR="005118E3" w:rsidRPr="008763D3" w:rsidRDefault="005118E3" w:rsidP="00D07E54">
            <w:pPr>
              <w:widowControl/>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75%</w:t>
            </w:r>
          </w:p>
        </w:tc>
        <w:tc>
          <w:tcPr>
            <w:tcW w:w="576" w:type="pct"/>
            <w:tcBorders>
              <w:top w:val="nil"/>
              <w:left w:val="nil"/>
              <w:bottom w:val="nil"/>
              <w:right w:val="nil"/>
            </w:tcBorders>
            <w:shd w:val="clear" w:color="D9D9D9" w:fill="D9D9D9"/>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106</w:t>
            </w:r>
          </w:p>
        </w:tc>
        <w:tc>
          <w:tcPr>
            <w:tcW w:w="923" w:type="pct"/>
            <w:tcBorders>
              <w:top w:val="nil"/>
              <w:left w:val="nil"/>
              <w:bottom w:val="nil"/>
              <w:right w:val="nil"/>
            </w:tcBorders>
            <w:shd w:val="clear" w:color="D9D9D9" w:fill="D9D9D9"/>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5</w:t>
            </w:r>
          </w:p>
        </w:tc>
        <w:tc>
          <w:tcPr>
            <w:tcW w:w="586" w:type="pct"/>
            <w:tcBorders>
              <w:top w:val="nil"/>
              <w:left w:val="nil"/>
              <w:bottom w:val="nil"/>
              <w:right w:val="nil"/>
            </w:tcBorders>
            <w:shd w:val="clear" w:color="D9D9D9" w:fill="D9D9D9"/>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58</w:t>
            </w:r>
          </w:p>
        </w:tc>
        <w:tc>
          <w:tcPr>
            <w:tcW w:w="834" w:type="pct"/>
            <w:tcBorders>
              <w:top w:val="nil"/>
              <w:left w:val="nil"/>
              <w:bottom w:val="nil"/>
              <w:right w:val="nil"/>
            </w:tcBorders>
            <w:shd w:val="clear" w:color="D9D9D9" w:fill="D9D9D9"/>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84</w:t>
            </w:r>
          </w:p>
        </w:tc>
        <w:tc>
          <w:tcPr>
            <w:tcW w:w="447" w:type="pct"/>
            <w:tcBorders>
              <w:top w:val="nil"/>
              <w:left w:val="nil"/>
              <w:bottom w:val="nil"/>
              <w:right w:val="single" w:sz="4" w:space="0" w:color="auto"/>
            </w:tcBorders>
            <w:shd w:val="clear" w:color="D9D9D9" w:fill="D9D9D9"/>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91</w:t>
            </w:r>
          </w:p>
        </w:tc>
      </w:tr>
      <w:tr w:rsidR="005118E3" w:rsidRPr="000045CC" w:rsidTr="005118E3">
        <w:trPr>
          <w:trHeight w:val="288"/>
        </w:trPr>
        <w:tc>
          <w:tcPr>
            <w:tcW w:w="943" w:type="pct"/>
            <w:tcBorders>
              <w:top w:val="nil"/>
              <w:left w:val="single" w:sz="4" w:space="0" w:color="auto"/>
              <w:bottom w:val="nil"/>
              <w:right w:val="nil"/>
            </w:tcBorders>
            <w:shd w:val="clear" w:color="auto" w:fill="auto"/>
            <w:noWrap/>
            <w:vAlign w:val="bottom"/>
            <w:hideMark/>
          </w:tcPr>
          <w:p w:rsidR="005118E3" w:rsidRPr="008763D3" w:rsidRDefault="005118E3" w:rsidP="00D07E54">
            <w:pPr>
              <w:widowControl/>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 xml:space="preserve">　</w:t>
            </w:r>
          </w:p>
        </w:tc>
        <w:tc>
          <w:tcPr>
            <w:tcW w:w="691" w:type="pct"/>
            <w:tcBorders>
              <w:top w:val="nil"/>
              <w:left w:val="nil"/>
              <w:bottom w:val="nil"/>
              <w:right w:val="nil"/>
            </w:tcBorders>
            <w:shd w:val="clear" w:color="auto" w:fill="auto"/>
            <w:noWrap/>
            <w:vAlign w:val="bottom"/>
            <w:hideMark/>
          </w:tcPr>
          <w:p w:rsidR="005118E3" w:rsidRPr="008763D3" w:rsidRDefault="005118E3" w:rsidP="00D07E54">
            <w:pPr>
              <w:widowControl/>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95%</w:t>
            </w:r>
          </w:p>
        </w:tc>
        <w:tc>
          <w:tcPr>
            <w:tcW w:w="576" w:type="pct"/>
            <w:tcBorders>
              <w:top w:val="nil"/>
              <w:left w:val="nil"/>
              <w:bottom w:val="nil"/>
              <w:right w:val="nil"/>
            </w:tcBorders>
            <w:shd w:val="clear" w:color="auto" w:fill="auto"/>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582</w:t>
            </w:r>
          </w:p>
        </w:tc>
        <w:tc>
          <w:tcPr>
            <w:tcW w:w="923" w:type="pct"/>
            <w:tcBorders>
              <w:top w:val="nil"/>
              <w:left w:val="nil"/>
              <w:bottom w:val="nil"/>
              <w:right w:val="nil"/>
            </w:tcBorders>
            <w:shd w:val="clear" w:color="auto" w:fill="auto"/>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29</w:t>
            </w:r>
          </w:p>
        </w:tc>
        <w:tc>
          <w:tcPr>
            <w:tcW w:w="586" w:type="pct"/>
            <w:tcBorders>
              <w:top w:val="nil"/>
              <w:left w:val="nil"/>
              <w:bottom w:val="nil"/>
              <w:right w:val="nil"/>
            </w:tcBorders>
            <w:shd w:val="clear" w:color="auto" w:fill="auto"/>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272</w:t>
            </w:r>
          </w:p>
        </w:tc>
        <w:tc>
          <w:tcPr>
            <w:tcW w:w="834" w:type="pct"/>
            <w:tcBorders>
              <w:top w:val="nil"/>
              <w:left w:val="nil"/>
              <w:bottom w:val="nil"/>
              <w:right w:val="nil"/>
            </w:tcBorders>
            <w:shd w:val="clear" w:color="auto" w:fill="auto"/>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438</w:t>
            </w:r>
          </w:p>
        </w:tc>
        <w:tc>
          <w:tcPr>
            <w:tcW w:w="447" w:type="pct"/>
            <w:tcBorders>
              <w:top w:val="nil"/>
              <w:left w:val="nil"/>
              <w:bottom w:val="nil"/>
              <w:right w:val="single" w:sz="4" w:space="0" w:color="auto"/>
            </w:tcBorders>
            <w:shd w:val="clear" w:color="auto" w:fill="auto"/>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591</w:t>
            </w:r>
          </w:p>
        </w:tc>
      </w:tr>
      <w:tr w:rsidR="005118E3" w:rsidRPr="000045CC" w:rsidTr="005118E3">
        <w:trPr>
          <w:trHeight w:val="288"/>
        </w:trPr>
        <w:tc>
          <w:tcPr>
            <w:tcW w:w="943" w:type="pct"/>
            <w:tcBorders>
              <w:top w:val="nil"/>
              <w:left w:val="single" w:sz="4" w:space="0" w:color="auto"/>
              <w:bottom w:val="nil"/>
              <w:right w:val="nil"/>
            </w:tcBorders>
            <w:shd w:val="clear" w:color="D9D9D9" w:fill="D9D9D9"/>
            <w:noWrap/>
            <w:vAlign w:val="bottom"/>
            <w:hideMark/>
          </w:tcPr>
          <w:p w:rsidR="005118E3" w:rsidRPr="008763D3" w:rsidRDefault="005118E3" w:rsidP="00D07E54">
            <w:pPr>
              <w:widowControl/>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 xml:space="preserve">grass </w:t>
            </w:r>
            <w:r w:rsidRPr="008763D3">
              <w:rPr>
                <w:rFonts w:ascii="Arial Narrow" w:eastAsia="宋体" w:hAnsi="Arial Narrow" w:cs="宋体"/>
                <w:color w:val="000000"/>
                <w:kern w:val="0"/>
                <w:sz w:val="22"/>
              </w:rPr>
              <w:lastRenderedPageBreak/>
              <w:t>(Gramineae)</w:t>
            </w:r>
          </w:p>
        </w:tc>
        <w:tc>
          <w:tcPr>
            <w:tcW w:w="691" w:type="pct"/>
            <w:tcBorders>
              <w:top w:val="nil"/>
              <w:left w:val="nil"/>
              <w:bottom w:val="nil"/>
              <w:right w:val="nil"/>
            </w:tcBorders>
            <w:shd w:val="clear" w:color="D9D9D9" w:fill="D9D9D9"/>
            <w:noWrap/>
            <w:vAlign w:val="bottom"/>
            <w:hideMark/>
          </w:tcPr>
          <w:p w:rsidR="005118E3" w:rsidRPr="008763D3" w:rsidRDefault="005118E3" w:rsidP="00D07E54">
            <w:pPr>
              <w:widowControl/>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lastRenderedPageBreak/>
              <w:t>25%</w:t>
            </w:r>
          </w:p>
        </w:tc>
        <w:tc>
          <w:tcPr>
            <w:tcW w:w="576" w:type="pct"/>
            <w:tcBorders>
              <w:top w:val="nil"/>
              <w:left w:val="nil"/>
              <w:bottom w:val="nil"/>
              <w:right w:val="nil"/>
            </w:tcBorders>
            <w:shd w:val="clear" w:color="D9D9D9" w:fill="D9D9D9"/>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4</w:t>
            </w:r>
          </w:p>
        </w:tc>
        <w:tc>
          <w:tcPr>
            <w:tcW w:w="923" w:type="pct"/>
            <w:tcBorders>
              <w:top w:val="nil"/>
              <w:left w:val="nil"/>
              <w:bottom w:val="nil"/>
              <w:right w:val="nil"/>
            </w:tcBorders>
            <w:shd w:val="clear" w:color="D9D9D9" w:fill="D9D9D9"/>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5</w:t>
            </w:r>
          </w:p>
        </w:tc>
        <w:tc>
          <w:tcPr>
            <w:tcW w:w="586" w:type="pct"/>
            <w:tcBorders>
              <w:top w:val="nil"/>
              <w:left w:val="nil"/>
              <w:bottom w:val="nil"/>
              <w:right w:val="nil"/>
            </w:tcBorders>
            <w:shd w:val="clear" w:color="D9D9D9" w:fill="D9D9D9"/>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6</w:t>
            </w:r>
          </w:p>
        </w:tc>
        <w:tc>
          <w:tcPr>
            <w:tcW w:w="834" w:type="pct"/>
            <w:tcBorders>
              <w:top w:val="nil"/>
              <w:left w:val="nil"/>
              <w:bottom w:val="nil"/>
              <w:right w:val="nil"/>
            </w:tcBorders>
            <w:shd w:val="clear" w:color="D9D9D9" w:fill="D9D9D9"/>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5</w:t>
            </w:r>
          </w:p>
        </w:tc>
        <w:tc>
          <w:tcPr>
            <w:tcW w:w="447" w:type="pct"/>
            <w:tcBorders>
              <w:top w:val="nil"/>
              <w:left w:val="nil"/>
              <w:bottom w:val="nil"/>
              <w:right w:val="single" w:sz="4" w:space="0" w:color="auto"/>
            </w:tcBorders>
            <w:shd w:val="clear" w:color="D9D9D9" w:fill="D9D9D9"/>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7</w:t>
            </w:r>
          </w:p>
        </w:tc>
      </w:tr>
      <w:tr w:rsidR="005118E3" w:rsidRPr="000045CC" w:rsidTr="005118E3">
        <w:trPr>
          <w:trHeight w:val="288"/>
        </w:trPr>
        <w:tc>
          <w:tcPr>
            <w:tcW w:w="943" w:type="pct"/>
            <w:tcBorders>
              <w:top w:val="nil"/>
              <w:left w:val="single" w:sz="4" w:space="0" w:color="auto"/>
              <w:bottom w:val="nil"/>
              <w:right w:val="nil"/>
            </w:tcBorders>
            <w:shd w:val="clear" w:color="auto" w:fill="auto"/>
            <w:noWrap/>
            <w:vAlign w:val="bottom"/>
            <w:hideMark/>
          </w:tcPr>
          <w:p w:rsidR="005118E3" w:rsidRPr="008763D3" w:rsidRDefault="005118E3" w:rsidP="00D07E54">
            <w:pPr>
              <w:widowControl/>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lastRenderedPageBreak/>
              <w:t xml:space="preserve">　</w:t>
            </w:r>
          </w:p>
        </w:tc>
        <w:tc>
          <w:tcPr>
            <w:tcW w:w="691" w:type="pct"/>
            <w:tcBorders>
              <w:top w:val="nil"/>
              <w:left w:val="nil"/>
              <w:bottom w:val="nil"/>
              <w:right w:val="nil"/>
            </w:tcBorders>
            <w:shd w:val="clear" w:color="auto" w:fill="auto"/>
            <w:noWrap/>
            <w:vAlign w:val="bottom"/>
            <w:hideMark/>
          </w:tcPr>
          <w:p w:rsidR="005118E3" w:rsidRPr="008763D3" w:rsidRDefault="005118E3" w:rsidP="00D07E54">
            <w:pPr>
              <w:widowControl/>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50% (Median)</w:t>
            </w:r>
          </w:p>
        </w:tc>
        <w:tc>
          <w:tcPr>
            <w:tcW w:w="576" w:type="pct"/>
            <w:tcBorders>
              <w:top w:val="nil"/>
              <w:left w:val="nil"/>
              <w:bottom w:val="nil"/>
              <w:right w:val="nil"/>
            </w:tcBorders>
            <w:shd w:val="clear" w:color="auto" w:fill="auto"/>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10</w:t>
            </w:r>
          </w:p>
        </w:tc>
        <w:tc>
          <w:tcPr>
            <w:tcW w:w="923" w:type="pct"/>
            <w:tcBorders>
              <w:top w:val="nil"/>
              <w:left w:val="nil"/>
              <w:bottom w:val="nil"/>
              <w:right w:val="nil"/>
            </w:tcBorders>
            <w:shd w:val="clear" w:color="auto" w:fill="auto"/>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12</w:t>
            </w:r>
          </w:p>
        </w:tc>
        <w:tc>
          <w:tcPr>
            <w:tcW w:w="586" w:type="pct"/>
            <w:tcBorders>
              <w:top w:val="nil"/>
              <w:left w:val="nil"/>
              <w:bottom w:val="nil"/>
              <w:right w:val="nil"/>
            </w:tcBorders>
            <w:shd w:val="clear" w:color="auto" w:fill="auto"/>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14</w:t>
            </w:r>
          </w:p>
        </w:tc>
        <w:tc>
          <w:tcPr>
            <w:tcW w:w="834" w:type="pct"/>
            <w:tcBorders>
              <w:top w:val="nil"/>
              <w:left w:val="nil"/>
              <w:bottom w:val="nil"/>
              <w:right w:val="nil"/>
            </w:tcBorders>
            <w:shd w:val="clear" w:color="auto" w:fill="auto"/>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12</w:t>
            </w:r>
          </w:p>
        </w:tc>
        <w:tc>
          <w:tcPr>
            <w:tcW w:w="447" w:type="pct"/>
            <w:tcBorders>
              <w:top w:val="nil"/>
              <w:left w:val="nil"/>
              <w:bottom w:val="nil"/>
              <w:right w:val="single" w:sz="4" w:space="0" w:color="auto"/>
            </w:tcBorders>
            <w:shd w:val="clear" w:color="auto" w:fill="auto"/>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17</w:t>
            </w:r>
          </w:p>
        </w:tc>
      </w:tr>
      <w:tr w:rsidR="005118E3" w:rsidRPr="000045CC" w:rsidTr="005118E3">
        <w:trPr>
          <w:trHeight w:val="288"/>
        </w:trPr>
        <w:tc>
          <w:tcPr>
            <w:tcW w:w="943" w:type="pct"/>
            <w:tcBorders>
              <w:top w:val="nil"/>
              <w:left w:val="single" w:sz="4" w:space="0" w:color="auto"/>
              <w:bottom w:val="nil"/>
              <w:right w:val="nil"/>
            </w:tcBorders>
            <w:shd w:val="clear" w:color="D9D9D9" w:fill="D9D9D9"/>
            <w:noWrap/>
            <w:vAlign w:val="bottom"/>
            <w:hideMark/>
          </w:tcPr>
          <w:p w:rsidR="005118E3" w:rsidRPr="008763D3" w:rsidRDefault="005118E3" w:rsidP="00D07E54">
            <w:pPr>
              <w:widowControl/>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 xml:space="preserve">　</w:t>
            </w:r>
          </w:p>
        </w:tc>
        <w:tc>
          <w:tcPr>
            <w:tcW w:w="691" w:type="pct"/>
            <w:tcBorders>
              <w:top w:val="nil"/>
              <w:left w:val="nil"/>
              <w:bottom w:val="nil"/>
              <w:right w:val="nil"/>
            </w:tcBorders>
            <w:shd w:val="clear" w:color="D9D9D9" w:fill="D9D9D9"/>
            <w:noWrap/>
            <w:vAlign w:val="bottom"/>
            <w:hideMark/>
          </w:tcPr>
          <w:p w:rsidR="005118E3" w:rsidRPr="008763D3" w:rsidRDefault="005118E3" w:rsidP="00D07E54">
            <w:pPr>
              <w:widowControl/>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75%</w:t>
            </w:r>
          </w:p>
        </w:tc>
        <w:tc>
          <w:tcPr>
            <w:tcW w:w="576" w:type="pct"/>
            <w:tcBorders>
              <w:top w:val="nil"/>
              <w:left w:val="nil"/>
              <w:bottom w:val="nil"/>
              <w:right w:val="nil"/>
            </w:tcBorders>
            <w:shd w:val="clear" w:color="D9D9D9" w:fill="D9D9D9"/>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26</w:t>
            </w:r>
          </w:p>
        </w:tc>
        <w:tc>
          <w:tcPr>
            <w:tcW w:w="923" w:type="pct"/>
            <w:tcBorders>
              <w:top w:val="nil"/>
              <w:left w:val="nil"/>
              <w:bottom w:val="nil"/>
              <w:right w:val="nil"/>
            </w:tcBorders>
            <w:shd w:val="clear" w:color="D9D9D9" w:fill="D9D9D9"/>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30</w:t>
            </w:r>
          </w:p>
        </w:tc>
        <w:tc>
          <w:tcPr>
            <w:tcW w:w="586" w:type="pct"/>
            <w:tcBorders>
              <w:top w:val="nil"/>
              <w:left w:val="nil"/>
              <w:bottom w:val="nil"/>
              <w:right w:val="nil"/>
            </w:tcBorders>
            <w:shd w:val="clear" w:color="D9D9D9" w:fill="D9D9D9"/>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40</w:t>
            </w:r>
          </w:p>
        </w:tc>
        <w:tc>
          <w:tcPr>
            <w:tcW w:w="834" w:type="pct"/>
            <w:tcBorders>
              <w:top w:val="nil"/>
              <w:left w:val="nil"/>
              <w:bottom w:val="nil"/>
              <w:right w:val="nil"/>
            </w:tcBorders>
            <w:shd w:val="clear" w:color="D9D9D9" w:fill="D9D9D9"/>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33</w:t>
            </w:r>
          </w:p>
        </w:tc>
        <w:tc>
          <w:tcPr>
            <w:tcW w:w="447" w:type="pct"/>
            <w:tcBorders>
              <w:top w:val="nil"/>
              <w:left w:val="nil"/>
              <w:bottom w:val="nil"/>
              <w:right w:val="single" w:sz="4" w:space="0" w:color="auto"/>
            </w:tcBorders>
            <w:shd w:val="clear" w:color="D9D9D9" w:fill="D9D9D9"/>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54</w:t>
            </w:r>
          </w:p>
        </w:tc>
      </w:tr>
      <w:tr w:rsidR="005118E3" w:rsidRPr="000045CC" w:rsidTr="005118E3">
        <w:trPr>
          <w:trHeight w:val="288"/>
        </w:trPr>
        <w:tc>
          <w:tcPr>
            <w:tcW w:w="943" w:type="pct"/>
            <w:tcBorders>
              <w:top w:val="nil"/>
              <w:left w:val="single" w:sz="4" w:space="0" w:color="auto"/>
              <w:bottom w:val="nil"/>
              <w:right w:val="nil"/>
            </w:tcBorders>
            <w:shd w:val="clear" w:color="auto" w:fill="auto"/>
            <w:noWrap/>
            <w:vAlign w:val="bottom"/>
            <w:hideMark/>
          </w:tcPr>
          <w:p w:rsidR="005118E3" w:rsidRPr="008763D3" w:rsidRDefault="005118E3" w:rsidP="00D07E54">
            <w:pPr>
              <w:widowControl/>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 xml:space="preserve">　</w:t>
            </w:r>
          </w:p>
        </w:tc>
        <w:tc>
          <w:tcPr>
            <w:tcW w:w="691" w:type="pct"/>
            <w:tcBorders>
              <w:top w:val="nil"/>
              <w:left w:val="nil"/>
              <w:bottom w:val="nil"/>
              <w:right w:val="nil"/>
            </w:tcBorders>
            <w:shd w:val="clear" w:color="auto" w:fill="auto"/>
            <w:noWrap/>
            <w:vAlign w:val="bottom"/>
            <w:hideMark/>
          </w:tcPr>
          <w:p w:rsidR="005118E3" w:rsidRPr="008763D3" w:rsidRDefault="005118E3" w:rsidP="00D07E54">
            <w:pPr>
              <w:widowControl/>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95%</w:t>
            </w:r>
          </w:p>
        </w:tc>
        <w:tc>
          <w:tcPr>
            <w:tcW w:w="576" w:type="pct"/>
            <w:tcBorders>
              <w:top w:val="nil"/>
              <w:left w:val="nil"/>
              <w:bottom w:val="nil"/>
              <w:right w:val="nil"/>
            </w:tcBorders>
            <w:shd w:val="clear" w:color="auto" w:fill="auto"/>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98</w:t>
            </w:r>
          </w:p>
        </w:tc>
        <w:tc>
          <w:tcPr>
            <w:tcW w:w="923" w:type="pct"/>
            <w:tcBorders>
              <w:top w:val="nil"/>
              <w:left w:val="nil"/>
              <w:bottom w:val="nil"/>
              <w:right w:val="nil"/>
            </w:tcBorders>
            <w:shd w:val="clear" w:color="auto" w:fill="auto"/>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124</w:t>
            </w:r>
          </w:p>
        </w:tc>
        <w:tc>
          <w:tcPr>
            <w:tcW w:w="586" w:type="pct"/>
            <w:tcBorders>
              <w:top w:val="nil"/>
              <w:left w:val="nil"/>
              <w:bottom w:val="nil"/>
              <w:right w:val="nil"/>
            </w:tcBorders>
            <w:shd w:val="clear" w:color="auto" w:fill="auto"/>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169</w:t>
            </w:r>
          </w:p>
        </w:tc>
        <w:tc>
          <w:tcPr>
            <w:tcW w:w="834" w:type="pct"/>
            <w:tcBorders>
              <w:top w:val="nil"/>
              <w:left w:val="nil"/>
              <w:bottom w:val="nil"/>
              <w:right w:val="nil"/>
            </w:tcBorders>
            <w:shd w:val="clear" w:color="auto" w:fill="auto"/>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148</w:t>
            </w:r>
          </w:p>
        </w:tc>
        <w:tc>
          <w:tcPr>
            <w:tcW w:w="447" w:type="pct"/>
            <w:tcBorders>
              <w:top w:val="nil"/>
              <w:left w:val="nil"/>
              <w:bottom w:val="nil"/>
              <w:right w:val="single" w:sz="4" w:space="0" w:color="auto"/>
            </w:tcBorders>
            <w:shd w:val="clear" w:color="auto" w:fill="auto"/>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340</w:t>
            </w:r>
          </w:p>
        </w:tc>
      </w:tr>
      <w:tr w:rsidR="005118E3" w:rsidRPr="000045CC" w:rsidTr="005118E3">
        <w:trPr>
          <w:trHeight w:val="288"/>
        </w:trPr>
        <w:tc>
          <w:tcPr>
            <w:tcW w:w="943" w:type="pct"/>
            <w:tcBorders>
              <w:top w:val="nil"/>
              <w:left w:val="single" w:sz="4" w:space="0" w:color="auto"/>
              <w:bottom w:val="nil"/>
              <w:right w:val="nil"/>
            </w:tcBorders>
            <w:shd w:val="clear" w:color="D9D9D9" w:fill="D9D9D9"/>
            <w:noWrap/>
            <w:vAlign w:val="bottom"/>
            <w:hideMark/>
          </w:tcPr>
          <w:p w:rsidR="005118E3" w:rsidRPr="008763D3" w:rsidRDefault="005118E3" w:rsidP="00D07E54">
            <w:pPr>
              <w:widowControl/>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oak (Quercus)</w:t>
            </w:r>
          </w:p>
        </w:tc>
        <w:tc>
          <w:tcPr>
            <w:tcW w:w="691" w:type="pct"/>
            <w:tcBorders>
              <w:top w:val="nil"/>
              <w:left w:val="nil"/>
              <w:bottom w:val="nil"/>
              <w:right w:val="nil"/>
            </w:tcBorders>
            <w:shd w:val="clear" w:color="D9D9D9" w:fill="D9D9D9"/>
            <w:noWrap/>
            <w:vAlign w:val="bottom"/>
            <w:hideMark/>
          </w:tcPr>
          <w:p w:rsidR="005118E3" w:rsidRPr="008763D3" w:rsidRDefault="005118E3" w:rsidP="00D07E54">
            <w:pPr>
              <w:widowControl/>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25%</w:t>
            </w:r>
          </w:p>
        </w:tc>
        <w:tc>
          <w:tcPr>
            <w:tcW w:w="576" w:type="pct"/>
            <w:tcBorders>
              <w:top w:val="nil"/>
              <w:left w:val="nil"/>
              <w:bottom w:val="nil"/>
              <w:right w:val="nil"/>
            </w:tcBorders>
            <w:shd w:val="clear" w:color="D9D9D9" w:fill="D9D9D9"/>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18</w:t>
            </w:r>
          </w:p>
        </w:tc>
        <w:tc>
          <w:tcPr>
            <w:tcW w:w="923" w:type="pct"/>
            <w:tcBorders>
              <w:top w:val="nil"/>
              <w:left w:val="nil"/>
              <w:bottom w:val="nil"/>
              <w:right w:val="nil"/>
            </w:tcBorders>
            <w:shd w:val="clear" w:color="D9D9D9" w:fill="D9D9D9"/>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5</w:t>
            </w:r>
          </w:p>
        </w:tc>
        <w:tc>
          <w:tcPr>
            <w:tcW w:w="586" w:type="pct"/>
            <w:tcBorders>
              <w:top w:val="nil"/>
              <w:left w:val="nil"/>
              <w:bottom w:val="nil"/>
              <w:right w:val="nil"/>
            </w:tcBorders>
            <w:shd w:val="clear" w:color="D9D9D9" w:fill="D9D9D9"/>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13</w:t>
            </w:r>
          </w:p>
        </w:tc>
        <w:tc>
          <w:tcPr>
            <w:tcW w:w="834" w:type="pct"/>
            <w:tcBorders>
              <w:top w:val="nil"/>
              <w:left w:val="nil"/>
              <w:bottom w:val="nil"/>
              <w:right w:val="nil"/>
            </w:tcBorders>
            <w:shd w:val="clear" w:color="D9D9D9" w:fill="D9D9D9"/>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37</w:t>
            </w:r>
          </w:p>
        </w:tc>
        <w:tc>
          <w:tcPr>
            <w:tcW w:w="447" w:type="pct"/>
            <w:tcBorders>
              <w:top w:val="nil"/>
              <w:left w:val="nil"/>
              <w:bottom w:val="nil"/>
              <w:right w:val="single" w:sz="4" w:space="0" w:color="auto"/>
            </w:tcBorders>
            <w:shd w:val="clear" w:color="D9D9D9" w:fill="D9D9D9"/>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21</w:t>
            </w:r>
          </w:p>
        </w:tc>
      </w:tr>
      <w:tr w:rsidR="005118E3" w:rsidRPr="000045CC" w:rsidTr="005118E3">
        <w:trPr>
          <w:trHeight w:val="288"/>
        </w:trPr>
        <w:tc>
          <w:tcPr>
            <w:tcW w:w="943" w:type="pct"/>
            <w:tcBorders>
              <w:top w:val="nil"/>
              <w:left w:val="single" w:sz="4" w:space="0" w:color="auto"/>
              <w:bottom w:val="nil"/>
              <w:right w:val="nil"/>
            </w:tcBorders>
            <w:shd w:val="clear" w:color="auto" w:fill="auto"/>
            <w:noWrap/>
            <w:vAlign w:val="bottom"/>
            <w:hideMark/>
          </w:tcPr>
          <w:p w:rsidR="005118E3" w:rsidRPr="008763D3" w:rsidRDefault="005118E3" w:rsidP="00D07E54">
            <w:pPr>
              <w:widowControl/>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 xml:space="preserve">　</w:t>
            </w:r>
          </w:p>
        </w:tc>
        <w:tc>
          <w:tcPr>
            <w:tcW w:w="691" w:type="pct"/>
            <w:tcBorders>
              <w:top w:val="nil"/>
              <w:left w:val="nil"/>
              <w:bottom w:val="nil"/>
              <w:right w:val="nil"/>
            </w:tcBorders>
            <w:shd w:val="clear" w:color="auto" w:fill="auto"/>
            <w:noWrap/>
            <w:vAlign w:val="bottom"/>
            <w:hideMark/>
          </w:tcPr>
          <w:p w:rsidR="005118E3" w:rsidRPr="008763D3" w:rsidRDefault="005118E3" w:rsidP="00D07E54">
            <w:pPr>
              <w:widowControl/>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50% (Median)</w:t>
            </w:r>
          </w:p>
        </w:tc>
        <w:tc>
          <w:tcPr>
            <w:tcW w:w="576" w:type="pct"/>
            <w:tcBorders>
              <w:top w:val="nil"/>
              <w:left w:val="nil"/>
              <w:bottom w:val="nil"/>
              <w:right w:val="nil"/>
            </w:tcBorders>
            <w:shd w:val="clear" w:color="auto" w:fill="auto"/>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101</w:t>
            </w:r>
          </w:p>
        </w:tc>
        <w:tc>
          <w:tcPr>
            <w:tcW w:w="923" w:type="pct"/>
            <w:tcBorders>
              <w:top w:val="nil"/>
              <w:left w:val="nil"/>
              <w:bottom w:val="nil"/>
              <w:right w:val="nil"/>
            </w:tcBorders>
            <w:shd w:val="clear" w:color="auto" w:fill="auto"/>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13</w:t>
            </w:r>
          </w:p>
        </w:tc>
        <w:tc>
          <w:tcPr>
            <w:tcW w:w="586" w:type="pct"/>
            <w:tcBorders>
              <w:top w:val="nil"/>
              <w:left w:val="nil"/>
              <w:bottom w:val="nil"/>
              <w:right w:val="nil"/>
            </w:tcBorders>
            <w:shd w:val="clear" w:color="auto" w:fill="auto"/>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41</w:t>
            </w:r>
          </w:p>
        </w:tc>
        <w:tc>
          <w:tcPr>
            <w:tcW w:w="834" w:type="pct"/>
            <w:tcBorders>
              <w:top w:val="nil"/>
              <w:left w:val="nil"/>
              <w:bottom w:val="nil"/>
              <w:right w:val="nil"/>
            </w:tcBorders>
            <w:shd w:val="clear" w:color="auto" w:fill="auto"/>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137</w:t>
            </w:r>
          </w:p>
        </w:tc>
        <w:tc>
          <w:tcPr>
            <w:tcW w:w="447" w:type="pct"/>
            <w:tcBorders>
              <w:top w:val="nil"/>
              <w:left w:val="nil"/>
              <w:bottom w:val="nil"/>
              <w:right w:val="single" w:sz="4" w:space="0" w:color="auto"/>
            </w:tcBorders>
            <w:shd w:val="clear" w:color="auto" w:fill="auto"/>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83</w:t>
            </w:r>
          </w:p>
        </w:tc>
      </w:tr>
      <w:tr w:rsidR="005118E3" w:rsidRPr="000045CC" w:rsidTr="005118E3">
        <w:trPr>
          <w:trHeight w:val="288"/>
        </w:trPr>
        <w:tc>
          <w:tcPr>
            <w:tcW w:w="943" w:type="pct"/>
            <w:tcBorders>
              <w:top w:val="nil"/>
              <w:left w:val="single" w:sz="4" w:space="0" w:color="auto"/>
              <w:bottom w:val="nil"/>
              <w:right w:val="nil"/>
            </w:tcBorders>
            <w:shd w:val="clear" w:color="D9D9D9" w:fill="D9D9D9"/>
            <w:noWrap/>
            <w:vAlign w:val="bottom"/>
            <w:hideMark/>
          </w:tcPr>
          <w:p w:rsidR="005118E3" w:rsidRPr="008763D3" w:rsidRDefault="005118E3" w:rsidP="00D07E54">
            <w:pPr>
              <w:widowControl/>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 xml:space="preserve">　</w:t>
            </w:r>
          </w:p>
        </w:tc>
        <w:tc>
          <w:tcPr>
            <w:tcW w:w="691" w:type="pct"/>
            <w:tcBorders>
              <w:top w:val="nil"/>
              <w:left w:val="nil"/>
              <w:bottom w:val="nil"/>
              <w:right w:val="nil"/>
            </w:tcBorders>
            <w:shd w:val="clear" w:color="D9D9D9" w:fill="D9D9D9"/>
            <w:noWrap/>
            <w:vAlign w:val="bottom"/>
            <w:hideMark/>
          </w:tcPr>
          <w:p w:rsidR="005118E3" w:rsidRPr="008763D3" w:rsidRDefault="005118E3" w:rsidP="00D07E54">
            <w:pPr>
              <w:widowControl/>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75%</w:t>
            </w:r>
          </w:p>
        </w:tc>
        <w:tc>
          <w:tcPr>
            <w:tcW w:w="576" w:type="pct"/>
            <w:tcBorders>
              <w:top w:val="nil"/>
              <w:left w:val="nil"/>
              <w:bottom w:val="nil"/>
              <w:right w:val="nil"/>
            </w:tcBorders>
            <w:shd w:val="clear" w:color="D9D9D9" w:fill="D9D9D9"/>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892</w:t>
            </w:r>
          </w:p>
        </w:tc>
        <w:tc>
          <w:tcPr>
            <w:tcW w:w="923" w:type="pct"/>
            <w:tcBorders>
              <w:top w:val="nil"/>
              <w:left w:val="nil"/>
              <w:bottom w:val="nil"/>
              <w:right w:val="nil"/>
            </w:tcBorders>
            <w:shd w:val="clear" w:color="D9D9D9" w:fill="D9D9D9"/>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53</w:t>
            </w:r>
          </w:p>
        </w:tc>
        <w:tc>
          <w:tcPr>
            <w:tcW w:w="586" w:type="pct"/>
            <w:tcBorders>
              <w:top w:val="nil"/>
              <w:left w:val="nil"/>
              <w:bottom w:val="nil"/>
              <w:right w:val="nil"/>
            </w:tcBorders>
            <w:shd w:val="clear" w:color="D9D9D9" w:fill="D9D9D9"/>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127</w:t>
            </w:r>
          </w:p>
        </w:tc>
        <w:tc>
          <w:tcPr>
            <w:tcW w:w="834" w:type="pct"/>
            <w:tcBorders>
              <w:top w:val="nil"/>
              <w:left w:val="nil"/>
              <w:bottom w:val="nil"/>
              <w:right w:val="nil"/>
            </w:tcBorders>
            <w:shd w:val="clear" w:color="D9D9D9" w:fill="D9D9D9"/>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503</w:t>
            </w:r>
          </w:p>
        </w:tc>
        <w:tc>
          <w:tcPr>
            <w:tcW w:w="447" w:type="pct"/>
            <w:tcBorders>
              <w:top w:val="nil"/>
              <w:left w:val="nil"/>
              <w:bottom w:val="nil"/>
              <w:right w:val="single" w:sz="4" w:space="0" w:color="auto"/>
            </w:tcBorders>
            <w:shd w:val="clear" w:color="D9D9D9" w:fill="D9D9D9"/>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384</w:t>
            </w:r>
          </w:p>
        </w:tc>
      </w:tr>
      <w:tr w:rsidR="005118E3" w:rsidRPr="000045CC" w:rsidTr="005118E3">
        <w:trPr>
          <w:trHeight w:val="288"/>
        </w:trPr>
        <w:tc>
          <w:tcPr>
            <w:tcW w:w="943" w:type="pct"/>
            <w:tcBorders>
              <w:top w:val="nil"/>
              <w:left w:val="single" w:sz="4" w:space="0" w:color="auto"/>
              <w:bottom w:val="single" w:sz="4" w:space="0" w:color="auto"/>
              <w:right w:val="nil"/>
            </w:tcBorders>
            <w:shd w:val="clear" w:color="auto" w:fill="auto"/>
            <w:noWrap/>
            <w:vAlign w:val="bottom"/>
            <w:hideMark/>
          </w:tcPr>
          <w:p w:rsidR="005118E3" w:rsidRPr="008763D3" w:rsidRDefault="005118E3" w:rsidP="00D07E54">
            <w:pPr>
              <w:widowControl/>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 xml:space="preserve">　</w:t>
            </w:r>
          </w:p>
        </w:tc>
        <w:tc>
          <w:tcPr>
            <w:tcW w:w="691" w:type="pct"/>
            <w:tcBorders>
              <w:top w:val="nil"/>
              <w:left w:val="nil"/>
              <w:bottom w:val="single" w:sz="4" w:space="0" w:color="auto"/>
              <w:right w:val="nil"/>
            </w:tcBorders>
            <w:shd w:val="clear" w:color="auto" w:fill="auto"/>
            <w:noWrap/>
            <w:vAlign w:val="bottom"/>
            <w:hideMark/>
          </w:tcPr>
          <w:p w:rsidR="005118E3" w:rsidRPr="008763D3" w:rsidRDefault="005118E3" w:rsidP="00D07E54">
            <w:pPr>
              <w:widowControl/>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95%</w:t>
            </w:r>
          </w:p>
        </w:tc>
        <w:tc>
          <w:tcPr>
            <w:tcW w:w="576" w:type="pct"/>
            <w:tcBorders>
              <w:top w:val="nil"/>
              <w:left w:val="nil"/>
              <w:bottom w:val="single" w:sz="4" w:space="0" w:color="auto"/>
              <w:right w:val="nil"/>
            </w:tcBorders>
            <w:shd w:val="clear" w:color="auto" w:fill="auto"/>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5413</w:t>
            </w:r>
          </w:p>
        </w:tc>
        <w:tc>
          <w:tcPr>
            <w:tcW w:w="923" w:type="pct"/>
            <w:tcBorders>
              <w:top w:val="nil"/>
              <w:left w:val="nil"/>
              <w:bottom w:val="single" w:sz="4" w:space="0" w:color="auto"/>
              <w:right w:val="nil"/>
            </w:tcBorders>
            <w:shd w:val="clear" w:color="auto" w:fill="auto"/>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387</w:t>
            </w:r>
          </w:p>
        </w:tc>
        <w:tc>
          <w:tcPr>
            <w:tcW w:w="586" w:type="pct"/>
            <w:tcBorders>
              <w:top w:val="nil"/>
              <w:left w:val="nil"/>
              <w:bottom w:val="single" w:sz="4" w:space="0" w:color="auto"/>
              <w:right w:val="nil"/>
            </w:tcBorders>
            <w:shd w:val="clear" w:color="auto" w:fill="auto"/>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651</w:t>
            </w:r>
          </w:p>
        </w:tc>
        <w:tc>
          <w:tcPr>
            <w:tcW w:w="834" w:type="pct"/>
            <w:tcBorders>
              <w:top w:val="nil"/>
              <w:left w:val="nil"/>
              <w:bottom w:val="single" w:sz="4" w:space="0" w:color="auto"/>
              <w:right w:val="nil"/>
            </w:tcBorders>
            <w:shd w:val="clear" w:color="auto" w:fill="auto"/>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1601</w:t>
            </w:r>
          </w:p>
        </w:tc>
        <w:tc>
          <w:tcPr>
            <w:tcW w:w="447" w:type="pct"/>
            <w:tcBorders>
              <w:top w:val="nil"/>
              <w:left w:val="nil"/>
              <w:bottom w:val="single" w:sz="4" w:space="0" w:color="auto"/>
              <w:right w:val="single" w:sz="4" w:space="0" w:color="auto"/>
            </w:tcBorders>
            <w:shd w:val="clear" w:color="auto" w:fill="auto"/>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2077</w:t>
            </w:r>
          </w:p>
        </w:tc>
      </w:tr>
    </w:tbl>
    <w:p w:rsidR="00327163" w:rsidRDefault="00327163" w:rsidP="00327163">
      <w:pPr>
        <w:pStyle w:val="EndNoteCategoryHeading"/>
      </w:pPr>
      <w:r>
        <w:br w:type="page"/>
      </w:r>
    </w:p>
    <w:p w:rsidR="00E91895" w:rsidRDefault="00E91895" w:rsidP="00E91895"/>
    <w:p w:rsidR="007814D3" w:rsidRPr="007814D3" w:rsidRDefault="007814D3" w:rsidP="007814D3">
      <w:pPr>
        <w:pStyle w:val="a7"/>
        <w:keepNext/>
        <w:rPr>
          <w:rFonts w:eastAsiaTheme="majorEastAsia" w:cs="Times New Roman"/>
          <w:bCs/>
          <w:color w:val="000000"/>
          <w:szCs w:val="24"/>
        </w:rPr>
      </w:pPr>
      <w:bookmarkStart w:id="79" w:name="_Ref378889147"/>
      <w:proofErr w:type="gramStart"/>
      <w:r w:rsidRPr="007814D3">
        <w:rPr>
          <w:rFonts w:eastAsiaTheme="majorEastAsia" w:cs="Times New Roman"/>
          <w:bCs/>
          <w:color w:val="000000"/>
          <w:szCs w:val="24"/>
        </w:rPr>
        <w:t xml:space="preserve">Table </w:t>
      </w:r>
      <w:r w:rsidR="00222E77">
        <w:rPr>
          <w:rFonts w:eastAsiaTheme="majorEastAsia" w:cs="Times New Roman"/>
          <w:bCs/>
          <w:color w:val="000000"/>
          <w:szCs w:val="24"/>
        </w:rPr>
        <w:fldChar w:fldCharType="begin"/>
      </w:r>
      <w:r w:rsidR="00DC661C">
        <w:rPr>
          <w:rFonts w:eastAsiaTheme="majorEastAsia" w:cs="Times New Roman"/>
          <w:bCs/>
          <w:color w:val="000000"/>
          <w:szCs w:val="24"/>
        </w:rPr>
        <w:instrText xml:space="preserve"> SEQ Table \* ARABIC </w:instrText>
      </w:r>
      <w:r w:rsidR="00222E77">
        <w:rPr>
          <w:rFonts w:eastAsiaTheme="majorEastAsia" w:cs="Times New Roman"/>
          <w:bCs/>
          <w:color w:val="000000"/>
          <w:szCs w:val="24"/>
        </w:rPr>
        <w:fldChar w:fldCharType="separate"/>
      </w:r>
      <w:r w:rsidR="0008141F">
        <w:rPr>
          <w:rFonts w:eastAsiaTheme="majorEastAsia" w:cs="Times New Roman"/>
          <w:bCs/>
          <w:noProof/>
          <w:color w:val="000000"/>
          <w:szCs w:val="24"/>
        </w:rPr>
        <w:t>8</w:t>
      </w:r>
      <w:r w:rsidR="00222E77">
        <w:rPr>
          <w:rFonts w:eastAsiaTheme="majorEastAsia" w:cs="Times New Roman"/>
          <w:bCs/>
          <w:color w:val="000000"/>
          <w:szCs w:val="24"/>
        </w:rPr>
        <w:fldChar w:fldCharType="end"/>
      </w:r>
      <w:bookmarkEnd w:id="79"/>
      <w:r w:rsidR="008B6339">
        <w:rPr>
          <w:rFonts w:eastAsiaTheme="majorEastAsia" w:cs="Times New Roman"/>
          <w:bCs/>
          <w:color w:val="000000"/>
          <w:szCs w:val="24"/>
        </w:rPr>
        <w:t>.</w:t>
      </w:r>
      <w:proofErr w:type="gramEnd"/>
      <w:r w:rsidRPr="007814D3">
        <w:rPr>
          <w:rFonts w:eastAsiaTheme="majorEastAsia" w:cs="Times New Roman" w:hint="eastAsia"/>
          <w:bCs/>
          <w:color w:val="000000"/>
          <w:szCs w:val="24"/>
        </w:rPr>
        <w:t xml:space="preserve"> </w:t>
      </w:r>
      <w:r>
        <w:rPr>
          <w:rFonts w:eastAsiaTheme="majorEastAsia" w:cs="Times New Roman" w:hint="eastAsia"/>
          <w:bCs/>
          <w:color w:val="000000"/>
          <w:szCs w:val="24"/>
        </w:rPr>
        <w:t>Mean and</w:t>
      </w:r>
      <w:r w:rsidR="000045CC">
        <w:rPr>
          <w:rFonts w:eastAsiaTheme="majorEastAsia" w:cs="Times New Roman"/>
          <w:bCs/>
          <w:color w:val="000000"/>
          <w:szCs w:val="24"/>
        </w:rPr>
        <w:t xml:space="preserve"> standard deviation </w:t>
      </w:r>
      <w:r w:rsidR="000045CC" w:rsidRPr="000F73DC">
        <w:rPr>
          <w:rFonts w:eastAsiaTheme="majorEastAsia" w:cs="Times New Roman"/>
          <w:bCs/>
          <w:color w:val="000000"/>
          <w:szCs w:val="24"/>
        </w:rPr>
        <w:t xml:space="preserve">of the </w:t>
      </w:r>
      <w:r w:rsidR="00252575">
        <w:rPr>
          <w:rFonts w:eastAsiaTheme="majorEastAsia" w:cs="Times New Roman"/>
          <w:bCs/>
          <w:color w:val="000000"/>
          <w:szCs w:val="24"/>
        </w:rPr>
        <w:t>individual</w:t>
      </w:r>
      <w:r w:rsidR="000045CC">
        <w:rPr>
          <w:rFonts w:eastAsiaTheme="majorEastAsia" w:cs="Times New Roman"/>
          <w:bCs/>
          <w:color w:val="000000"/>
          <w:szCs w:val="24"/>
        </w:rPr>
        <w:t xml:space="preserve"> </w:t>
      </w:r>
      <w:r w:rsidR="0030615F">
        <w:rPr>
          <w:rFonts w:eastAsiaTheme="majorEastAsia" w:cs="Times New Roman"/>
          <w:bCs/>
          <w:color w:val="000000"/>
          <w:szCs w:val="24"/>
        </w:rPr>
        <w:t xml:space="preserve">inhalation </w:t>
      </w:r>
      <w:r w:rsidR="000045CC">
        <w:rPr>
          <w:rFonts w:eastAsiaTheme="majorEastAsia" w:cs="Times New Roman"/>
          <w:bCs/>
          <w:color w:val="000000"/>
          <w:szCs w:val="24"/>
        </w:rPr>
        <w:t>intake</w:t>
      </w:r>
      <w:r w:rsidR="000045CC" w:rsidRPr="000F73DC">
        <w:rPr>
          <w:rFonts w:eastAsiaTheme="majorEastAsia" w:cs="Times New Roman"/>
          <w:bCs/>
          <w:color w:val="000000"/>
          <w:szCs w:val="24"/>
        </w:rPr>
        <w:t xml:space="preserve"> values in 9 climate regions</w:t>
      </w:r>
      <w:r w:rsidR="00327163">
        <w:rPr>
          <w:rFonts w:eastAsiaTheme="majorEastAsia" w:cs="Times New Roman"/>
          <w:bCs/>
          <w:color w:val="000000"/>
          <w:szCs w:val="24"/>
        </w:rPr>
        <w:t xml:space="preserve"> in </w:t>
      </w:r>
      <w:r w:rsidR="0062592F">
        <w:rPr>
          <w:rFonts w:eastAsiaTheme="majorEastAsia" w:cs="Times New Roman"/>
          <w:bCs/>
          <w:color w:val="000000"/>
          <w:szCs w:val="24"/>
        </w:rPr>
        <w:t>1994</w:t>
      </w:r>
      <w:r w:rsidR="00327163">
        <w:rPr>
          <w:rFonts w:eastAsiaTheme="majorEastAsia" w:cs="Times New Roman"/>
          <w:bCs/>
          <w:color w:val="000000"/>
          <w:szCs w:val="24"/>
        </w:rPr>
        <w:t>-2</w:t>
      </w:r>
      <w:r w:rsidR="0062592F">
        <w:rPr>
          <w:rFonts w:eastAsiaTheme="majorEastAsia" w:cs="Times New Roman"/>
          <w:bCs/>
          <w:color w:val="000000"/>
          <w:szCs w:val="24"/>
        </w:rPr>
        <w:t>00</w:t>
      </w:r>
      <w:r w:rsidR="00327163">
        <w:rPr>
          <w:rFonts w:eastAsiaTheme="majorEastAsia" w:cs="Times New Roman"/>
          <w:bCs/>
          <w:color w:val="000000"/>
          <w:szCs w:val="24"/>
        </w:rPr>
        <w:t>0</w:t>
      </w:r>
      <w:r w:rsidR="000045CC" w:rsidRPr="000F73DC">
        <w:rPr>
          <w:rFonts w:eastAsiaTheme="majorEastAsia" w:cs="Times New Roman"/>
          <w:bCs/>
          <w:color w:val="000000"/>
          <w:szCs w:val="24"/>
        </w:rPr>
        <w:t xml:space="preserve"> (</w:t>
      </w:r>
      <w:r w:rsidR="000045CC">
        <w:rPr>
          <w:rFonts w:eastAsiaTheme="majorEastAsia" w:cs="Times New Roman"/>
          <w:bCs/>
          <w:color w:val="000000"/>
          <w:szCs w:val="24"/>
        </w:rPr>
        <w:t>pollen grains</w:t>
      </w:r>
      <w:r w:rsidR="000045CC" w:rsidRPr="000F73DC">
        <w:rPr>
          <w:rFonts w:eastAsiaTheme="majorEastAsia" w:cs="Times New Roman"/>
          <w:bCs/>
          <w:color w:val="000000"/>
          <w:szCs w:val="24"/>
        </w:rPr>
        <w:t>/day)</w:t>
      </w:r>
    </w:p>
    <w:tbl>
      <w:tblPr>
        <w:tblW w:w="5000" w:type="pct"/>
        <w:tblLook w:val="04A0" w:firstRow="1" w:lastRow="0" w:firstColumn="1" w:lastColumn="0" w:noHBand="0" w:noVBand="1"/>
      </w:tblPr>
      <w:tblGrid>
        <w:gridCol w:w="1767"/>
        <w:gridCol w:w="1116"/>
        <w:gridCol w:w="1728"/>
        <w:gridCol w:w="1087"/>
        <w:gridCol w:w="1775"/>
        <w:gridCol w:w="1049"/>
      </w:tblGrid>
      <w:tr w:rsidR="001377C7" w:rsidRPr="000045CC" w:rsidTr="000045CC">
        <w:trPr>
          <w:trHeight w:val="288"/>
        </w:trPr>
        <w:tc>
          <w:tcPr>
            <w:tcW w:w="919" w:type="pct"/>
            <w:tcBorders>
              <w:top w:val="single" w:sz="4" w:space="0" w:color="000000"/>
              <w:left w:val="single" w:sz="4" w:space="0" w:color="000000"/>
              <w:bottom w:val="single" w:sz="4" w:space="0" w:color="000000"/>
              <w:right w:val="nil"/>
            </w:tcBorders>
            <w:shd w:val="clear" w:color="auto" w:fill="auto"/>
            <w:noWrap/>
            <w:vAlign w:val="bottom"/>
            <w:hideMark/>
          </w:tcPr>
          <w:p w:rsidR="001377C7" w:rsidRPr="000045CC" w:rsidRDefault="00CE4331" w:rsidP="001377C7">
            <w:pPr>
              <w:widowControl/>
              <w:jc w:val="left"/>
              <w:rPr>
                <w:rFonts w:ascii="Arial Narrow" w:eastAsia="宋体" w:hAnsi="Arial Narrow" w:cs="宋体"/>
                <w:b/>
                <w:bCs/>
                <w:color w:val="000000"/>
                <w:kern w:val="0"/>
                <w:sz w:val="22"/>
              </w:rPr>
            </w:pPr>
            <w:r w:rsidRPr="00CE4331">
              <w:rPr>
                <w:rFonts w:ascii="Arial Narrow" w:eastAsia="宋体" w:hAnsi="Arial Narrow" w:cs="宋体"/>
                <w:b/>
                <w:bCs/>
                <w:color w:val="000000"/>
                <w:kern w:val="0"/>
                <w:sz w:val="22"/>
              </w:rPr>
              <w:t>Species</w:t>
            </w:r>
          </w:p>
        </w:tc>
        <w:tc>
          <w:tcPr>
            <w:tcW w:w="919" w:type="pct"/>
            <w:tcBorders>
              <w:top w:val="single" w:sz="4" w:space="0" w:color="000000"/>
              <w:left w:val="nil"/>
              <w:bottom w:val="single" w:sz="4" w:space="0" w:color="000000"/>
              <w:right w:val="nil"/>
            </w:tcBorders>
            <w:shd w:val="clear" w:color="auto" w:fill="auto"/>
            <w:noWrap/>
            <w:vAlign w:val="bottom"/>
            <w:hideMark/>
          </w:tcPr>
          <w:p w:rsidR="001377C7" w:rsidRPr="000045CC" w:rsidRDefault="00CE4331" w:rsidP="001377C7">
            <w:pPr>
              <w:widowControl/>
              <w:jc w:val="center"/>
              <w:rPr>
                <w:rFonts w:ascii="Arial Narrow" w:eastAsia="宋体" w:hAnsi="Arial Narrow" w:cs="宋体"/>
                <w:b/>
                <w:bCs/>
                <w:color w:val="000000"/>
                <w:kern w:val="0"/>
                <w:sz w:val="22"/>
              </w:rPr>
            </w:pPr>
            <w:r w:rsidRPr="00CE4331">
              <w:rPr>
                <w:rFonts w:ascii="Arial Narrow" w:eastAsia="宋体" w:hAnsi="Arial Narrow" w:cs="宋体"/>
                <w:b/>
                <w:bCs/>
                <w:color w:val="000000"/>
                <w:kern w:val="0"/>
                <w:sz w:val="22"/>
              </w:rPr>
              <w:t>Central</w:t>
            </w:r>
          </w:p>
        </w:tc>
        <w:tc>
          <w:tcPr>
            <w:tcW w:w="669" w:type="pct"/>
            <w:tcBorders>
              <w:top w:val="single" w:sz="4" w:space="0" w:color="000000"/>
              <w:left w:val="nil"/>
              <w:bottom w:val="single" w:sz="4" w:space="0" w:color="000000"/>
              <w:right w:val="nil"/>
            </w:tcBorders>
            <w:shd w:val="clear" w:color="auto" w:fill="auto"/>
            <w:noWrap/>
            <w:hideMark/>
          </w:tcPr>
          <w:p w:rsidR="001377C7" w:rsidRPr="000045CC" w:rsidRDefault="00CE4331" w:rsidP="001377C7">
            <w:pPr>
              <w:widowControl/>
              <w:jc w:val="center"/>
              <w:rPr>
                <w:rFonts w:ascii="Arial Narrow" w:eastAsia="宋体" w:hAnsi="Arial Narrow" w:cs="宋体"/>
                <w:b/>
                <w:bCs/>
                <w:color w:val="000000"/>
                <w:kern w:val="0"/>
                <w:sz w:val="22"/>
              </w:rPr>
            </w:pPr>
            <w:r w:rsidRPr="00CE4331">
              <w:rPr>
                <w:rFonts w:ascii="Arial Narrow" w:eastAsia="宋体" w:hAnsi="Arial Narrow" w:cs="宋体"/>
                <w:b/>
                <w:bCs/>
                <w:color w:val="000000"/>
                <w:kern w:val="0"/>
                <w:sz w:val="22"/>
              </w:rPr>
              <w:t>East</w:t>
            </w:r>
            <w:r w:rsidR="00F80A69">
              <w:rPr>
                <w:rFonts w:ascii="Arial Narrow" w:eastAsia="宋体" w:hAnsi="Arial Narrow" w:cs="宋体"/>
                <w:b/>
                <w:bCs/>
                <w:color w:val="000000"/>
                <w:kern w:val="0"/>
                <w:sz w:val="22"/>
              </w:rPr>
              <w:t xml:space="preserve"> </w:t>
            </w:r>
            <w:r w:rsidRPr="00CE4331">
              <w:rPr>
                <w:rFonts w:ascii="Arial Narrow" w:eastAsia="宋体" w:hAnsi="Arial Narrow" w:cs="宋体"/>
                <w:b/>
                <w:bCs/>
                <w:color w:val="000000"/>
                <w:kern w:val="0"/>
                <w:sz w:val="22"/>
              </w:rPr>
              <w:t>North</w:t>
            </w:r>
            <w:r w:rsidR="00F80A69">
              <w:rPr>
                <w:rFonts w:ascii="Arial Narrow" w:eastAsia="宋体" w:hAnsi="Arial Narrow" w:cs="宋体"/>
                <w:b/>
                <w:bCs/>
                <w:color w:val="000000"/>
                <w:kern w:val="0"/>
                <w:sz w:val="22"/>
              </w:rPr>
              <w:t xml:space="preserve"> </w:t>
            </w:r>
            <w:r w:rsidRPr="00CE4331">
              <w:rPr>
                <w:rFonts w:ascii="Arial Narrow" w:eastAsia="宋体" w:hAnsi="Arial Narrow" w:cs="宋体"/>
                <w:b/>
                <w:bCs/>
                <w:color w:val="000000"/>
                <w:kern w:val="0"/>
                <w:sz w:val="22"/>
              </w:rPr>
              <w:t>Central</w:t>
            </w:r>
          </w:p>
        </w:tc>
        <w:tc>
          <w:tcPr>
            <w:tcW w:w="830" w:type="pct"/>
            <w:tcBorders>
              <w:top w:val="single" w:sz="4" w:space="0" w:color="000000"/>
              <w:left w:val="nil"/>
              <w:bottom w:val="single" w:sz="4" w:space="0" w:color="000000"/>
              <w:right w:val="nil"/>
            </w:tcBorders>
            <w:shd w:val="clear" w:color="auto" w:fill="auto"/>
            <w:noWrap/>
            <w:vAlign w:val="bottom"/>
            <w:hideMark/>
          </w:tcPr>
          <w:p w:rsidR="001377C7" w:rsidRPr="000045CC" w:rsidRDefault="00CE4331" w:rsidP="001377C7">
            <w:pPr>
              <w:widowControl/>
              <w:jc w:val="center"/>
              <w:rPr>
                <w:rFonts w:ascii="Arial Narrow" w:eastAsia="宋体" w:hAnsi="Arial Narrow" w:cs="宋体"/>
                <w:b/>
                <w:bCs/>
                <w:color w:val="000000"/>
                <w:kern w:val="0"/>
                <w:sz w:val="22"/>
              </w:rPr>
            </w:pPr>
            <w:r w:rsidRPr="00CE4331">
              <w:rPr>
                <w:rFonts w:ascii="Arial Narrow" w:eastAsia="宋体" w:hAnsi="Arial Narrow" w:cs="宋体"/>
                <w:b/>
                <w:bCs/>
                <w:color w:val="000000"/>
                <w:kern w:val="0"/>
                <w:sz w:val="22"/>
              </w:rPr>
              <w:t>North</w:t>
            </w:r>
            <w:r w:rsidR="00F80A69">
              <w:rPr>
                <w:rFonts w:ascii="Arial Narrow" w:eastAsia="宋体" w:hAnsi="Arial Narrow" w:cs="宋体"/>
                <w:b/>
                <w:bCs/>
                <w:color w:val="000000"/>
                <w:kern w:val="0"/>
                <w:sz w:val="22"/>
              </w:rPr>
              <w:t xml:space="preserve"> </w:t>
            </w:r>
            <w:r w:rsidRPr="00CE4331">
              <w:rPr>
                <w:rFonts w:ascii="Arial Narrow" w:eastAsia="宋体" w:hAnsi="Arial Narrow" w:cs="宋体"/>
                <w:b/>
                <w:bCs/>
                <w:color w:val="000000"/>
                <w:kern w:val="0"/>
                <w:sz w:val="22"/>
              </w:rPr>
              <w:t>East</w:t>
            </w:r>
          </w:p>
        </w:tc>
        <w:tc>
          <w:tcPr>
            <w:tcW w:w="669" w:type="pct"/>
            <w:tcBorders>
              <w:top w:val="single" w:sz="4" w:space="0" w:color="000000"/>
              <w:left w:val="nil"/>
              <w:bottom w:val="single" w:sz="4" w:space="0" w:color="000000"/>
              <w:right w:val="nil"/>
            </w:tcBorders>
            <w:shd w:val="clear" w:color="auto" w:fill="auto"/>
            <w:noWrap/>
            <w:vAlign w:val="bottom"/>
            <w:hideMark/>
          </w:tcPr>
          <w:p w:rsidR="001377C7" w:rsidRPr="000045CC" w:rsidRDefault="00CE4331" w:rsidP="001377C7">
            <w:pPr>
              <w:widowControl/>
              <w:jc w:val="center"/>
              <w:rPr>
                <w:rFonts w:ascii="Arial Narrow" w:eastAsia="宋体" w:hAnsi="Arial Narrow" w:cs="宋体"/>
                <w:b/>
                <w:bCs/>
                <w:color w:val="000000"/>
                <w:kern w:val="0"/>
                <w:sz w:val="22"/>
              </w:rPr>
            </w:pPr>
            <w:r w:rsidRPr="00CE4331">
              <w:rPr>
                <w:rFonts w:ascii="Arial Narrow" w:eastAsia="宋体" w:hAnsi="Arial Narrow" w:cs="宋体"/>
                <w:b/>
                <w:bCs/>
                <w:color w:val="000000"/>
                <w:kern w:val="0"/>
                <w:sz w:val="22"/>
              </w:rPr>
              <w:t>North</w:t>
            </w:r>
            <w:r w:rsidR="00F80A69">
              <w:rPr>
                <w:rFonts w:ascii="Arial Narrow" w:eastAsia="宋体" w:hAnsi="Arial Narrow" w:cs="宋体"/>
                <w:b/>
                <w:bCs/>
                <w:color w:val="000000"/>
                <w:kern w:val="0"/>
                <w:sz w:val="22"/>
              </w:rPr>
              <w:t xml:space="preserve"> </w:t>
            </w:r>
            <w:r w:rsidRPr="00CE4331">
              <w:rPr>
                <w:rFonts w:ascii="Arial Narrow" w:eastAsia="宋体" w:hAnsi="Arial Narrow" w:cs="宋体"/>
                <w:b/>
                <w:bCs/>
                <w:color w:val="000000"/>
                <w:kern w:val="0"/>
                <w:sz w:val="22"/>
              </w:rPr>
              <w:t>West</w:t>
            </w:r>
          </w:p>
        </w:tc>
        <w:tc>
          <w:tcPr>
            <w:tcW w:w="993" w:type="pct"/>
            <w:tcBorders>
              <w:top w:val="single" w:sz="4" w:space="0" w:color="000000"/>
              <w:left w:val="nil"/>
              <w:bottom w:val="single" w:sz="4" w:space="0" w:color="000000"/>
              <w:right w:val="single" w:sz="4" w:space="0" w:color="000000"/>
            </w:tcBorders>
            <w:shd w:val="clear" w:color="auto" w:fill="auto"/>
            <w:noWrap/>
            <w:vAlign w:val="bottom"/>
            <w:hideMark/>
          </w:tcPr>
          <w:p w:rsidR="001377C7" w:rsidRPr="000045CC" w:rsidRDefault="00CE4331" w:rsidP="001377C7">
            <w:pPr>
              <w:widowControl/>
              <w:jc w:val="center"/>
              <w:rPr>
                <w:rFonts w:ascii="Arial Narrow" w:eastAsia="宋体" w:hAnsi="Arial Narrow" w:cs="宋体"/>
                <w:b/>
                <w:bCs/>
                <w:color w:val="000000"/>
                <w:kern w:val="0"/>
                <w:sz w:val="22"/>
              </w:rPr>
            </w:pPr>
            <w:r w:rsidRPr="00CE4331">
              <w:rPr>
                <w:rFonts w:ascii="Arial Narrow" w:eastAsia="宋体" w:hAnsi="Arial Narrow" w:cs="宋体"/>
                <w:b/>
                <w:bCs/>
                <w:color w:val="000000"/>
                <w:kern w:val="0"/>
                <w:sz w:val="22"/>
              </w:rPr>
              <w:t>South</w:t>
            </w:r>
          </w:p>
        </w:tc>
      </w:tr>
      <w:tr w:rsidR="00D73BC7" w:rsidRPr="000045CC" w:rsidTr="000045CC">
        <w:trPr>
          <w:trHeight w:val="288"/>
        </w:trPr>
        <w:tc>
          <w:tcPr>
            <w:tcW w:w="919" w:type="pct"/>
            <w:tcBorders>
              <w:top w:val="nil"/>
              <w:left w:val="single" w:sz="4" w:space="0" w:color="000000"/>
              <w:bottom w:val="nil"/>
              <w:right w:val="nil"/>
            </w:tcBorders>
            <w:shd w:val="clear" w:color="auto" w:fill="auto"/>
            <w:noWrap/>
            <w:vAlign w:val="bottom"/>
            <w:hideMark/>
          </w:tcPr>
          <w:p w:rsidR="00D73BC7" w:rsidRPr="00CE039F" w:rsidRDefault="00D73BC7" w:rsidP="001377C7">
            <w:pPr>
              <w:widowControl/>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birch (Betula)</w:t>
            </w:r>
          </w:p>
        </w:tc>
        <w:tc>
          <w:tcPr>
            <w:tcW w:w="919" w:type="pct"/>
            <w:tcBorders>
              <w:top w:val="nil"/>
              <w:left w:val="single" w:sz="4" w:space="0" w:color="000000"/>
              <w:bottom w:val="nil"/>
              <w:right w:val="nil"/>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100 (294)</w:t>
            </w:r>
          </w:p>
        </w:tc>
        <w:tc>
          <w:tcPr>
            <w:tcW w:w="669" w:type="pct"/>
            <w:tcBorders>
              <w:top w:val="nil"/>
              <w:left w:val="single" w:sz="4" w:space="0" w:color="000000"/>
              <w:bottom w:val="nil"/>
              <w:right w:val="nil"/>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151 (420)</w:t>
            </w:r>
          </w:p>
        </w:tc>
        <w:tc>
          <w:tcPr>
            <w:tcW w:w="830" w:type="pct"/>
            <w:tcBorders>
              <w:top w:val="nil"/>
              <w:left w:val="single" w:sz="4" w:space="0" w:color="000000"/>
              <w:bottom w:val="nil"/>
              <w:right w:val="nil"/>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206 (821)</w:t>
            </w:r>
          </w:p>
        </w:tc>
        <w:tc>
          <w:tcPr>
            <w:tcW w:w="669" w:type="pct"/>
            <w:tcBorders>
              <w:top w:val="nil"/>
              <w:left w:val="single" w:sz="4" w:space="0" w:color="000000"/>
              <w:bottom w:val="nil"/>
              <w:right w:val="nil"/>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167 (976)</w:t>
            </w:r>
          </w:p>
        </w:tc>
        <w:tc>
          <w:tcPr>
            <w:tcW w:w="993" w:type="pct"/>
            <w:tcBorders>
              <w:top w:val="nil"/>
              <w:left w:val="single" w:sz="4" w:space="0" w:color="000000"/>
              <w:bottom w:val="nil"/>
              <w:right w:val="single" w:sz="4" w:space="0" w:color="000000"/>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151 (625)</w:t>
            </w:r>
          </w:p>
        </w:tc>
      </w:tr>
      <w:tr w:rsidR="00D73BC7" w:rsidRPr="000045CC" w:rsidTr="000045CC">
        <w:trPr>
          <w:trHeight w:val="288"/>
        </w:trPr>
        <w:tc>
          <w:tcPr>
            <w:tcW w:w="919" w:type="pct"/>
            <w:tcBorders>
              <w:top w:val="nil"/>
              <w:left w:val="single" w:sz="4" w:space="0" w:color="000000"/>
              <w:bottom w:val="nil"/>
              <w:right w:val="nil"/>
            </w:tcBorders>
            <w:shd w:val="clear" w:color="D9D9D9" w:fill="D9D9D9"/>
            <w:noWrap/>
            <w:vAlign w:val="bottom"/>
            <w:hideMark/>
          </w:tcPr>
          <w:p w:rsidR="00D73BC7" w:rsidRPr="00CE039F" w:rsidRDefault="00D73BC7" w:rsidP="001377C7">
            <w:pPr>
              <w:widowControl/>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ragweed (Ambrosia)</w:t>
            </w:r>
          </w:p>
        </w:tc>
        <w:tc>
          <w:tcPr>
            <w:tcW w:w="919" w:type="pct"/>
            <w:tcBorders>
              <w:top w:val="nil"/>
              <w:left w:val="single" w:sz="4" w:space="0" w:color="000000"/>
              <w:bottom w:val="nil"/>
              <w:right w:val="nil"/>
            </w:tcBorders>
            <w:shd w:val="clear" w:color="D9D9D9" w:fill="D9D9D9"/>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320 (1554)</w:t>
            </w:r>
          </w:p>
        </w:tc>
        <w:tc>
          <w:tcPr>
            <w:tcW w:w="669" w:type="pct"/>
            <w:tcBorders>
              <w:top w:val="nil"/>
              <w:left w:val="single" w:sz="4" w:space="0" w:color="000000"/>
              <w:bottom w:val="nil"/>
              <w:right w:val="nil"/>
            </w:tcBorders>
            <w:shd w:val="clear" w:color="D9D9D9" w:fill="D9D9D9"/>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163 (331)</w:t>
            </w:r>
          </w:p>
        </w:tc>
        <w:tc>
          <w:tcPr>
            <w:tcW w:w="830" w:type="pct"/>
            <w:tcBorders>
              <w:top w:val="nil"/>
              <w:left w:val="single" w:sz="4" w:space="0" w:color="000000"/>
              <w:bottom w:val="nil"/>
              <w:right w:val="nil"/>
            </w:tcBorders>
            <w:shd w:val="clear" w:color="D9D9D9" w:fill="D9D9D9"/>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86 (206)</w:t>
            </w:r>
          </w:p>
        </w:tc>
        <w:tc>
          <w:tcPr>
            <w:tcW w:w="669" w:type="pct"/>
            <w:tcBorders>
              <w:top w:val="nil"/>
              <w:left w:val="single" w:sz="4" w:space="0" w:color="000000"/>
              <w:bottom w:val="nil"/>
              <w:right w:val="nil"/>
            </w:tcBorders>
            <w:shd w:val="clear" w:color="D9D9D9" w:fill="D9D9D9"/>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 </w:t>
            </w:r>
          </w:p>
        </w:tc>
        <w:tc>
          <w:tcPr>
            <w:tcW w:w="993" w:type="pct"/>
            <w:tcBorders>
              <w:top w:val="nil"/>
              <w:left w:val="single" w:sz="4" w:space="0" w:color="000000"/>
              <w:bottom w:val="nil"/>
              <w:right w:val="single" w:sz="4" w:space="0" w:color="000000"/>
            </w:tcBorders>
            <w:shd w:val="clear" w:color="D9D9D9" w:fill="D9D9D9"/>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161 (677)</w:t>
            </w:r>
          </w:p>
        </w:tc>
      </w:tr>
      <w:tr w:rsidR="00D73BC7" w:rsidRPr="000045CC" w:rsidTr="000045CC">
        <w:trPr>
          <w:trHeight w:val="288"/>
        </w:trPr>
        <w:tc>
          <w:tcPr>
            <w:tcW w:w="919" w:type="pct"/>
            <w:tcBorders>
              <w:top w:val="nil"/>
              <w:left w:val="single" w:sz="4" w:space="0" w:color="000000"/>
              <w:bottom w:val="nil"/>
              <w:right w:val="nil"/>
            </w:tcBorders>
            <w:shd w:val="clear" w:color="auto" w:fill="auto"/>
            <w:noWrap/>
            <w:vAlign w:val="bottom"/>
            <w:hideMark/>
          </w:tcPr>
          <w:p w:rsidR="00D73BC7" w:rsidRPr="00CE039F" w:rsidRDefault="00D73BC7" w:rsidP="001377C7">
            <w:pPr>
              <w:widowControl/>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mugwort (Artemisia)</w:t>
            </w:r>
          </w:p>
        </w:tc>
        <w:tc>
          <w:tcPr>
            <w:tcW w:w="919" w:type="pct"/>
            <w:tcBorders>
              <w:top w:val="nil"/>
              <w:left w:val="single" w:sz="4" w:space="0" w:color="000000"/>
              <w:bottom w:val="nil"/>
              <w:right w:val="nil"/>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 </w:t>
            </w:r>
          </w:p>
        </w:tc>
        <w:tc>
          <w:tcPr>
            <w:tcW w:w="669" w:type="pct"/>
            <w:tcBorders>
              <w:top w:val="nil"/>
              <w:left w:val="single" w:sz="4" w:space="0" w:color="000000"/>
              <w:bottom w:val="nil"/>
              <w:right w:val="nil"/>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 </w:t>
            </w:r>
          </w:p>
        </w:tc>
        <w:tc>
          <w:tcPr>
            <w:tcW w:w="830" w:type="pct"/>
            <w:tcBorders>
              <w:top w:val="nil"/>
              <w:left w:val="single" w:sz="4" w:space="0" w:color="000000"/>
              <w:bottom w:val="nil"/>
              <w:right w:val="nil"/>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85 (489)</w:t>
            </w:r>
          </w:p>
        </w:tc>
        <w:tc>
          <w:tcPr>
            <w:tcW w:w="669" w:type="pct"/>
            <w:tcBorders>
              <w:top w:val="nil"/>
              <w:left w:val="single" w:sz="4" w:space="0" w:color="000000"/>
              <w:bottom w:val="nil"/>
              <w:right w:val="nil"/>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79 (151)</w:t>
            </w:r>
          </w:p>
        </w:tc>
        <w:tc>
          <w:tcPr>
            <w:tcW w:w="993" w:type="pct"/>
            <w:tcBorders>
              <w:top w:val="nil"/>
              <w:left w:val="single" w:sz="4" w:space="0" w:color="000000"/>
              <w:bottom w:val="nil"/>
              <w:right w:val="single" w:sz="4" w:space="0" w:color="000000"/>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 </w:t>
            </w:r>
          </w:p>
        </w:tc>
      </w:tr>
      <w:tr w:rsidR="00D73BC7" w:rsidRPr="000045CC" w:rsidTr="000045CC">
        <w:trPr>
          <w:trHeight w:val="288"/>
        </w:trPr>
        <w:tc>
          <w:tcPr>
            <w:tcW w:w="919" w:type="pct"/>
            <w:tcBorders>
              <w:top w:val="nil"/>
              <w:left w:val="single" w:sz="4" w:space="0" w:color="000000"/>
              <w:bottom w:val="nil"/>
              <w:right w:val="nil"/>
            </w:tcBorders>
            <w:shd w:val="clear" w:color="D9D9D9" w:fill="D9D9D9"/>
            <w:noWrap/>
            <w:vAlign w:val="bottom"/>
            <w:hideMark/>
          </w:tcPr>
          <w:p w:rsidR="00D73BC7" w:rsidRPr="00CE039F" w:rsidRDefault="00D73BC7" w:rsidP="001377C7">
            <w:pPr>
              <w:widowControl/>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grass (Gramineae)</w:t>
            </w:r>
          </w:p>
        </w:tc>
        <w:tc>
          <w:tcPr>
            <w:tcW w:w="919" w:type="pct"/>
            <w:tcBorders>
              <w:top w:val="nil"/>
              <w:left w:val="single" w:sz="4" w:space="0" w:color="000000"/>
              <w:bottom w:val="nil"/>
              <w:right w:val="nil"/>
            </w:tcBorders>
            <w:shd w:val="clear" w:color="D9D9D9" w:fill="D9D9D9"/>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54 (246)</w:t>
            </w:r>
          </w:p>
        </w:tc>
        <w:tc>
          <w:tcPr>
            <w:tcW w:w="669" w:type="pct"/>
            <w:tcBorders>
              <w:top w:val="nil"/>
              <w:left w:val="single" w:sz="4" w:space="0" w:color="000000"/>
              <w:bottom w:val="nil"/>
              <w:right w:val="nil"/>
            </w:tcBorders>
            <w:shd w:val="clear" w:color="D9D9D9" w:fill="D9D9D9"/>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31 (64)</w:t>
            </w:r>
          </w:p>
        </w:tc>
        <w:tc>
          <w:tcPr>
            <w:tcW w:w="830" w:type="pct"/>
            <w:tcBorders>
              <w:top w:val="nil"/>
              <w:left w:val="single" w:sz="4" w:space="0" w:color="000000"/>
              <w:bottom w:val="nil"/>
              <w:right w:val="nil"/>
            </w:tcBorders>
            <w:shd w:val="clear" w:color="D9D9D9" w:fill="D9D9D9"/>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38 (86)</w:t>
            </w:r>
          </w:p>
        </w:tc>
        <w:tc>
          <w:tcPr>
            <w:tcW w:w="669" w:type="pct"/>
            <w:tcBorders>
              <w:top w:val="nil"/>
              <w:left w:val="single" w:sz="4" w:space="0" w:color="000000"/>
              <w:bottom w:val="nil"/>
              <w:right w:val="nil"/>
            </w:tcBorders>
            <w:shd w:val="clear" w:color="D9D9D9" w:fill="D9D9D9"/>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137 (404)</w:t>
            </w:r>
          </w:p>
        </w:tc>
        <w:tc>
          <w:tcPr>
            <w:tcW w:w="993" w:type="pct"/>
            <w:tcBorders>
              <w:top w:val="nil"/>
              <w:left w:val="single" w:sz="4" w:space="0" w:color="000000"/>
              <w:bottom w:val="nil"/>
              <w:right w:val="single" w:sz="4" w:space="0" w:color="000000"/>
            </w:tcBorders>
            <w:shd w:val="clear" w:color="D9D9D9" w:fill="D9D9D9"/>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30 (64)</w:t>
            </w:r>
          </w:p>
        </w:tc>
      </w:tr>
      <w:tr w:rsidR="00D73BC7" w:rsidRPr="000045CC" w:rsidTr="000045CC">
        <w:trPr>
          <w:trHeight w:val="288"/>
        </w:trPr>
        <w:tc>
          <w:tcPr>
            <w:tcW w:w="919" w:type="pct"/>
            <w:tcBorders>
              <w:top w:val="nil"/>
              <w:left w:val="single" w:sz="4" w:space="0" w:color="000000"/>
              <w:bottom w:val="single" w:sz="4" w:space="0" w:color="000000"/>
              <w:right w:val="nil"/>
            </w:tcBorders>
            <w:shd w:val="clear" w:color="auto" w:fill="auto"/>
            <w:noWrap/>
            <w:vAlign w:val="bottom"/>
            <w:hideMark/>
          </w:tcPr>
          <w:p w:rsidR="00D73BC7" w:rsidRPr="00CE039F" w:rsidRDefault="00D73BC7" w:rsidP="001377C7">
            <w:pPr>
              <w:widowControl/>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oak (Quercus)</w:t>
            </w:r>
          </w:p>
        </w:tc>
        <w:tc>
          <w:tcPr>
            <w:tcW w:w="919" w:type="pct"/>
            <w:tcBorders>
              <w:top w:val="nil"/>
              <w:left w:val="single" w:sz="4" w:space="0" w:color="000000"/>
              <w:bottom w:val="single" w:sz="4" w:space="0" w:color="000000"/>
              <w:right w:val="nil"/>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274 (1202)</w:t>
            </w:r>
          </w:p>
        </w:tc>
        <w:tc>
          <w:tcPr>
            <w:tcW w:w="669" w:type="pct"/>
            <w:tcBorders>
              <w:top w:val="nil"/>
              <w:left w:val="single" w:sz="4" w:space="0" w:color="000000"/>
              <w:bottom w:val="single" w:sz="4" w:space="0" w:color="000000"/>
              <w:right w:val="nil"/>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302 (798)</w:t>
            </w:r>
          </w:p>
        </w:tc>
        <w:tc>
          <w:tcPr>
            <w:tcW w:w="830" w:type="pct"/>
            <w:tcBorders>
              <w:top w:val="nil"/>
              <w:left w:val="single" w:sz="4" w:space="0" w:color="000000"/>
              <w:bottom w:val="single" w:sz="4" w:space="0" w:color="000000"/>
              <w:right w:val="nil"/>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366 (1112)</w:t>
            </w:r>
          </w:p>
        </w:tc>
        <w:tc>
          <w:tcPr>
            <w:tcW w:w="669" w:type="pct"/>
            <w:tcBorders>
              <w:top w:val="nil"/>
              <w:left w:val="single" w:sz="4" w:space="0" w:color="000000"/>
              <w:bottom w:val="single" w:sz="4" w:space="0" w:color="000000"/>
              <w:right w:val="nil"/>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61 (128)</w:t>
            </w:r>
          </w:p>
        </w:tc>
        <w:tc>
          <w:tcPr>
            <w:tcW w:w="993" w:type="pct"/>
            <w:tcBorders>
              <w:top w:val="nil"/>
              <w:left w:val="single" w:sz="4" w:space="0" w:color="000000"/>
              <w:bottom w:val="single" w:sz="4" w:space="0" w:color="000000"/>
              <w:right w:val="single" w:sz="4" w:space="0" w:color="000000"/>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641 (2083)</w:t>
            </w:r>
          </w:p>
        </w:tc>
      </w:tr>
      <w:tr w:rsidR="001377C7" w:rsidRPr="000045CC" w:rsidTr="000045CC">
        <w:trPr>
          <w:trHeight w:val="288"/>
        </w:trPr>
        <w:tc>
          <w:tcPr>
            <w:tcW w:w="919" w:type="pct"/>
            <w:tcBorders>
              <w:top w:val="nil"/>
              <w:left w:val="single" w:sz="4" w:space="0" w:color="000000"/>
              <w:bottom w:val="single" w:sz="4" w:space="0" w:color="000000"/>
              <w:right w:val="nil"/>
            </w:tcBorders>
            <w:shd w:val="clear" w:color="auto" w:fill="auto"/>
            <w:noWrap/>
            <w:vAlign w:val="bottom"/>
            <w:hideMark/>
          </w:tcPr>
          <w:p w:rsidR="001377C7" w:rsidRPr="00CE039F" w:rsidRDefault="00CE4331" w:rsidP="001377C7">
            <w:pPr>
              <w:widowControl/>
              <w:jc w:val="left"/>
              <w:rPr>
                <w:rFonts w:ascii="Arial Narrow" w:eastAsia="宋体" w:hAnsi="Arial Narrow" w:cs="宋体"/>
                <w:b/>
                <w:bCs/>
                <w:color w:val="000000"/>
                <w:kern w:val="0"/>
                <w:sz w:val="22"/>
              </w:rPr>
            </w:pPr>
            <w:r w:rsidRPr="00CE4331">
              <w:rPr>
                <w:rFonts w:ascii="Arial Narrow" w:eastAsia="宋体" w:hAnsi="Arial Narrow" w:cs="宋体"/>
                <w:b/>
                <w:bCs/>
                <w:color w:val="000000"/>
                <w:kern w:val="0"/>
                <w:sz w:val="22"/>
              </w:rPr>
              <w:t>Species</w:t>
            </w:r>
          </w:p>
        </w:tc>
        <w:tc>
          <w:tcPr>
            <w:tcW w:w="919" w:type="pct"/>
            <w:tcBorders>
              <w:top w:val="nil"/>
              <w:left w:val="nil"/>
              <w:bottom w:val="single" w:sz="4" w:space="0" w:color="000000"/>
              <w:right w:val="nil"/>
            </w:tcBorders>
            <w:shd w:val="clear" w:color="auto" w:fill="auto"/>
            <w:noWrap/>
            <w:vAlign w:val="bottom"/>
            <w:hideMark/>
          </w:tcPr>
          <w:p w:rsidR="001377C7" w:rsidRPr="00CE039F" w:rsidRDefault="00CE4331" w:rsidP="001377C7">
            <w:pPr>
              <w:widowControl/>
              <w:jc w:val="center"/>
              <w:rPr>
                <w:rFonts w:ascii="Arial Narrow" w:eastAsia="宋体" w:hAnsi="Arial Narrow" w:cs="宋体"/>
                <w:b/>
                <w:bCs/>
                <w:color w:val="000000"/>
                <w:kern w:val="0"/>
                <w:sz w:val="22"/>
              </w:rPr>
            </w:pPr>
            <w:r w:rsidRPr="00CE4331">
              <w:rPr>
                <w:rFonts w:ascii="Arial Narrow" w:eastAsia="宋体" w:hAnsi="Arial Narrow" w:cs="宋体"/>
                <w:b/>
                <w:bCs/>
                <w:color w:val="000000"/>
                <w:kern w:val="0"/>
                <w:sz w:val="22"/>
              </w:rPr>
              <w:t>South</w:t>
            </w:r>
            <w:r w:rsidR="00F80A69">
              <w:rPr>
                <w:rFonts w:ascii="Arial Narrow" w:eastAsia="宋体" w:hAnsi="Arial Narrow" w:cs="宋体"/>
                <w:b/>
                <w:bCs/>
                <w:color w:val="000000"/>
                <w:kern w:val="0"/>
                <w:sz w:val="22"/>
              </w:rPr>
              <w:t xml:space="preserve"> </w:t>
            </w:r>
            <w:r w:rsidRPr="00CE4331">
              <w:rPr>
                <w:rFonts w:ascii="Arial Narrow" w:eastAsia="宋体" w:hAnsi="Arial Narrow" w:cs="宋体"/>
                <w:b/>
                <w:bCs/>
                <w:color w:val="000000"/>
                <w:kern w:val="0"/>
                <w:sz w:val="22"/>
              </w:rPr>
              <w:t>East</w:t>
            </w:r>
          </w:p>
        </w:tc>
        <w:tc>
          <w:tcPr>
            <w:tcW w:w="669" w:type="pct"/>
            <w:tcBorders>
              <w:top w:val="nil"/>
              <w:left w:val="nil"/>
              <w:bottom w:val="single" w:sz="4" w:space="0" w:color="000000"/>
              <w:right w:val="nil"/>
            </w:tcBorders>
            <w:shd w:val="clear" w:color="auto" w:fill="auto"/>
            <w:noWrap/>
            <w:hideMark/>
          </w:tcPr>
          <w:p w:rsidR="001377C7" w:rsidRPr="00CE039F" w:rsidRDefault="00CE4331" w:rsidP="001377C7">
            <w:pPr>
              <w:widowControl/>
              <w:jc w:val="center"/>
              <w:rPr>
                <w:rFonts w:ascii="Arial Narrow" w:eastAsia="宋体" w:hAnsi="Arial Narrow" w:cs="宋体"/>
                <w:b/>
                <w:bCs/>
                <w:color w:val="000000"/>
                <w:kern w:val="0"/>
                <w:sz w:val="22"/>
              </w:rPr>
            </w:pPr>
            <w:r w:rsidRPr="00CE4331">
              <w:rPr>
                <w:rFonts w:ascii="Arial Narrow" w:eastAsia="宋体" w:hAnsi="Arial Narrow" w:cs="宋体"/>
                <w:b/>
                <w:bCs/>
                <w:color w:val="000000"/>
                <w:kern w:val="0"/>
                <w:sz w:val="22"/>
              </w:rPr>
              <w:t>South</w:t>
            </w:r>
            <w:r w:rsidR="00F80A69">
              <w:rPr>
                <w:rFonts w:ascii="Arial Narrow" w:eastAsia="宋体" w:hAnsi="Arial Narrow" w:cs="宋体"/>
                <w:b/>
                <w:bCs/>
                <w:color w:val="000000"/>
                <w:kern w:val="0"/>
                <w:sz w:val="22"/>
              </w:rPr>
              <w:t xml:space="preserve"> </w:t>
            </w:r>
            <w:r w:rsidRPr="00CE4331">
              <w:rPr>
                <w:rFonts w:ascii="Arial Narrow" w:eastAsia="宋体" w:hAnsi="Arial Narrow" w:cs="宋体"/>
                <w:b/>
                <w:bCs/>
                <w:color w:val="000000"/>
                <w:kern w:val="0"/>
                <w:sz w:val="22"/>
              </w:rPr>
              <w:t>West</w:t>
            </w:r>
          </w:p>
        </w:tc>
        <w:tc>
          <w:tcPr>
            <w:tcW w:w="830" w:type="pct"/>
            <w:tcBorders>
              <w:top w:val="nil"/>
              <w:left w:val="nil"/>
              <w:bottom w:val="single" w:sz="4" w:space="0" w:color="000000"/>
              <w:right w:val="nil"/>
            </w:tcBorders>
            <w:shd w:val="clear" w:color="auto" w:fill="auto"/>
            <w:noWrap/>
            <w:vAlign w:val="bottom"/>
            <w:hideMark/>
          </w:tcPr>
          <w:p w:rsidR="001377C7" w:rsidRPr="00CE039F" w:rsidRDefault="00CE4331" w:rsidP="001377C7">
            <w:pPr>
              <w:widowControl/>
              <w:jc w:val="center"/>
              <w:rPr>
                <w:rFonts w:ascii="Arial Narrow" w:eastAsia="宋体" w:hAnsi="Arial Narrow" w:cs="宋体"/>
                <w:b/>
                <w:bCs/>
                <w:color w:val="000000"/>
                <w:kern w:val="0"/>
                <w:sz w:val="22"/>
              </w:rPr>
            </w:pPr>
            <w:r w:rsidRPr="00CE4331">
              <w:rPr>
                <w:rFonts w:ascii="Arial Narrow" w:eastAsia="宋体" w:hAnsi="Arial Narrow" w:cs="宋体"/>
                <w:b/>
                <w:bCs/>
                <w:color w:val="000000"/>
                <w:kern w:val="0"/>
                <w:sz w:val="22"/>
              </w:rPr>
              <w:t>West</w:t>
            </w:r>
          </w:p>
        </w:tc>
        <w:tc>
          <w:tcPr>
            <w:tcW w:w="669" w:type="pct"/>
            <w:tcBorders>
              <w:top w:val="nil"/>
              <w:left w:val="nil"/>
              <w:bottom w:val="single" w:sz="4" w:space="0" w:color="000000"/>
              <w:right w:val="nil"/>
            </w:tcBorders>
            <w:shd w:val="clear" w:color="auto" w:fill="auto"/>
            <w:noWrap/>
            <w:vAlign w:val="bottom"/>
            <w:hideMark/>
          </w:tcPr>
          <w:p w:rsidR="001377C7" w:rsidRPr="00CE039F" w:rsidRDefault="00CE4331" w:rsidP="001377C7">
            <w:pPr>
              <w:widowControl/>
              <w:jc w:val="center"/>
              <w:rPr>
                <w:rFonts w:ascii="Arial Narrow" w:eastAsia="宋体" w:hAnsi="Arial Narrow" w:cs="宋体"/>
                <w:b/>
                <w:bCs/>
                <w:color w:val="000000"/>
                <w:kern w:val="0"/>
                <w:sz w:val="22"/>
              </w:rPr>
            </w:pPr>
            <w:r w:rsidRPr="00CE4331">
              <w:rPr>
                <w:rFonts w:ascii="Arial Narrow" w:eastAsia="宋体" w:hAnsi="Arial Narrow" w:cs="宋体"/>
                <w:b/>
                <w:bCs/>
                <w:color w:val="000000"/>
                <w:kern w:val="0"/>
                <w:sz w:val="22"/>
              </w:rPr>
              <w:t>West</w:t>
            </w:r>
            <w:r w:rsidR="00F80A69">
              <w:rPr>
                <w:rFonts w:ascii="Arial Narrow" w:eastAsia="宋体" w:hAnsi="Arial Narrow" w:cs="宋体"/>
                <w:b/>
                <w:bCs/>
                <w:color w:val="000000"/>
                <w:kern w:val="0"/>
                <w:sz w:val="22"/>
              </w:rPr>
              <w:t xml:space="preserve"> </w:t>
            </w:r>
            <w:r w:rsidRPr="00CE4331">
              <w:rPr>
                <w:rFonts w:ascii="Arial Narrow" w:eastAsia="宋体" w:hAnsi="Arial Narrow" w:cs="宋体"/>
                <w:b/>
                <w:bCs/>
                <w:color w:val="000000"/>
                <w:kern w:val="0"/>
                <w:sz w:val="22"/>
              </w:rPr>
              <w:t>North</w:t>
            </w:r>
            <w:r w:rsidR="00F80A69">
              <w:rPr>
                <w:rFonts w:ascii="Arial Narrow" w:eastAsia="宋体" w:hAnsi="Arial Narrow" w:cs="宋体"/>
                <w:b/>
                <w:bCs/>
                <w:color w:val="000000"/>
                <w:kern w:val="0"/>
                <w:sz w:val="22"/>
              </w:rPr>
              <w:t xml:space="preserve"> </w:t>
            </w:r>
            <w:r w:rsidRPr="00CE4331">
              <w:rPr>
                <w:rFonts w:ascii="Arial Narrow" w:eastAsia="宋体" w:hAnsi="Arial Narrow" w:cs="宋体"/>
                <w:b/>
                <w:bCs/>
                <w:color w:val="000000"/>
                <w:kern w:val="0"/>
                <w:sz w:val="22"/>
              </w:rPr>
              <w:t>Central</w:t>
            </w:r>
          </w:p>
        </w:tc>
        <w:tc>
          <w:tcPr>
            <w:tcW w:w="993" w:type="pct"/>
            <w:tcBorders>
              <w:top w:val="nil"/>
              <w:left w:val="nil"/>
              <w:bottom w:val="single" w:sz="4" w:space="0" w:color="000000"/>
              <w:right w:val="single" w:sz="4" w:space="0" w:color="000000"/>
            </w:tcBorders>
            <w:shd w:val="clear" w:color="auto" w:fill="auto"/>
            <w:noWrap/>
            <w:vAlign w:val="bottom"/>
            <w:hideMark/>
          </w:tcPr>
          <w:p w:rsidR="001377C7" w:rsidRPr="00CE039F" w:rsidRDefault="00CE4331" w:rsidP="001377C7">
            <w:pPr>
              <w:widowControl/>
              <w:jc w:val="center"/>
              <w:rPr>
                <w:rFonts w:ascii="Arial Narrow" w:eastAsia="宋体" w:hAnsi="Arial Narrow" w:cs="宋体"/>
                <w:b/>
                <w:bCs/>
                <w:color w:val="000000"/>
                <w:kern w:val="0"/>
                <w:sz w:val="22"/>
              </w:rPr>
            </w:pPr>
            <w:r w:rsidRPr="00CE4331">
              <w:rPr>
                <w:rFonts w:ascii="Arial Narrow" w:eastAsia="宋体" w:hAnsi="Arial Narrow" w:cs="宋体"/>
                <w:b/>
                <w:bCs/>
                <w:color w:val="000000"/>
                <w:kern w:val="0"/>
                <w:sz w:val="22"/>
              </w:rPr>
              <w:t>US</w:t>
            </w:r>
          </w:p>
        </w:tc>
      </w:tr>
      <w:tr w:rsidR="00D73BC7" w:rsidRPr="000045CC" w:rsidTr="000045CC">
        <w:trPr>
          <w:trHeight w:val="288"/>
        </w:trPr>
        <w:tc>
          <w:tcPr>
            <w:tcW w:w="919" w:type="pct"/>
            <w:tcBorders>
              <w:top w:val="nil"/>
              <w:left w:val="single" w:sz="4" w:space="0" w:color="000000"/>
              <w:bottom w:val="nil"/>
              <w:right w:val="nil"/>
            </w:tcBorders>
            <w:shd w:val="clear" w:color="auto" w:fill="auto"/>
            <w:noWrap/>
            <w:vAlign w:val="bottom"/>
            <w:hideMark/>
          </w:tcPr>
          <w:p w:rsidR="00D73BC7" w:rsidRPr="00CE039F" w:rsidRDefault="00D73BC7" w:rsidP="001377C7">
            <w:pPr>
              <w:widowControl/>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birch (Betula)</w:t>
            </w:r>
          </w:p>
        </w:tc>
        <w:tc>
          <w:tcPr>
            <w:tcW w:w="919" w:type="pct"/>
            <w:tcBorders>
              <w:top w:val="nil"/>
              <w:left w:val="single" w:sz="4" w:space="0" w:color="000000"/>
              <w:bottom w:val="nil"/>
              <w:right w:val="nil"/>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103 (367)</w:t>
            </w:r>
          </w:p>
        </w:tc>
        <w:tc>
          <w:tcPr>
            <w:tcW w:w="669" w:type="pct"/>
            <w:tcBorders>
              <w:top w:val="nil"/>
              <w:left w:val="single" w:sz="4" w:space="0" w:color="000000"/>
              <w:bottom w:val="nil"/>
              <w:right w:val="nil"/>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 </w:t>
            </w:r>
          </w:p>
        </w:tc>
        <w:tc>
          <w:tcPr>
            <w:tcW w:w="830" w:type="pct"/>
            <w:tcBorders>
              <w:top w:val="nil"/>
              <w:left w:val="single" w:sz="4" w:space="0" w:color="000000"/>
              <w:bottom w:val="nil"/>
              <w:right w:val="nil"/>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111 (322)</w:t>
            </w:r>
          </w:p>
        </w:tc>
        <w:tc>
          <w:tcPr>
            <w:tcW w:w="669" w:type="pct"/>
            <w:tcBorders>
              <w:top w:val="nil"/>
              <w:left w:val="single" w:sz="4" w:space="0" w:color="000000"/>
              <w:bottom w:val="nil"/>
              <w:right w:val="nil"/>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176 (1109)</w:t>
            </w:r>
          </w:p>
        </w:tc>
        <w:tc>
          <w:tcPr>
            <w:tcW w:w="993" w:type="pct"/>
            <w:tcBorders>
              <w:top w:val="nil"/>
              <w:left w:val="single" w:sz="4" w:space="0" w:color="000000"/>
              <w:bottom w:val="nil"/>
              <w:right w:val="single" w:sz="4" w:space="0" w:color="000000"/>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146 (616)</w:t>
            </w:r>
          </w:p>
        </w:tc>
      </w:tr>
      <w:tr w:rsidR="00D73BC7" w:rsidRPr="000045CC" w:rsidTr="000045CC">
        <w:trPr>
          <w:trHeight w:val="288"/>
        </w:trPr>
        <w:tc>
          <w:tcPr>
            <w:tcW w:w="919" w:type="pct"/>
            <w:tcBorders>
              <w:top w:val="nil"/>
              <w:left w:val="single" w:sz="4" w:space="0" w:color="000000"/>
              <w:bottom w:val="nil"/>
              <w:right w:val="nil"/>
            </w:tcBorders>
            <w:shd w:val="clear" w:color="D9D9D9" w:fill="D9D9D9"/>
            <w:noWrap/>
            <w:vAlign w:val="bottom"/>
            <w:hideMark/>
          </w:tcPr>
          <w:p w:rsidR="00D73BC7" w:rsidRPr="00CE039F" w:rsidRDefault="00D73BC7" w:rsidP="001377C7">
            <w:pPr>
              <w:widowControl/>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ragweed (Ambrosia)</w:t>
            </w:r>
          </w:p>
        </w:tc>
        <w:tc>
          <w:tcPr>
            <w:tcW w:w="919" w:type="pct"/>
            <w:tcBorders>
              <w:top w:val="nil"/>
              <w:left w:val="single" w:sz="4" w:space="0" w:color="000000"/>
              <w:bottom w:val="nil"/>
              <w:right w:val="nil"/>
            </w:tcBorders>
            <w:shd w:val="clear" w:color="D9D9D9" w:fill="D9D9D9"/>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73 (159)</w:t>
            </w:r>
          </w:p>
        </w:tc>
        <w:tc>
          <w:tcPr>
            <w:tcW w:w="669" w:type="pct"/>
            <w:tcBorders>
              <w:top w:val="nil"/>
              <w:left w:val="single" w:sz="4" w:space="0" w:color="000000"/>
              <w:bottom w:val="nil"/>
              <w:right w:val="nil"/>
            </w:tcBorders>
            <w:shd w:val="clear" w:color="D9D9D9" w:fill="D9D9D9"/>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219 (743)</w:t>
            </w:r>
          </w:p>
        </w:tc>
        <w:tc>
          <w:tcPr>
            <w:tcW w:w="830" w:type="pct"/>
            <w:tcBorders>
              <w:top w:val="nil"/>
              <w:left w:val="single" w:sz="4" w:space="0" w:color="000000"/>
              <w:bottom w:val="nil"/>
              <w:right w:val="nil"/>
            </w:tcBorders>
            <w:shd w:val="clear" w:color="D9D9D9" w:fill="D9D9D9"/>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24 (68)</w:t>
            </w:r>
          </w:p>
        </w:tc>
        <w:tc>
          <w:tcPr>
            <w:tcW w:w="669" w:type="pct"/>
            <w:tcBorders>
              <w:top w:val="nil"/>
              <w:left w:val="single" w:sz="4" w:space="0" w:color="000000"/>
              <w:bottom w:val="nil"/>
              <w:right w:val="nil"/>
            </w:tcBorders>
            <w:shd w:val="clear" w:color="D9D9D9" w:fill="D9D9D9"/>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664 (1764)</w:t>
            </w:r>
          </w:p>
        </w:tc>
        <w:tc>
          <w:tcPr>
            <w:tcW w:w="993" w:type="pct"/>
            <w:tcBorders>
              <w:top w:val="nil"/>
              <w:left w:val="single" w:sz="4" w:space="0" w:color="000000"/>
              <w:bottom w:val="nil"/>
              <w:right w:val="single" w:sz="4" w:space="0" w:color="000000"/>
            </w:tcBorders>
            <w:shd w:val="clear" w:color="D9D9D9" w:fill="D9D9D9"/>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213 (687)</w:t>
            </w:r>
          </w:p>
        </w:tc>
      </w:tr>
      <w:tr w:rsidR="00D73BC7" w:rsidRPr="000045CC" w:rsidTr="000045CC">
        <w:trPr>
          <w:trHeight w:val="288"/>
        </w:trPr>
        <w:tc>
          <w:tcPr>
            <w:tcW w:w="919" w:type="pct"/>
            <w:tcBorders>
              <w:top w:val="nil"/>
              <w:left w:val="single" w:sz="4" w:space="0" w:color="000000"/>
              <w:bottom w:val="nil"/>
              <w:right w:val="nil"/>
            </w:tcBorders>
            <w:shd w:val="clear" w:color="auto" w:fill="auto"/>
            <w:noWrap/>
            <w:vAlign w:val="bottom"/>
            <w:hideMark/>
          </w:tcPr>
          <w:p w:rsidR="00D73BC7" w:rsidRPr="00CE039F" w:rsidRDefault="00D73BC7" w:rsidP="001377C7">
            <w:pPr>
              <w:widowControl/>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mugwort (Artemisia)</w:t>
            </w:r>
          </w:p>
        </w:tc>
        <w:tc>
          <w:tcPr>
            <w:tcW w:w="919" w:type="pct"/>
            <w:tcBorders>
              <w:top w:val="nil"/>
              <w:left w:val="single" w:sz="4" w:space="0" w:color="000000"/>
              <w:bottom w:val="nil"/>
              <w:right w:val="nil"/>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30 (33)</w:t>
            </w:r>
          </w:p>
        </w:tc>
        <w:tc>
          <w:tcPr>
            <w:tcW w:w="669" w:type="pct"/>
            <w:tcBorders>
              <w:top w:val="nil"/>
              <w:left w:val="single" w:sz="4" w:space="0" w:color="000000"/>
              <w:bottom w:val="nil"/>
              <w:right w:val="nil"/>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146 (206)</w:t>
            </w:r>
          </w:p>
        </w:tc>
        <w:tc>
          <w:tcPr>
            <w:tcW w:w="830" w:type="pct"/>
            <w:tcBorders>
              <w:top w:val="nil"/>
              <w:left w:val="single" w:sz="4" w:space="0" w:color="000000"/>
              <w:bottom w:val="nil"/>
              <w:right w:val="nil"/>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32 (87)</w:t>
            </w:r>
          </w:p>
        </w:tc>
        <w:tc>
          <w:tcPr>
            <w:tcW w:w="669" w:type="pct"/>
            <w:tcBorders>
              <w:top w:val="nil"/>
              <w:left w:val="single" w:sz="4" w:space="0" w:color="000000"/>
              <w:bottom w:val="nil"/>
              <w:right w:val="nil"/>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 </w:t>
            </w:r>
          </w:p>
        </w:tc>
        <w:tc>
          <w:tcPr>
            <w:tcW w:w="993" w:type="pct"/>
            <w:tcBorders>
              <w:top w:val="nil"/>
              <w:left w:val="single" w:sz="4" w:space="0" w:color="000000"/>
              <w:bottom w:val="nil"/>
              <w:right w:val="single" w:sz="4" w:space="0" w:color="000000"/>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74 (193)</w:t>
            </w:r>
          </w:p>
        </w:tc>
      </w:tr>
      <w:tr w:rsidR="00D73BC7" w:rsidRPr="000045CC" w:rsidTr="000045CC">
        <w:trPr>
          <w:trHeight w:val="300"/>
        </w:trPr>
        <w:tc>
          <w:tcPr>
            <w:tcW w:w="919" w:type="pct"/>
            <w:tcBorders>
              <w:top w:val="nil"/>
              <w:left w:val="single" w:sz="4" w:space="0" w:color="000000"/>
              <w:bottom w:val="nil"/>
              <w:right w:val="nil"/>
            </w:tcBorders>
            <w:shd w:val="clear" w:color="D9D9D9" w:fill="D9D9D9"/>
            <w:noWrap/>
            <w:vAlign w:val="bottom"/>
            <w:hideMark/>
          </w:tcPr>
          <w:p w:rsidR="00D73BC7" w:rsidRPr="00CE039F" w:rsidRDefault="00D73BC7" w:rsidP="001377C7">
            <w:pPr>
              <w:widowControl/>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grass (Gramineae)</w:t>
            </w:r>
          </w:p>
        </w:tc>
        <w:tc>
          <w:tcPr>
            <w:tcW w:w="919" w:type="pct"/>
            <w:tcBorders>
              <w:top w:val="nil"/>
              <w:left w:val="single" w:sz="4" w:space="0" w:color="000000"/>
              <w:bottom w:val="nil"/>
              <w:right w:val="nil"/>
            </w:tcBorders>
            <w:shd w:val="clear" w:color="D9D9D9" w:fill="D9D9D9"/>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83 (290)</w:t>
            </w:r>
          </w:p>
        </w:tc>
        <w:tc>
          <w:tcPr>
            <w:tcW w:w="669" w:type="pct"/>
            <w:tcBorders>
              <w:top w:val="nil"/>
              <w:left w:val="single" w:sz="4" w:space="0" w:color="000000"/>
              <w:bottom w:val="nil"/>
              <w:right w:val="nil"/>
            </w:tcBorders>
            <w:shd w:val="clear" w:color="D9D9D9" w:fill="D9D9D9"/>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31 (67)</w:t>
            </w:r>
          </w:p>
        </w:tc>
        <w:tc>
          <w:tcPr>
            <w:tcW w:w="830" w:type="pct"/>
            <w:tcBorders>
              <w:top w:val="nil"/>
              <w:left w:val="single" w:sz="4" w:space="0" w:color="000000"/>
              <w:bottom w:val="nil"/>
              <w:right w:val="nil"/>
            </w:tcBorders>
            <w:shd w:val="clear" w:color="D9D9D9" w:fill="D9D9D9"/>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54 (194)</w:t>
            </w:r>
          </w:p>
        </w:tc>
        <w:tc>
          <w:tcPr>
            <w:tcW w:w="669" w:type="pct"/>
            <w:tcBorders>
              <w:top w:val="nil"/>
              <w:left w:val="single" w:sz="4" w:space="0" w:color="000000"/>
              <w:bottom w:val="nil"/>
              <w:right w:val="nil"/>
            </w:tcBorders>
            <w:shd w:val="clear" w:color="D9D9D9" w:fill="D9D9D9"/>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196 (719)</w:t>
            </w:r>
          </w:p>
        </w:tc>
        <w:tc>
          <w:tcPr>
            <w:tcW w:w="993" w:type="pct"/>
            <w:tcBorders>
              <w:top w:val="nil"/>
              <w:left w:val="single" w:sz="4" w:space="0" w:color="000000"/>
              <w:bottom w:val="nil"/>
              <w:right w:val="single" w:sz="4" w:space="0" w:color="000000"/>
            </w:tcBorders>
            <w:shd w:val="clear" w:color="D9D9D9" w:fill="D9D9D9"/>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72 (237)</w:t>
            </w:r>
          </w:p>
        </w:tc>
      </w:tr>
      <w:tr w:rsidR="00D73BC7" w:rsidRPr="000045CC" w:rsidTr="000045CC">
        <w:trPr>
          <w:trHeight w:val="288"/>
        </w:trPr>
        <w:tc>
          <w:tcPr>
            <w:tcW w:w="919" w:type="pct"/>
            <w:tcBorders>
              <w:top w:val="nil"/>
              <w:left w:val="single" w:sz="4" w:space="0" w:color="000000"/>
              <w:bottom w:val="single" w:sz="4" w:space="0" w:color="000000"/>
              <w:right w:val="nil"/>
            </w:tcBorders>
            <w:shd w:val="clear" w:color="auto" w:fill="auto"/>
            <w:noWrap/>
            <w:vAlign w:val="bottom"/>
            <w:hideMark/>
          </w:tcPr>
          <w:p w:rsidR="00D73BC7" w:rsidRPr="00CE039F" w:rsidRDefault="00D73BC7" w:rsidP="001377C7">
            <w:pPr>
              <w:widowControl/>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oak (Quercus)</w:t>
            </w:r>
          </w:p>
        </w:tc>
        <w:tc>
          <w:tcPr>
            <w:tcW w:w="919" w:type="pct"/>
            <w:tcBorders>
              <w:top w:val="nil"/>
              <w:left w:val="single" w:sz="4" w:space="0" w:color="000000"/>
              <w:bottom w:val="single" w:sz="4" w:space="0" w:color="000000"/>
              <w:right w:val="nil"/>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401 (2173)</w:t>
            </w:r>
          </w:p>
        </w:tc>
        <w:tc>
          <w:tcPr>
            <w:tcW w:w="669" w:type="pct"/>
            <w:tcBorders>
              <w:top w:val="nil"/>
              <w:left w:val="single" w:sz="4" w:space="0" w:color="000000"/>
              <w:bottom w:val="single" w:sz="4" w:space="0" w:color="000000"/>
              <w:right w:val="nil"/>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464 (1073)</w:t>
            </w:r>
          </w:p>
        </w:tc>
        <w:tc>
          <w:tcPr>
            <w:tcW w:w="830" w:type="pct"/>
            <w:tcBorders>
              <w:top w:val="nil"/>
              <w:left w:val="single" w:sz="4" w:space="0" w:color="000000"/>
              <w:bottom w:val="single" w:sz="4" w:space="0" w:color="000000"/>
              <w:right w:val="nil"/>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801 (3990)</w:t>
            </w:r>
          </w:p>
        </w:tc>
        <w:tc>
          <w:tcPr>
            <w:tcW w:w="669" w:type="pct"/>
            <w:tcBorders>
              <w:top w:val="nil"/>
              <w:left w:val="single" w:sz="4" w:space="0" w:color="000000"/>
              <w:bottom w:val="single" w:sz="4" w:space="0" w:color="000000"/>
              <w:right w:val="nil"/>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 xml:space="preserve">120 (241) </w:t>
            </w:r>
          </w:p>
        </w:tc>
        <w:tc>
          <w:tcPr>
            <w:tcW w:w="993" w:type="pct"/>
            <w:tcBorders>
              <w:top w:val="nil"/>
              <w:left w:val="single" w:sz="4" w:space="0" w:color="000000"/>
              <w:bottom w:val="single" w:sz="4" w:space="0" w:color="000000"/>
              <w:right w:val="single" w:sz="4" w:space="0" w:color="000000"/>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401 (1312)</w:t>
            </w:r>
          </w:p>
        </w:tc>
      </w:tr>
    </w:tbl>
    <w:p w:rsidR="00DA001E" w:rsidRDefault="00DA001E">
      <w:pPr>
        <w:widowControl/>
        <w:jc w:val="left"/>
      </w:pPr>
    </w:p>
    <w:p w:rsidR="00DA001E" w:rsidRDefault="00DA001E">
      <w:pPr>
        <w:widowControl/>
        <w:jc w:val="left"/>
      </w:pPr>
    </w:p>
    <w:p w:rsidR="00DA001E" w:rsidRDefault="00DA001E">
      <w:pPr>
        <w:widowControl/>
        <w:jc w:val="left"/>
      </w:pPr>
    </w:p>
    <w:p w:rsidR="00DA001E" w:rsidRDefault="00DA001E">
      <w:pPr>
        <w:widowControl/>
        <w:jc w:val="left"/>
      </w:pPr>
    </w:p>
    <w:p w:rsidR="00DA001E" w:rsidRDefault="00DA001E">
      <w:pPr>
        <w:widowControl/>
        <w:jc w:val="left"/>
      </w:pPr>
    </w:p>
    <w:p w:rsidR="003B31FC" w:rsidRDefault="003B31FC">
      <w:pPr>
        <w:widowControl/>
        <w:jc w:val="left"/>
        <w:rPr>
          <w:b/>
          <w:noProof/>
        </w:rPr>
      </w:pPr>
      <w:r>
        <w:br w:type="page"/>
      </w:r>
    </w:p>
    <w:p w:rsidR="003B31FC" w:rsidRDefault="003B31FC" w:rsidP="003B31FC">
      <w:pPr>
        <w:pStyle w:val="EndNoteCategoryHeading"/>
      </w:pPr>
    </w:p>
    <w:p w:rsidR="003B31FC" w:rsidRPr="007814D3" w:rsidRDefault="003B31FC" w:rsidP="003B31FC">
      <w:pPr>
        <w:pStyle w:val="a7"/>
        <w:keepNext/>
        <w:rPr>
          <w:rFonts w:eastAsiaTheme="majorEastAsia" w:cs="Times New Roman"/>
          <w:bCs/>
          <w:color w:val="000000"/>
          <w:szCs w:val="24"/>
        </w:rPr>
      </w:pPr>
      <w:bookmarkStart w:id="80" w:name="_Ref378889156"/>
      <w:proofErr w:type="gramStart"/>
      <w:r w:rsidRPr="007814D3">
        <w:rPr>
          <w:rFonts w:eastAsiaTheme="majorEastAsia" w:cs="Times New Roman"/>
          <w:bCs/>
          <w:color w:val="000000"/>
          <w:szCs w:val="24"/>
        </w:rPr>
        <w:t xml:space="preserve">Table </w:t>
      </w:r>
      <w:r w:rsidR="00222E77">
        <w:rPr>
          <w:rFonts w:eastAsiaTheme="majorEastAsia" w:cs="Times New Roman"/>
          <w:bCs/>
          <w:color w:val="000000"/>
          <w:szCs w:val="24"/>
        </w:rPr>
        <w:fldChar w:fldCharType="begin"/>
      </w:r>
      <w:r>
        <w:rPr>
          <w:rFonts w:eastAsiaTheme="majorEastAsia" w:cs="Times New Roman"/>
          <w:bCs/>
          <w:color w:val="000000"/>
          <w:szCs w:val="24"/>
        </w:rPr>
        <w:instrText xml:space="preserve"> SEQ Table \* ARABIC </w:instrText>
      </w:r>
      <w:r w:rsidR="00222E77">
        <w:rPr>
          <w:rFonts w:eastAsiaTheme="majorEastAsia" w:cs="Times New Roman"/>
          <w:bCs/>
          <w:color w:val="000000"/>
          <w:szCs w:val="24"/>
        </w:rPr>
        <w:fldChar w:fldCharType="separate"/>
      </w:r>
      <w:r w:rsidR="0008141F">
        <w:rPr>
          <w:rFonts w:eastAsiaTheme="majorEastAsia" w:cs="Times New Roman"/>
          <w:bCs/>
          <w:noProof/>
          <w:color w:val="000000"/>
          <w:szCs w:val="24"/>
        </w:rPr>
        <w:t>9</w:t>
      </w:r>
      <w:r w:rsidR="00222E77">
        <w:rPr>
          <w:rFonts w:eastAsiaTheme="majorEastAsia" w:cs="Times New Roman"/>
          <w:bCs/>
          <w:color w:val="000000"/>
          <w:szCs w:val="24"/>
        </w:rPr>
        <w:fldChar w:fldCharType="end"/>
      </w:r>
      <w:bookmarkEnd w:id="80"/>
      <w:r>
        <w:rPr>
          <w:rFonts w:eastAsiaTheme="majorEastAsia" w:cs="Times New Roman"/>
          <w:bCs/>
          <w:color w:val="000000"/>
          <w:szCs w:val="24"/>
        </w:rPr>
        <w:t>.</w:t>
      </w:r>
      <w:proofErr w:type="gramEnd"/>
      <w:r w:rsidRPr="007814D3">
        <w:rPr>
          <w:rFonts w:eastAsiaTheme="majorEastAsia" w:cs="Times New Roman" w:hint="eastAsia"/>
          <w:bCs/>
          <w:color w:val="000000"/>
          <w:szCs w:val="24"/>
        </w:rPr>
        <w:t xml:space="preserve"> </w:t>
      </w:r>
      <w:r>
        <w:rPr>
          <w:rFonts w:eastAsiaTheme="majorEastAsia" w:cs="Times New Roman" w:hint="eastAsia"/>
          <w:bCs/>
          <w:color w:val="000000"/>
          <w:szCs w:val="24"/>
        </w:rPr>
        <w:t>Mean and</w:t>
      </w:r>
      <w:r>
        <w:rPr>
          <w:rFonts w:eastAsiaTheme="majorEastAsia" w:cs="Times New Roman"/>
          <w:bCs/>
          <w:color w:val="000000"/>
          <w:szCs w:val="24"/>
        </w:rPr>
        <w:t xml:space="preserve"> standard deviation </w:t>
      </w:r>
      <w:r w:rsidRPr="000F73DC">
        <w:rPr>
          <w:rFonts w:eastAsiaTheme="majorEastAsia" w:cs="Times New Roman"/>
          <w:bCs/>
          <w:color w:val="000000"/>
          <w:szCs w:val="24"/>
        </w:rPr>
        <w:t xml:space="preserve">of </w:t>
      </w:r>
      <w:proofErr w:type="spellStart"/>
      <w:r w:rsidRPr="000F73DC">
        <w:rPr>
          <w:rFonts w:eastAsiaTheme="majorEastAsia" w:cs="Times New Roman"/>
          <w:bCs/>
          <w:color w:val="000000"/>
          <w:szCs w:val="24"/>
        </w:rPr>
        <w:t>the</w:t>
      </w:r>
      <w:r w:rsidR="005118E3">
        <w:rPr>
          <w:rFonts w:eastAsiaTheme="majorEastAsia" w:cs="Times New Roman"/>
          <w:bCs/>
          <w:color w:val="000000"/>
          <w:szCs w:val="24"/>
        </w:rPr>
        <w:t>individual</w:t>
      </w:r>
      <w:proofErr w:type="spellEnd"/>
      <w:r>
        <w:rPr>
          <w:rFonts w:eastAsiaTheme="majorEastAsia" w:cs="Times New Roman"/>
          <w:bCs/>
          <w:color w:val="000000"/>
          <w:szCs w:val="24"/>
        </w:rPr>
        <w:t xml:space="preserve"> </w:t>
      </w:r>
      <w:r w:rsidR="0030615F">
        <w:rPr>
          <w:rFonts w:eastAsiaTheme="majorEastAsia" w:cs="Times New Roman"/>
          <w:bCs/>
          <w:color w:val="000000"/>
          <w:szCs w:val="24"/>
        </w:rPr>
        <w:t xml:space="preserve">inhalation </w:t>
      </w:r>
      <w:r>
        <w:rPr>
          <w:rFonts w:eastAsiaTheme="majorEastAsia" w:cs="Times New Roman"/>
          <w:bCs/>
          <w:color w:val="000000"/>
          <w:szCs w:val="24"/>
        </w:rPr>
        <w:t>intake</w:t>
      </w:r>
      <w:r w:rsidR="00562C48">
        <w:rPr>
          <w:rFonts w:eastAsiaTheme="majorEastAsia" w:cs="Times New Roman"/>
          <w:bCs/>
          <w:color w:val="000000"/>
          <w:szCs w:val="24"/>
        </w:rPr>
        <w:t>s</w:t>
      </w:r>
      <w:r w:rsidRPr="000F73DC">
        <w:rPr>
          <w:rFonts w:eastAsiaTheme="majorEastAsia" w:cs="Times New Roman"/>
          <w:bCs/>
          <w:color w:val="000000"/>
          <w:szCs w:val="24"/>
        </w:rPr>
        <w:t xml:space="preserve"> in 9 climate regions</w:t>
      </w:r>
      <w:r>
        <w:rPr>
          <w:rFonts w:eastAsiaTheme="majorEastAsia" w:cs="Times New Roman"/>
          <w:bCs/>
          <w:color w:val="000000"/>
          <w:szCs w:val="24"/>
        </w:rPr>
        <w:t xml:space="preserve"> in </w:t>
      </w:r>
      <w:r w:rsidR="00DE7ACE">
        <w:rPr>
          <w:rFonts w:eastAsiaTheme="majorEastAsia" w:cs="Times New Roman"/>
          <w:bCs/>
          <w:color w:val="000000"/>
          <w:szCs w:val="24"/>
        </w:rPr>
        <w:t>2003</w:t>
      </w:r>
      <w:r>
        <w:rPr>
          <w:rFonts w:eastAsiaTheme="majorEastAsia" w:cs="Times New Roman"/>
          <w:bCs/>
          <w:color w:val="000000"/>
          <w:szCs w:val="24"/>
        </w:rPr>
        <w:t>-20</w:t>
      </w:r>
      <w:r w:rsidR="008C0695">
        <w:rPr>
          <w:rFonts w:eastAsiaTheme="majorEastAsia" w:cs="Times New Roman"/>
          <w:bCs/>
          <w:color w:val="000000"/>
          <w:szCs w:val="24"/>
        </w:rPr>
        <w:t>10</w:t>
      </w:r>
      <w:r w:rsidRPr="000F73DC">
        <w:rPr>
          <w:rFonts w:eastAsiaTheme="majorEastAsia" w:cs="Times New Roman"/>
          <w:bCs/>
          <w:color w:val="000000"/>
          <w:szCs w:val="24"/>
        </w:rPr>
        <w:t xml:space="preserve"> </w:t>
      </w:r>
      <w:proofErr w:type="gramStart"/>
      <w:r w:rsidRPr="000F73DC">
        <w:rPr>
          <w:rFonts w:eastAsiaTheme="majorEastAsia" w:cs="Times New Roman"/>
          <w:bCs/>
          <w:color w:val="000000"/>
          <w:szCs w:val="24"/>
        </w:rPr>
        <w:t>(</w:t>
      </w:r>
      <w:r>
        <w:rPr>
          <w:rFonts w:eastAsiaTheme="majorEastAsia" w:cs="Times New Roman"/>
          <w:bCs/>
          <w:color w:val="000000"/>
          <w:szCs w:val="24"/>
        </w:rPr>
        <w:t xml:space="preserve"> pollen</w:t>
      </w:r>
      <w:proofErr w:type="gramEnd"/>
      <w:r>
        <w:rPr>
          <w:rFonts w:eastAsiaTheme="majorEastAsia" w:cs="Times New Roman"/>
          <w:bCs/>
          <w:color w:val="000000"/>
          <w:szCs w:val="24"/>
        </w:rPr>
        <w:t xml:space="preserve"> grains</w:t>
      </w:r>
      <w:r w:rsidRPr="000F73DC">
        <w:rPr>
          <w:rFonts w:eastAsiaTheme="majorEastAsia" w:cs="Times New Roman"/>
          <w:bCs/>
          <w:color w:val="000000"/>
          <w:szCs w:val="24"/>
        </w:rPr>
        <w:t>/day)</w:t>
      </w:r>
    </w:p>
    <w:tbl>
      <w:tblPr>
        <w:tblW w:w="5000" w:type="pct"/>
        <w:tblLook w:val="04A0" w:firstRow="1" w:lastRow="0" w:firstColumn="1" w:lastColumn="0" w:noHBand="0" w:noVBand="1"/>
      </w:tblPr>
      <w:tblGrid>
        <w:gridCol w:w="1764"/>
        <w:gridCol w:w="1130"/>
        <w:gridCol w:w="1724"/>
        <w:gridCol w:w="1085"/>
        <w:gridCol w:w="1772"/>
        <w:gridCol w:w="1047"/>
      </w:tblGrid>
      <w:tr w:rsidR="003B31FC" w:rsidRPr="000045CC" w:rsidTr="005118E3">
        <w:trPr>
          <w:trHeight w:val="288"/>
        </w:trPr>
        <w:tc>
          <w:tcPr>
            <w:tcW w:w="778" w:type="pct"/>
            <w:tcBorders>
              <w:top w:val="single" w:sz="4" w:space="0" w:color="000000"/>
              <w:left w:val="single" w:sz="4" w:space="0" w:color="000000"/>
              <w:bottom w:val="single" w:sz="4" w:space="0" w:color="000000"/>
              <w:right w:val="nil"/>
            </w:tcBorders>
            <w:shd w:val="clear" w:color="auto" w:fill="auto"/>
            <w:noWrap/>
            <w:vAlign w:val="bottom"/>
            <w:hideMark/>
          </w:tcPr>
          <w:p w:rsidR="003B31FC" w:rsidRPr="000045CC" w:rsidRDefault="003B31FC" w:rsidP="00D07E54">
            <w:pPr>
              <w:widowControl/>
              <w:jc w:val="left"/>
              <w:rPr>
                <w:rFonts w:ascii="Arial Narrow" w:eastAsia="宋体" w:hAnsi="Arial Narrow" w:cs="宋体"/>
                <w:b/>
                <w:bCs/>
                <w:color w:val="000000"/>
                <w:kern w:val="0"/>
                <w:sz w:val="22"/>
              </w:rPr>
            </w:pPr>
            <w:r w:rsidRPr="005825F9">
              <w:rPr>
                <w:rFonts w:ascii="Arial Narrow" w:eastAsia="宋体" w:hAnsi="Arial Narrow" w:cs="宋体"/>
                <w:b/>
                <w:bCs/>
                <w:color w:val="000000"/>
                <w:kern w:val="0"/>
                <w:sz w:val="22"/>
              </w:rPr>
              <w:t>Species</w:t>
            </w:r>
          </w:p>
        </w:tc>
        <w:tc>
          <w:tcPr>
            <w:tcW w:w="826" w:type="pct"/>
            <w:tcBorders>
              <w:top w:val="single" w:sz="4" w:space="0" w:color="000000"/>
              <w:left w:val="nil"/>
              <w:bottom w:val="single" w:sz="4" w:space="0" w:color="000000"/>
              <w:right w:val="nil"/>
            </w:tcBorders>
            <w:shd w:val="clear" w:color="auto" w:fill="auto"/>
            <w:noWrap/>
            <w:vAlign w:val="bottom"/>
            <w:hideMark/>
          </w:tcPr>
          <w:p w:rsidR="003B31FC" w:rsidRPr="000045CC" w:rsidRDefault="003B31FC" w:rsidP="00D07E54">
            <w:pPr>
              <w:widowControl/>
              <w:jc w:val="center"/>
              <w:rPr>
                <w:rFonts w:ascii="Arial Narrow" w:eastAsia="宋体" w:hAnsi="Arial Narrow" w:cs="宋体"/>
                <w:b/>
                <w:bCs/>
                <w:color w:val="000000"/>
                <w:kern w:val="0"/>
                <w:sz w:val="22"/>
              </w:rPr>
            </w:pPr>
            <w:r w:rsidRPr="005825F9">
              <w:rPr>
                <w:rFonts w:ascii="Arial Narrow" w:eastAsia="宋体" w:hAnsi="Arial Narrow" w:cs="宋体"/>
                <w:b/>
                <w:bCs/>
                <w:color w:val="000000"/>
                <w:kern w:val="0"/>
                <w:sz w:val="22"/>
              </w:rPr>
              <w:t>Central</w:t>
            </w:r>
          </w:p>
        </w:tc>
        <w:tc>
          <w:tcPr>
            <w:tcW w:w="826" w:type="pct"/>
            <w:tcBorders>
              <w:top w:val="single" w:sz="4" w:space="0" w:color="000000"/>
              <w:left w:val="nil"/>
              <w:bottom w:val="single" w:sz="4" w:space="0" w:color="000000"/>
              <w:right w:val="nil"/>
            </w:tcBorders>
            <w:shd w:val="clear" w:color="auto" w:fill="auto"/>
            <w:noWrap/>
            <w:hideMark/>
          </w:tcPr>
          <w:p w:rsidR="003B31FC" w:rsidRPr="000045CC" w:rsidRDefault="003B31FC" w:rsidP="00D07E54">
            <w:pPr>
              <w:widowControl/>
              <w:jc w:val="center"/>
              <w:rPr>
                <w:rFonts w:ascii="Arial Narrow" w:eastAsia="宋体" w:hAnsi="Arial Narrow" w:cs="宋体"/>
                <w:b/>
                <w:bCs/>
                <w:color w:val="000000"/>
                <w:kern w:val="0"/>
                <w:sz w:val="22"/>
              </w:rPr>
            </w:pPr>
            <w:r w:rsidRPr="005825F9">
              <w:rPr>
                <w:rFonts w:ascii="Arial Narrow" w:eastAsia="宋体" w:hAnsi="Arial Narrow" w:cs="宋体"/>
                <w:b/>
                <w:bCs/>
                <w:color w:val="000000"/>
                <w:kern w:val="0"/>
                <w:sz w:val="22"/>
              </w:rPr>
              <w:t>East</w:t>
            </w:r>
            <w:r w:rsidR="00F80A69">
              <w:rPr>
                <w:rFonts w:ascii="Arial Narrow" w:eastAsia="宋体" w:hAnsi="Arial Narrow" w:cs="宋体"/>
                <w:b/>
                <w:bCs/>
                <w:color w:val="000000"/>
                <w:kern w:val="0"/>
                <w:sz w:val="22"/>
              </w:rPr>
              <w:t xml:space="preserve"> </w:t>
            </w:r>
            <w:r w:rsidRPr="005825F9">
              <w:rPr>
                <w:rFonts w:ascii="Arial Narrow" w:eastAsia="宋体" w:hAnsi="Arial Narrow" w:cs="宋体"/>
                <w:b/>
                <w:bCs/>
                <w:color w:val="000000"/>
                <w:kern w:val="0"/>
                <w:sz w:val="22"/>
              </w:rPr>
              <w:t>North</w:t>
            </w:r>
            <w:r w:rsidR="00F80A69">
              <w:rPr>
                <w:rFonts w:ascii="Arial Narrow" w:eastAsia="宋体" w:hAnsi="Arial Narrow" w:cs="宋体"/>
                <w:b/>
                <w:bCs/>
                <w:color w:val="000000"/>
                <w:kern w:val="0"/>
                <w:sz w:val="22"/>
              </w:rPr>
              <w:t xml:space="preserve"> </w:t>
            </w:r>
            <w:r w:rsidRPr="005825F9">
              <w:rPr>
                <w:rFonts w:ascii="Arial Narrow" w:eastAsia="宋体" w:hAnsi="Arial Narrow" w:cs="宋体"/>
                <w:b/>
                <w:bCs/>
                <w:color w:val="000000"/>
                <w:kern w:val="0"/>
                <w:sz w:val="22"/>
              </w:rPr>
              <w:t>Central</w:t>
            </w:r>
          </w:p>
        </w:tc>
        <w:tc>
          <w:tcPr>
            <w:tcW w:w="926" w:type="pct"/>
            <w:tcBorders>
              <w:top w:val="single" w:sz="4" w:space="0" w:color="000000"/>
              <w:left w:val="nil"/>
              <w:bottom w:val="single" w:sz="4" w:space="0" w:color="000000"/>
              <w:right w:val="nil"/>
            </w:tcBorders>
            <w:shd w:val="clear" w:color="auto" w:fill="auto"/>
            <w:noWrap/>
            <w:vAlign w:val="bottom"/>
            <w:hideMark/>
          </w:tcPr>
          <w:p w:rsidR="003B31FC" w:rsidRPr="000045CC" w:rsidRDefault="003B31FC" w:rsidP="00D07E54">
            <w:pPr>
              <w:widowControl/>
              <w:jc w:val="center"/>
              <w:rPr>
                <w:rFonts w:ascii="Arial Narrow" w:eastAsia="宋体" w:hAnsi="Arial Narrow" w:cs="宋体"/>
                <w:b/>
                <w:bCs/>
                <w:color w:val="000000"/>
                <w:kern w:val="0"/>
                <w:sz w:val="22"/>
              </w:rPr>
            </w:pPr>
            <w:r w:rsidRPr="005825F9">
              <w:rPr>
                <w:rFonts w:ascii="Arial Narrow" w:eastAsia="宋体" w:hAnsi="Arial Narrow" w:cs="宋体"/>
                <w:b/>
                <w:bCs/>
                <w:color w:val="000000"/>
                <w:kern w:val="0"/>
                <w:sz w:val="22"/>
              </w:rPr>
              <w:t>North</w:t>
            </w:r>
            <w:r w:rsidR="00F80A69">
              <w:rPr>
                <w:rFonts w:ascii="Arial Narrow" w:eastAsia="宋体" w:hAnsi="Arial Narrow" w:cs="宋体"/>
                <w:b/>
                <w:bCs/>
                <w:color w:val="000000"/>
                <w:kern w:val="0"/>
                <w:sz w:val="22"/>
              </w:rPr>
              <w:t xml:space="preserve"> </w:t>
            </w:r>
            <w:r w:rsidRPr="005825F9">
              <w:rPr>
                <w:rFonts w:ascii="Arial Narrow" w:eastAsia="宋体" w:hAnsi="Arial Narrow" w:cs="宋体"/>
                <w:b/>
                <w:bCs/>
                <w:color w:val="000000"/>
                <w:kern w:val="0"/>
                <w:sz w:val="22"/>
              </w:rPr>
              <w:t>East</w:t>
            </w:r>
          </w:p>
        </w:tc>
        <w:tc>
          <w:tcPr>
            <w:tcW w:w="785" w:type="pct"/>
            <w:tcBorders>
              <w:top w:val="single" w:sz="4" w:space="0" w:color="000000"/>
              <w:left w:val="nil"/>
              <w:bottom w:val="single" w:sz="4" w:space="0" w:color="000000"/>
              <w:right w:val="nil"/>
            </w:tcBorders>
            <w:shd w:val="clear" w:color="auto" w:fill="auto"/>
            <w:noWrap/>
            <w:vAlign w:val="bottom"/>
            <w:hideMark/>
          </w:tcPr>
          <w:p w:rsidR="003B31FC" w:rsidRPr="000045CC" w:rsidRDefault="003B31FC" w:rsidP="00D07E54">
            <w:pPr>
              <w:widowControl/>
              <w:jc w:val="center"/>
              <w:rPr>
                <w:rFonts w:ascii="Arial Narrow" w:eastAsia="宋体" w:hAnsi="Arial Narrow" w:cs="宋体"/>
                <w:b/>
                <w:bCs/>
                <w:color w:val="000000"/>
                <w:kern w:val="0"/>
                <w:sz w:val="22"/>
              </w:rPr>
            </w:pPr>
            <w:r w:rsidRPr="005825F9">
              <w:rPr>
                <w:rFonts w:ascii="Arial Narrow" w:eastAsia="宋体" w:hAnsi="Arial Narrow" w:cs="宋体"/>
                <w:b/>
                <w:bCs/>
                <w:color w:val="000000"/>
                <w:kern w:val="0"/>
                <w:sz w:val="22"/>
              </w:rPr>
              <w:t>North</w:t>
            </w:r>
            <w:r w:rsidR="00F80A69">
              <w:rPr>
                <w:rFonts w:ascii="Arial Narrow" w:eastAsia="宋体" w:hAnsi="Arial Narrow" w:cs="宋体"/>
                <w:b/>
                <w:bCs/>
                <w:color w:val="000000"/>
                <w:kern w:val="0"/>
                <w:sz w:val="22"/>
              </w:rPr>
              <w:t xml:space="preserve"> </w:t>
            </w:r>
            <w:r w:rsidRPr="005825F9">
              <w:rPr>
                <w:rFonts w:ascii="Arial Narrow" w:eastAsia="宋体" w:hAnsi="Arial Narrow" w:cs="宋体"/>
                <w:b/>
                <w:bCs/>
                <w:color w:val="000000"/>
                <w:kern w:val="0"/>
                <w:sz w:val="22"/>
              </w:rPr>
              <w:t>West</w:t>
            </w:r>
          </w:p>
        </w:tc>
        <w:tc>
          <w:tcPr>
            <w:tcW w:w="860" w:type="pct"/>
            <w:tcBorders>
              <w:top w:val="single" w:sz="4" w:space="0" w:color="000000"/>
              <w:left w:val="nil"/>
              <w:bottom w:val="single" w:sz="4" w:space="0" w:color="000000"/>
              <w:right w:val="single" w:sz="4" w:space="0" w:color="000000"/>
            </w:tcBorders>
            <w:shd w:val="clear" w:color="auto" w:fill="auto"/>
            <w:noWrap/>
            <w:vAlign w:val="bottom"/>
            <w:hideMark/>
          </w:tcPr>
          <w:p w:rsidR="003B31FC" w:rsidRPr="000045CC" w:rsidRDefault="003B31FC" w:rsidP="00D07E54">
            <w:pPr>
              <w:widowControl/>
              <w:jc w:val="center"/>
              <w:rPr>
                <w:rFonts w:ascii="Arial Narrow" w:eastAsia="宋体" w:hAnsi="Arial Narrow" w:cs="宋体"/>
                <w:b/>
                <w:bCs/>
                <w:color w:val="000000"/>
                <w:kern w:val="0"/>
                <w:sz w:val="22"/>
              </w:rPr>
            </w:pPr>
            <w:r w:rsidRPr="005825F9">
              <w:rPr>
                <w:rFonts w:ascii="Arial Narrow" w:eastAsia="宋体" w:hAnsi="Arial Narrow" w:cs="宋体"/>
                <w:b/>
                <w:bCs/>
                <w:color w:val="000000"/>
                <w:kern w:val="0"/>
                <w:sz w:val="22"/>
              </w:rPr>
              <w:t>South</w:t>
            </w:r>
          </w:p>
        </w:tc>
      </w:tr>
      <w:tr w:rsidR="00D73BC7" w:rsidRPr="000045CC" w:rsidTr="005118E3">
        <w:trPr>
          <w:trHeight w:val="288"/>
        </w:trPr>
        <w:tc>
          <w:tcPr>
            <w:tcW w:w="778" w:type="pct"/>
            <w:tcBorders>
              <w:top w:val="nil"/>
              <w:left w:val="single" w:sz="4" w:space="0" w:color="000000"/>
              <w:bottom w:val="nil"/>
              <w:right w:val="nil"/>
            </w:tcBorders>
            <w:shd w:val="clear" w:color="auto" w:fill="auto"/>
            <w:noWrap/>
            <w:vAlign w:val="bottom"/>
            <w:hideMark/>
          </w:tcPr>
          <w:p w:rsidR="00D73BC7" w:rsidRPr="00CE039F" w:rsidRDefault="00D73BC7" w:rsidP="00D07E54">
            <w:pPr>
              <w:widowControl/>
              <w:jc w:val="center"/>
              <w:rPr>
                <w:rFonts w:ascii="Arial Narrow" w:eastAsia="宋体" w:hAnsi="Arial Narrow" w:cs="宋体"/>
                <w:color w:val="000000"/>
                <w:kern w:val="0"/>
                <w:sz w:val="22"/>
              </w:rPr>
            </w:pPr>
            <w:r w:rsidRPr="00CE039F">
              <w:rPr>
                <w:rFonts w:ascii="Arial Narrow" w:eastAsia="宋体" w:hAnsi="Arial Narrow" w:cs="宋体"/>
                <w:color w:val="000000"/>
                <w:kern w:val="0"/>
                <w:sz w:val="22"/>
              </w:rPr>
              <w:t>birch (Betula)</w:t>
            </w:r>
          </w:p>
        </w:tc>
        <w:tc>
          <w:tcPr>
            <w:tcW w:w="826" w:type="pct"/>
            <w:tcBorders>
              <w:top w:val="nil"/>
              <w:left w:val="single" w:sz="4" w:space="0" w:color="000000"/>
              <w:bottom w:val="nil"/>
              <w:right w:val="nil"/>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121 (731)</w:t>
            </w:r>
          </w:p>
        </w:tc>
        <w:tc>
          <w:tcPr>
            <w:tcW w:w="826" w:type="pct"/>
            <w:tcBorders>
              <w:top w:val="nil"/>
              <w:left w:val="single" w:sz="4" w:space="0" w:color="000000"/>
              <w:bottom w:val="nil"/>
              <w:right w:val="nil"/>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155 (345)</w:t>
            </w:r>
          </w:p>
        </w:tc>
        <w:tc>
          <w:tcPr>
            <w:tcW w:w="926" w:type="pct"/>
            <w:tcBorders>
              <w:top w:val="nil"/>
              <w:left w:val="single" w:sz="4" w:space="0" w:color="000000"/>
              <w:bottom w:val="nil"/>
              <w:right w:val="nil"/>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541 (3182)</w:t>
            </w:r>
          </w:p>
        </w:tc>
        <w:tc>
          <w:tcPr>
            <w:tcW w:w="785" w:type="pct"/>
            <w:tcBorders>
              <w:top w:val="nil"/>
              <w:left w:val="single" w:sz="4" w:space="0" w:color="000000"/>
              <w:bottom w:val="nil"/>
              <w:right w:val="nil"/>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166 (715)</w:t>
            </w:r>
          </w:p>
        </w:tc>
        <w:tc>
          <w:tcPr>
            <w:tcW w:w="860" w:type="pct"/>
            <w:tcBorders>
              <w:top w:val="nil"/>
              <w:left w:val="single" w:sz="4" w:space="0" w:color="000000"/>
              <w:bottom w:val="nil"/>
              <w:right w:val="single" w:sz="4" w:space="0" w:color="000000"/>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146 (1063)</w:t>
            </w:r>
          </w:p>
        </w:tc>
      </w:tr>
      <w:tr w:rsidR="00D73BC7" w:rsidRPr="000045CC" w:rsidTr="005118E3">
        <w:trPr>
          <w:trHeight w:val="288"/>
        </w:trPr>
        <w:tc>
          <w:tcPr>
            <w:tcW w:w="778" w:type="pct"/>
            <w:tcBorders>
              <w:top w:val="nil"/>
              <w:left w:val="single" w:sz="4" w:space="0" w:color="000000"/>
              <w:bottom w:val="nil"/>
              <w:right w:val="nil"/>
            </w:tcBorders>
            <w:shd w:val="clear" w:color="D9D9D9" w:fill="D9D9D9"/>
            <w:noWrap/>
            <w:vAlign w:val="bottom"/>
            <w:hideMark/>
          </w:tcPr>
          <w:p w:rsidR="00D73BC7" w:rsidRPr="00CE039F" w:rsidRDefault="00D73BC7" w:rsidP="00D07E54">
            <w:pPr>
              <w:widowControl/>
              <w:jc w:val="center"/>
              <w:rPr>
                <w:rFonts w:ascii="Arial Narrow" w:eastAsia="宋体" w:hAnsi="Arial Narrow" w:cs="宋体"/>
                <w:color w:val="000000"/>
                <w:kern w:val="0"/>
                <w:sz w:val="22"/>
              </w:rPr>
            </w:pPr>
            <w:r w:rsidRPr="00CE039F">
              <w:rPr>
                <w:rFonts w:ascii="Arial Narrow" w:eastAsia="宋体" w:hAnsi="Arial Narrow" w:cs="宋体"/>
                <w:color w:val="000000"/>
                <w:kern w:val="0"/>
                <w:sz w:val="22"/>
              </w:rPr>
              <w:t>ragweed (Ambrosia)</w:t>
            </w:r>
          </w:p>
        </w:tc>
        <w:tc>
          <w:tcPr>
            <w:tcW w:w="826" w:type="pct"/>
            <w:tcBorders>
              <w:top w:val="nil"/>
              <w:left w:val="single" w:sz="4" w:space="0" w:color="000000"/>
              <w:bottom w:val="nil"/>
              <w:right w:val="nil"/>
            </w:tcBorders>
            <w:shd w:val="clear" w:color="D9D9D9" w:fill="D9D9D9"/>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302 (2534)</w:t>
            </w:r>
          </w:p>
        </w:tc>
        <w:tc>
          <w:tcPr>
            <w:tcW w:w="826" w:type="pct"/>
            <w:tcBorders>
              <w:top w:val="nil"/>
              <w:left w:val="single" w:sz="4" w:space="0" w:color="000000"/>
              <w:bottom w:val="nil"/>
              <w:right w:val="nil"/>
            </w:tcBorders>
            <w:shd w:val="clear" w:color="D9D9D9" w:fill="D9D9D9"/>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173 (287)</w:t>
            </w:r>
          </w:p>
        </w:tc>
        <w:tc>
          <w:tcPr>
            <w:tcW w:w="926" w:type="pct"/>
            <w:tcBorders>
              <w:top w:val="nil"/>
              <w:left w:val="single" w:sz="4" w:space="0" w:color="000000"/>
              <w:bottom w:val="nil"/>
              <w:right w:val="nil"/>
            </w:tcBorders>
            <w:shd w:val="clear" w:color="D9D9D9" w:fill="D9D9D9"/>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83 (242)</w:t>
            </w:r>
          </w:p>
        </w:tc>
        <w:tc>
          <w:tcPr>
            <w:tcW w:w="785" w:type="pct"/>
            <w:tcBorders>
              <w:top w:val="nil"/>
              <w:left w:val="single" w:sz="4" w:space="0" w:color="000000"/>
              <w:bottom w:val="nil"/>
              <w:right w:val="nil"/>
            </w:tcBorders>
            <w:shd w:val="clear" w:color="D9D9D9" w:fill="D9D9D9"/>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10 (12)</w:t>
            </w:r>
          </w:p>
        </w:tc>
        <w:tc>
          <w:tcPr>
            <w:tcW w:w="860" w:type="pct"/>
            <w:tcBorders>
              <w:top w:val="nil"/>
              <w:left w:val="single" w:sz="4" w:space="0" w:color="000000"/>
              <w:bottom w:val="nil"/>
              <w:right w:val="single" w:sz="4" w:space="0" w:color="000000"/>
            </w:tcBorders>
            <w:shd w:val="clear" w:color="D9D9D9" w:fill="D9D9D9"/>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461 (1074)</w:t>
            </w:r>
          </w:p>
        </w:tc>
      </w:tr>
      <w:tr w:rsidR="00D73BC7" w:rsidRPr="000045CC" w:rsidTr="005118E3">
        <w:trPr>
          <w:trHeight w:val="288"/>
        </w:trPr>
        <w:tc>
          <w:tcPr>
            <w:tcW w:w="778" w:type="pct"/>
            <w:tcBorders>
              <w:top w:val="nil"/>
              <w:left w:val="single" w:sz="4" w:space="0" w:color="000000"/>
              <w:bottom w:val="nil"/>
              <w:right w:val="nil"/>
            </w:tcBorders>
            <w:shd w:val="clear" w:color="auto" w:fill="auto"/>
            <w:noWrap/>
            <w:vAlign w:val="bottom"/>
            <w:hideMark/>
          </w:tcPr>
          <w:p w:rsidR="00D73BC7" w:rsidRPr="00CE039F" w:rsidRDefault="00D73BC7" w:rsidP="00D07E54">
            <w:pPr>
              <w:widowControl/>
              <w:jc w:val="center"/>
              <w:rPr>
                <w:rFonts w:ascii="Arial Narrow" w:eastAsia="宋体" w:hAnsi="Arial Narrow" w:cs="宋体"/>
                <w:color w:val="000000"/>
                <w:kern w:val="0"/>
                <w:sz w:val="22"/>
              </w:rPr>
            </w:pPr>
            <w:r w:rsidRPr="00CE039F">
              <w:rPr>
                <w:rFonts w:ascii="Arial Narrow" w:eastAsia="宋体" w:hAnsi="Arial Narrow" w:cs="宋体"/>
                <w:color w:val="000000"/>
                <w:kern w:val="0"/>
                <w:sz w:val="22"/>
              </w:rPr>
              <w:t>mugwort (Artemisia)</w:t>
            </w:r>
          </w:p>
        </w:tc>
        <w:tc>
          <w:tcPr>
            <w:tcW w:w="826" w:type="pct"/>
            <w:tcBorders>
              <w:top w:val="nil"/>
              <w:left w:val="single" w:sz="4" w:space="0" w:color="000000"/>
              <w:bottom w:val="nil"/>
              <w:right w:val="nil"/>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20 (69)</w:t>
            </w:r>
          </w:p>
        </w:tc>
        <w:tc>
          <w:tcPr>
            <w:tcW w:w="826" w:type="pct"/>
            <w:tcBorders>
              <w:top w:val="nil"/>
              <w:left w:val="single" w:sz="4" w:space="0" w:color="000000"/>
              <w:bottom w:val="nil"/>
              <w:right w:val="nil"/>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12 (18)</w:t>
            </w:r>
          </w:p>
        </w:tc>
        <w:tc>
          <w:tcPr>
            <w:tcW w:w="926" w:type="pct"/>
            <w:tcBorders>
              <w:top w:val="nil"/>
              <w:left w:val="single" w:sz="4" w:space="0" w:color="000000"/>
              <w:bottom w:val="nil"/>
              <w:right w:val="nil"/>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34 (76)</w:t>
            </w:r>
          </w:p>
        </w:tc>
        <w:tc>
          <w:tcPr>
            <w:tcW w:w="785" w:type="pct"/>
            <w:tcBorders>
              <w:top w:val="nil"/>
              <w:left w:val="single" w:sz="4" w:space="0" w:color="000000"/>
              <w:bottom w:val="nil"/>
              <w:right w:val="nil"/>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79 (144)</w:t>
            </w:r>
          </w:p>
        </w:tc>
        <w:tc>
          <w:tcPr>
            <w:tcW w:w="860" w:type="pct"/>
            <w:tcBorders>
              <w:top w:val="nil"/>
              <w:left w:val="single" w:sz="4" w:space="0" w:color="000000"/>
              <w:bottom w:val="nil"/>
              <w:right w:val="single" w:sz="4" w:space="0" w:color="000000"/>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25 (57)</w:t>
            </w:r>
          </w:p>
        </w:tc>
      </w:tr>
      <w:tr w:rsidR="005118E3" w:rsidRPr="000045CC" w:rsidTr="005118E3">
        <w:trPr>
          <w:trHeight w:val="288"/>
        </w:trPr>
        <w:tc>
          <w:tcPr>
            <w:tcW w:w="778" w:type="pct"/>
            <w:tcBorders>
              <w:top w:val="nil"/>
              <w:left w:val="single" w:sz="4" w:space="0" w:color="000000"/>
              <w:bottom w:val="nil"/>
              <w:right w:val="nil"/>
            </w:tcBorders>
            <w:shd w:val="clear" w:color="D9D9D9" w:fill="D9D9D9"/>
            <w:noWrap/>
            <w:vAlign w:val="bottom"/>
            <w:hideMark/>
          </w:tcPr>
          <w:p w:rsidR="005118E3" w:rsidRPr="00CE039F" w:rsidRDefault="005118E3" w:rsidP="00D07E54">
            <w:pPr>
              <w:widowControl/>
              <w:jc w:val="center"/>
              <w:rPr>
                <w:rFonts w:ascii="Arial Narrow" w:eastAsia="宋体" w:hAnsi="Arial Narrow" w:cs="宋体"/>
                <w:color w:val="000000"/>
                <w:kern w:val="0"/>
                <w:sz w:val="22"/>
              </w:rPr>
            </w:pPr>
            <w:r w:rsidRPr="00CE039F">
              <w:rPr>
                <w:rFonts w:ascii="Arial Narrow" w:eastAsia="宋体" w:hAnsi="Arial Narrow" w:cs="宋体"/>
                <w:color w:val="000000"/>
                <w:kern w:val="0"/>
                <w:sz w:val="22"/>
              </w:rPr>
              <w:t>grass (Gramineae)</w:t>
            </w:r>
          </w:p>
        </w:tc>
        <w:tc>
          <w:tcPr>
            <w:tcW w:w="826" w:type="pct"/>
            <w:tcBorders>
              <w:top w:val="nil"/>
              <w:left w:val="single" w:sz="4" w:space="0" w:color="000000"/>
              <w:bottom w:val="nil"/>
              <w:right w:val="nil"/>
            </w:tcBorders>
            <w:shd w:val="clear" w:color="D9D9D9" w:fill="D9D9D9"/>
            <w:noWrap/>
            <w:vAlign w:val="bottom"/>
            <w:hideMark/>
          </w:tcPr>
          <w:p w:rsidR="005118E3" w:rsidRDefault="005118E3">
            <w:pPr>
              <w:jc w:val="center"/>
              <w:rPr>
                <w:rFonts w:ascii="Arial Narrow" w:hAnsi="Arial Narrow" w:cs="Calibri"/>
                <w:color w:val="000000"/>
                <w:sz w:val="22"/>
              </w:rPr>
            </w:pPr>
            <w:r>
              <w:rPr>
                <w:rFonts w:ascii="Arial Narrow" w:hAnsi="Arial Narrow"/>
                <w:color w:val="000000"/>
                <w:sz w:val="22"/>
              </w:rPr>
              <w:t>83 (290)</w:t>
            </w:r>
          </w:p>
        </w:tc>
        <w:tc>
          <w:tcPr>
            <w:tcW w:w="826" w:type="pct"/>
            <w:tcBorders>
              <w:top w:val="nil"/>
              <w:left w:val="single" w:sz="4" w:space="0" w:color="000000"/>
              <w:bottom w:val="nil"/>
              <w:right w:val="nil"/>
            </w:tcBorders>
            <w:shd w:val="clear" w:color="D9D9D9" w:fill="D9D9D9"/>
            <w:noWrap/>
            <w:vAlign w:val="bottom"/>
            <w:hideMark/>
          </w:tcPr>
          <w:p w:rsidR="005118E3" w:rsidRDefault="005118E3">
            <w:pPr>
              <w:jc w:val="center"/>
              <w:rPr>
                <w:rFonts w:ascii="Arial Narrow" w:hAnsi="Arial Narrow" w:cs="Calibri"/>
                <w:color w:val="000000"/>
                <w:sz w:val="22"/>
              </w:rPr>
            </w:pPr>
            <w:r>
              <w:rPr>
                <w:rFonts w:ascii="Arial Narrow" w:hAnsi="Arial Narrow"/>
                <w:color w:val="000000"/>
                <w:sz w:val="22"/>
              </w:rPr>
              <w:t>31 (67)</w:t>
            </w:r>
          </w:p>
        </w:tc>
        <w:tc>
          <w:tcPr>
            <w:tcW w:w="926" w:type="pct"/>
            <w:tcBorders>
              <w:top w:val="nil"/>
              <w:left w:val="single" w:sz="4" w:space="0" w:color="000000"/>
              <w:bottom w:val="nil"/>
              <w:right w:val="nil"/>
            </w:tcBorders>
            <w:shd w:val="clear" w:color="D9D9D9" w:fill="D9D9D9"/>
            <w:noWrap/>
            <w:vAlign w:val="bottom"/>
            <w:hideMark/>
          </w:tcPr>
          <w:p w:rsidR="005118E3" w:rsidRDefault="005118E3">
            <w:pPr>
              <w:jc w:val="center"/>
              <w:rPr>
                <w:rFonts w:ascii="Arial Narrow" w:hAnsi="Arial Narrow" w:cs="Calibri"/>
                <w:color w:val="000000"/>
                <w:sz w:val="22"/>
              </w:rPr>
            </w:pPr>
            <w:r>
              <w:rPr>
                <w:rFonts w:ascii="Arial Narrow" w:hAnsi="Arial Narrow"/>
                <w:color w:val="000000"/>
                <w:sz w:val="22"/>
              </w:rPr>
              <w:t>54 (194)</w:t>
            </w:r>
          </w:p>
        </w:tc>
        <w:tc>
          <w:tcPr>
            <w:tcW w:w="785" w:type="pct"/>
            <w:tcBorders>
              <w:top w:val="nil"/>
              <w:left w:val="single" w:sz="4" w:space="0" w:color="000000"/>
              <w:bottom w:val="nil"/>
              <w:right w:val="nil"/>
            </w:tcBorders>
            <w:shd w:val="clear" w:color="D9D9D9" w:fill="D9D9D9"/>
            <w:noWrap/>
            <w:vAlign w:val="bottom"/>
            <w:hideMark/>
          </w:tcPr>
          <w:p w:rsidR="005118E3" w:rsidRDefault="005118E3">
            <w:pPr>
              <w:jc w:val="center"/>
              <w:rPr>
                <w:rFonts w:ascii="Arial Narrow" w:hAnsi="Arial Narrow" w:cs="Calibri"/>
                <w:color w:val="000000"/>
                <w:sz w:val="22"/>
              </w:rPr>
            </w:pPr>
            <w:r>
              <w:rPr>
                <w:rFonts w:ascii="Arial Narrow" w:hAnsi="Arial Narrow"/>
                <w:color w:val="000000"/>
                <w:sz w:val="22"/>
              </w:rPr>
              <w:t>196 (719)</w:t>
            </w:r>
          </w:p>
        </w:tc>
        <w:tc>
          <w:tcPr>
            <w:tcW w:w="860" w:type="pct"/>
            <w:tcBorders>
              <w:top w:val="nil"/>
              <w:left w:val="single" w:sz="4" w:space="0" w:color="000000"/>
              <w:bottom w:val="nil"/>
              <w:right w:val="single" w:sz="4" w:space="0" w:color="000000"/>
            </w:tcBorders>
            <w:shd w:val="clear" w:color="D9D9D9" w:fill="D9D9D9"/>
            <w:noWrap/>
            <w:vAlign w:val="bottom"/>
            <w:hideMark/>
          </w:tcPr>
          <w:p w:rsidR="005118E3" w:rsidRDefault="005118E3">
            <w:pPr>
              <w:jc w:val="center"/>
              <w:rPr>
                <w:rFonts w:ascii="Arial Narrow" w:hAnsi="Arial Narrow" w:cs="Calibri"/>
                <w:color w:val="000000"/>
                <w:sz w:val="22"/>
              </w:rPr>
            </w:pPr>
            <w:r>
              <w:rPr>
                <w:rFonts w:ascii="Arial Narrow" w:hAnsi="Arial Narrow"/>
                <w:color w:val="000000"/>
                <w:sz w:val="22"/>
              </w:rPr>
              <w:t>72 (237)</w:t>
            </w:r>
          </w:p>
        </w:tc>
      </w:tr>
      <w:tr w:rsidR="005118E3" w:rsidRPr="000045CC" w:rsidTr="005118E3">
        <w:trPr>
          <w:trHeight w:val="288"/>
        </w:trPr>
        <w:tc>
          <w:tcPr>
            <w:tcW w:w="778" w:type="pct"/>
            <w:tcBorders>
              <w:top w:val="nil"/>
              <w:left w:val="single" w:sz="4" w:space="0" w:color="000000"/>
              <w:bottom w:val="single" w:sz="4" w:space="0" w:color="000000"/>
              <w:right w:val="nil"/>
            </w:tcBorders>
            <w:shd w:val="clear" w:color="auto" w:fill="auto"/>
            <w:noWrap/>
            <w:vAlign w:val="bottom"/>
            <w:hideMark/>
          </w:tcPr>
          <w:p w:rsidR="005118E3" w:rsidRPr="00CE039F" w:rsidRDefault="005118E3" w:rsidP="00D07E54">
            <w:pPr>
              <w:widowControl/>
              <w:jc w:val="center"/>
              <w:rPr>
                <w:rFonts w:ascii="Arial Narrow" w:eastAsia="宋体" w:hAnsi="Arial Narrow" w:cs="宋体"/>
                <w:color w:val="000000"/>
                <w:kern w:val="0"/>
                <w:sz w:val="22"/>
              </w:rPr>
            </w:pPr>
            <w:r w:rsidRPr="00CE039F">
              <w:rPr>
                <w:rFonts w:ascii="Arial Narrow" w:eastAsia="宋体" w:hAnsi="Arial Narrow" w:cs="宋体"/>
                <w:color w:val="000000"/>
                <w:kern w:val="0"/>
                <w:sz w:val="22"/>
              </w:rPr>
              <w:t>oak (Quercus)</w:t>
            </w:r>
          </w:p>
        </w:tc>
        <w:tc>
          <w:tcPr>
            <w:tcW w:w="826" w:type="pct"/>
            <w:tcBorders>
              <w:top w:val="nil"/>
              <w:left w:val="single" w:sz="4" w:space="0" w:color="000000"/>
              <w:bottom w:val="single" w:sz="4" w:space="0" w:color="000000"/>
              <w:right w:val="nil"/>
            </w:tcBorders>
            <w:shd w:val="clear" w:color="auto" w:fill="auto"/>
            <w:noWrap/>
            <w:vAlign w:val="bottom"/>
            <w:hideMark/>
          </w:tcPr>
          <w:p w:rsidR="005118E3" w:rsidRDefault="005118E3">
            <w:pPr>
              <w:jc w:val="center"/>
              <w:rPr>
                <w:rFonts w:ascii="Arial Narrow" w:hAnsi="Arial Narrow" w:cs="Calibri"/>
                <w:color w:val="000000"/>
                <w:sz w:val="22"/>
              </w:rPr>
            </w:pPr>
            <w:r>
              <w:rPr>
                <w:rFonts w:ascii="Arial Narrow" w:hAnsi="Arial Narrow"/>
                <w:color w:val="000000"/>
                <w:sz w:val="22"/>
              </w:rPr>
              <w:t>401 (2173)</w:t>
            </w:r>
          </w:p>
        </w:tc>
        <w:tc>
          <w:tcPr>
            <w:tcW w:w="826" w:type="pct"/>
            <w:tcBorders>
              <w:top w:val="nil"/>
              <w:left w:val="single" w:sz="4" w:space="0" w:color="000000"/>
              <w:bottom w:val="single" w:sz="4" w:space="0" w:color="000000"/>
              <w:right w:val="nil"/>
            </w:tcBorders>
            <w:shd w:val="clear" w:color="auto" w:fill="auto"/>
            <w:noWrap/>
            <w:vAlign w:val="bottom"/>
            <w:hideMark/>
          </w:tcPr>
          <w:p w:rsidR="005118E3" w:rsidRDefault="005118E3">
            <w:pPr>
              <w:jc w:val="center"/>
              <w:rPr>
                <w:rFonts w:ascii="Arial Narrow" w:hAnsi="Arial Narrow" w:cs="Calibri"/>
                <w:color w:val="000000"/>
                <w:sz w:val="22"/>
              </w:rPr>
            </w:pPr>
            <w:r>
              <w:rPr>
                <w:rFonts w:ascii="Arial Narrow" w:hAnsi="Arial Narrow"/>
                <w:color w:val="000000"/>
                <w:sz w:val="22"/>
              </w:rPr>
              <w:t>464 (1073)</w:t>
            </w:r>
          </w:p>
        </w:tc>
        <w:tc>
          <w:tcPr>
            <w:tcW w:w="926" w:type="pct"/>
            <w:tcBorders>
              <w:top w:val="nil"/>
              <w:left w:val="single" w:sz="4" w:space="0" w:color="000000"/>
              <w:bottom w:val="single" w:sz="4" w:space="0" w:color="000000"/>
              <w:right w:val="nil"/>
            </w:tcBorders>
            <w:shd w:val="clear" w:color="auto" w:fill="auto"/>
            <w:noWrap/>
            <w:vAlign w:val="bottom"/>
            <w:hideMark/>
          </w:tcPr>
          <w:p w:rsidR="005118E3" w:rsidRDefault="005118E3">
            <w:pPr>
              <w:jc w:val="center"/>
              <w:rPr>
                <w:rFonts w:ascii="Arial Narrow" w:hAnsi="Arial Narrow" w:cs="Calibri"/>
                <w:color w:val="000000"/>
                <w:sz w:val="22"/>
              </w:rPr>
            </w:pPr>
            <w:r>
              <w:rPr>
                <w:rFonts w:ascii="Arial Narrow" w:hAnsi="Arial Narrow"/>
                <w:color w:val="000000"/>
                <w:sz w:val="22"/>
              </w:rPr>
              <w:t>214 (972)</w:t>
            </w:r>
          </w:p>
        </w:tc>
        <w:tc>
          <w:tcPr>
            <w:tcW w:w="785" w:type="pct"/>
            <w:tcBorders>
              <w:top w:val="nil"/>
              <w:left w:val="single" w:sz="4" w:space="0" w:color="000000"/>
              <w:bottom w:val="single" w:sz="4" w:space="0" w:color="000000"/>
              <w:right w:val="nil"/>
            </w:tcBorders>
            <w:shd w:val="clear" w:color="auto" w:fill="auto"/>
            <w:noWrap/>
            <w:vAlign w:val="bottom"/>
            <w:hideMark/>
          </w:tcPr>
          <w:p w:rsidR="005118E3" w:rsidRDefault="005118E3">
            <w:pPr>
              <w:jc w:val="center"/>
              <w:rPr>
                <w:rFonts w:ascii="Arial Narrow" w:hAnsi="Arial Narrow" w:cs="Calibri"/>
                <w:color w:val="000000"/>
                <w:sz w:val="22"/>
              </w:rPr>
            </w:pPr>
            <w:r>
              <w:rPr>
                <w:rFonts w:ascii="Arial Narrow" w:hAnsi="Arial Narrow"/>
                <w:color w:val="000000"/>
                <w:sz w:val="22"/>
              </w:rPr>
              <w:t>316 (1920)</w:t>
            </w:r>
          </w:p>
        </w:tc>
        <w:tc>
          <w:tcPr>
            <w:tcW w:w="860" w:type="pct"/>
            <w:tcBorders>
              <w:top w:val="nil"/>
              <w:left w:val="single" w:sz="4" w:space="0" w:color="000000"/>
              <w:bottom w:val="single" w:sz="4" w:space="0" w:color="000000"/>
              <w:right w:val="single" w:sz="4" w:space="0" w:color="000000"/>
            </w:tcBorders>
            <w:shd w:val="clear" w:color="auto" w:fill="auto"/>
            <w:noWrap/>
            <w:vAlign w:val="bottom"/>
            <w:hideMark/>
          </w:tcPr>
          <w:p w:rsidR="005118E3" w:rsidRDefault="005118E3">
            <w:pPr>
              <w:jc w:val="center"/>
              <w:rPr>
                <w:rFonts w:ascii="Arial Narrow" w:hAnsi="Arial Narrow" w:cs="Calibri"/>
                <w:color w:val="000000"/>
                <w:sz w:val="22"/>
              </w:rPr>
            </w:pPr>
            <w:r>
              <w:rPr>
                <w:rFonts w:ascii="Arial Narrow" w:hAnsi="Arial Narrow"/>
                <w:color w:val="000000"/>
                <w:sz w:val="22"/>
              </w:rPr>
              <w:t>401 (1312)</w:t>
            </w:r>
          </w:p>
        </w:tc>
      </w:tr>
      <w:tr w:rsidR="003B31FC" w:rsidRPr="000045CC" w:rsidTr="005118E3">
        <w:trPr>
          <w:trHeight w:val="288"/>
        </w:trPr>
        <w:tc>
          <w:tcPr>
            <w:tcW w:w="778" w:type="pct"/>
            <w:tcBorders>
              <w:top w:val="nil"/>
              <w:left w:val="single" w:sz="4" w:space="0" w:color="000000"/>
              <w:bottom w:val="single" w:sz="4" w:space="0" w:color="000000"/>
              <w:right w:val="nil"/>
            </w:tcBorders>
            <w:shd w:val="clear" w:color="auto" w:fill="auto"/>
            <w:noWrap/>
            <w:vAlign w:val="bottom"/>
            <w:hideMark/>
          </w:tcPr>
          <w:p w:rsidR="003B31FC" w:rsidRPr="00CE039F" w:rsidRDefault="003B31FC" w:rsidP="00D07E54">
            <w:pPr>
              <w:widowControl/>
              <w:jc w:val="left"/>
              <w:rPr>
                <w:rFonts w:ascii="Arial Narrow" w:eastAsia="宋体" w:hAnsi="Arial Narrow" w:cs="宋体"/>
                <w:b/>
                <w:bCs/>
                <w:color w:val="000000"/>
                <w:kern w:val="0"/>
                <w:sz w:val="22"/>
              </w:rPr>
            </w:pPr>
            <w:r w:rsidRPr="00CE039F">
              <w:rPr>
                <w:rFonts w:ascii="Arial Narrow" w:eastAsia="宋体" w:hAnsi="Arial Narrow" w:cs="宋体"/>
                <w:b/>
                <w:bCs/>
                <w:color w:val="000000"/>
                <w:kern w:val="0"/>
                <w:sz w:val="22"/>
              </w:rPr>
              <w:t>Species</w:t>
            </w:r>
          </w:p>
        </w:tc>
        <w:tc>
          <w:tcPr>
            <w:tcW w:w="826" w:type="pct"/>
            <w:tcBorders>
              <w:top w:val="nil"/>
              <w:left w:val="nil"/>
              <w:bottom w:val="single" w:sz="4" w:space="0" w:color="000000"/>
              <w:right w:val="nil"/>
            </w:tcBorders>
            <w:shd w:val="clear" w:color="auto" w:fill="auto"/>
            <w:noWrap/>
            <w:vAlign w:val="bottom"/>
            <w:hideMark/>
          </w:tcPr>
          <w:p w:rsidR="003B31FC" w:rsidRPr="00CE039F" w:rsidRDefault="003B31FC" w:rsidP="00D07E54">
            <w:pPr>
              <w:widowControl/>
              <w:jc w:val="center"/>
              <w:rPr>
                <w:rFonts w:ascii="Arial Narrow" w:eastAsia="宋体" w:hAnsi="Arial Narrow" w:cs="宋体"/>
                <w:b/>
                <w:bCs/>
                <w:color w:val="000000"/>
                <w:kern w:val="0"/>
                <w:sz w:val="22"/>
              </w:rPr>
            </w:pPr>
            <w:r w:rsidRPr="00CE039F">
              <w:rPr>
                <w:rFonts w:ascii="Arial Narrow" w:eastAsia="宋体" w:hAnsi="Arial Narrow" w:cs="宋体"/>
                <w:b/>
                <w:bCs/>
                <w:color w:val="000000"/>
                <w:kern w:val="0"/>
                <w:sz w:val="22"/>
              </w:rPr>
              <w:t>South</w:t>
            </w:r>
            <w:r w:rsidR="00F80A69">
              <w:rPr>
                <w:rFonts w:ascii="Arial Narrow" w:eastAsia="宋体" w:hAnsi="Arial Narrow" w:cs="宋体"/>
                <w:b/>
                <w:bCs/>
                <w:color w:val="000000"/>
                <w:kern w:val="0"/>
                <w:sz w:val="22"/>
              </w:rPr>
              <w:t xml:space="preserve"> </w:t>
            </w:r>
            <w:r w:rsidRPr="00CE039F">
              <w:rPr>
                <w:rFonts w:ascii="Arial Narrow" w:eastAsia="宋体" w:hAnsi="Arial Narrow" w:cs="宋体"/>
                <w:b/>
                <w:bCs/>
                <w:color w:val="000000"/>
                <w:kern w:val="0"/>
                <w:sz w:val="22"/>
              </w:rPr>
              <w:t>East</w:t>
            </w:r>
          </w:p>
        </w:tc>
        <w:tc>
          <w:tcPr>
            <w:tcW w:w="826" w:type="pct"/>
            <w:tcBorders>
              <w:top w:val="nil"/>
              <w:left w:val="nil"/>
              <w:bottom w:val="single" w:sz="4" w:space="0" w:color="000000"/>
              <w:right w:val="nil"/>
            </w:tcBorders>
            <w:shd w:val="clear" w:color="auto" w:fill="auto"/>
            <w:noWrap/>
            <w:hideMark/>
          </w:tcPr>
          <w:p w:rsidR="003B31FC" w:rsidRPr="00CE039F" w:rsidRDefault="003B31FC" w:rsidP="00D07E54">
            <w:pPr>
              <w:widowControl/>
              <w:jc w:val="center"/>
              <w:rPr>
                <w:rFonts w:ascii="Arial Narrow" w:eastAsia="宋体" w:hAnsi="Arial Narrow" w:cs="宋体"/>
                <w:b/>
                <w:bCs/>
                <w:color w:val="000000"/>
                <w:kern w:val="0"/>
                <w:sz w:val="22"/>
              </w:rPr>
            </w:pPr>
            <w:r w:rsidRPr="00CE039F">
              <w:rPr>
                <w:rFonts w:ascii="Arial Narrow" w:eastAsia="宋体" w:hAnsi="Arial Narrow" w:cs="宋体"/>
                <w:b/>
                <w:bCs/>
                <w:color w:val="000000"/>
                <w:kern w:val="0"/>
                <w:sz w:val="22"/>
              </w:rPr>
              <w:t>South</w:t>
            </w:r>
            <w:r w:rsidR="00F80A69">
              <w:rPr>
                <w:rFonts w:ascii="Arial Narrow" w:eastAsia="宋体" w:hAnsi="Arial Narrow" w:cs="宋体"/>
                <w:b/>
                <w:bCs/>
                <w:color w:val="000000"/>
                <w:kern w:val="0"/>
                <w:sz w:val="22"/>
              </w:rPr>
              <w:t xml:space="preserve"> </w:t>
            </w:r>
            <w:r w:rsidRPr="00CE039F">
              <w:rPr>
                <w:rFonts w:ascii="Arial Narrow" w:eastAsia="宋体" w:hAnsi="Arial Narrow" w:cs="宋体"/>
                <w:b/>
                <w:bCs/>
                <w:color w:val="000000"/>
                <w:kern w:val="0"/>
                <w:sz w:val="22"/>
              </w:rPr>
              <w:t>West</w:t>
            </w:r>
          </w:p>
        </w:tc>
        <w:tc>
          <w:tcPr>
            <w:tcW w:w="926" w:type="pct"/>
            <w:tcBorders>
              <w:top w:val="nil"/>
              <w:left w:val="nil"/>
              <w:bottom w:val="single" w:sz="4" w:space="0" w:color="000000"/>
              <w:right w:val="nil"/>
            </w:tcBorders>
            <w:shd w:val="clear" w:color="auto" w:fill="auto"/>
            <w:noWrap/>
            <w:vAlign w:val="bottom"/>
            <w:hideMark/>
          </w:tcPr>
          <w:p w:rsidR="003B31FC" w:rsidRPr="00CE039F" w:rsidRDefault="003B31FC" w:rsidP="00D07E54">
            <w:pPr>
              <w:widowControl/>
              <w:jc w:val="center"/>
              <w:rPr>
                <w:rFonts w:ascii="Arial Narrow" w:eastAsia="宋体" w:hAnsi="Arial Narrow" w:cs="宋体"/>
                <w:b/>
                <w:bCs/>
                <w:color w:val="000000"/>
                <w:kern w:val="0"/>
                <w:sz w:val="22"/>
              </w:rPr>
            </w:pPr>
            <w:r w:rsidRPr="00CE039F">
              <w:rPr>
                <w:rFonts w:ascii="Arial Narrow" w:eastAsia="宋体" w:hAnsi="Arial Narrow" w:cs="宋体"/>
                <w:b/>
                <w:bCs/>
                <w:color w:val="000000"/>
                <w:kern w:val="0"/>
                <w:sz w:val="22"/>
              </w:rPr>
              <w:t>West</w:t>
            </w:r>
          </w:p>
        </w:tc>
        <w:tc>
          <w:tcPr>
            <w:tcW w:w="785" w:type="pct"/>
            <w:tcBorders>
              <w:top w:val="nil"/>
              <w:left w:val="nil"/>
              <w:bottom w:val="single" w:sz="4" w:space="0" w:color="000000"/>
              <w:right w:val="nil"/>
            </w:tcBorders>
            <w:shd w:val="clear" w:color="auto" w:fill="auto"/>
            <w:noWrap/>
            <w:vAlign w:val="bottom"/>
            <w:hideMark/>
          </w:tcPr>
          <w:p w:rsidR="003B31FC" w:rsidRPr="00CE039F" w:rsidRDefault="003B31FC" w:rsidP="00D07E54">
            <w:pPr>
              <w:widowControl/>
              <w:jc w:val="center"/>
              <w:rPr>
                <w:rFonts w:ascii="Arial Narrow" w:eastAsia="宋体" w:hAnsi="Arial Narrow" w:cs="宋体"/>
                <w:b/>
                <w:bCs/>
                <w:color w:val="000000"/>
                <w:kern w:val="0"/>
                <w:sz w:val="22"/>
              </w:rPr>
            </w:pPr>
            <w:r w:rsidRPr="00CE039F">
              <w:rPr>
                <w:rFonts w:ascii="Arial Narrow" w:eastAsia="宋体" w:hAnsi="Arial Narrow" w:cs="宋体"/>
                <w:b/>
                <w:bCs/>
                <w:color w:val="000000"/>
                <w:kern w:val="0"/>
                <w:sz w:val="22"/>
              </w:rPr>
              <w:t>West</w:t>
            </w:r>
            <w:r w:rsidR="00F80A69">
              <w:rPr>
                <w:rFonts w:ascii="Arial Narrow" w:eastAsia="宋体" w:hAnsi="Arial Narrow" w:cs="宋体"/>
                <w:b/>
                <w:bCs/>
                <w:color w:val="000000"/>
                <w:kern w:val="0"/>
                <w:sz w:val="22"/>
              </w:rPr>
              <w:t xml:space="preserve"> </w:t>
            </w:r>
            <w:r w:rsidRPr="00CE039F">
              <w:rPr>
                <w:rFonts w:ascii="Arial Narrow" w:eastAsia="宋体" w:hAnsi="Arial Narrow" w:cs="宋体"/>
                <w:b/>
                <w:bCs/>
                <w:color w:val="000000"/>
                <w:kern w:val="0"/>
                <w:sz w:val="22"/>
              </w:rPr>
              <w:t>North</w:t>
            </w:r>
            <w:r w:rsidR="00F80A69">
              <w:rPr>
                <w:rFonts w:ascii="Arial Narrow" w:eastAsia="宋体" w:hAnsi="Arial Narrow" w:cs="宋体"/>
                <w:b/>
                <w:bCs/>
                <w:color w:val="000000"/>
                <w:kern w:val="0"/>
                <w:sz w:val="22"/>
              </w:rPr>
              <w:t xml:space="preserve"> </w:t>
            </w:r>
            <w:r w:rsidRPr="00CE039F">
              <w:rPr>
                <w:rFonts w:ascii="Arial Narrow" w:eastAsia="宋体" w:hAnsi="Arial Narrow" w:cs="宋体"/>
                <w:b/>
                <w:bCs/>
                <w:color w:val="000000"/>
                <w:kern w:val="0"/>
                <w:sz w:val="22"/>
              </w:rPr>
              <w:t>Central</w:t>
            </w:r>
          </w:p>
        </w:tc>
        <w:tc>
          <w:tcPr>
            <w:tcW w:w="860" w:type="pct"/>
            <w:tcBorders>
              <w:top w:val="nil"/>
              <w:left w:val="nil"/>
              <w:bottom w:val="single" w:sz="4" w:space="0" w:color="000000"/>
              <w:right w:val="single" w:sz="4" w:space="0" w:color="000000"/>
            </w:tcBorders>
            <w:shd w:val="clear" w:color="auto" w:fill="auto"/>
            <w:noWrap/>
            <w:vAlign w:val="bottom"/>
            <w:hideMark/>
          </w:tcPr>
          <w:p w:rsidR="003B31FC" w:rsidRPr="00CE039F" w:rsidRDefault="003B31FC" w:rsidP="00D07E54">
            <w:pPr>
              <w:widowControl/>
              <w:jc w:val="center"/>
              <w:rPr>
                <w:rFonts w:ascii="Arial Narrow" w:eastAsia="宋体" w:hAnsi="Arial Narrow" w:cs="宋体"/>
                <w:b/>
                <w:bCs/>
                <w:color w:val="000000"/>
                <w:kern w:val="0"/>
                <w:sz w:val="22"/>
              </w:rPr>
            </w:pPr>
            <w:r w:rsidRPr="00CE039F">
              <w:rPr>
                <w:rFonts w:ascii="Arial Narrow" w:eastAsia="宋体" w:hAnsi="Arial Narrow" w:cs="宋体"/>
                <w:b/>
                <w:bCs/>
                <w:color w:val="000000"/>
                <w:kern w:val="0"/>
                <w:sz w:val="22"/>
              </w:rPr>
              <w:t>US</w:t>
            </w:r>
          </w:p>
        </w:tc>
      </w:tr>
      <w:tr w:rsidR="00D73BC7" w:rsidRPr="000045CC" w:rsidTr="005118E3">
        <w:trPr>
          <w:trHeight w:val="288"/>
        </w:trPr>
        <w:tc>
          <w:tcPr>
            <w:tcW w:w="778" w:type="pct"/>
            <w:tcBorders>
              <w:top w:val="nil"/>
              <w:left w:val="single" w:sz="4" w:space="0" w:color="000000"/>
              <w:bottom w:val="nil"/>
              <w:right w:val="nil"/>
            </w:tcBorders>
            <w:shd w:val="clear" w:color="auto" w:fill="auto"/>
            <w:noWrap/>
            <w:vAlign w:val="bottom"/>
            <w:hideMark/>
          </w:tcPr>
          <w:p w:rsidR="00D73BC7" w:rsidRPr="00CE039F" w:rsidRDefault="00D73BC7" w:rsidP="00D07E54">
            <w:pPr>
              <w:widowControl/>
              <w:jc w:val="center"/>
              <w:rPr>
                <w:rFonts w:ascii="Arial Narrow" w:eastAsia="宋体" w:hAnsi="Arial Narrow" w:cs="宋体"/>
                <w:color w:val="000000"/>
                <w:kern w:val="0"/>
                <w:sz w:val="22"/>
              </w:rPr>
            </w:pPr>
            <w:r w:rsidRPr="00CE039F">
              <w:rPr>
                <w:rFonts w:ascii="Arial Narrow" w:eastAsia="宋体" w:hAnsi="Arial Narrow" w:cs="宋体"/>
                <w:color w:val="000000"/>
                <w:kern w:val="0"/>
                <w:sz w:val="22"/>
              </w:rPr>
              <w:t>birch (Betula)</w:t>
            </w:r>
          </w:p>
        </w:tc>
        <w:tc>
          <w:tcPr>
            <w:tcW w:w="826" w:type="pct"/>
            <w:tcBorders>
              <w:top w:val="nil"/>
              <w:left w:val="single" w:sz="4" w:space="0" w:color="000000"/>
              <w:bottom w:val="nil"/>
              <w:right w:val="nil"/>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156 (635)</w:t>
            </w:r>
          </w:p>
        </w:tc>
        <w:tc>
          <w:tcPr>
            <w:tcW w:w="826" w:type="pct"/>
            <w:tcBorders>
              <w:top w:val="nil"/>
              <w:left w:val="single" w:sz="4" w:space="0" w:color="000000"/>
              <w:bottom w:val="nil"/>
              <w:right w:val="nil"/>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7 (15)</w:t>
            </w:r>
          </w:p>
        </w:tc>
        <w:tc>
          <w:tcPr>
            <w:tcW w:w="926" w:type="pct"/>
            <w:tcBorders>
              <w:top w:val="nil"/>
              <w:left w:val="single" w:sz="4" w:space="0" w:color="000000"/>
              <w:bottom w:val="nil"/>
              <w:right w:val="nil"/>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65 (158)</w:t>
            </w:r>
          </w:p>
        </w:tc>
        <w:tc>
          <w:tcPr>
            <w:tcW w:w="785" w:type="pct"/>
            <w:tcBorders>
              <w:top w:val="nil"/>
              <w:left w:val="single" w:sz="4" w:space="0" w:color="000000"/>
              <w:bottom w:val="nil"/>
              <w:right w:val="nil"/>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112 (511)</w:t>
            </w:r>
          </w:p>
        </w:tc>
        <w:tc>
          <w:tcPr>
            <w:tcW w:w="860" w:type="pct"/>
            <w:tcBorders>
              <w:top w:val="nil"/>
              <w:left w:val="single" w:sz="4" w:space="0" w:color="000000"/>
              <w:bottom w:val="nil"/>
              <w:right w:val="single" w:sz="4" w:space="0" w:color="000000"/>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163 (780)</w:t>
            </w:r>
          </w:p>
        </w:tc>
      </w:tr>
      <w:tr w:rsidR="00D73BC7" w:rsidRPr="000045CC" w:rsidTr="005118E3">
        <w:trPr>
          <w:trHeight w:val="288"/>
        </w:trPr>
        <w:tc>
          <w:tcPr>
            <w:tcW w:w="778" w:type="pct"/>
            <w:tcBorders>
              <w:top w:val="nil"/>
              <w:left w:val="single" w:sz="4" w:space="0" w:color="000000"/>
              <w:bottom w:val="nil"/>
              <w:right w:val="nil"/>
            </w:tcBorders>
            <w:shd w:val="clear" w:color="D9D9D9" w:fill="D9D9D9"/>
            <w:noWrap/>
            <w:vAlign w:val="bottom"/>
            <w:hideMark/>
          </w:tcPr>
          <w:p w:rsidR="00D73BC7" w:rsidRPr="00CE039F" w:rsidRDefault="00D73BC7" w:rsidP="00D07E54">
            <w:pPr>
              <w:widowControl/>
              <w:jc w:val="center"/>
              <w:rPr>
                <w:rFonts w:ascii="Arial Narrow" w:eastAsia="宋体" w:hAnsi="Arial Narrow" w:cs="宋体"/>
                <w:color w:val="000000"/>
                <w:kern w:val="0"/>
                <w:sz w:val="22"/>
              </w:rPr>
            </w:pPr>
            <w:r w:rsidRPr="00CE039F">
              <w:rPr>
                <w:rFonts w:ascii="Arial Narrow" w:eastAsia="宋体" w:hAnsi="Arial Narrow" w:cs="宋体"/>
                <w:color w:val="000000"/>
                <w:kern w:val="0"/>
                <w:sz w:val="22"/>
              </w:rPr>
              <w:t>ragweed (Ambrosia)</w:t>
            </w:r>
          </w:p>
        </w:tc>
        <w:tc>
          <w:tcPr>
            <w:tcW w:w="826" w:type="pct"/>
            <w:tcBorders>
              <w:top w:val="nil"/>
              <w:left w:val="single" w:sz="4" w:space="0" w:color="000000"/>
              <w:bottom w:val="nil"/>
              <w:right w:val="nil"/>
            </w:tcBorders>
            <w:shd w:val="clear" w:color="D9D9D9" w:fill="D9D9D9"/>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17 (26)</w:t>
            </w:r>
          </w:p>
        </w:tc>
        <w:tc>
          <w:tcPr>
            <w:tcW w:w="826" w:type="pct"/>
            <w:tcBorders>
              <w:top w:val="nil"/>
              <w:left w:val="single" w:sz="4" w:space="0" w:color="000000"/>
              <w:bottom w:val="nil"/>
              <w:right w:val="nil"/>
            </w:tcBorders>
            <w:shd w:val="clear" w:color="D9D9D9" w:fill="D9D9D9"/>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175 (562)</w:t>
            </w:r>
          </w:p>
        </w:tc>
        <w:tc>
          <w:tcPr>
            <w:tcW w:w="926" w:type="pct"/>
            <w:tcBorders>
              <w:top w:val="nil"/>
              <w:left w:val="single" w:sz="4" w:space="0" w:color="000000"/>
              <w:bottom w:val="nil"/>
              <w:right w:val="nil"/>
            </w:tcBorders>
            <w:shd w:val="clear" w:color="D9D9D9" w:fill="D9D9D9"/>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24 (87)</w:t>
            </w:r>
          </w:p>
        </w:tc>
        <w:tc>
          <w:tcPr>
            <w:tcW w:w="785" w:type="pct"/>
            <w:tcBorders>
              <w:top w:val="nil"/>
              <w:left w:val="single" w:sz="4" w:space="0" w:color="000000"/>
              <w:bottom w:val="nil"/>
              <w:right w:val="nil"/>
            </w:tcBorders>
            <w:shd w:val="clear" w:color="D9D9D9" w:fill="D9D9D9"/>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20 (39)</w:t>
            </w:r>
          </w:p>
        </w:tc>
        <w:tc>
          <w:tcPr>
            <w:tcW w:w="860" w:type="pct"/>
            <w:tcBorders>
              <w:top w:val="nil"/>
              <w:left w:val="single" w:sz="4" w:space="0" w:color="000000"/>
              <w:bottom w:val="nil"/>
              <w:right w:val="single" w:sz="4" w:space="0" w:color="000000"/>
            </w:tcBorders>
            <w:shd w:val="clear" w:color="D9D9D9" w:fill="D9D9D9"/>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162 (540)</w:t>
            </w:r>
          </w:p>
        </w:tc>
      </w:tr>
      <w:tr w:rsidR="00D73BC7" w:rsidRPr="000045CC" w:rsidTr="005118E3">
        <w:trPr>
          <w:trHeight w:val="288"/>
        </w:trPr>
        <w:tc>
          <w:tcPr>
            <w:tcW w:w="778" w:type="pct"/>
            <w:tcBorders>
              <w:top w:val="nil"/>
              <w:left w:val="single" w:sz="4" w:space="0" w:color="000000"/>
              <w:bottom w:val="nil"/>
              <w:right w:val="nil"/>
            </w:tcBorders>
            <w:shd w:val="clear" w:color="auto" w:fill="auto"/>
            <w:noWrap/>
            <w:vAlign w:val="bottom"/>
            <w:hideMark/>
          </w:tcPr>
          <w:p w:rsidR="00D73BC7" w:rsidRPr="00CE039F" w:rsidRDefault="00D73BC7" w:rsidP="00D07E54">
            <w:pPr>
              <w:widowControl/>
              <w:jc w:val="center"/>
              <w:rPr>
                <w:rFonts w:ascii="Arial Narrow" w:eastAsia="宋体" w:hAnsi="Arial Narrow" w:cs="宋体"/>
                <w:color w:val="000000"/>
                <w:kern w:val="0"/>
                <w:sz w:val="22"/>
              </w:rPr>
            </w:pPr>
            <w:r w:rsidRPr="00CE039F">
              <w:rPr>
                <w:rFonts w:ascii="Arial Narrow" w:eastAsia="宋体" w:hAnsi="Arial Narrow" w:cs="宋体"/>
                <w:color w:val="000000"/>
                <w:kern w:val="0"/>
                <w:sz w:val="22"/>
              </w:rPr>
              <w:t>mugwort (Artemisia)</w:t>
            </w:r>
          </w:p>
        </w:tc>
        <w:tc>
          <w:tcPr>
            <w:tcW w:w="826" w:type="pct"/>
            <w:tcBorders>
              <w:top w:val="nil"/>
              <w:left w:val="single" w:sz="4" w:space="0" w:color="000000"/>
              <w:bottom w:val="nil"/>
              <w:right w:val="nil"/>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124 (263)</w:t>
            </w:r>
          </w:p>
        </w:tc>
        <w:tc>
          <w:tcPr>
            <w:tcW w:w="826" w:type="pct"/>
            <w:tcBorders>
              <w:top w:val="nil"/>
              <w:left w:val="single" w:sz="4" w:space="0" w:color="000000"/>
              <w:bottom w:val="nil"/>
              <w:right w:val="nil"/>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321 (452)</w:t>
            </w:r>
          </w:p>
        </w:tc>
        <w:tc>
          <w:tcPr>
            <w:tcW w:w="926" w:type="pct"/>
            <w:tcBorders>
              <w:top w:val="nil"/>
              <w:left w:val="single" w:sz="4" w:space="0" w:color="000000"/>
              <w:bottom w:val="nil"/>
              <w:right w:val="nil"/>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105 (497)</w:t>
            </w:r>
          </w:p>
        </w:tc>
        <w:tc>
          <w:tcPr>
            <w:tcW w:w="785" w:type="pct"/>
            <w:tcBorders>
              <w:top w:val="nil"/>
              <w:left w:val="single" w:sz="4" w:space="0" w:color="000000"/>
              <w:bottom w:val="nil"/>
              <w:right w:val="nil"/>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369 (984)</w:t>
            </w:r>
          </w:p>
        </w:tc>
        <w:tc>
          <w:tcPr>
            <w:tcW w:w="860" w:type="pct"/>
            <w:tcBorders>
              <w:top w:val="nil"/>
              <w:left w:val="single" w:sz="4" w:space="0" w:color="000000"/>
              <w:bottom w:val="nil"/>
              <w:right w:val="single" w:sz="4" w:space="0" w:color="000000"/>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121 (284)</w:t>
            </w:r>
          </w:p>
        </w:tc>
      </w:tr>
      <w:tr w:rsidR="005118E3" w:rsidRPr="000045CC" w:rsidTr="005118E3">
        <w:trPr>
          <w:trHeight w:val="300"/>
        </w:trPr>
        <w:tc>
          <w:tcPr>
            <w:tcW w:w="778" w:type="pct"/>
            <w:tcBorders>
              <w:top w:val="nil"/>
              <w:left w:val="single" w:sz="4" w:space="0" w:color="000000"/>
              <w:bottom w:val="nil"/>
              <w:right w:val="nil"/>
            </w:tcBorders>
            <w:shd w:val="clear" w:color="D9D9D9" w:fill="D9D9D9"/>
            <w:noWrap/>
            <w:vAlign w:val="bottom"/>
            <w:hideMark/>
          </w:tcPr>
          <w:p w:rsidR="005118E3" w:rsidRPr="00CE039F" w:rsidRDefault="005118E3" w:rsidP="00D07E54">
            <w:pPr>
              <w:widowControl/>
              <w:jc w:val="center"/>
              <w:rPr>
                <w:rFonts w:ascii="Arial Narrow" w:eastAsia="宋体" w:hAnsi="Arial Narrow" w:cs="宋体"/>
                <w:color w:val="000000"/>
                <w:kern w:val="0"/>
                <w:sz w:val="22"/>
              </w:rPr>
            </w:pPr>
            <w:r w:rsidRPr="00CE039F">
              <w:rPr>
                <w:rFonts w:ascii="Arial Narrow" w:eastAsia="宋体" w:hAnsi="Arial Narrow" w:cs="宋体"/>
                <w:color w:val="000000"/>
                <w:kern w:val="0"/>
                <w:sz w:val="22"/>
              </w:rPr>
              <w:t>grass (Gramineae)</w:t>
            </w:r>
          </w:p>
        </w:tc>
        <w:tc>
          <w:tcPr>
            <w:tcW w:w="826" w:type="pct"/>
            <w:tcBorders>
              <w:top w:val="nil"/>
              <w:left w:val="single" w:sz="4" w:space="0" w:color="000000"/>
              <w:bottom w:val="nil"/>
              <w:right w:val="nil"/>
            </w:tcBorders>
            <w:shd w:val="clear" w:color="D9D9D9" w:fill="D9D9D9"/>
            <w:noWrap/>
            <w:vAlign w:val="bottom"/>
            <w:hideMark/>
          </w:tcPr>
          <w:p w:rsidR="005118E3" w:rsidRDefault="005118E3">
            <w:pPr>
              <w:jc w:val="center"/>
              <w:rPr>
                <w:rFonts w:ascii="Arial Narrow" w:hAnsi="Arial Narrow" w:cs="Calibri"/>
                <w:color w:val="000000"/>
                <w:sz w:val="22"/>
              </w:rPr>
            </w:pPr>
            <w:r>
              <w:rPr>
                <w:rFonts w:ascii="Arial Narrow" w:hAnsi="Arial Narrow"/>
                <w:color w:val="000000"/>
                <w:sz w:val="22"/>
              </w:rPr>
              <w:t>27 (64)</w:t>
            </w:r>
          </w:p>
        </w:tc>
        <w:tc>
          <w:tcPr>
            <w:tcW w:w="826" w:type="pct"/>
            <w:tcBorders>
              <w:top w:val="nil"/>
              <w:left w:val="single" w:sz="4" w:space="0" w:color="000000"/>
              <w:bottom w:val="nil"/>
              <w:right w:val="nil"/>
            </w:tcBorders>
            <w:shd w:val="clear" w:color="D9D9D9" w:fill="D9D9D9"/>
            <w:noWrap/>
            <w:vAlign w:val="bottom"/>
            <w:hideMark/>
          </w:tcPr>
          <w:p w:rsidR="005118E3" w:rsidRDefault="005118E3">
            <w:pPr>
              <w:jc w:val="center"/>
              <w:rPr>
                <w:rFonts w:ascii="Arial Narrow" w:hAnsi="Arial Narrow" w:cs="Calibri"/>
                <w:color w:val="000000"/>
                <w:sz w:val="22"/>
              </w:rPr>
            </w:pPr>
            <w:r>
              <w:rPr>
                <w:rFonts w:ascii="Arial Narrow" w:hAnsi="Arial Narrow"/>
                <w:color w:val="000000"/>
                <w:sz w:val="22"/>
              </w:rPr>
              <w:t>33 (95)</w:t>
            </w:r>
          </w:p>
        </w:tc>
        <w:tc>
          <w:tcPr>
            <w:tcW w:w="926" w:type="pct"/>
            <w:tcBorders>
              <w:top w:val="nil"/>
              <w:left w:val="single" w:sz="4" w:space="0" w:color="000000"/>
              <w:bottom w:val="nil"/>
              <w:right w:val="nil"/>
            </w:tcBorders>
            <w:shd w:val="clear" w:color="D9D9D9" w:fill="D9D9D9"/>
            <w:noWrap/>
            <w:vAlign w:val="bottom"/>
            <w:hideMark/>
          </w:tcPr>
          <w:p w:rsidR="005118E3" w:rsidRDefault="005118E3">
            <w:pPr>
              <w:jc w:val="center"/>
              <w:rPr>
                <w:rFonts w:ascii="Arial Narrow" w:hAnsi="Arial Narrow" w:cs="Calibri"/>
                <w:color w:val="000000"/>
                <w:sz w:val="22"/>
              </w:rPr>
            </w:pPr>
            <w:r>
              <w:rPr>
                <w:rFonts w:ascii="Arial Narrow" w:hAnsi="Arial Narrow"/>
                <w:color w:val="000000"/>
                <w:sz w:val="22"/>
              </w:rPr>
              <w:t>44 (111)</w:t>
            </w:r>
          </w:p>
        </w:tc>
        <w:tc>
          <w:tcPr>
            <w:tcW w:w="785" w:type="pct"/>
            <w:tcBorders>
              <w:top w:val="nil"/>
              <w:left w:val="single" w:sz="4" w:space="0" w:color="000000"/>
              <w:bottom w:val="nil"/>
              <w:right w:val="nil"/>
            </w:tcBorders>
            <w:shd w:val="clear" w:color="D9D9D9" w:fill="D9D9D9"/>
            <w:noWrap/>
            <w:vAlign w:val="bottom"/>
            <w:hideMark/>
          </w:tcPr>
          <w:p w:rsidR="005118E3" w:rsidRDefault="005118E3">
            <w:pPr>
              <w:jc w:val="center"/>
              <w:rPr>
                <w:rFonts w:ascii="Arial Narrow" w:hAnsi="Arial Narrow" w:cs="Calibri"/>
                <w:color w:val="000000"/>
                <w:sz w:val="22"/>
              </w:rPr>
            </w:pPr>
            <w:r>
              <w:rPr>
                <w:rFonts w:ascii="Arial Narrow" w:hAnsi="Arial Narrow"/>
                <w:color w:val="000000"/>
                <w:sz w:val="22"/>
              </w:rPr>
              <w:t>38 (128)</w:t>
            </w:r>
          </w:p>
        </w:tc>
        <w:tc>
          <w:tcPr>
            <w:tcW w:w="860" w:type="pct"/>
            <w:tcBorders>
              <w:top w:val="nil"/>
              <w:left w:val="single" w:sz="4" w:space="0" w:color="000000"/>
              <w:bottom w:val="nil"/>
              <w:right w:val="single" w:sz="4" w:space="0" w:color="000000"/>
            </w:tcBorders>
            <w:shd w:val="clear" w:color="D9D9D9" w:fill="D9D9D9"/>
            <w:noWrap/>
            <w:vAlign w:val="bottom"/>
            <w:hideMark/>
          </w:tcPr>
          <w:p w:rsidR="005118E3" w:rsidRDefault="005118E3">
            <w:pPr>
              <w:jc w:val="center"/>
              <w:rPr>
                <w:rFonts w:ascii="Arial Narrow" w:hAnsi="Arial Narrow" w:cs="Calibri"/>
                <w:color w:val="000000"/>
                <w:sz w:val="22"/>
              </w:rPr>
            </w:pPr>
            <w:r>
              <w:rPr>
                <w:rFonts w:ascii="Arial Narrow" w:hAnsi="Arial Narrow"/>
                <w:color w:val="000000"/>
                <w:sz w:val="22"/>
              </w:rPr>
              <w:t>114 (368)</w:t>
            </w:r>
          </w:p>
        </w:tc>
      </w:tr>
      <w:tr w:rsidR="005118E3" w:rsidRPr="000045CC" w:rsidTr="005118E3">
        <w:trPr>
          <w:trHeight w:val="288"/>
        </w:trPr>
        <w:tc>
          <w:tcPr>
            <w:tcW w:w="778" w:type="pct"/>
            <w:tcBorders>
              <w:top w:val="nil"/>
              <w:left w:val="single" w:sz="4" w:space="0" w:color="000000"/>
              <w:bottom w:val="single" w:sz="4" w:space="0" w:color="000000"/>
              <w:right w:val="nil"/>
            </w:tcBorders>
            <w:shd w:val="clear" w:color="auto" w:fill="auto"/>
            <w:noWrap/>
            <w:vAlign w:val="bottom"/>
            <w:hideMark/>
          </w:tcPr>
          <w:p w:rsidR="005118E3" w:rsidRPr="00CE039F" w:rsidRDefault="005118E3" w:rsidP="00D07E54">
            <w:pPr>
              <w:widowControl/>
              <w:jc w:val="center"/>
              <w:rPr>
                <w:rFonts w:ascii="Arial Narrow" w:eastAsia="宋体" w:hAnsi="Arial Narrow" w:cs="宋体"/>
                <w:color w:val="000000"/>
                <w:kern w:val="0"/>
                <w:sz w:val="22"/>
              </w:rPr>
            </w:pPr>
            <w:r w:rsidRPr="00CE039F">
              <w:rPr>
                <w:rFonts w:ascii="Arial Narrow" w:eastAsia="宋体" w:hAnsi="Arial Narrow" w:cs="宋体"/>
                <w:color w:val="000000"/>
                <w:kern w:val="0"/>
                <w:sz w:val="22"/>
              </w:rPr>
              <w:t>oak (Quercus)</w:t>
            </w:r>
          </w:p>
        </w:tc>
        <w:tc>
          <w:tcPr>
            <w:tcW w:w="826" w:type="pct"/>
            <w:tcBorders>
              <w:top w:val="nil"/>
              <w:left w:val="single" w:sz="4" w:space="0" w:color="000000"/>
              <w:bottom w:val="single" w:sz="4" w:space="0" w:color="000000"/>
              <w:right w:val="nil"/>
            </w:tcBorders>
            <w:shd w:val="clear" w:color="auto" w:fill="auto"/>
            <w:noWrap/>
            <w:vAlign w:val="bottom"/>
            <w:hideMark/>
          </w:tcPr>
          <w:p w:rsidR="005118E3" w:rsidRDefault="005118E3">
            <w:pPr>
              <w:jc w:val="center"/>
              <w:rPr>
                <w:rFonts w:ascii="Arial Narrow" w:hAnsi="Arial Narrow" w:cs="Calibri"/>
                <w:color w:val="000000"/>
                <w:sz w:val="22"/>
              </w:rPr>
            </w:pPr>
            <w:r>
              <w:rPr>
                <w:rFonts w:ascii="Arial Narrow" w:hAnsi="Arial Narrow"/>
                <w:color w:val="000000"/>
                <w:sz w:val="22"/>
              </w:rPr>
              <w:t>1109 (2856)</w:t>
            </w:r>
          </w:p>
        </w:tc>
        <w:tc>
          <w:tcPr>
            <w:tcW w:w="826" w:type="pct"/>
            <w:tcBorders>
              <w:top w:val="nil"/>
              <w:left w:val="single" w:sz="4" w:space="0" w:color="000000"/>
              <w:bottom w:val="single" w:sz="4" w:space="0" w:color="000000"/>
              <w:right w:val="nil"/>
            </w:tcBorders>
            <w:shd w:val="clear" w:color="auto" w:fill="auto"/>
            <w:noWrap/>
            <w:vAlign w:val="bottom"/>
            <w:hideMark/>
          </w:tcPr>
          <w:p w:rsidR="005118E3" w:rsidRDefault="005118E3">
            <w:pPr>
              <w:jc w:val="center"/>
              <w:rPr>
                <w:rFonts w:ascii="Arial Narrow" w:hAnsi="Arial Narrow" w:cs="Calibri"/>
                <w:color w:val="000000"/>
                <w:sz w:val="22"/>
              </w:rPr>
            </w:pPr>
            <w:r>
              <w:rPr>
                <w:rFonts w:ascii="Arial Narrow" w:hAnsi="Arial Narrow"/>
                <w:color w:val="000000"/>
                <w:sz w:val="22"/>
              </w:rPr>
              <w:t>84 (291)</w:t>
            </w:r>
          </w:p>
        </w:tc>
        <w:tc>
          <w:tcPr>
            <w:tcW w:w="926" w:type="pct"/>
            <w:tcBorders>
              <w:top w:val="nil"/>
              <w:left w:val="single" w:sz="4" w:space="0" w:color="000000"/>
              <w:bottom w:val="single" w:sz="4" w:space="0" w:color="000000"/>
              <w:right w:val="nil"/>
            </w:tcBorders>
            <w:shd w:val="clear" w:color="auto" w:fill="auto"/>
            <w:noWrap/>
            <w:vAlign w:val="bottom"/>
            <w:hideMark/>
          </w:tcPr>
          <w:p w:rsidR="005118E3" w:rsidRDefault="005118E3">
            <w:pPr>
              <w:jc w:val="center"/>
              <w:rPr>
                <w:rFonts w:ascii="Arial Narrow" w:hAnsi="Arial Narrow" w:cs="Calibri"/>
                <w:color w:val="000000"/>
                <w:sz w:val="22"/>
              </w:rPr>
            </w:pPr>
            <w:r>
              <w:rPr>
                <w:rFonts w:ascii="Arial Narrow" w:hAnsi="Arial Narrow"/>
                <w:color w:val="000000"/>
                <w:sz w:val="22"/>
              </w:rPr>
              <w:t>801 (3990)</w:t>
            </w:r>
          </w:p>
        </w:tc>
        <w:tc>
          <w:tcPr>
            <w:tcW w:w="785" w:type="pct"/>
            <w:tcBorders>
              <w:top w:val="nil"/>
              <w:left w:val="single" w:sz="4" w:space="0" w:color="000000"/>
              <w:bottom w:val="single" w:sz="4" w:space="0" w:color="000000"/>
              <w:right w:val="nil"/>
            </w:tcBorders>
            <w:shd w:val="clear" w:color="auto" w:fill="auto"/>
            <w:noWrap/>
            <w:vAlign w:val="bottom"/>
            <w:hideMark/>
          </w:tcPr>
          <w:p w:rsidR="005118E3" w:rsidRDefault="005118E3">
            <w:pPr>
              <w:jc w:val="center"/>
              <w:rPr>
                <w:rFonts w:ascii="Arial Narrow" w:hAnsi="Arial Narrow" w:cs="Calibri"/>
                <w:color w:val="000000"/>
                <w:sz w:val="22"/>
              </w:rPr>
            </w:pPr>
            <w:r>
              <w:rPr>
                <w:rFonts w:ascii="Arial Narrow" w:hAnsi="Arial Narrow"/>
                <w:color w:val="000000"/>
                <w:sz w:val="22"/>
              </w:rPr>
              <w:t xml:space="preserve">120 (241) </w:t>
            </w:r>
          </w:p>
        </w:tc>
        <w:tc>
          <w:tcPr>
            <w:tcW w:w="860" w:type="pct"/>
            <w:tcBorders>
              <w:top w:val="nil"/>
              <w:left w:val="single" w:sz="4" w:space="0" w:color="000000"/>
              <w:bottom w:val="single" w:sz="4" w:space="0" w:color="000000"/>
              <w:right w:val="single" w:sz="4" w:space="0" w:color="000000"/>
            </w:tcBorders>
            <w:shd w:val="clear" w:color="auto" w:fill="auto"/>
            <w:noWrap/>
            <w:vAlign w:val="bottom"/>
            <w:hideMark/>
          </w:tcPr>
          <w:p w:rsidR="005118E3" w:rsidRDefault="005118E3">
            <w:pPr>
              <w:jc w:val="center"/>
              <w:rPr>
                <w:rFonts w:ascii="Arial Narrow" w:hAnsi="Arial Narrow" w:cs="Calibri"/>
                <w:color w:val="000000"/>
                <w:sz w:val="22"/>
              </w:rPr>
            </w:pPr>
            <w:r>
              <w:rPr>
                <w:rFonts w:ascii="Arial Narrow" w:hAnsi="Arial Narrow"/>
                <w:color w:val="000000"/>
                <w:sz w:val="22"/>
              </w:rPr>
              <w:t>667 (1974)</w:t>
            </w:r>
          </w:p>
        </w:tc>
      </w:tr>
    </w:tbl>
    <w:p w:rsidR="007814D3" w:rsidRDefault="007814D3" w:rsidP="00F95561">
      <w:pPr>
        <w:pStyle w:val="EndNoteCategoryHeading"/>
      </w:pPr>
    </w:p>
    <w:p w:rsidR="008B6339" w:rsidRDefault="008B6339" w:rsidP="008B6339">
      <w:pPr>
        <w:pStyle w:val="EndNoteCategoryHeading"/>
      </w:pPr>
    </w:p>
    <w:p w:rsidR="008B6339" w:rsidRDefault="008B6339" w:rsidP="008B6339">
      <w:pPr>
        <w:pStyle w:val="EndNoteCategoryHeading"/>
      </w:pPr>
    </w:p>
    <w:p w:rsidR="00B01EBA" w:rsidRDefault="00B01EBA">
      <w:pPr>
        <w:widowControl/>
        <w:jc w:val="left"/>
        <w:rPr>
          <w:b/>
          <w:noProof/>
        </w:rPr>
      </w:pPr>
    </w:p>
    <w:p w:rsidR="00321170" w:rsidRDefault="00321170">
      <w:pPr>
        <w:widowControl/>
        <w:jc w:val="left"/>
        <w:rPr>
          <w:b/>
          <w:sz w:val="44"/>
          <w:szCs w:val="44"/>
        </w:rPr>
      </w:pPr>
      <w:r>
        <w:rPr>
          <w:b/>
          <w:sz w:val="44"/>
          <w:szCs w:val="44"/>
        </w:rPr>
        <w:br w:type="page"/>
      </w:r>
    </w:p>
    <w:p w:rsidR="00E91895" w:rsidRDefault="00E91895" w:rsidP="00E91895">
      <w:pPr>
        <w:spacing w:after="240"/>
      </w:pPr>
      <w:r w:rsidRPr="00E91895">
        <w:rPr>
          <w:b/>
          <w:sz w:val="44"/>
          <w:szCs w:val="44"/>
        </w:rPr>
        <w:lastRenderedPageBreak/>
        <w:t>Appendix</w:t>
      </w:r>
    </w:p>
    <w:p w:rsidR="00F80A69" w:rsidRDefault="003A2050" w:rsidP="00B01EBA">
      <w:pPr>
        <w:pStyle w:val="a7"/>
      </w:pPr>
      <w:r>
        <w:rPr>
          <w:noProof/>
        </w:rPr>
        <w:drawing>
          <wp:inline distT="0" distB="0" distL="0" distR="0" wp14:anchorId="16AE0530" wp14:editId="2D09C4D3">
            <wp:extent cx="5270500" cy="4813300"/>
            <wp:effectExtent l="0" t="0" r="0" b="0"/>
            <wp:docPr id="3" name="Picture 3" descr="C:\Users\lindaeve\Desktop\pollen-species-imag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lindaeve\Desktop\pollen-species-images.png"/>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5270500" cy="4813300"/>
                    </a:xfrm>
                    <a:prstGeom prst="rect">
                      <a:avLst/>
                    </a:prstGeom>
                    <a:noFill/>
                    <a:ln>
                      <a:noFill/>
                    </a:ln>
                  </pic:spPr>
                </pic:pic>
              </a:graphicData>
            </a:graphic>
          </wp:inline>
        </w:drawing>
      </w:r>
    </w:p>
    <w:p w:rsidR="00F80A69" w:rsidRDefault="00F80A69" w:rsidP="00B01EBA">
      <w:pPr>
        <w:pStyle w:val="a7"/>
      </w:pPr>
    </w:p>
    <w:p w:rsidR="00B01EBA" w:rsidRDefault="00B01EBA" w:rsidP="00B01EBA">
      <w:pPr>
        <w:pStyle w:val="a7"/>
        <w:rPr>
          <w:noProof/>
        </w:rPr>
      </w:pPr>
    </w:p>
    <w:p w:rsidR="00B01EBA" w:rsidRDefault="00B01EBA">
      <w:pPr>
        <w:widowControl/>
        <w:jc w:val="left"/>
        <w:rPr>
          <w:b/>
          <w:noProof/>
        </w:rPr>
      </w:pPr>
    </w:p>
    <w:p w:rsidR="00321170" w:rsidRDefault="00321170">
      <w:pPr>
        <w:widowControl/>
        <w:jc w:val="left"/>
        <w:rPr>
          <w:rFonts w:eastAsia="黑体" w:cstheme="majorBidi"/>
          <w:szCs w:val="20"/>
        </w:rPr>
      </w:pPr>
      <w:r>
        <w:rPr>
          <w:rFonts w:eastAsia="黑体" w:cstheme="majorBidi"/>
          <w:szCs w:val="20"/>
        </w:rPr>
        <w:br w:type="page"/>
      </w:r>
    </w:p>
    <w:p w:rsidR="00185763" w:rsidRDefault="00CE4331">
      <w:pPr>
        <w:spacing w:after="240"/>
        <w:rPr>
          <w:sz w:val="44"/>
          <w:szCs w:val="44"/>
        </w:rPr>
      </w:pPr>
      <w:r w:rsidRPr="00CE4331">
        <w:rPr>
          <w:b/>
          <w:sz w:val="44"/>
          <w:szCs w:val="44"/>
        </w:rPr>
        <w:lastRenderedPageBreak/>
        <w:t>References</w:t>
      </w:r>
    </w:p>
    <w:p w:rsidR="00185763" w:rsidRDefault="00185763"/>
    <w:p w:rsidR="00637C89" w:rsidRPr="00637C89" w:rsidRDefault="00222E77" w:rsidP="00805817">
      <w:pPr>
        <w:pStyle w:val="EndNoteBibliography"/>
        <w:spacing w:after="0" w:line="240" w:lineRule="auto"/>
        <w:ind w:left="360" w:hanging="360"/>
      </w:pPr>
      <w:r>
        <w:rPr>
          <w:rFonts w:ascii="Cambria Math" w:hAnsi="Cambria Math" w:cstheme="minorBidi"/>
          <w:sz w:val="21"/>
        </w:rPr>
        <w:fldChar w:fldCharType="begin"/>
      </w:r>
      <w:r w:rsidR="008317E1" w:rsidRPr="00536D17">
        <w:instrText xml:space="preserve"> ADDIN EN.REFLIST </w:instrText>
      </w:r>
      <w:r>
        <w:rPr>
          <w:rFonts w:ascii="Cambria Math" w:hAnsi="Cambria Math" w:cstheme="minorBidi"/>
          <w:sz w:val="21"/>
        </w:rPr>
        <w:fldChar w:fldCharType="separate"/>
      </w:r>
      <w:bookmarkStart w:id="81" w:name="_ENREF_1"/>
      <w:r w:rsidR="00637C89" w:rsidRPr="00637C89">
        <w:t xml:space="preserve">Behrendt, H., and Becker, W.-M. 2001. Localization, release and bioavailability of pollen allergens: the influence of environmental factors. </w:t>
      </w:r>
      <w:r w:rsidR="00637C89" w:rsidRPr="00637C89">
        <w:rPr>
          <w:i/>
        </w:rPr>
        <w:t>Current Opinion in Immunology</w:t>
      </w:r>
      <w:r w:rsidR="00637C89" w:rsidRPr="00637C89">
        <w:t xml:space="preserve"> 13 (6):709-715.</w:t>
      </w:r>
      <w:bookmarkEnd w:id="81"/>
    </w:p>
    <w:p w:rsidR="00637C89" w:rsidRPr="00637C89" w:rsidRDefault="00637C89" w:rsidP="00805817">
      <w:pPr>
        <w:pStyle w:val="EndNoteBibliography"/>
        <w:spacing w:after="0" w:line="240" w:lineRule="auto"/>
        <w:ind w:left="360" w:hanging="360"/>
      </w:pPr>
      <w:bookmarkStart w:id="82" w:name="_ENREF_2"/>
      <w:r w:rsidRPr="00637C89">
        <w:t xml:space="preserve">Bielory, L., Lyons, K., and Goldberg, R. 2012. Climate change and allergic disease. </w:t>
      </w:r>
      <w:r w:rsidRPr="00637C89">
        <w:rPr>
          <w:i/>
        </w:rPr>
        <w:t>Current allergy and asthma reports</w:t>
      </w:r>
      <w:r w:rsidRPr="00637C89">
        <w:t xml:space="preserve"> 12 (6):485-494.</w:t>
      </w:r>
      <w:bookmarkEnd w:id="82"/>
    </w:p>
    <w:p w:rsidR="00637C89" w:rsidRPr="00637C89" w:rsidRDefault="00637C89" w:rsidP="00805817">
      <w:pPr>
        <w:pStyle w:val="EndNoteBibliography"/>
        <w:spacing w:after="0" w:line="240" w:lineRule="auto"/>
        <w:ind w:left="360" w:hanging="360"/>
      </w:pPr>
      <w:bookmarkStart w:id="83" w:name="_ENREF_3"/>
      <w:r w:rsidRPr="00637C89">
        <w:rPr>
          <w:rFonts w:hint="eastAsia"/>
        </w:rPr>
        <w:t>Björkst</w:t>
      </w:r>
      <w:r w:rsidRPr="00637C89">
        <w:rPr>
          <w:rFonts w:hint="eastAsia"/>
        </w:rPr>
        <w:t>é</w:t>
      </w:r>
      <w:r w:rsidRPr="00637C89">
        <w:rPr>
          <w:rFonts w:hint="eastAsia"/>
        </w:rPr>
        <w:t>n, F., Suoniemi, I., and Koski, V. 1980. Neonatal birch</w:t>
      </w:r>
      <w:r w:rsidRPr="00637C89">
        <w:rPr>
          <w:rFonts w:hint="eastAsia"/>
        </w:rPr>
        <w:t>‐</w:t>
      </w:r>
      <w:r w:rsidRPr="00637C89">
        <w:rPr>
          <w:rFonts w:hint="eastAsia"/>
        </w:rPr>
        <w:t xml:space="preserve">pollen contact and subsequent allergy to birch pollen. </w:t>
      </w:r>
      <w:r w:rsidRPr="00637C89">
        <w:rPr>
          <w:rFonts w:hint="eastAsia"/>
          <w:i/>
        </w:rPr>
        <w:t>Clinical &amp; Experimental Allergy</w:t>
      </w:r>
      <w:r w:rsidRPr="00637C89">
        <w:rPr>
          <w:rFonts w:hint="eastAsia"/>
        </w:rPr>
        <w:t xml:space="preserve"> 10 (5):585-591.</w:t>
      </w:r>
      <w:bookmarkEnd w:id="83"/>
    </w:p>
    <w:p w:rsidR="00637C89" w:rsidRPr="00637C89" w:rsidRDefault="00637C89" w:rsidP="00805817">
      <w:pPr>
        <w:pStyle w:val="EndNoteBibliography"/>
        <w:spacing w:after="0" w:line="240" w:lineRule="auto"/>
        <w:ind w:left="360" w:hanging="360"/>
      </w:pPr>
      <w:bookmarkStart w:id="84" w:name="_ENREF_4"/>
      <w:r w:rsidRPr="00637C89">
        <w:t xml:space="preserve">Brożek, J.L., Bousquet, J., Baena-Cagnani, C.E., Bonini, S., Canonica, G.W., Casale, T.B., van Wijk, R.G., Ohta, K., Zuberbier, T., and Schünemann, H.J. 2010. Allergic Rhinitis and its Impact on Asthma (ARIA) guidelines: 2010 revision. </w:t>
      </w:r>
      <w:r w:rsidRPr="00637C89">
        <w:rPr>
          <w:i/>
        </w:rPr>
        <w:t>Journal of Allergy and Clinical Immunology</w:t>
      </w:r>
      <w:r w:rsidRPr="00637C89">
        <w:t xml:space="preserve"> 126 (3):466-476.</w:t>
      </w:r>
      <w:bookmarkEnd w:id="84"/>
    </w:p>
    <w:p w:rsidR="00637C89" w:rsidRPr="00637C89" w:rsidRDefault="00637C89" w:rsidP="00805817">
      <w:pPr>
        <w:pStyle w:val="EndNoteBibliography"/>
        <w:spacing w:after="0" w:line="240" w:lineRule="auto"/>
        <w:ind w:left="360" w:hanging="360"/>
      </w:pPr>
      <w:bookmarkStart w:id="85" w:name="_ENREF_5"/>
      <w:r w:rsidRPr="00637C89">
        <w:t xml:space="preserve">Chivato, T., Juan, F., Montoro, A., and Laguna, R. 1996. Anaphylaxis induced by ingestion of a pollen compound. </w:t>
      </w:r>
      <w:r w:rsidRPr="00637C89">
        <w:rPr>
          <w:i/>
        </w:rPr>
        <w:t>Journal of investigational allergology &amp; clinical immunology: official organ of the International Association of Asthmology (INTERASMA) and Sociedad Latinoamericana de Alergia e Inmunología</w:t>
      </w:r>
      <w:r w:rsidRPr="00637C89">
        <w:t xml:space="preserve"> 6 (3):208.</w:t>
      </w:r>
      <w:bookmarkEnd w:id="85"/>
    </w:p>
    <w:p w:rsidR="00637C89" w:rsidRPr="00637C89" w:rsidRDefault="00637C89" w:rsidP="00805817">
      <w:pPr>
        <w:pStyle w:val="EndNoteBibliography"/>
        <w:spacing w:after="0" w:line="240" w:lineRule="auto"/>
        <w:ind w:left="360" w:hanging="360"/>
      </w:pPr>
      <w:bookmarkStart w:id="86" w:name="_ENREF_6"/>
      <w:r w:rsidRPr="00637C89">
        <w:t xml:space="preserve">Chuine, I., Belmonte, J., and Mignot, A. 2000. A modelling analysis of the genetic variation of phenology between tree populations. </w:t>
      </w:r>
      <w:r w:rsidRPr="00637C89">
        <w:rPr>
          <w:i/>
        </w:rPr>
        <w:t>Journal of Ecology</w:t>
      </w:r>
      <w:r w:rsidRPr="00637C89">
        <w:t xml:space="preserve"> 88 (4):561-570.</w:t>
      </w:r>
      <w:bookmarkEnd w:id="86"/>
    </w:p>
    <w:p w:rsidR="00637C89" w:rsidRPr="00637C89" w:rsidRDefault="00637C89" w:rsidP="00805817">
      <w:pPr>
        <w:pStyle w:val="EndNoteBibliography"/>
        <w:spacing w:after="0" w:line="240" w:lineRule="auto"/>
        <w:ind w:left="360" w:hanging="360"/>
      </w:pPr>
      <w:bookmarkStart w:id="87" w:name="_ENREF_7"/>
      <w:r w:rsidRPr="00637C89">
        <w:t xml:space="preserve">Cohen, M.B., Ecker, E., Breitbart, J., and Rudolph, J. 1930. The rate of absorption of ragweed pollen material from the nose. </w:t>
      </w:r>
      <w:r w:rsidRPr="00637C89">
        <w:rPr>
          <w:i/>
        </w:rPr>
        <w:t>The Journal of Immunology</w:t>
      </w:r>
      <w:r w:rsidRPr="00637C89">
        <w:t xml:space="preserve"> 18 (6):419-425.</w:t>
      </w:r>
      <w:bookmarkEnd w:id="87"/>
    </w:p>
    <w:p w:rsidR="00637C89" w:rsidRPr="00637C89" w:rsidRDefault="00637C89" w:rsidP="00805817">
      <w:pPr>
        <w:pStyle w:val="EndNoteBibliography"/>
        <w:spacing w:after="0" w:line="240" w:lineRule="auto"/>
        <w:ind w:left="360" w:hanging="360"/>
      </w:pPr>
      <w:bookmarkStart w:id="88" w:name="_ENREF_8"/>
      <w:r w:rsidRPr="00637C89">
        <w:t xml:space="preserve">Cohen, S.H., Yunginger, J.W., Rosenberg, N., and Fink, J.N. 1979. Acute allergic reaction after composite pollen ingestion. </w:t>
      </w:r>
      <w:r w:rsidRPr="00637C89">
        <w:rPr>
          <w:i/>
        </w:rPr>
        <w:t>Journal of Allergy and Clinical Immunology</w:t>
      </w:r>
      <w:r w:rsidRPr="00637C89">
        <w:t xml:space="preserve"> 64 (4):270-274.</w:t>
      </w:r>
      <w:bookmarkEnd w:id="88"/>
    </w:p>
    <w:p w:rsidR="00637C89" w:rsidRPr="00637C89" w:rsidRDefault="00637C89" w:rsidP="00805817">
      <w:pPr>
        <w:pStyle w:val="EndNoteBibliography"/>
        <w:spacing w:after="0" w:line="240" w:lineRule="auto"/>
        <w:ind w:left="360" w:hanging="360"/>
      </w:pPr>
      <w:bookmarkStart w:id="89" w:name="_ENREF_9"/>
      <w:r w:rsidRPr="00637C89">
        <w:t xml:space="preserve">Damialis, A., Gioulekas, D., Lazopoulou, C., Balafoutis, C., and Vokou, D. 2005. Transport of airborne pollen into the city of Thessaloniki: the effects of wind direction, speed and persistence. </w:t>
      </w:r>
      <w:r w:rsidRPr="00637C89">
        <w:rPr>
          <w:i/>
        </w:rPr>
        <w:t>Int J Biometeorol</w:t>
      </w:r>
      <w:r w:rsidRPr="00637C89">
        <w:t xml:space="preserve"> 49 (3):139-145.</w:t>
      </w:r>
      <w:bookmarkEnd w:id="89"/>
    </w:p>
    <w:p w:rsidR="00637C89" w:rsidRPr="00637C89" w:rsidRDefault="00637C89" w:rsidP="00805817">
      <w:pPr>
        <w:pStyle w:val="EndNoteBibliography"/>
        <w:spacing w:after="0" w:line="240" w:lineRule="auto"/>
        <w:ind w:left="360" w:hanging="360"/>
      </w:pPr>
      <w:bookmarkStart w:id="90" w:name="_ENREF_10"/>
      <w:r w:rsidRPr="00637C89">
        <w:t xml:space="preserve">ERDTMAN, G. 1986. </w:t>
      </w:r>
      <w:r w:rsidRPr="00637C89">
        <w:rPr>
          <w:i/>
        </w:rPr>
        <w:t>Pollen morphology and plant taxonomy: angiosperms</w:t>
      </w:r>
      <w:r w:rsidRPr="00637C89">
        <w:t>. Vol. 1: Brill Archive.</w:t>
      </w:r>
      <w:bookmarkEnd w:id="90"/>
    </w:p>
    <w:p w:rsidR="00637C89" w:rsidRPr="00637C89" w:rsidRDefault="00637C89" w:rsidP="00805817">
      <w:pPr>
        <w:pStyle w:val="EndNoteBibliography"/>
        <w:spacing w:after="0" w:line="240" w:lineRule="auto"/>
        <w:ind w:left="360" w:hanging="360"/>
      </w:pPr>
      <w:bookmarkStart w:id="91" w:name="_ENREF_11"/>
      <w:r w:rsidRPr="00637C89">
        <w:t xml:space="preserve">ESRI, A. 2013. ArcGIS. Available from </w:t>
      </w:r>
      <w:hyperlink r:id="rId176" w:history="1">
        <w:r w:rsidRPr="00637C89">
          <w:rPr>
            <w:rStyle w:val="a6"/>
          </w:rPr>
          <w:t>http://www.esri.com/software/arcgis</w:t>
        </w:r>
      </w:hyperlink>
      <w:r w:rsidRPr="00637C89">
        <w:t>.</w:t>
      </w:r>
      <w:bookmarkEnd w:id="91"/>
    </w:p>
    <w:p w:rsidR="00637C89" w:rsidRPr="00637C89" w:rsidRDefault="00637C89" w:rsidP="00805817">
      <w:pPr>
        <w:pStyle w:val="EndNoteBibliography"/>
        <w:spacing w:after="0" w:line="240" w:lineRule="auto"/>
        <w:ind w:left="360" w:hanging="360"/>
      </w:pPr>
      <w:bookmarkStart w:id="92" w:name="_ENREF_12"/>
      <w:r w:rsidRPr="00637C89">
        <w:t xml:space="preserve">Fogh, C.L., and Andersson, K.G. 2000. Modelling of skin exposure from distributed sources. </w:t>
      </w:r>
      <w:r w:rsidRPr="00637C89">
        <w:rPr>
          <w:i/>
        </w:rPr>
        <w:t>Annals of Occupational Hygiene</w:t>
      </w:r>
      <w:r w:rsidRPr="00637C89">
        <w:t xml:space="preserve"> 44 (7):529-532.</w:t>
      </w:r>
      <w:bookmarkEnd w:id="92"/>
    </w:p>
    <w:p w:rsidR="00637C89" w:rsidRPr="00637C89" w:rsidRDefault="00637C89" w:rsidP="00805817">
      <w:pPr>
        <w:pStyle w:val="EndNoteBibliography"/>
        <w:spacing w:after="0" w:line="240" w:lineRule="auto"/>
        <w:ind w:left="360" w:hanging="360"/>
      </w:pPr>
      <w:bookmarkStart w:id="93" w:name="_ENREF_13"/>
      <w:r w:rsidRPr="00637C89">
        <w:t xml:space="preserve">Hansen, J.T., Koeppen, B.M., and Netter, F.F.H. 2002. </w:t>
      </w:r>
      <w:r w:rsidRPr="00637C89">
        <w:rPr>
          <w:i/>
        </w:rPr>
        <w:t>Netter's Atlas of Human Physiology</w:t>
      </w:r>
      <w:r w:rsidRPr="00637C89">
        <w:t>: Icon Learning Systems.</w:t>
      </w:r>
      <w:bookmarkEnd w:id="93"/>
    </w:p>
    <w:p w:rsidR="00637C89" w:rsidRPr="00637C89" w:rsidRDefault="00637C89" w:rsidP="00805817">
      <w:pPr>
        <w:pStyle w:val="EndNoteBibliography"/>
        <w:spacing w:after="0" w:line="240" w:lineRule="auto"/>
        <w:ind w:left="360" w:hanging="360"/>
      </w:pPr>
      <w:bookmarkStart w:id="94" w:name="_ENREF_14"/>
      <w:r w:rsidRPr="00637C89">
        <w:t xml:space="preserve">Helbig, N., Vogel, B., Vogel, H., and Fiedler, F. 2004. Numerical modelling of pollen dispersion on the regional scale. </w:t>
      </w:r>
      <w:r w:rsidRPr="00637C89">
        <w:rPr>
          <w:i/>
        </w:rPr>
        <w:t>Aerobiologia</w:t>
      </w:r>
      <w:r w:rsidRPr="00637C89">
        <w:t xml:space="preserve"> 20 (1):3-19.</w:t>
      </w:r>
      <w:bookmarkEnd w:id="94"/>
    </w:p>
    <w:p w:rsidR="00637C89" w:rsidRPr="00637C89" w:rsidRDefault="00637C89" w:rsidP="00805817">
      <w:pPr>
        <w:pStyle w:val="EndNoteBibliography"/>
        <w:spacing w:after="0" w:line="240" w:lineRule="auto"/>
        <w:ind w:left="360" w:hanging="360"/>
      </w:pPr>
      <w:bookmarkStart w:id="95" w:name="_ENREF_15"/>
      <w:r w:rsidRPr="00637C89">
        <w:t xml:space="preserve">Hu, X., Zhang, Y., Luo, J., Wang, T., Lian, H., and Ding, Z. 2011. Bioaccessibility and health risk of arsenic, mercury and other metals in urban street dusts from a mega-city, Nanjing, China. </w:t>
      </w:r>
      <w:r w:rsidRPr="00637C89">
        <w:rPr>
          <w:i/>
        </w:rPr>
        <w:t>Environmental Pollution</w:t>
      </w:r>
      <w:r w:rsidRPr="00637C89">
        <w:t xml:space="preserve"> 159 (5):1215-1221.</w:t>
      </w:r>
      <w:bookmarkEnd w:id="95"/>
    </w:p>
    <w:p w:rsidR="00637C89" w:rsidRPr="00637C89" w:rsidRDefault="00637C89" w:rsidP="00805817">
      <w:pPr>
        <w:pStyle w:val="EndNoteBibliography"/>
        <w:spacing w:after="0" w:line="240" w:lineRule="auto"/>
        <w:ind w:left="360" w:hanging="360"/>
      </w:pPr>
      <w:bookmarkStart w:id="96" w:name="_ENREF_16"/>
      <w:r w:rsidRPr="00637C89">
        <w:t xml:space="preserve">Karl, T., and Koss, W.J. 1984. </w:t>
      </w:r>
      <w:r w:rsidRPr="00637C89">
        <w:rPr>
          <w:i/>
        </w:rPr>
        <w:t>Regional and National Monthly, Seasonal, and Annual Temperature Weighted by Area, 1895-1983</w:t>
      </w:r>
      <w:r w:rsidRPr="00637C89">
        <w:t>: National Climatic Data Center.</w:t>
      </w:r>
      <w:bookmarkEnd w:id="96"/>
    </w:p>
    <w:p w:rsidR="00637C89" w:rsidRPr="00637C89" w:rsidRDefault="00637C89" w:rsidP="00805817">
      <w:pPr>
        <w:pStyle w:val="EndNoteBibliography"/>
        <w:spacing w:after="0" w:line="240" w:lineRule="auto"/>
        <w:ind w:left="360" w:hanging="360"/>
      </w:pPr>
      <w:bookmarkStart w:id="97" w:name="_ENREF_17"/>
      <w:r w:rsidRPr="00637C89">
        <w:t xml:space="preserve">Kartesz, J.T. 2013. The Biota of North America Program (BONAP), Taxonomic Data Center [maps generated from Kartesz, J.T. 2013. Floristic Synthesis of North </w:t>
      </w:r>
      <w:r w:rsidRPr="00637C89">
        <w:lastRenderedPageBreak/>
        <w:t xml:space="preserve">America, Version 1.0. Biota of North America Program (BONAP). (in press)]. Chapel Hill, N.C. Available from </w:t>
      </w:r>
      <w:hyperlink r:id="rId177" w:history="1">
        <w:r w:rsidRPr="00637C89">
          <w:rPr>
            <w:rStyle w:val="a6"/>
          </w:rPr>
          <w:t>http://www.bonap.net/tdc</w:t>
        </w:r>
      </w:hyperlink>
      <w:r w:rsidRPr="00637C89">
        <w:t>.</w:t>
      </w:r>
      <w:bookmarkEnd w:id="97"/>
    </w:p>
    <w:p w:rsidR="00637C89" w:rsidRPr="00637C89" w:rsidRDefault="00637C89" w:rsidP="00805817">
      <w:pPr>
        <w:pStyle w:val="EndNoteBibliography"/>
        <w:spacing w:after="0" w:line="240" w:lineRule="auto"/>
        <w:ind w:left="360" w:hanging="360"/>
      </w:pPr>
      <w:bookmarkStart w:id="98" w:name="_ENREF_18"/>
      <w:r w:rsidRPr="00637C89">
        <w:t xml:space="preserve">Lamb, C.E., Ratner, P.H., Johnson, C.E., Ambegaonkar, A.J., Joshi, A.V., Day, D., Sampson, N., and Eng, B. 2006. Economic impact of workplace productivity losses due to allergic rhinitis compared with select medical conditions in the United States from an employer perspective. </w:t>
      </w:r>
      <w:r w:rsidRPr="00637C89">
        <w:rPr>
          <w:i/>
        </w:rPr>
        <w:t>Current Medical Research and Opinion®</w:t>
      </w:r>
      <w:r w:rsidRPr="00637C89">
        <w:t xml:space="preserve"> 22 (6):1203-1210.</w:t>
      </w:r>
      <w:bookmarkEnd w:id="98"/>
    </w:p>
    <w:p w:rsidR="00637C89" w:rsidRPr="00637C89" w:rsidRDefault="00637C89" w:rsidP="00805817">
      <w:pPr>
        <w:pStyle w:val="EndNoteBibliography"/>
        <w:spacing w:after="0" w:line="240" w:lineRule="auto"/>
        <w:ind w:left="360" w:hanging="360"/>
      </w:pPr>
      <w:bookmarkStart w:id="99" w:name="_ENREF_19"/>
      <w:r w:rsidRPr="00637C89">
        <w:t xml:space="preserve">Lu, W., and Howarth, A.T. 1996. Numerical analysis of indoor aerosol particle deposition and distribution in two-zone ventilation system. </w:t>
      </w:r>
      <w:r w:rsidRPr="00637C89">
        <w:rPr>
          <w:i/>
        </w:rPr>
        <w:t>Building and Environment</w:t>
      </w:r>
      <w:r w:rsidRPr="00637C89">
        <w:t xml:space="preserve"> 31 (1):41-50.</w:t>
      </w:r>
      <w:bookmarkEnd w:id="99"/>
    </w:p>
    <w:p w:rsidR="00637C89" w:rsidRPr="00637C89" w:rsidRDefault="00637C89" w:rsidP="00805817">
      <w:pPr>
        <w:pStyle w:val="EndNoteBibliography"/>
        <w:spacing w:after="0" w:line="240" w:lineRule="auto"/>
        <w:ind w:left="360" w:hanging="360"/>
      </w:pPr>
      <w:bookmarkStart w:id="100" w:name="_ENREF_20"/>
      <w:r w:rsidRPr="00637C89">
        <w:t xml:space="preserve">Saltelli, A., Chan, K., and Scott, E.M. 2000a. </w:t>
      </w:r>
      <w:r w:rsidRPr="00637C89">
        <w:rPr>
          <w:i/>
        </w:rPr>
        <w:t>Sensitivity analysis</w:t>
      </w:r>
      <w:r w:rsidRPr="00637C89">
        <w:t>. Vol. 134: Wiley New York.</w:t>
      </w:r>
      <w:bookmarkEnd w:id="100"/>
    </w:p>
    <w:p w:rsidR="00637C89" w:rsidRPr="00637C89" w:rsidRDefault="00637C89" w:rsidP="00805817">
      <w:pPr>
        <w:pStyle w:val="EndNoteBibliography"/>
        <w:spacing w:after="0" w:line="240" w:lineRule="auto"/>
        <w:ind w:left="360" w:hanging="360"/>
      </w:pPr>
      <w:bookmarkStart w:id="101" w:name="_ENREF_21"/>
      <w:r w:rsidRPr="00637C89">
        <w:t xml:space="preserve">Saltelli, A., Tarantola, S., and Campolongo, F. 2000b. Sensitivity analysis as an ingredient of modeling. </w:t>
      </w:r>
      <w:r w:rsidRPr="00637C89">
        <w:rPr>
          <w:i/>
        </w:rPr>
        <w:t>Statistical Science</w:t>
      </w:r>
      <w:r w:rsidRPr="00637C89">
        <w:t xml:space="preserve"> 15(4):377-395.</w:t>
      </w:r>
      <w:bookmarkEnd w:id="101"/>
    </w:p>
    <w:p w:rsidR="00637C89" w:rsidRPr="00637C89" w:rsidRDefault="00637C89" w:rsidP="00805817">
      <w:pPr>
        <w:pStyle w:val="EndNoteBibliography"/>
        <w:spacing w:after="0" w:line="240" w:lineRule="auto"/>
        <w:ind w:left="360" w:hanging="360"/>
      </w:pPr>
      <w:bookmarkStart w:id="102" w:name="_ENREF_22"/>
      <w:r w:rsidRPr="00637C89">
        <w:t xml:space="preserve">Seinfeld, J.H., and Pandis, S.N. 2012. </w:t>
      </w:r>
      <w:r w:rsidRPr="00637C89">
        <w:rPr>
          <w:i/>
        </w:rPr>
        <w:t>Atmospheric chemistry and physics: from air pollution to climate change</w:t>
      </w:r>
      <w:r w:rsidRPr="00637C89">
        <w:t>: John Wiley &amp; Sons.</w:t>
      </w:r>
      <w:bookmarkEnd w:id="102"/>
    </w:p>
    <w:p w:rsidR="00637C89" w:rsidRPr="00637C89" w:rsidRDefault="00637C89" w:rsidP="00805817">
      <w:pPr>
        <w:pStyle w:val="EndNoteBibliography"/>
        <w:spacing w:after="0" w:line="240" w:lineRule="auto"/>
        <w:ind w:left="360" w:hanging="360"/>
      </w:pPr>
      <w:bookmarkStart w:id="103" w:name="_ENREF_23"/>
      <w:r w:rsidRPr="00637C89">
        <w:t xml:space="preserve">Shea, K.M., Truckner, R.T., Weber, R.W., and Peden, D.B. 2008. Climate change and allergic disease. </w:t>
      </w:r>
      <w:r w:rsidRPr="00637C89">
        <w:rPr>
          <w:i/>
        </w:rPr>
        <w:t>Journal of Allergy and Clinical Immunology</w:t>
      </w:r>
      <w:r w:rsidRPr="00637C89">
        <w:t xml:space="preserve"> 122 (3):443-453.</w:t>
      </w:r>
      <w:bookmarkEnd w:id="103"/>
    </w:p>
    <w:p w:rsidR="00637C89" w:rsidRPr="00637C89" w:rsidRDefault="00637C89" w:rsidP="00805817">
      <w:pPr>
        <w:pStyle w:val="EndNoteBibliography"/>
        <w:spacing w:after="0" w:line="240" w:lineRule="auto"/>
        <w:ind w:left="360" w:hanging="360"/>
      </w:pPr>
      <w:bookmarkStart w:id="104" w:name="_ENREF_24"/>
      <w:r w:rsidRPr="00637C89">
        <w:t xml:space="preserve">Singh, K., Axelrod, S., and Bielory, L. 2010. The epidemiology of ocular and nasal allergy in the United States, 1988-1994. </w:t>
      </w:r>
      <w:r w:rsidRPr="00637C89">
        <w:rPr>
          <w:i/>
        </w:rPr>
        <w:t>Journal of Allergy and Clinical Immunology</w:t>
      </w:r>
      <w:r w:rsidRPr="00637C89">
        <w:t xml:space="preserve"> 126 (4):778-783. e6.</w:t>
      </w:r>
      <w:bookmarkEnd w:id="104"/>
    </w:p>
    <w:p w:rsidR="00637C89" w:rsidRPr="00637C89" w:rsidRDefault="00637C89" w:rsidP="00805817">
      <w:pPr>
        <w:pStyle w:val="EndNoteBibliography"/>
        <w:spacing w:after="0" w:line="240" w:lineRule="auto"/>
        <w:ind w:left="360" w:hanging="360"/>
      </w:pPr>
      <w:bookmarkStart w:id="105" w:name="_ENREF_25"/>
      <w:r w:rsidRPr="00637C89">
        <w:t xml:space="preserve">Sofiev, M., Belmonte, J., Gehrig, R., Izquierdo, R., Smith, M., Dahl, Å., and Siljamo, P. 2013. Airborne Pollen Transport. In </w:t>
      </w:r>
      <w:r w:rsidRPr="00637C89">
        <w:rPr>
          <w:i/>
        </w:rPr>
        <w:t>Allergenic Pollen</w:t>
      </w:r>
      <w:r w:rsidRPr="00637C89">
        <w:t>: Springer.</w:t>
      </w:r>
      <w:bookmarkEnd w:id="105"/>
    </w:p>
    <w:p w:rsidR="00637C89" w:rsidRPr="00637C89" w:rsidRDefault="00637C89" w:rsidP="00805817">
      <w:pPr>
        <w:pStyle w:val="EndNoteBibliography"/>
        <w:spacing w:after="0" w:line="240" w:lineRule="auto"/>
        <w:ind w:left="360" w:hanging="360"/>
      </w:pPr>
      <w:bookmarkStart w:id="106" w:name="_ENREF_26"/>
      <w:r w:rsidRPr="00637C89">
        <w:t xml:space="preserve">U.S Census Bureau. 2010. Profile of General Population and Housing Characteristics: 2010  Available from </w:t>
      </w:r>
      <w:hyperlink r:id="rId178" w:history="1">
        <w:r w:rsidRPr="00637C89">
          <w:rPr>
            <w:rStyle w:val="a6"/>
          </w:rPr>
          <w:t>http://factfinder2.census.gov/faces/tableservices/jsf/pages/productview.xhtml?pid=DEC_10_113_113DP1&amp;prodType=table</w:t>
        </w:r>
      </w:hyperlink>
      <w:r w:rsidRPr="00637C89">
        <w:t>.</w:t>
      </w:r>
      <w:bookmarkEnd w:id="106"/>
    </w:p>
    <w:p w:rsidR="00637C89" w:rsidRPr="00637C89" w:rsidRDefault="00637C89" w:rsidP="00805817">
      <w:pPr>
        <w:pStyle w:val="EndNoteBibliography"/>
        <w:spacing w:after="0" w:line="240" w:lineRule="auto"/>
        <w:ind w:left="360" w:hanging="360"/>
      </w:pPr>
      <w:bookmarkStart w:id="107" w:name="_ENREF_27"/>
      <w:r w:rsidRPr="00637C89">
        <w:t xml:space="preserve">U.S. Census Bureau. 2010. Profile of General Population and Housing Characteristics: 2010  </w:t>
      </w:r>
      <w:bookmarkEnd w:id="107"/>
    </w:p>
    <w:p w:rsidR="00637C89" w:rsidRPr="00637C89" w:rsidRDefault="00637C89" w:rsidP="00805817">
      <w:pPr>
        <w:pStyle w:val="EndNoteBibliography"/>
        <w:spacing w:after="0" w:line="240" w:lineRule="auto"/>
        <w:ind w:left="360" w:hanging="360"/>
      </w:pPr>
      <w:bookmarkStart w:id="108" w:name="_ENREF_28"/>
      <w:r w:rsidRPr="00637C89">
        <w:t xml:space="preserve">USEPA. 2010. Exposure factors handbook. US Environmental Protection Agency. Washington, DC. Available from </w:t>
      </w:r>
      <w:hyperlink r:id="rId179" w:history="1">
        <w:r w:rsidRPr="00637C89">
          <w:rPr>
            <w:rStyle w:val="a6"/>
          </w:rPr>
          <w:t>http://www.epa.gov/ncea/efh/pdfs/efh-complete.pdf</w:t>
        </w:r>
      </w:hyperlink>
      <w:r w:rsidRPr="00637C89">
        <w:t>.</w:t>
      </w:r>
      <w:bookmarkEnd w:id="108"/>
    </w:p>
    <w:p w:rsidR="00637C89" w:rsidRPr="00637C89" w:rsidRDefault="00637C89" w:rsidP="00805817">
      <w:pPr>
        <w:pStyle w:val="EndNoteBibliography"/>
        <w:spacing w:after="0" w:line="240" w:lineRule="auto"/>
        <w:ind w:left="360" w:hanging="360"/>
      </w:pPr>
      <w:bookmarkStart w:id="109" w:name="_ENREF_29"/>
      <w:r w:rsidRPr="00637C89">
        <w:t xml:space="preserve">Zhang, Y., Bielory, L., and Georgopoulos, P.G. 2013a. Climate change effect on Betula (birch) and Quercus (oak) pollen seasons in the United States. </w:t>
      </w:r>
      <w:r w:rsidRPr="00637C89">
        <w:rPr>
          <w:i/>
        </w:rPr>
        <w:t>Int J Biometeorol</w:t>
      </w:r>
      <w:r w:rsidRPr="00637C89">
        <w:t>.</w:t>
      </w:r>
      <w:bookmarkEnd w:id="109"/>
    </w:p>
    <w:p w:rsidR="00637C89" w:rsidRPr="00637C89" w:rsidRDefault="00637C89" w:rsidP="00805817">
      <w:pPr>
        <w:pStyle w:val="EndNoteBibliography"/>
        <w:spacing w:line="240" w:lineRule="auto"/>
        <w:ind w:left="360" w:hanging="360"/>
      </w:pPr>
      <w:bookmarkStart w:id="110" w:name="_ENREF_30"/>
      <w:r w:rsidRPr="00637C89">
        <w:t xml:space="preserve">Zhang, Y., Isukapalli, S., Georgopoulos, P., and Weisel, C. 2013b. Modeling Flight Attendants’ Exposures to Pesticide in Disinsected Aircraft Cabins. </w:t>
      </w:r>
      <w:r w:rsidRPr="00637C89">
        <w:rPr>
          <w:i/>
        </w:rPr>
        <w:t>Environmental Science &amp; Technology</w:t>
      </w:r>
      <w:r w:rsidRPr="00637C89">
        <w:t xml:space="preserve"> 47 (24):14275-14281.</w:t>
      </w:r>
      <w:bookmarkEnd w:id="110"/>
    </w:p>
    <w:p w:rsidR="00185763" w:rsidRDefault="00222E77" w:rsidP="00805817">
      <w:pPr>
        <w:rPr>
          <w:rFonts w:cs="Times New Roman"/>
          <w:color w:val="000000"/>
          <w:szCs w:val="24"/>
        </w:rPr>
      </w:pPr>
      <w:r>
        <w:rPr>
          <w:rFonts w:cs="Times New Roman"/>
          <w:color w:val="000000"/>
          <w:szCs w:val="24"/>
        </w:rPr>
        <w:fldChar w:fldCharType="end"/>
      </w:r>
    </w:p>
    <w:p w:rsidR="00133A9A" w:rsidRDefault="00133A9A">
      <w:pPr>
        <w:spacing w:line="480" w:lineRule="auto"/>
        <w:rPr>
          <w:rFonts w:cs="Times New Roman"/>
          <w:color w:val="000000"/>
          <w:szCs w:val="24"/>
        </w:rPr>
      </w:pPr>
    </w:p>
    <w:p w:rsidR="00133A9A" w:rsidRDefault="00133A9A">
      <w:pPr>
        <w:spacing w:line="480" w:lineRule="auto"/>
        <w:rPr>
          <w:rFonts w:cs="Times New Roman"/>
          <w:color w:val="000000"/>
          <w:szCs w:val="24"/>
        </w:rPr>
      </w:pPr>
    </w:p>
    <w:p w:rsidR="00133A9A" w:rsidRDefault="00133A9A">
      <w:pPr>
        <w:spacing w:line="480" w:lineRule="auto"/>
        <w:rPr>
          <w:rFonts w:cs="Times New Roman"/>
          <w:color w:val="000000"/>
          <w:szCs w:val="24"/>
        </w:rPr>
      </w:pPr>
    </w:p>
    <w:sectPr w:rsidR="00133A9A" w:rsidSect="0026341A">
      <w:type w:val="nextColumn"/>
      <w:pgSz w:w="11906" w:h="16838" w:code="9"/>
      <w:pgMar w:top="1440" w:right="1440" w:bottom="1440" w:left="2160" w:header="720" w:footer="720" w:gutter="0"/>
      <w:cols w:space="720"/>
      <w:docGrid w:linePitch="312"/>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22" w:author="kunmei" w:date="2014-02-06T17:17:00Z" w:initials="mk">
    <w:p w:rsidR="009A45A0" w:rsidRDefault="009A45A0">
      <w:pPr>
        <w:pStyle w:val="af"/>
      </w:pPr>
      <w:r>
        <w:rPr>
          <w:rStyle w:val="ae"/>
        </w:rPr>
        <w:annotationRef/>
      </w:r>
      <w:r>
        <w:t>I am not quite sure about the name. Which is not explained in word in the reference.</w:t>
      </w:r>
    </w:p>
  </w:comment>
  <w:comment w:id="39" w:author="kunmei" w:date="2014-02-06T17:17:00Z" w:initials="k">
    <w:p w:rsidR="009A45A0" w:rsidRDefault="009A45A0">
      <w:pPr>
        <w:pStyle w:val="af"/>
      </w:pPr>
      <w:r>
        <w:rPr>
          <w:rStyle w:val="ae"/>
        </w:rPr>
        <w:annotationRef/>
      </w:r>
      <w:r>
        <w:t>Heat map of pollen concentration</w:t>
      </w:r>
    </w:p>
  </w:comment>
  <w:comment w:id="40" w:author="kunmei" w:date="2014-02-06T17:17:00Z" w:initials="k">
    <w:p w:rsidR="009A45A0" w:rsidRDefault="009A45A0">
      <w:pPr>
        <w:pStyle w:val="af"/>
      </w:pPr>
      <w:r>
        <w:rPr>
          <w:rStyle w:val="ae"/>
        </w:rPr>
        <w:annotationRef/>
      </w:r>
      <w:r>
        <w:t>This is my adding about future works.</w:t>
      </w:r>
    </w:p>
  </w:comment>
  <w:comment w:id="41" w:author="kunmei" w:date="2014-02-06T17:17:00Z" w:initials="mk">
    <w:p w:rsidR="009A45A0" w:rsidRDefault="009A45A0">
      <w:pPr>
        <w:pStyle w:val="af"/>
      </w:pPr>
      <w:r>
        <w:rPr>
          <w:rStyle w:val="ae"/>
        </w:rPr>
        <w:annotationRef/>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F0142" w:rsidRDefault="007F0142" w:rsidP="007E3CA3">
      <w:r>
        <w:separator/>
      </w:r>
    </w:p>
  </w:endnote>
  <w:endnote w:type="continuationSeparator" w:id="0">
    <w:p w:rsidR="007F0142" w:rsidRDefault="007F0142" w:rsidP="007E3CA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Math">
    <w:panose1 w:val="02040503050406030204"/>
    <w:charset w:val="00"/>
    <w:family w:val="roman"/>
    <w:pitch w:val="variable"/>
    <w:sig w:usb0="E00002FF" w:usb1="420024FF" w:usb2="00000000"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CMSSBX10">
    <w:altName w:val="Times New Roman"/>
    <w:panose1 w:val="00000000000000000000"/>
    <w:charset w:val="00"/>
    <w:family w:val="auto"/>
    <w:notTrueType/>
    <w:pitch w:val="default"/>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Times-Roman">
    <w:altName w:val="Times New Roman"/>
    <w:panose1 w:val="00000000000000000000"/>
    <w:charset w:val="00"/>
    <w:family w:val="roman"/>
    <w:notTrueType/>
    <w:pitch w:val="default"/>
    <w:sig w:usb0="00000003" w:usb1="00000000" w:usb2="00000000" w:usb3="00000000" w:csb0="00000001" w:csb1="00000000"/>
  </w:font>
  <w:font w:name="Calibri">
    <w:panose1 w:val="020F0502020204030204"/>
    <w:charset w:val="00"/>
    <w:family w:val="swiss"/>
    <w:pitch w:val="variable"/>
    <w:sig w:usb0="E00002FF" w:usb1="4000ACFF" w:usb2="00000001" w:usb3="00000000" w:csb0="0000019F" w:csb1="00000000"/>
  </w:font>
  <w:font w:name="Arial Narrow">
    <w:panose1 w:val="020B0606020202030204"/>
    <w:charset w:val="00"/>
    <w:family w:val="swiss"/>
    <w:pitch w:val="variable"/>
    <w:sig w:usb0="00000287" w:usb1="00000800" w:usb2="00000000" w:usb3="00000000" w:csb0="0000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F0142" w:rsidRDefault="007F0142" w:rsidP="007E3CA3">
      <w:r>
        <w:separator/>
      </w:r>
    </w:p>
  </w:footnote>
  <w:footnote w:type="continuationSeparator" w:id="0">
    <w:p w:rsidR="007F0142" w:rsidRDefault="007F0142" w:rsidP="007E3CA3">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15124864"/>
      <w:docPartObj>
        <w:docPartGallery w:val="Page Numbers (Top of Page)"/>
        <w:docPartUnique/>
      </w:docPartObj>
    </w:sdtPr>
    <w:sdtEndPr/>
    <w:sdtContent>
      <w:p w:rsidR="009A45A0" w:rsidRDefault="009A45A0">
        <w:pPr>
          <w:pStyle w:val="a9"/>
          <w:jc w:val="right"/>
        </w:pPr>
        <w:r>
          <w:fldChar w:fldCharType="begin"/>
        </w:r>
        <w:r>
          <w:instrText xml:space="preserve"> PAGE   \* MERGEFORMAT </w:instrText>
        </w:r>
        <w:r>
          <w:fldChar w:fldCharType="separate"/>
        </w:r>
        <w:r w:rsidR="006A253D">
          <w:rPr>
            <w:noProof/>
          </w:rPr>
          <w:t>51</w:t>
        </w:r>
        <w:r>
          <w:rPr>
            <w:noProof/>
          </w:rPr>
          <w:fldChar w:fldCharType="end"/>
        </w:r>
      </w:p>
    </w:sdtContent>
  </w:sdt>
  <w:p w:rsidR="009A45A0" w:rsidRDefault="009A45A0">
    <w:pPr>
      <w:pStyle w:val="a9"/>
      <w:pBdr>
        <w:bottom w:val="single" w:sz="4" w:space="1" w:color="D9D9D9" w:themeColor="background1" w:themeShade="D9"/>
      </w:pBdr>
      <w:jc w:val="right"/>
      <w:rPr>
        <w:b/>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24D4594"/>
    <w:multiLevelType w:val="hybridMultilevel"/>
    <w:tmpl w:val="1314497E"/>
    <w:lvl w:ilvl="0" w:tplc="0409000F">
      <w:start w:val="1"/>
      <w:numFmt w:val="decimal"/>
      <w:lvlText w:val="%1."/>
      <w:lvlJc w:val="left"/>
      <w:pPr>
        <w:ind w:left="967" w:hanging="420"/>
      </w:pPr>
    </w:lvl>
    <w:lvl w:ilvl="1" w:tplc="04090019" w:tentative="1">
      <w:start w:val="1"/>
      <w:numFmt w:val="lowerLetter"/>
      <w:lvlText w:val="%2)"/>
      <w:lvlJc w:val="left"/>
      <w:pPr>
        <w:ind w:left="1387" w:hanging="420"/>
      </w:pPr>
    </w:lvl>
    <w:lvl w:ilvl="2" w:tplc="0409001B" w:tentative="1">
      <w:start w:val="1"/>
      <w:numFmt w:val="lowerRoman"/>
      <w:lvlText w:val="%3."/>
      <w:lvlJc w:val="right"/>
      <w:pPr>
        <w:ind w:left="1807" w:hanging="420"/>
      </w:pPr>
    </w:lvl>
    <w:lvl w:ilvl="3" w:tplc="0409000F" w:tentative="1">
      <w:start w:val="1"/>
      <w:numFmt w:val="decimal"/>
      <w:lvlText w:val="%4."/>
      <w:lvlJc w:val="left"/>
      <w:pPr>
        <w:ind w:left="2227" w:hanging="420"/>
      </w:pPr>
    </w:lvl>
    <w:lvl w:ilvl="4" w:tplc="04090019" w:tentative="1">
      <w:start w:val="1"/>
      <w:numFmt w:val="lowerLetter"/>
      <w:lvlText w:val="%5)"/>
      <w:lvlJc w:val="left"/>
      <w:pPr>
        <w:ind w:left="2647" w:hanging="420"/>
      </w:pPr>
    </w:lvl>
    <w:lvl w:ilvl="5" w:tplc="0409001B" w:tentative="1">
      <w:start w:val="1"/>
      <w:numFmt w:val="lowerRoman"/>
      <w:lvlText w:val="%6."/>
      <w:lvlJc w:val="right"/>
      <w:pPr>
        <w:ind w:left="3067" w:hanging="420"/>
      </w:pPr>
    </w:lvl>
    <w:lvl w:ilvl="6" w:tplc="0409000F" w:tentative="1">
      <w:start w:val="1"/>
      <w:numFmt w:val="decimal"/>
      <w:lvlText w:val="%7."/>
      <w:lvlJc w:val="left"/>
      <w:pPr>
        <w:ind w:left="3487" w:hanging="420"/>
      </w:pPr>
    </w:lvl>
    <w:lvl w:ilvl="7" w:tplc="04090019" w:tentative="1">
      <w:start w:val="1"/>
      <w:numFmt w:val="lowerLetter"/>
      <w:lvlText w:val="%8)"/>
      <w:lvlJc w:val="left"/>
      <w:pPr>
        <w:ind w:left="3907" w:hanging="420"/>
      </w:pPr>
    </w:lvl>
    <w:lvl w:ilvl="8" w:tplc="0409001B" w:tentative="1">
      <w:start w:val="1"/>
      <w:numFmt w:val="lowerRoman"/>
      <w:lvlText w:val="%9."/>
      <w:lvlJc w:val="right"/>
      <w:pPr>
        <w:ind w:left="4327" w:hanging="420"/>
      </w:pPr>
    </w:lvl>
  </w:abstractNum>
  <w:abstractNum w:abstractNumId="1">
    <w:nsid w:val="14FD55FA"/>
    <w:multiLevelType w:val="hybridMultilevel"/>
    <w:tmpl w:val="8B5E3C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842547E"/>
    <w:multiLevelType w:val="hybridMultilevel"/>
    <w:tmpl w:val="A8681904"/>
    <w:lvl w:ilvl="0" w:tplc="0409000F">
      <w:start w:val="1"/>
      <w:numFmt w:val="decimal"/>
      <w:lvlText w:val="%1."/>
      <w:lvlJc w:val="left"/>
      <w:pPr>
        <w:ind w:left="829" w:hanging="360"/>
      </w:pPr>
    </w:lvl>
    <w:lvl w:ilvl="1" w:tplc="04090019" w:tentative="1">
      <w:start w:val="1"/>
      <w:numFmt w:val="lowerLetter"/>
      <w:lvlText w:val="%2."/>
      <w:lvlJc w:val="left"/>
      <w:pPr>
        <w:ind w:left="1549" w:hanging="360"/>
      </w:pPr>
    </w:lvl>
    <w:lvl w:ilvl="2" w:tplc="0409001B" w:tentative="1">
      <w:start w:val="1"/>
      <w:numFmt w:val="lowerRoman"/>
      <w:lvlText w:val="%3."/>
      <w:lvlJc w:val="right"/>
      <w:pPr>
        <w:ind w:left="2269" w:hanging="180"/>
      </w:pPr>
    </w:lvl>
    <w:lvl w:ilvl="3" w:tplc="0409000F" w:tentative="1">
      <w:start w:val="1"/>
      <w:numFmt w:val="decimal"/>
      <w:lvlText w:val="%4."/>
      <w:lvlJc w:val="left"/>
      <w:pPr>
        <w:ind w:left="2989" w:hanging="360"/>
      </w:pPr>
    </w:lvl>
    <w:lvl w:ilvl="4" w:tplc="04090019" w:tentative="1">
      <w:start w:val="1"/>
      <w:numFmt w:val="lowerLetter"/>
      <w:lvlText w:val="%5."/>
      <w:lvlJc w:val="left"/>
      <w:pPr>
        <w:ind w:left="3709" w:hanging="360"/>
      </w:pPr>
    </w:lvl>
    <w:lvl w:ilvl="5" w:tplc="0409001B" w:tentative="1">
      <w:start w:val="1"/>
      <w:numFmt w:val="lowerRoman"/>
      <w:lvlText w:val="%6."/>
      <w:lvlJc w:val="right"/>
      <w:pPr>
        <w:ind w:left="4429" w:hanging="180"/>
      </w:pPr>
    </w:lvl>
    <w:lvl w:ilvl="6" w:tplc="0409000F" w:tentative="1">
      <w:start w:val="1"/>
      <w:numFmt w:val="decimal"/>
      <w:lvlText w:val="%7."/>
      <w:lvlJc w:val="left"/>
      <w:pPr>
        <w:ind w:left="5149" w:hanging="360"/>
      </w:pPr>
    </w:lvl>
    <w:lvl w:ilvl="7" w:tplc="04090019" w:tentative="1">
      <w:start w:val="1"/>
      <w:numFmt w:val="lowerLetter"/>
      <w:lvlText w:val="%8."/>
      <w:lvlJc w:val="left"/>
      <w:pPr>
        <w:ind w:left="5869" w:hanging="360"/>
      </w:pPr>
    </w:lvl>
    <w:lvl w:ilvl="8" w:tplc="0409001B" w:tentative="1">
      <w:start w:val="1"/>
      <w:numFmt w:val="lowerRoman"/>
      <w:lvlText w:val="%9."/>
      <w:lvlJc w:val="right"/>
      <w:pPr>
        <w:ind w:left="6589" w:hanging="180"/>
      </w:pPr>
    </w:lvl>
  </w:abstractNum>
  <w:abstractNum w:abstractNumId="3">
    <w:nsid w:val="19FA34E5"/>
    <w:multiLevelType w:val="hybridMultilevel"/>
    <w:tmpl w:val="086C6662"/>
    <w:lvl w:ilvl="0" w:tplc="556C63DA">
      <w:start w:val="1"/>
      <w:numFmt w:val="decimal"/>
      <w:lvlText w:val="%1."/>
      <w:lvlJc w:val="left"/>
      <w:pPr>
        <w:ind w:left="114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1E415683"/>
    <w:multiLevelType w:val="hybridMultilevel"/>
    <w:tmpl w:val="649C0A0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nsid w:val="220D1767"/>
    <w:multiLevelType w:val="multilevel"/>
    <w:tmpl w:val="37A06F9C"/>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567" w:hanging="567"/>
      </w:pPr>
      <w:rPr>
        <w:sz w:val="28"/>
        <w:szCs w:val="28"/>
      </w:r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6">
    <w:nsid w:val="221A0457"/>
    <w:multiLevelType w:val="multilevel"/>
    <w:tmpl w:val="0409001D"/>
    <w:styleLink w:val="Style1"/>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
    <w:nsid w:val="23E665EE"/>
    <w:multiLevelType w:val="hybridMultilevel"/>
    <w:tmpl w:val="59628620"/>
    <w:lvl w:ilvl="0" w:tplc="77DE0260">
      <w:start w:val="1"/>
      <w:numFmt w:val="decimal"/>
      <w:lvlText w:val="%1."/>
      <w:lvlJc w:val="left"/>
      <w:pPr>
        <w:ind w:left="1260" w:hanging="420"/>
      </w:pPr>
      <w:rPr>
        <w:rFonts w:hint="eastAsia"/>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8">
    <w:nsid w:val="24697A7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nsid w:val="28591B91"/>
    <w:multiLevelType w:val="hybridMultilevel"/>
    <w:tmpl w:val="759EBF5A"/>
    <w:lvl w:ilvl="0" w:tplc="77DE0260">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2DE200B3"/>
    <w:multiLevelType w:val="hybridMultilevel"/>
    <w:tmpl w:val="D20801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3A8E1727"/>
    <w:multiLevelType w:val="multilevel"/>
    <w:tmpl w:val="51D02822"/>
    <w:lvl w:ilvl="0">
      <w:start w:val="1"/>
      <w:numFmt w:val="decimal"/>
      <w:pStyle w:val="1"/>
      <w:lvlText w:val="%1"/>
      <w:lvlJc w:val="left"/>
      <w:pPr>
        <w:ind w:left="432" w:hanging="432"/>
      </w:pPr>
    </w:lvl>
    <w:lvl w:ilvl="1">
      <w:start w:val="1"/>
      <w:numFmt w:val="decimal"/>
      <w:pStyle w:val="2"/>
      <w:lvlText w:val="%1.%2"/>
      <w:lvlJc w:val="left"/>
      <w:pPr>
        <w:ind w:left="576" w:hanging="576"/>
      </w:pPr>
      <w:rPr>
        <w:b/>
      </w:rPr>
    </w:lvl>
    <w:lvl w:ilvl="2">
      <w:start w:val="1"/>
      <w:numFmt w:val="decimal"/>
      <w:pStyle w:val="3"/>
      <w:lvlText w:val="%1.%2.%3"/>
      <w:lvlJc w:val="left"/>
      <w:pPr>
        <w:ind w:left="720" w:hanging="720"/>
      </w:pPr>
      <w:rPr>
        <w:sz w:val="32"/>
        <w:szCs w:val="32"/>
      </w:r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12">
    <w:nsid w:val="3B334ED0"/>
    <w:multiLevelType w:val="hybridMultilevel"/>
    <w:tmpl w:val="1314497E"/>
    <w:lvl w:ilvl="0" w:tplc="0409000F">
      <w:start w:val="1"/>
      <w:numFmt w:val="decimal"/>
      <w:lvlText w:val="%1."/>
      <w:lvlJc w:val="left"/>
      <w:pPr>
        <w:ind w:left="967" w:hanging="420"/>
      </w:pPr>
    </w:lvl>
    <w:lvl w:ilvl="1" w:tplc="04090019" w:tentative="1">
      <w:start w:val="1"/>
      <w:numFmt w:val="lowerLetter"/>
      <w:lvlText w:val="%2)"/>
      <w:lvlJc w:val="left"/>
      <w:pPr>
        <w:ind w:left="1387" w:hanging="420"/>
      </w:pPr>
    </w:lvl>
    <w:lvl w:ilvl="2" w:tplc="0409001B" w:tentative="1">
      <w:start w:val="1"/>
      <w:numFmt w:val="lowerRoman"/>
      <w:lvlText w:val="%3."/>
      <w:lvlJc w:val="right"/>
      <w:pPr>
        <w:ind w:left="1807" w:hanging="420"/>
      </w:pPr>
    </w:lvl>
    <w:lvl w:ilvl="3" w:tplc="0409000F" w:tentative="1">
      <w:start w:val="1"/>
      <w:numFmt w:val="decimal"/>
      <w:lvlText w:val="%4."/>
      <w:lvlJc w:val="left"/>
      <w:pPr>
        <w:ind w:left="2227" w:hanging="420"/>
      </w:pPr>
    </w:lvl>
    <w:lvl w:ilvl="4" w:tplc="04090019" w:tentative="1">
      <w:start w:val="1"/>
      <w:numFmt w:val="lowerLetter"/>
      <w:lvlText w:val="%5)"/>
      <w:lvlJc w:val="left"/>
      <w:pPr>
        <w:ind w:left="2647" w:hanging="420"/>
      </w:pPr>
    </w:lvl>
    <w:lvl w:ilvl="5" w:tplc="0409001B" w:tentative="1">
      <w:start w:val="1"/>
      <w:numFmt w:val="lowerRoman"/>
      <w:lvlText w:val="%6."/>
      <w:lvlJc w:val="right"/>
      <w:pPr>
        <w:ind w:left="3067" w:hanging="420"/>
      </w:pPr>
    </w:lvl>
    <w:lvl w:ilvl="6" w:tplc="0409000F" w:tentative="1">
      <w:start w:val="1"/>
      <w:numFmt w:val="decimal"/>
      <w:lvlText w:val="%7."/>
      <w:lvlJc w:val="left"/>
      <w:pPr>
        <w:ind w:left="3487" w:hanging="420"/>
      </w:pPr>
    </w:lvl>
    <w:lvl w:ilvl="7" w:tplc="04090019" w:tentative="1">
      <w:start w:val="1"/>
      <w:numFmt w:val="lowerLetter"/>
      <w:lvlText w:val="%8)"/>
      <w:lvlJc w:val="left"/>
      <w:pPr>
        <w:ind w:left="3907" w:hanging="420"/>
      </w:pPr>
    </w:lvl>
    <w:lvl w:ilvl="8" w:tplc="0409001B" w:tentative="1">
      <w:start w:val="1"/>
      <w:numFmt w:val="lowerRoman"/>
      <w:lvlText w:val="%9."/>
      <w:lvlJc w:val="right"/>
      <w:pPr>
        <w:ind w:left="4327" w:hanging="420"/>
      </w:pPr>
    </w:lvl>
  </w:abstractNum>
  <w:abstractNum w:abstractNumId="13">
    <w:nsid w:val="3CD43E7D"/>
    <w:multiLevelType w:val="hybridMultilevel"/>
    <w:tmpl w:val="0F743AFC"/>
    <w:lvl w:ilvl="0" w:tplc="77DE0260">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488443BF"/>
    <w:multiLevelType w:val="hybridMultilevel"/>
    <w:tmpl w:val="C09A59A0"/>
    <w:lvl w:ilvl="0" w:tplc="2A24126A">
      <w:start w:val="1"/>
      <w:numFmt w:val="decimal"/>
      <w:lvlText w:val="%1."/>
      <w:lvlJc w:val="left"/>
      <w:pPr>
        <w:ind w:left="420" w:hanging="4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4A3217B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13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nsid w:val="51015ECC"/>
    <w:multiLevelType w:val="hybridMultilevel"/>
    <w:tmpl w:val="16760A8A"/>
    <w:lvl w:ilvl="0" w:tplc="0409000F">
      <w:start w:val="1"/>
      <w:numFmt w:val="decimal"/>
      <w:lvlText w:val="%1."/>
      <w:lvlJc w:val="left"/>
      <w:pPr>
        <w:ind w:left="967" w:hanging="420"/>
      </w:pPr>
    </w:lvl>
    <w:lvl w:ilvl="1" w:tplc="04090019" w:tentative="1">
      <w:start w:val="1"/>
      <w:numFmt w:val="lowerLetter"/>
      <w:lvlText w:val="%2)"/>
      <w:lvlJc w:val="left"/>
      <w:pPr>
        <w:ind w:left="1387" w:hanging="420"/>
      </w:pPr>
    </w:lvl>
    <w:lvl w:ilvl="2" w:tplc="0409001B" w:tentative="1">
      <w:start w:val="1"/>
      <w:numFmt w:val="lowerRoman"/>
      <w:lvlText w:val="%3."/>
      <w:lvlJc w:val="right"/>
      <w:pPr>
        <w:ind w:left="1807" w:hanging="420"/>
      </w:pPr>
    </w:lvl>
    <w:lvl w:ilvl="3" w:tplc="0409000F" w:tentative="1">
      <w:start w:val="1"/>
      <w:numFmt w:val="decimal"/>
      <w:lvlText w:val="%4."/>
      <w:lvlJc w:val="left"/>
      <w:pPr>
        <w:ind w:left="2227" w:hanging="420"/>
      </w:pPr>
    </w:lvl>
    <w:lvl w:ilvl="4" w:tplc="04090019" w:tentative="1">
      <w:start w:val="1"/>
      <w:numFmt w:val="lowerLetter"/>
      <w:lvlText w:val="%5)"/>
      <w:lvlJc w:val="left"/>
      <w:pPr>
        <w:ind w:left="2647" w:hanging="420"/>
      </w:pPr>
    </w:lvl>
    <w:lvl w:ilvl="5" w:tplc="0409001B" w:tentative="1">
      <w:start w:val="1"/>
      <w:numFmt w:val="lowerRoman"/>
      <w:lvlText w:val="%6."/>
      <w:lvlJc w:val="right"/>
      <w:pPr>
        <w:ind w:left="3067" w:hanging="420"/>
      </w:pPr>
    </w:lvl>
    <w:lvl w:ilvl="6" w:tplc="0409000F" w:tentative="1">
      <w:start w:val="1"/>
      <w:numFmt w:val="decimal"/>
      <w:lvlText w:val="%7."/>
      <w:lvlJc w:val="left"/>
      <w:pPr>
        <w:ind w:left="3487" w:hanging="420"/>
      </w:pPr>
    </w:lvl>
    <w:lvl w:ilvl="7" w:tplc="04090019" w:tentative="1">
      <w:start w:val="1"/>
      <w:numFmt w:val="lowerLetter"/>
      <w:lvlText w:val="%8)"/>
      <w:lvlJc w:val="left"/>
      <w:pPr>
        <w:ind w:left="3907" w:hanging="420"/>
      </w:pPr>
    </w:lvl>
    <w:lvl w:ilvl="8" w:tplc="0409001B" w:tentative="1">
      <w:start w:val="1"/>
      <w:numFmt w:val="lowerRoman"/>
      <w:lvlText w:val="%9."/>
      <w:lvlJc w:val="right"/>
      <w:pPr>
        <w:ind w:left="4327" w:hanging="420"/>
      </w:pPr>
    </w:lvl>
  </w:abstractNum>
  <w:abstractNum w:abstractNumId="17">
    <w:nsid w:val="57FE6812"/>
    <w:multiLevelType w:val="hybridMultilevel"/>
    <w:tmpl w:val="901AA2B4"/>
    <w:lvl w:ilvl="0" w:tplc="2A24126A">
      <w:start w:val="1"/>
      <w:numFmt w:val="decimal"/>
      <w:lvlText w:val="%1."/>
      <w:lvlJc w:val="left"/>
      <w:pPr>
        <w:ind w:left="420" w:hanging="4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
  </w:num>
  <w:num w:numId="2">
    <w:abstractNumId w:val="11"/>
  </w:num>
  <w:num w:numId="3">
    <w:abstractNumId w:val="8"/>
  </w:num>
  <w:num w:numId="4">
    <w:abstractNumId w:val="15"/>
  </w:num>
  <w:num w:numId="5">
    <w:abstractNumId w:val="0"/>
  </w:num>
  <w:num w:numId="6">
    <w:abstractNumId w:val="5"/>
  </w:num>
  <w:num w:numId="7">
    <w:abstractNumId w:val="16"/>
  </w:num>
  <w:num w:numId="8">
    <w:abstractNumId w:val="3"/>
  </w:num>
  <w:num w:numId="9">
    <w:abstractNumId w:val="7"/>
  </w:num>
  <w:num w:numId="10">
    <w:abstractNumId w:val="11"/>
  </w:num>
  <w:num w:numId="11">
    <w:abstractNumId w:val="13"/>
  </w:num>
  <w:num w:numId="12">
    <w:abstractNumId w:val="9"/>
  </w:num>
  <w:num w:numId="13">
    <w:abstractNumId w:val="1"/>
  </w:num>
  <w:num w:numId="14">
    <w:abstractNumId w:val="10"/>
  </w:num>
  <w:num w:numId="15">
    <w:abstractNumId w:val="11"/>
  </w:num>
  <w:num w:numId="16">
    <w:abstractNumId w:val="11"/>
  </w:num>
  <w:num w:numId="17">
    <w:abstractNumId w:val="12"/>
  </w:num>
  <w:num w:numId="18">
    <w:abstractNumId w:val="17"/>
  </w:num>
  <w:num w:numId="19">
    <w:abstractNumId w:val="14"/>
  </w:num>
  <w:num w:numId="20">
    <w:abstractNumId w:val="4"/>
  </w:num>
  <w:num w:numId="21">
    <w:abstractNumId w:val="2"/>
  </w:num>
  <w:num w:numId="22">
    <w:abstractNumId w:val="11"/>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
  <w:docVars>
    <w:docVar w:name="EN.InstantFormat" w:val="&lt;ENInstantFormat&gt;&lt;Enabled&gt;0&lt;/Enabled&gt;&lt;ScanUnformatted&gt;1&lt;/ScanUnformatted&gt;&lt;ScanChanges&gt;1&lt;/ScanChanges&gt;&lt;Suspended&gt;0&lt;/Suspended&gt;&lt;/ENInstantFormat&gt;"/>
    <w:docVar w:name="EN.Layout" w:val="&lt;ENLayout&gt;&lt;Style&gt;CCL-techReport&lt;/Style&gt;&lt;LeftDelim&gt;{&lt;/LeftDelim&gt;&lt;RightDelim&gt;}&lt;/RightDelim&gt;&lt;FontName&gt;Times New Roman&lt;/FontName&gt;&lt;FontSize&gt;12&lt;/FontSize&gt;&lt;ReflistTitle&gt;&lt;/ReflistTitle&gt;&lt;StartingRefnum&gt;1&lt;/StartingRefnum&gt;&lt;FirstLineIndent&gt;0&lt;/FirstLineIndent&gt;&lt;HangingIndent&gt;360&lt;/HangingIndent&gt;&lt;LineSpacing&gt;2&lt;/LineSpacing&gt;&lt;SpaceAfter&gt;0&lt;/SpaceAfter&gt;&lt;HyperlinksEnabled&gt;1&lt;/HyperlinksEnabled&gt;&lt;HyperlinksVisible&gt;0&lt;/HyperlinksVisible&gt;&lt;EnableBibliographyCategories&gt;0&lt;/EnableBibliographyCategories&gt;&lt;/ENLayout&gt;"/>
    <w:docVar w:name="EN.Libraries" w:val="&lt;Libraries&gt;&lt;item db-id=&quot;tdz2dxda7d9zpsere5vps09wvftsz5xrwvx9&quot;&gt;Kun&amp;apos;s EndNote Library&lt;record-ids&gt;&lt;item&gt;1&lt;/item&gt;&lt;item&gt;2&lt;/item&gt;&lt;item&gt;3&lt;/item&gt;&lt;item&gt;4&lt;/item&gt;&lt;item&gt;6&lt;/item&gt;&lt;item&gt;7&lt;/item&gt;&lt;item&gt;12&lt;/item&gt;&lt;item&gt;14&lt;/item&gt;&lt;item&gt;15&lt;/item&gt;&lt;item&gt;16&lt;/item&gt;&lt;item&gt;18&lt;/item&gt;&lt;item&gt;19&lt;/item&gt;&lt;item&gt;21&lt;/item&gt;&lt;item&gt;25&lt;/item&gt;&lt;item&gt;26&lt;/item&gt;&lt;item&gt;27&lt;/item&gt;&lt;item&gt;60&lt;/item&gt;&lt;item&gt;61&lt;/item&gt;&lt;item&gt;62&lt;/item&gt;&lt;item&gt;63&lt;/item&gt;&lt;item&gt;64&lt;/item&gt;&lt;item&gt;65&lt;/item&gt;&lt;item&gt;66&lt;/item&gt;&lt;item&gt;68&lt;/item&gt;&lt;item&gt;69&lt;/item&gt;&lt;item&gt;70&lt;/item&gt;&lt;item&gt;71&lt;/item&gt;&lt;/record-ids&gt;&lt;/item&gt;&lt;/Libraries&gt;"/>
    <w:docVar w:name="EN.ReferenceGroups" w:val="&lt;reference-groups&gt;&lt;reference-group&gt;&lt;kind&gt;1&lt;/kind&gt;&lt;heading&gt;Primary Sources&lt;/heading&gt;&lt;alignment&gt;-1&lt;/alignment&gt;&lt;records&gt;&lt;/records&gt;&lt;/reference-group&gt;&lt;reference-group&gt;&lt;kind&gt;1&lt;/kind&gt;&lt;heading&gt;Secondary Sources&lt;/heading&gt;&lt;alignment&gt;-1&lt;/alignment&gt;&lt;records&gt;&lt;/records&gt;&lt;/reference-group&gt;&lt;/reference-groups&gt;"/>
  </w:docVars>
  <w:rsids>
    <w:rsidRoot w:val="00E046B0"/>
    <w:rsid w:val="0000101F"/>
    <w:rsid w:val="000015E8"/>
    <w:rsid w:val="00002930"/>
    <w:rsid w:val="0000390D"/>
    <w:rsid w:val="000045CC"/>
    <w:rsid w:val="00005A81"/>
    <w:rsid w:val="000103C6"/>
    <w:rsid w:val="00010504"/>
    <w:rsid w:val="00011A64"/>
    <w:rsid w:val="000135F6"/>
    <w:rsid w:val="000148CB"/>
    <w:rsid w:val="00014A09"/>
    <w:rsid w:val="00014B3C"/>
    <w:rsid w:val="000150A4"/>
    <w:rsid w:val="00015435"/>
    <w:rsid w:val="00016264"/>
    <w:rsid w:val="00016E47"/>
    <w:rsid w:val="000221D9"/>
    <w:rsid w:val="00022349"/>
    <w:rsid w:val="000225B3"/>
    <w:rsid w:val="000228B5"/>
    <w:rsid w:val="00024BBA"/>
    <w:rsid w:val="00026347"/>
    <w:rsid w:val="00026426"/>
    <w:rsid w:val="000277AA"/>
    <w:rsid w:val="000321FE"/>
    <w:rsid w:val="000337B5"/>
    <w:rsid w:val="000340C2"/>
    <w:rsid w:val="000343CC"/>
    <w:rsid w:val="00036A7D"/>
    <w:rsid w:val="000371B6"/>
    <w:rsid w:val="000402E6"/>
    <w:rsid w:val="00041568"/>
    <w:rsid w:val="00041A52"/>
    <w:rsid w:val="00043FA3"/>
    <w:rsid w:val="00044D8B"/>
    <w:rsid w:val="00046016"/>
    <w:rsid w:val="00055819"/>
    <w:rsid w:val="00061BF3"/>
    <w:rsid w:val="00066092"/>
    <w:rsid w:val="00072358"/>
    <w:rsid w:val="000733DA"/>
    <w:rsid w:val="00075EDA"/>
    <w:rsid w:val="00077605"/>
    <w:rsid w:val="00081329"/>
    <w:rsid w:val="0008141F"/>
    <w:rsid w:val="00083CAF"/>
    <w:rsid w:val="0008558A"/>
    <w:rsid w:val="00085827"/>
    <w:rsid w:val="00085987"/>
    <w:rsid w:val="00085E0F"/>
    <w:rsid w:val="00087EDB"/>
    <w:rsid w:val="00090E8A"/>
    <w:rsid w:val="00091766"/>
    <w:rsid w:val="00091A51"/>
    <w:rsid w:val="000927B8"/>
    <w:rsid w:val="00092F12"/>
    <w:rsid w:val="000930FE"/>
    <w:rsid w:val="000931A2"/>
    <w:rsid w:val="00094E6B"/>
    <w:rsid w:val="000962A8"/>
    <w:rsid w:val="00096F0B"/>
    <w:rsid w:val="000A0055"/>
    <w:rsid w:val="000A0C4F"/>
    <w:rsid w:val="000A179A"/>
    <w:rsid w:val="000A3629"/>
    <w:rsid w:val="000A3E1B"/>
    <w:rsid w:val="000A4572"/>
    <w:rsid w:val="000A460A"/>
    <w:rsid w:val="000A50EB"/>
    <w:rsid w:val="000A7D4A"/>
    <w:rsid w:val="000B20B4"/>
    <w:rsid w:val="000B44CA"/>
    <w:rsid w:val="000B5480"/>
    <w:rsid w:val="000B5A04"/>
    <w:rsid w:val="000B5F14"/>
    <w:rsid w:val="000B6ABB"/>
    <w:rsid w:val="000C0C9E"/>
    <w:rsid w:val="000C1806"/>
    <w:rsid w:val="000C1897"/>
    <w:rsid w:val="000C2A9C"/>
    <w:rsid w:val="000C5B03"/>
    <w:rsid w:val="000C6F31"/>
    <w:rsid w:val="000C7EC6"/>
    <w:rsid w:val="000D15A2"/>
    <w:rsid w:val="000D1649"/>
    <w:rsid w:val="000D25D8"/>
    <w:rsid w:val="000D2E99"/>
    <w:rsid w:val="000D40E7"/>
    <w:rsid w:val="000D5093"/>
    <w:rsid w:val="000D595A"/>
    <w:rsid w:val="000D5C61"/>
    <w:rsid w:val="000D5D8B"/>
    <w:rsid w:val="000D5ED9"/>
    <w:rsid w:val="000D638F"/>
    <w:rsid w:val="000D6843"/>
    <w:rsid w:val="000D7FE0"/>
    <w:rsid w:val="000E13F3"/>
    <w:rsid w:val="000E1B0E"/>
    <w:rsid w:val="000E224C"/>
    <w:rsid w:val="000E2F65"/>
    <w:rsid w:val="000E4139"/>
    <w:rsid w:val="000E59E3"/>
    <w:rsid w:val="000E6B8A"/>
    <w:rsid w:val="000E6E70"/>
    <w:rsid w:val="000E71E3"/>
    <w:rsid w:val="000E7D85"/>
    <w:rsid w:val="000F1403"/>
    <w:rsid w:val="000F1B6D"/>
    <w:rsid w:val="000F4467"/>
    <w:rsid w:val="000F454B"/>
    <w:rsid w:val="000F4649"/>
    <w:rsid w:val="000F5458"/>
    <w:rsid w:val="000F73DC"/>
    <w:rsid w:val="00100B62"/>
    <w:rsid w:val="00103192"/>
    <w:rsid w:val="00103C61"/>
    <w:rsid w:val="001053EC"/>
    <w:rsid w:val="001056AE"/>
    <w:rsid w:val="00107663"/>
    <w:rsid w:val="0011041E"/>
    <w:rsid w:val="00110B8E"/>
    <w:rsid w:val="00111107"/>
    <w:rsid w:val="00111980"/>
    <w:rsid w:val="00111FB8"/>
    <w:rsid w:val="001125C6"/>
    <w:rsid w:val="00112A39"/>
    <w:rsid w:val="00112CE6"/>
    <w:rsid w:val="0011304D"/>
    <w:rsid w:val="001133EB"/>
    <w:rsid w:val="0011428F"/>
    <w:rsid w:val="00114A22"/>
    <w:rsid w:val="00117A84"/>
    <w:rsid w:val="00120D5B"/>
    <w:rsid w:val="001220C7"/>
    <w:rsid w:val="00122C75"/>
    <w:rsid w:val="001245EF"/>
    <w:rsid w:val="00127E9D"/>
    <w:rsid w:val="00130F60"/>
    <w:rsid w:val="001314B6"/>
    <w:rsid w:val="00131F09"/>
    <w:rsid w:val="001333EB"/>
    <w:rsid w:val="00133A40"/>
    <w:rsid w:val="00133A9A"/>
    <w:rsid w:val="00134471"/>
    <w:rsid w:val="001345AC"/>
    <w:rsid w:val="00134AAE"/>
    <w:rsid w:val="00135ACE"/>
    <w:rsid w:val="001377C7"/>
    <w:rsid w:val="00142E35"/>
    <w:rsid w:val="00145C2E"/>
    <w:rsid w:val="001463AD"/>
    <w:rsid w:val="00146615"/>
    <w:rsid w:val="00152215"/>
    <w:rsid w:val="00153B3A"/>
    <w:rsid w:val="001546FD"/>
    <w:rsid w:val="00154EC8"/>
    <w:rsid w:val="00157B3C"/>
    <w:rsid w:val="0016039D"/>
    <w:rsid w:val="001611EA"/>
    <w:rsid w:val="001673A8"/>
    <w:rsid w:val="001675D6"/>
    <w:rsid w:val="00167903"/>
    <w:rsid w:val="00170120"/>
    <w:rsid w:val="00170C07"/>
    <w:rsid w:val="001729BB"/>
    <w:rsid w:val="001734DC"/>
    <w:rsid w:val="001743B2"/>
    <w:rsid w:val="00174DC1"/>
    <w:rsid w:val="00174E52"/>
    <w:rsid w:val="00175A90"/>
    <w:rsid w:val="00175D51"/>
    <w:rsid w:val="00180D16"/>
    <w:rsid w:val="001820D0"/>
    <w:rsid w:val="00183344"/>
    <w:rsid w:val="00185763"/>
    <w:rsid w:val="00186F67"/>
    <w:rsid w:val="00187480"/>
    <w:rsid w:val="001876C9"/>
    <w:rsid w:val="00187ECA"/>
    <w:rsid w:val="0019057D"/>
    <w:rsid w:val="001911B9"/>
    <w:rsid w:val="0019169C"/>
    <w:rsid w:val="0019319D"/>
    <w:rsid w:val="00193660"/>
    <w:rsid w:val="00194308"/>
    <w:rsid w:val="00194FA8"/>
    <w:rsid w:val="00195966"/>
    <w:rsid w:val="00195B7A"/>
    <w:rsid w:val="00197348"/>
    <w:rsid w:val="001976B2"/>
    <w:rsid w:val="00197935"/>
    <w:rsid w:val="001A2206"/>
    <w:rsid w:val="001A301A"/>
    <w:rsid w:val="001A34F7"/>
    <w:rsid w:val="001A364B"/>
    <w:rsid w:val="001A421B"/>
    <w:rsid w:val="001A4919"/>
    <w:rsid w:val="001A4BE2"/>
    <w:rsid w:val="001A514C"/>
    <w:rsid w:val="001A71AB"/>
    <w:rsid w:val="001A727B"/>
    <w:rsid w:val="001B0936"/>
    <w:rsid w:val="001B41D2"/>
    <w:rsid w:val="001C0B6E"/>
    <w:rsid w:val="001C0C5F"/>
    <w:rsid w:val="001C2FC6"/>
    <w:rsid w:val="001C359C"/>
    <w:rsid w:val="001C4CA7"/>
    <w:rsid w:val="001C5ED6"/>
    <w:rsid w:val="001C6470"/>
    <w:rsid w:val="001C75E2"/>
    <w:rsid w:val="001D02AA"/>
    <w:rsid w:val="001D0E62"/>
    <w:rsid w:val="001D7717"/>
    <w:rsid w:val="001E0661"/>
    <w:rsid w:val="001E09B1"/>
    <w:rsid w:val="001E6012"/>
    <w:rsid w:val="001F257F"/>
    <w:rsid w:val="001F2E68"/>
    <w:rsid w:val="001F36FA"/>
    <w:rsid w:val="001F37E4"/>
    <w:rsid w:val="001F4218"/>
    <w:rsid w:val="001F6833"/>
    <w:rsid w:val="001F6FA0"/>
    <w:rsid w:val="001F75FB"/>
    <w:rsid w:val="001F7B7C"/>
    <w:rsid w:val="001F7E2B"/>
    <w:rsid w:val="00200F18"/>
    <w:rsid w:val="002011A5"/>
    <w:rsid w:val="00202060"/>
    <w:rsid w:val="00202512"/>
    <w:rsid w:val="00202F82"/>
    <w:rsid w:val="00203C31"/>
    <w:rsid w:val="00204845"/>
    <w:rsid w:val="00204974"/>
    <w:rsid w:val="002049A6"/>
    <w:rsid w:val="002074CB"/>
    <w:rsid w:val="00207DEB"/>
    <w:rsid w:val="002118E1"/>
    <w:rsid w:val="00211B70"/>
    <w:rsid w:val="00213502"/>
    <w:rsid w:val="0021512E"/>
    <w:rsid w:val="00215252"/>
    <w:rsid w:val="00215D06"/>
    <w:rsid w:val="00216644"/>
    <w:rsid w:val="002169D9"/>
    <w:rsid w:val="00216FBD"/>
    <w:rsid w:val="00217F27"/>
    <w:rsid w:val="0022046F"/>
    <w:rsid w:val="00220E69"/>
    <w:rsid w:val="00222E77"/>
    <w:rsid w:val="00223F5C"/>
    <w:rsid w:val="00224968"/>
    <w:rsid w:val="002271A9"/>
    <w:rsid w:val="00227D8A"/>
    <w:rsid w:val="00227E87"/>
    <w:rsid w:val="00234F11"/>
    <w:rsid w:val="00235820"/>
    <w:rsid w:val="00235C4E"/>
    <w:rsid w:val="00236D3D"/>
    <w:rsid w:val="00237CB2"/>
    <w:rsid w:val="002410C2"/>
    <w:rsid w:val="00241F40"/>
    <w:rsid w:val="002428F8"/>
    <w:rsid w:val="0024480E"/>
    <w:rsid w:val="00247747"/>
    <w:rsid w:val="002510F5"/>
    <w:rsid w:val="00252575"/>
    <w:rsid w:val="00252D2B"/>
    <w:rsid w:val="002539AF"/>
    <w:rsid w:val="00253FDA"/>
    <w:rsid w:val="00254965"/>
    <w:rsid w:val="00255A7A"/>
    <w:rsid w:val="00257605"/>
    <w:rsid w:val="00260A6E"/>
    <w:rsid w:val="00261FDD"/>
    <w:rsid w:val="002623EE"/>
    <w:rsid w:val="00262D6A"/>
    <w:rsid w:val="0026341A"/>
    <w:rsid w:val="00263E67"/>
    <w:rsid w:val="00264360"/>
    <w:rsid w:val="002702CC"/>
    <w:rsid w:val="002720F4"/>
    <w:rsid w:val="0027556A"/>
    <w:rsid w:val="00275B52"/>
    <w:rsid w:val="00276777"/>
    <w:rsid w:val="002801A1"/>
    <w:rsid w:val="00280D7D"/>
    <w:rsid w:val="00282103"/>
    <w:rsid w:val="002844CD"/>
    <w:rsid w:val="00284F0A"/>
    <w:rsid w:val="00286423"/>
    <w:rsid w:val="002879A6"/>
    <w:rsid w:val="00287CA8"/>
    <w:rsid w:val="00290751"/>
    <w:rsid w:val="00294129"/>
    <w:rsid w:val="002955EE"/>
    <w:rsid w:val="002964E0"/>
    <w:rsid w:val="002974AB"/>
    <w:rsid w:val="00297704"/>
    <w:rsid w:val="002A4994"/>
    <w:rsid w:val="002A6F13"/>
    <w:rsid w:val="002A7B33"/>
    <w:rsid w:val="002B2B07"/>
    <w:rsid w:val="002B3B35"/>
    <w:rsid w:val="002B436D"/>
    <w:rsid w:val="002B466E"/>
    <w:rsid w:val="002B4AD8"/>
    <w:rsid w:val="002B5ABD"/>
    <w:rsid w:val="002B6ADA"/>
    <w:rsid w:val="002C0152"/>
    <w:rsid w:val="002C0A85"/>
    <w:rsid w:val="002C1403"/>
    <w:rsid w:val="002C1A99"/>
    <w:rsid w:val="002C1F47"/>
    <w:rsid w:val="002C51BE"/>
    <w:rsid w:val="002C5D9C"/>
    <w:rsid w:val="002C63BD"/>
    <w:rsid w:val="002C7669"/>
    <w:rsid w:val="002C789B"/>
    <w:rsid w:val="002D3F80"/>
    <w:rsid w:val="002D6A9C"/>
    <w:rsid w:val="002E23A6"/>
    <w:rsid w:val="002E2FD3"/>
    <w:rsid w:val="002E2FF9"/>
    <w:rsid w:val="002E5BA3"/>
    <w:rsid w:val="002F0C52"/>
    <w:rsid w:val="002F13D0"/>
    <w:rsid w:val="002F34E1"/>
    <w:rsid w:val="002F37F3"/>
    <w:rsid w:val="002F3DB9"/>
    <w:rsid w:val="002F505A"/>
    <w:rsid w:val="002F53E0"/>
    <w:rsid w:val="002F59F3"/>
    <w:rsid w:val="002F5D99"/>
    <w:rsid w:val="002F71C8"/>
    <w:rsid w:val="00300AD1"/>
    <w:rsid w:val="003014A5"/>
    <w:rsid w:val="00302B41"/>
    <w:rsid w:val="00303222"/>
    <w:rsid w:val="00304D5E"/>
    <w:rsid w:val="00305BD5"/>
    <w:rsid w:val="00305DE5"/>
    <w:rsid w:val="0030615F"/>
    <w:rsid w:val="003079AA"/>
    <w:rsid w:val="00307B77"/>
    <w:rsid w:val="00314C0A"/>
    <w:rsid w:val="0031577B"/>
    <w:rsid w:val="003166AC"/>
    <w:rsid w:val="00317BDE"/>
    <w:rsid w:val="00320387"/>
    <w:rsid w:val="00321170"/>
    <w:rsid w:val="003223CF"/>
    <w:rsid w:val="00322590"/>
    <w:rsid w:val="0032291F"/>
    <w:rsid w:val="00322BF2"/>
    <w:rsid w:val="00323344"/>
    <w:rsid w:val="00323F8F"/>
    <w:rsid w:val="0032455D"/>
    <w:rsid w:val="00324B67"/>
    <w:rsid w:val="00326619"/>
    <w:rsid w:val="00327163"/>
    <w:rsid w:val="00330120"/>
    <w:rsid w:val="003308B6"/>
    <w:rsid w:val="0033298B"/>
    <w:rsid w:val="00333683"/>
    <w:rsid w:val="0033454B"/>
    <w:rsid w:val="003349BC"/>
    <w:rsid w:val="00335BD6"/>
    <w:rsid w:val="003364A5"/>
    <w:rsid w:val="0033655F"/>
    <w:rsid w:val="003407B5"/>
    <w:rsid w:val="003420A0"/>
    <w:rsid w:val="00342FE1"/>
    <w:rsid w:val="00344908"/>
    <w:rsid w:val="00346CA0"/>
    <w:rsid w:val="003506BC"/>
    <w:rsid w:val="00351780"/>
    <w:rsid w:val="003519AF"/>
    <w:rsid w:val="00352886"/>
    <w:rsid w:val="00352D73"/>
    <w:rsid w:val="003536CA"/>
    <w:rsid w:val="00353AC7"/>
    <w:rsid w:val="00355E92"/>
    <w:rsid w:val="00355F09"/>
    <w:rsid w:val="00355FDD"/>
    <w:rsid w:val="003570B1"/>
    <w:rsid w:val="00357846"/>
    <w:rsid w:val="0035792B"/>
    <w:rsid w:val="003623FC"/>
    <w:rsid w:val="00363D2E"/>
    <w:rsid w:val="00366D2F"/>
    <w:rsid w:val="00367035"/>
    <w:rsid w:val="00367FA4"/>
    <w:rsid w:val="00371CA8"/>
    <w:rsid w:val="003739DE"/>
    <w:rsid w:val="0037491A"/>
    <w:rsid w:val="00374CFE"/>
    <w:rsid w:val="00375020"/>
    <w:rsid w:val="003766D8"/>
    <w:rsid w:val="0037707B"/>
    <w:rsid w:val="00377424"/>
    <w:rsid w:val="0037744C"/>
    <w:rsid w:val="00382933"/>
    <w:rsid w:val="00382EDA"/>
    <w:rsid w:val="00384921"/>
    <w:rsid w:val="0038542C"/>
    <w:rsid w:val="00385B06"/>
    <w:rsid w:val="0038655B"/>
    <w:rsid w:val="00387215"/>
    <w:rsid w:val="00387F9D"/>
    <w:rsid w:val="003923D9"/>
    <w:rsid w:val="00392DB0"/>
    <w:rsid w:val="003943CD"/>
    <w:rsid w:val="00395E7D"/>
    <w:rsid w:val="00397989"/>
    <w:rsid w:val="00397E77"/>
    <w:rsid w:val="003A0571"/>
    <w:rsid w:val="003A109D"/>
    <w:rsid w:val="003A1C00"/>
    <w:rsid w:val="003A2050"/>
    <w:rsid w:val="003A229B"/>
    <w:rsid w:val="003A5622"/>
    <w:rsid w:val="003A5819"/>
    <w:rsid w:val="003B23B4"/>
    <w:rsid w:val="003B2AEE"/>
    <w:rsid w:val="003B31FC"/>
    <w:rsid w:val="003B33D0"/>
    <w:rsid w:val="003B3572"/>
    <w:rsid w:val="003B3EA6"/>
    <w:rsid w:val="003B4259"/>
    <w:rsid w:val="003B4AB1"/>
    <w:rsid w:val="003B6612"/>
    <w:rsid w:val="003B77C7"/>
    <w:rsid w:val="003C0FB8"/>
    <w:rsid w:val="003C284A"/>
    <w:rsid w:val="003C3DB5"/>
    <w:rsid w:val="003C404E"/>
    <w:rsid w:val="003C4BDE"/>
    <w:rsid w:val="003C6D5C"/>
    <w:rsid w:val="003C7D36"/>
    <w:rsid w:val="003C7F12"/>
    <w:rsid w:val="003C7FF2"/>
    <w:rsid w:val="003D03C1"/>
    <w:rsid w:val="003D05F8"/>
    <w:rsid w:val="003D20EC"/>
    <w:rsid w:val="003D3DC4"/>
    <w:rsid w:val="003D4222"/>
    <w:rsid w:val="003D43E4"/>
    <w:rsid w:val="003D47F8"/>
    <w:rsid w:val="003D6BD0"/>
    <w:rsid w:val="003E0B77"/>
    <w:rsid w:val="003E1FE9"/>
    <w:rsid w:val="003E56B6"/>
    <w:rsid w:val="003E5B79"/>
    <w:rsid w:val="003E70F6"/>
    <w:rsid w:val="003E72F8"/>
    <w:rsid w:val="003E7CB0"/>
    <w:rsid w:val="003F2442"/>
    <w:rsid w:val="003F24F5"/>
    <w:rsid w:val="003F3700"/>
    <w:rsid w:val="003F459B"/>
    <w:rsid w:val="0040076C"/>
    <w:rsid w:val="004048AC"/>
    <w:rsid w:val="00410020"/>
    <w:rsid w:val="00410E55"/>
    <w:rsid w:val="00411369"/>
    <w:rsid w:val="00411BF4"/>
    <w:rsid w:val="004130BB"/>
    <w:rsid w:val="004155A3"/>
    <w:rsid w:val="00416BDE"/>
    <w:rsid w:val="0042088F"/>
    <w:rsid w:val="00420F0F"/>
    <w:rsid w:val="00422F5B"/>
    <w:rsid w:val="004234DE"/>
    <w:rsid w:val="00423BEA"/>
    <w:rsid w:val="00423D97"/>
    <w:rsid w:val="00430563"/>
    <w:rsid w:val="004324CD"/>
    <w:rsid w:val="004336E0"/>
    <w:rsid w:val="00440686"/>
    <w:rsid w:val="0044119F"/>
    <w:rsid w:val="004427CF"/>
    <w:rsid w:val="00442D28"/>
    <w:rsid w:val="00442EE0"/>
    <w:rsid w:val="0044561E"/>
    <w:rsid w:val="00445FAE"/>
    <w:rsid w:val="0044644D"/>
    <w:rsid w:val="00447ECE"/>
    <w:rsid w:val="00447FDA"/>
    <w:rsid w:val="00451F66"/>
    <w:rsid w:val="00452C77"/>
    <w:rsid w:val="00455D53"/>
    <w:rsid w:val="004561B1"/>
    <w:rsid w:val="0045714E"/>
    <w:rsid w:val="004603FC"/>
    <w:rsid w:val="004611E3"/>
    <w:rsid w:val="00461447"/>
    <w:rsid w:val="0046459D"/>
    <w:rsid w:val="0046460C"/>
    <w:rsid w:val="0046571C"/>
    <w:rsid w:val="004719A2"/>
    <w:rsid w:val="00474F03"/>
    <w:rsid w:val="00475CB0"/>
    <w:rsid w:val="00477474"/>
    <w:rsid w:val="0047788F"/>
    <w:rsid w:val="00477F61"/>
    <w:rsid w:val="00480E64"/>
    <w:rsid w:val="004812D1"/>
    <w:rsid w:val="004813E1"/>
    <w:rsid w:val="0048590E"/>
    <w:rsid w:val="00485F12"/>
    <w:rsid w:val="004864F4"/>
    <w:rsid w:val="00487FA5"/>
    <w:rsid w:val="00490BF9"/>
    <w:rsid w:val="0049167A"/>
    <w:rsid w:val="00491815"/>
    <w:rsid w:val="00493306"/>
    <w:rsid w:val="00493AF4"/>
    <w:rsid w:val="004A075B"/>
    <w:rsid w:val="004A07F5"/>
    <w:rsid w:val="004A12A3"/>
    <w:rsid w:val="004A3D05"/>
    <w:rsid w:val="004A4611"/>
    <w:rsid w:val="004A627D"/>
    <w:rsid w:val="004A6EC1"/>
    <w:rsid w:val="004B2008"/>
    <w:rsid w:val="004B2337"/>
    <w:rsid w:val="004B389E"/>
    <w:rsid w:val="004B59EE"/>
    <w:rsid w:val="004B624D"/>
    <w:rsid w:val="004C1DDA"/>
    <w:rsid w:val="004C3139"/>
    <w:rsid w:val="004C3DA9"/>
    <w:rsid w:val="004C4D95"/>
    <w:rsid w:val="004C6060"/>
    <w:rsid w:val="004C7664"/>
    <w:rsid w:val="004C7C64"/>
    <w:rsid w:val="004C7D50"/>
    <w:rsid w:val="004D12AB"/>
    <w:rsid w:val="004D13FF"/>
    <w:rsid w:val="004D4345"/>
    <w:rsid w:val="004D62F4"/>
    <w:rsid w:val="004E22CF"/>
    <w:rsid w:val="004E28FE"/>
    <w:rsid w:val="004E3577"/>
    <w:rsid w:val="004E3F2A"/>
    <w:rsid w:val="004E40C3"/>
    <w:rsid w:val="004E5306"/>
    <w:rsid w:val="004E78AD"/>
    <w:rsid w:val="004E7EA9"/>
    <w:rsid w:val="004E7F7C"/>
    <w:rsid w:val="004F188F"/>
    <w:rsid w:val="004F399C"/>
    <w:rsid w:val="004F3FEA"/>
    <w:rsid w:val="004F7397"/>
    <w:rsid w:val="004F7B54"/>
    <w:rsid w:val="005005B8"/>
    <w:rsid w:val="005006C5"/>
    <w:rsid w:val="00500CF5"/>
    <w:rsid w:val="00502D91"/>
    <w:rsid w:val="00504518"/>
    <w:rsid w:val="00504612"/>
    <w:rsid w:val="005056FB"/>
    <w:rsid w:val="00505CC3"/>
    <w:rsid w:val="0050675C"/>
    <w:rsid w:val="0051091A"/>
    <w:rsid w:val="00511171"/>
    <w:rsid w:val="005118E3"/>
    <w:rsid w:val="00512DFA"/>
    <w:rsid w:val="0051337B"/>
    <w:rsid w:val="00513C2A"/>
    <w:rsid w:val="00515999"/>
    <w:rsid w:val="0051610D"/>
    <w:rsid w:val="00522813"/>
    <w:rsid w:val="00522D6E"/>
    <w:rsid w:val="00523A79"/>
    <w:rsid w:val="00524BD0"/>
    <w:rsid w:val="0052560A"/>
    <w:rsid w:val="00525D11"/>
    <w:rsid w:val="0052675C"/>
    <w:rsid w:val="00530392"/>
    <w:rsid w:val="005307A4"/>
    <w:rsid w:val="005313A0"/>
    <w:rsid w:val="00533CA2"/>
    <w:rsid w:val="00535294"/>
    <w:rsid w:val="00536D17"/>
    <w:rsid w:val="00537337"/>
    <w:rsid w:val="005374F9"/>
    <w:rsid w:val="005404A7"/>
    <w:rsid w:val="00541D53"/>
    <w:rsid w:val="00542ACD"/>
    <w:rsid w:val="005503D9"/>
    <w:rsid w:val="00550669"/>
    <w:rsid w:val="0055092D"/>
    <w:rsid w:val="00554A27"/>
    <w:rsid w:val="00554F24"/>
    <w:rsid w:val="005575CD"/>
    <w:rsid w:val="00557967"/>
    <w:rsid w:val="00557A94"/>
    <w:rsid w:val="00557EB2"/>
    <w:rsid w:val="005604F5"/>
    <w:rsid w:val="00560BD6"/>
    <w:rsid w:val="00560E5F"/>
    <w:rsid w:val="00561EA7"/>
    <w:rsid w:val="00562C48"/>
    <w:rsid w:val="00566921"/>
    <w:rsid w:val="00567309"/>
    <w:rsid w:val="005678F8"/>
    <w:rsid w:val="00570DD6"/>
    <w:rsid w:val="0057119A"/>
    <w:rsid w:val="0057356D"/>
    <w:rsid w:val="00573DFC"/>
    <w:rsid w:val="00580253"/>
    <w:rsid w:val="00580F83"/>
    <w:rsid w:val="00581AE5"/>
    <w:rsid w:val="00581EDE"/>
    <w:rsid w:val="00582296"/>
    <w:rsid w:val="005825F9"/>
    <w:rsid w:val="00582EAE"/>
    <w:rsid w:val="00584C87"/>
    <w:rsid w:val="0058566B"/>
    <w:rsid w:val="005865FA"/>
    <w:rsid w:val="00586EE7"/>
    <w:rsid w:val="00590ABB"/>
    <w:rsid w:val="00592B65"/>
    <w:rsid w:val="00592BD6"/>
    <w:rsid w:val="00594247"/>
    <w:rsid w:val="00594975"/>
    <w:rsid w:val="00597CEE"/>
    <w:rsid w:val="00597DB9"/>
    <w:rsid w:val="00597FE8"/>
    <w:rsid w:val="005A09D8"/>
    <w:rsid w:val="005A0FF6"/>
    <w:rsid w:val="005A29D1"/>
    <w:rsid w:val="005A4E93"/>
    <w:rsid w:val="005A55D6"/>
    <w:rsid w:val="005A61F3"/>
    <w:rsid w:val="005B3CE6"/>
    <w:rsid w:val="005B3D84"/>
    <w:rsid w:val="005B4CCF"/>
    <w:rsid w:val="005B61BC"/>
    <w:rsid w:val="005B66A3"/>
    <w:rsid w:val="005C014E"/>
    <w:rsid w:val="005C067B"/>
    <w:rsid w:val="005C1148"/>
    <w:rsid w:val="005C1305"/>
    <w:rsid w:val="005C1734"/>
    <w:rsid w:val="005C1D6D"/>
    <w:rsid w:val="005C3DAE"/>
    <w:rsid w:val="005C74E0"/>
    <w:rsid w:val="005D01BD"/>
    <w:rsid w:val="005D03EE"/>
    <w:rsid w:val="005D1D15"/>
    <w:rsid w:val="005D2372"/>
    <w:rsid w:val="005D2C5D"/>
    <w:rsid w:val="005D2F27"/>
    <w:rsid w:val="005D4EF1"/>
    <w:rsid w:val="005D5875"/>
    <w:rsid w:val="005D6292"/>
    <w:rsid w:val="005E0108"/>
    <w:rsid w:val="005E0E72"/>
    <w:rsid w:val="005E1A97"/>
    <w:rsid w:val="005E1FDF"/>
    <w:rsid w:val="005E2012"/>
    <w:rsid w:val="005E25C1"/>
    <w:rsid w:val="005E536A"/>
    <w:rsid w:val="005E6538"/>
    <w:rsid w:val="005F1A04"/>
    <w:rsid w:val="005F2550"/>
    <w:rsid w:val="005F28CE"/>
    <w:rsid w:val="005F3B3F"/>
    <w:rsid w:val="005F4656"/>
    <w:rsid w:val="005F4BE0"/>
    <w:rsid w:val="005F50A3"/>
    <w:rsid w:val="005F5D01"/>
    <w:rsid w:val="005F6822"/>
    <w:rsid w:val="005F6DD4"/>
    <w:rsid w:val="00600524"/>
    <w:rsid w:val="00600E9D"/>
    <w:rsid w:val="006014C5"/>
    <w:rsid w:val="00601CB0"/>
    <w:rsid w:val="00602152"/>
    <w:rsid w:val="0060220B"/>
    <w:rsid w:val="00602D5E"/>
    <w:rsid w:val="00604D52"/>
    <w:rsid w:val="0060630B"/>
    <w:rsid w:val="00606692"/>
    <w:rsid w:val="006106E2"/>
    <w:rsid w:val="00612606"/>
    <w:rsid w:val="00613327"/>
    <w:rsid w:val="006177BF"/>
    <w:rsid w:val="00617B13"/>
    <w:rsid w:val="00620016"/>
    <w:rsid w:val="0062022A"/>
    <w:rsid w:val="00620390"/>
    <w:rsid w:val="0062431B"/>
    <w:rsid w:val="00624443"/>
    <w:rsid w:val="00624CEE"/>
    <w:rsid w:val="00625262"/>
    <w:rsid w:val="0062556C"/>
    <w:rsid w:val="00625880"/>
    <w:rsid w:val="0062592F"/>
    <w:rsid w:val="00625BDF"/>
    <w:rsid w:val="006318CE"/>
    <w:rsid w:val="0063262C"/>
    <w:rsid w:val="00634601"/>
    <w:rsid w:val="00634734"/>
    <w:rsid w:val="00635FE2"/>
    <w:rsid w:val="00636021"/>
    <w:rsid w:val="0063725A"/>
    <w:rsid w:val="00637C89"/>
    <w:rsid w:val="00641853"/>
    <w:rsid w:val="00641E10"/>
    <w:rsid w:val="00642313"/>
    <w:rsid w:val="00643F5C"/>
    <w:rsid w:val="00644229"/>
    <w:rsid w:val="006463DA"/>
    <w:rsid w:val="006466B0"/>
    <w:rsid w:val="006468FF"/>
    <w:rsid w:val="006474CF"/>
    <w:rsid w:val="006500CA"/>
    <w:rsid w:val="0065260D"/>
    <w:rsid w:val="00652AEF"/>
    <w:rsid w:val="00655F1F"/>
    <w:rsid w:val="00656285"/>
    <w:rsid w:val="0066005B"/>
    <w:rsid w:val="006604A2"/>
    <w:rsid w:val="00660766"/>
    <w:rsid w:val="006610D8"/>
    <w:rsid w:val="0066116E"/>
    <w:rsid w:val="0066356B"/>
    <w:rsid w:val="00663970"/>
    <w:rsid w:val="0066444A"/>
    <w:rsid w:val="006645CC"/>
    <w:rsid w:val="00665627"/>
    <w:rsid w:val="00666C5D"/>
    <w:rsid w:val="00670A3E"/>
    <w:rsid w:val="00671096"/>
    <w:rsid w:val="00673367"/>
    <w:rsid w:val="00675C82"/>
    <w:rsid w:val="006764D6"/>
    <w:rsid w:val="00676A55"/>
    <w:rsid w:val="006805F5"/>
    <w:rsid w:val="006807F2"/>
    <w:rsid w:val="0068144C"/>
    <w:rsid w:val="00681DE0"/>
    <w:rsid w:val="00681EA2"/>
    <w:rsid w:val="006824A1"/>
    <w:rsid w:val="00682BD6"/>
    <w:rsid w:val="00682C1A"/>
    <w:rsid w:val="00682E05"/>
    <w:rsid w:val="00683778"/>
    <w:rsid w:val="00684B08"/>
    <w:rsid w:val="00685F32"/>
    <w:rsid w:val="00687357"/>
    <w:rsid w:val="006937AD"/>
    <w:rsid w:val="006942E2"/>
    <w:rsid w:val="00695A5D"/>
    <w:rsid w:val="00696769"/>
    <w:rsid w:val="006A1F96"/>
    <w:rsid w:val="006A253D"/>
    <w:rsid w:val="006A7C06"/>
    <w:rsid w:val="006B01DD"/>
    <w:rsid w:val="006B11E2"/>
    <w:rsid w:val="006B1976"/>
    <w:rsid w:val="006B3B85"/>
    <w:rsid w:val="006B4CBE"/>
    <w:rsid w:val="006B51B4"/>
    <w:rsid w:val="006B5BD4"/>
    <w:rsid w:val="006B668B"/>
    <w:rsid w:val="006C27F1"/>
    <w:rsid w:val="006C5FCE"/>
    <w:rsid w:val="006C6599"/>
    <w:rsid w:val="006C6743"/>
    <w:rsid w:val="006C6935"/>
    <w:rsid w:val="006C785C"/>
    <w:rsid w:val="006D1D17"/>
    <w:rsid w:val="006D26A1"/>
    <w:rsid w:val="006D314F"/>
    <w:rsid w:val="006D33C6"/>
    <w:rsid w:val="006D3C42"/>
    <w:rsid w:val="006D607E"/>
    <w:rsid w:val="006D6CBD"/>
    <w:rsid w:val="006E20E7"/>
    <w:rsid w:val="006E353F"/>
    <w:rsid w:val="006E3950"/>
    <w:rsid w:val="006E3D3B"/>
    <w:rsid w:val="006E5E8E"/>
    <w:rsid w:val="006E72EB"/>
    <w:rsid w:val="006F0C02"/>
    <w:rsid w:val="006F1777"/>
    <w:rsid w:val="006F1C9E"/>
    <w:rsid w:val="006F352F"/>
    <w:rsid w:val="006F3EF9"/>
    <w:rsid w:val="007018E3"/>
    <w:rsid w:val="00702118"/>
    <w:rsid w:val="007045A1"/>
    <w:rsid w:val="00705A53"/>
    <w:rsid w:val="0070668A"/>
    <w:rsid w:val="00707416"/>
    <w:rsid w:val="00711EC3"/>
    <w:rsid w:val="00713BBF"/>
    <w:rsid w:val="00713C12"/>
    <w:rsid w:val="0071521A"/>
    <w:rsid w:val="0071592D"/>
    <w:rsid w:val="00716A01"/>
    <w:rsid w:val="007171DC"/>
    <w:rsid w:val="00720CAE"/>
    <w:rsid w:val="00720EA4"/>
    <w:rsid w:val="00721671"/>
    <w:rsid w:val="00722BC1"/>
    <w:rsid w:val="00722C5B"/>
    <w:rsid w:val="00722F1F"/>
    <w:rsid w:val="00725298"/>
    <w:rsid w:val="00726349"/>
    <w:rsid w:val="00727CBF"/>
    <w:rsid w:val="00730AF9"/>
    <w:rsid w:val="00731D2C"/>
    <w:rsid w:val="0073285E"/>
    <w:rsid w:val="007339D1"/>
    <w:rsid w:val="00733E04"/>
    <w:rsid w:val="00735267"/>
    <w:rsid w:val="0073544C"/>
    <w:rsid w:val="007377DB"/>
    <w:rsid w:val="0074163A"/>
    <w:rsid w:val="00741788"/>
    <w:rsid w:val="0074257B"/>
    <w:rsid w:val="007426C5"/>
    <w:rsid w:val="00742B53"/>
    <w:rsid w:val="00742C49"/>
    <w:rsid w:val="00743661"/>
    <w:rsid w:val="00743874"/>
    <w:rsid w:val="00743AED"/>
    <w:rsid w:val="007455B6"/>
    <w:rsid w:val="00745975"/>
    <w:rsid w:val="0075003E"/>
    <w:rsid w:val="00752AD6"/>
    <w:rsid w:val="0075377A"/>
    <w:rsid w:val="00753B4B"/>
    <w:rsid w:val="00755D8B"/>
    <w:rsid w:val="007606BB"/>
    <w:rsid w:val="007612FE"/>
    <w:rsid w:val="00761526"/>
    <w:rsid w:val="007616C1"/>
    <w:rsid w:val="00766C6D"/>
    <w:rsid w:val="00767F78"/>
    <w:rsid w:val="007708AF"/>
    <w:rsid w:val="00771A78"/>
    <w:rsid w:val="0077331B"/>
    <w:rsid w:val="007748A4"/>
    <w:rsid w:val="00776B84"/>
    <w:rsid w:val="007801E1"/>
    <w:rsid w:val="00780988"/>
    <w:rsid w:val="007814D3"/>
    <w:rsid w:val="0078187A"/>
    <w:rsid w:val="00782A09"/>
    <w:rsid w:val="00782D08"/>
    <w:rsid w:val="00782F8F"/>
    <w:rsid w:val="0078319D"/>
    <w:rsid w:val="00783CAD"/>
    <w:rsid w:val="00784208"/>
    <w:rsid w:val="00787A2D"/>
    <w:rsid w:val="00790640"/>
    <w:rsid w:val="00791D62"/>
    <w:rsid w:val="00792FB2"/>
    <w:rsid w:val="00793400"/>
    <w:rsid w:val="00793D4E"/>
    <w:rsid w:val="00794463"/>
    <w:rsid w:val="00797885"/>
    <w:rsid w:val="00797D6A"/>
    <w:rsid w:val="007A0A18"/>
    <w:rsid w:val="007A0A75"/>
    <w:rsid w:val="007A0EAB"/>
    <w:rsid w:val="007A4765"/>
    <w:rsid w:val="007A4D6A"/>
    <w:rsid w:val="007A5A55"/>
    <w:rsid w:val="007A60FD"/>
    <w:rsid w:val="007A6297"/>
    <w:rsid w:val="007B08A6"/>
    <w:rsid w:val="007B20B8"/>
    <w:rsid w:val="007B3072"/>
    <w:rsid w:val="007B50B4"/>
    <w:rsid w:val="007B5143"/>
    <w:rsid w:val="007B6448"/>
    <w:rsid w:val="007B6467"/>
    <w:rsid w:val="007B657A"/>
    <w:rsid w:val="007C055F"/>
    <w:rsid w:val="007C111E"/>
    <w:rsid w:val="007C3056"/>
    <w:rsid w:val="007C3EF6"/>
    <w:rsid w:val="007C3FA1"/>
    <w:rsid w:val="007C7189"/>
    <w:rsid w:val="007C779C"/>
    <w:rsid w:val="007D11B5"/>
    <w:rsid w:val="007D2E9D"/>
    <w:rsid w:val="007D3D22"/>
    <w:rsid w:val="007D463B"/>
    <w:rsid w:val="007D4ACE"/>
    <w:rsid w:val="007D6C2F"/>
    <w:rsid w:val="007D70AC"/>
    <w:rsid w:val="007E0204"/>
    <w:rsid w:val="007E022A"/>
    <w:rsid w:val="007E21B6"/>
    <w:rsid w:val="007E287E"/>
    <w:rsid w:val="007E2B40"/>
    <w:rsid w:val="007E3689"/>
    <w:rsid w:val="007E3C57"/>
    <w:rsid w:val="007E3CA3"/>
    <w:rsid w:val="007E53F9"/>
    <w:rsid w:val="007E7C18"/>
    <w:rsid w:val="007F0142"/>
    <w:rsid w:val="007F0728"/>
    <w:rsid w:val="007F1A4F"/>
    <w:rsid w:val="007F1E56"/>
    <w:rsid w:val="007F2837"/>
    <w:rsid w:val="007F28B7"/>
    <w:rsid w:val="007F3A03"/>
    <w:rsid w:val="007F66C4"/>
    <w:rsid w:val="007F6A77"/>
    <w:rsid w:val="007F764C"/>
    <w:rsid w:val="00801105"/>
    <w:rsid w:val="00801BD2"/>
    <w:rsid w:val="00804B38"/>
    <w:rsid w:val="00805817"/>
    <w:rsid w:val="00805D7D"/>
    <w:rsid w:val="0080644E"/>
    <w:rsid w:val="00806D6B"/>
    <w:rsid w:val="00806F00"/>
    <w:rsid w:val="0081080E"/>
    <w:rsid w:val="0081101E"/>
    <w:rsid w:val="008136E5"/>
    <w:rsid w:val="0081409E"/>
    <w:rsid w:val="00814206"/>
    <w:rsid w:val="008152B4"/>
    <w:rsid w:val="00815650"/>
    <w:rsid w:val="00816A0A"/>
    <w:rsid w:val="008178A4"/>
    <w:rsid w:val="00817B6B"/>
    <w:rsid w:val="00820C1E"/>
    <w:rsid w:val="00821061"/>
    <w:rsid w:val="00823156"/>
    <w:rsid w:val="00823408"/>
    <w:rsid w:val="008258E5"/>
    <w:rsid w:val="00826C0F"/>
    <w:rsid w:val="00826D69"/>
    <w:rsid w:val="0083013E"/>
    <w:rsid w:val="008317E1"/>
    <w:rsid w:val="00834903"/>
    <w:rsid w:val="0083503C"/>
    <w:rsid w:val="00841532"/>
    <w:rsid w:val="00842193"/>
    <w:rsid w:val="008448BB"/>
    <w:rsid w:val="0085013B"/>
    <w:rsid w:val="00856C58"/>
    <w:rsid w:val="0086017F"/>
    <w:rsid w:val="00860276"/>
    <w:rsid w:val="00863BE3"/>
    <w:rsid w:val="0086701F"/>
    <w:rsid w:val="00867E92"/>
    <w:rsid w:val="00871114"/>
    <w:rsid w:val="0087412D"/>
    <w:rsid w:val="00874816"/>
    <w:rsid w:val="00874871"/>
    <w:rsid w:val="008761CA"/>
    <w:rsid w:val="008763D3"/>
    <w:rsid w:val="00876D98"/>
    <w:rsid w:val="0088015A"/>
    <w:rsid w:val="00882462"/>
    <w:rsid w:val="008835F3"/>
    <w:rsid w:val="00884D75"/>
    <w:rsid w:val="00885C5A"/>
    <w:rsid w:val="008914A8"/>
    <w:rsid w:val="0089170C"/>
    <w:rsid w:val="00894BCA"/>
    <w:rsid w:val="00895194"/>
    <w:rsid w:val="00895369"/>
    <w:rsid w:val="00897E90"/>
    <w:rsid w:val="008A02FD"/>
    <w:rsid w:val="008A0F7B"/>
    <w:rsid w:val="008A3507"/>
    <w:rsid w:val="008A352F"/>
    <w:rsid w:val="008A5B3B"/>
    <w:rsid w:val="008A639E"/>
    <w:rsid w:val="008A695D"/>
    <w:rsid w:val="008A6BA9"/>
    <w:rsid w:val="008A7BDF"/>
    <w:rsid w:val="008B10CB"/>
    <w:rsid w:val="008B16CA"/>
    <w:rsid w:val="008B1A98"/>
    <w:rsid w:val="008B2512"/>
    <w:rsid w:val="008B4E3A"/>
    <w:rsid w:val="008B5451"/>
    <w:rsid w:val="008B61FF"/>
    <w:rsid w:val="008B6339"/>
    <w:rsid w:val="008B6ADB"/>
    <w:rsid w:val="008C0695"/>
    <w:rsid w:val="008C07FA"/>
    <w:rsid w:val="008C29F8"/>
    <w:rsid w:val="008C3DB0"/>
    <w:rsid w:val="008C4BC2"/>
    <w:rsid w:val="008C5183"/>
    <w:rsid w:val="008C6F56"/>
    <w:rsid w:val="008C7E0F"/>
    <w:rsid w:val="008D02A0"/>
    <w:rsid w:val="008D0775"/>
    <w:rsid w:val="008D2EDA"/>
    <w:rsid w:val="008D420F"/>
    <w:rsid w:val="008D50F8"/>
    <w:rsid w:val="008D63D2"/>
    <w:rsid w:val="008D7A36"/>
    <w:rsid w:val="008E0CE5"/>
    <w:rsid w:val="008E1B55"/>
    <w:rsid w:val="008E494F"/>
    <w:rsid w:val="008E640D"/>
    <w:rsid w:val="008F136F"/>
    <w:rsid w:val="008F299C"/>
    <w:rsid w:val="008F2EA4"/>
    <w:rsid w:val="008F3D0E"/>
    <w:rsid w:val="008F3ED1"/>
    <w:rsid w:val="008F53CE"/>
    <w:rsid w:val="008F5CAF"/>
    <w:rsid w:val="008F7242"/>
    <w:rsid w:val="008F725A"/>
    <w:rsid w:val="0090261D"/>
    <w:rsid w:val="00903FDD"/>
    <w:rsid w:val="00905993"/>
    <w:rsid w:val="00906E7D"/>
    <w:rsid w:val="00911232"/>
    <w:rsid w:val="00911FB0"/>
    <w:rsid w:val="0091290B"/>
    <w:rsid w:val="00913312"/>
    <w:rsid w:val="0091384F"/>
    <w:rsid w:val="00914778"/>
    <w:rsid w:val="009166C0"/>
    <w:rsid w:val="00917BBF"/>
    <w:rsid w:val="009238C5"/>
    <w:rsid w:val="0092510C"/>
    <w:rsid w:val="009266BC"/>
    <w:rsid w:val="009277E5"/>
    <w:rsid w:val="009309FD"/>
    <w:rsid w:val="009318D5"/>
    <w:rsid w:val="009339FD"/>
    <w:rsid w:val="00933CD8"/>
    <w:rsid w:val="00934264"/>
    <w:rsid w:val="009343D3"/>
    <w:rsid w:val="009344A9"/>
    <w:rsid w:val="009355F3"/>
    <w:rsid w:val="0093652A"/>
    <w:rsid w:val="0094115F"/>
    <w:rsid w:val="009413C6"/>
    <w:rsid w:val="00945413"/>
    <w:rsid w:val="00946143"/>
    <w:rsid w:val="00947E93"/>
    <w:rsid w:val="00952CE5"/>
    <w:rsid w:val="00952D34"/>
    <w:rsid w:val="009531E6"/>
    <w:rsid w:val="009545E5"/>
    <w:rsid w:val="0095460C"/>
    <w:rsid w:val="009548CC"/>
    <w:rsid w:val="009568FF"/>
    <w:rsid w:val="00956E4A"/>
    <w:rsid w:val="00957EC6"/>
    <w:rsid w:val="00957F55"/>
    <w:rsid w:val="0096061F"/>
    <w:rsid w:val="00960E08"/>
    <w:rsid w:val="00970278"/>
    <w:rsid w:val="00970882"/>
    <w:rsid w:val="00973EFF"/>
    <w:rsid w:val="00974106"/>
    <w:rsid w:val="00974DEB"/>
    <w:rsid w:val="00981683"/>
    <w:rsid w:val="00981AC2"/>
    <w:rsid w:val="00981B1C"/>
    <w:rsid w:val="00981CFD"/>
    <w:rsid w:val="00981F56"/>
    <w:rsid w:val="009826D9"/>
    <w:rsid w:val="00984014"/>
    <w:rsid w:val="00986DBC"/>
    <w:rsid w:val="009878F3"/>
    <w:rsid w:val="0099174F"/>
    <w:rsid w:val="00991DFA"/>
    <w:rsid w:val="00993DEF"/>
    <w:rsid w:val="00993EF4"/>
    <w:rsid w:val="00994CE6"/>
    <w:rsid w:val="0099512C"/>
    <w:rsid w:val="00995838"/>
    <w:rsid w:val="0099686D"/>
    <w:rsid w:val="009971B8"/>
    <w:rsid w:val="009A164C"/>
    <w:rsid w:val="009A28C4"/>
    <w:rsid w:val="009A3979"/>
    <w:rsid w:val="009A45A0"/>
    <w:rsid w:val="009A51C2"/>
    <w:rsid w:val="009A6517"/>
    <w:rsid w:val="009B2E1A"/>
    <w:rsid w:val="009B4E20"/>
    <w:rsid w:val="009B5D45"/>
    <w:rsid w:val="009B5EAC"/>
    <w:rsid w:val="009B5FB9"/>
    <w:rsid w:val="009B7047"/>
    <w:rsid w:val="009B77BD"/>
    <w:rsid w:val="009C09C7"/>
    <w:rsid w:val="009C09E3"/>
    <w:rsid w:val="009C0E09"/>
    <w:rsid w:val="009D0359"/>
    <w:rsid w:val="009D0813"/>
    <w:rsid w:val="009D0CDB"/>
    <w:rsid w:val="009D321B"/>
    <w:rsid w:val="009D3410"/>
    <w:rsid w:val="009D509E"/>
    <w:rsid w:val="009E0203"/>
    <w:rsid w:val="009E09D1"/>
    <w:rsid w:val="009E0B86"/>
    <w:rsid w:val="009E163A"/>
    <w:rsid w:val="009E1F2E"/>
    <w:rsid w:val="009E5661"/>
    <w:rsid w:val="009E606E"/>
    <w:rsid w:val="009E6297"/>
    <w:rsid w:val="009E76F8"/>
    <w:rsid w:val="009F05F7"/>
    <w:rsid w:val="009F0E8B"/>
    <w:rsid w:val="009F1FB1"/>
    <w:rsid w:val="009F5849"/>
    <w:rsid w:val="009F663B"/>
    <w:rsid w:val="009F7B31"/>
    <w:rsid w:val="00A011F6"/>
    <w:rsid w:val="00A01E18"/>
    <w:rsid w:val="00A02621"/>
    <w:rsid w:val="00A02C61"/>
    <w:rsid w:val="00A02E63"/>
    <w:rsid w:val="00A04188"/>
    <w:rsid w:val="00A047C9"/>
    <w:rsid w:val="00A05440"/>
    <w:rsid w:val="00A06841"/>
    <w:rsid w:val="00A06A0F"/>
    <w:rsid w:val="00A06F95"/>
    <w:rsid w:val="00A0797C"/>
    <w:rsid w:val="00A11063"/>
    <w:rsid w:val="00A11BEF"/>
    <w:rsid w:val="00A13352"/>
    <w:rsid w:val="00A1393F"/>
    <w:rsid w:val="00A1533C"/>
    <w:rsid w:val="00A1558A"/>
    <w:rsid w:val="00A1622A"/>
    <w:rsid w:val="00A21693"/>
    <w:rsid w:val="00A21BB5"/>
    <w:rsid w:val="00A22C5E"/>
    <w:rsid w:val="00A22EE7"/>
    <w:rsid w:val="00A22FFB"/>
    <w:rsid w:val="00A230C6"/>
    <w:rsid w:val="00A23336"/>
    <w:rsid w:val="00A23E9B"/>
    <w:rsid w:val="00A24CD3"/>
    <w:rsid w:val="00A24FDB"/>
    <w:rsid w:val="00A252B7"/>
    <w:rsid w:val="00A25E07"/>
    <w:rsid w:val="00A273CD"/>
    <w:rsid w:val="00A275E5"/>
    <w:rsid w:val="00A2796E"/>
    <w:rsid w:val="00A27B67"/>
    <w:rsid w:val="00A27C06"/>
    <w:rsid w:val="00A34444"/>
    <w:rsid w:val="00A36305"/>
    <w:rsid w:val="00A36FB2"/>
    <w:rsid w:val="00A41D41"/>
    <w:rsid w:val="00A42AA3"/>
    <w:rsid w:val="00A438A5"/>
    <w:rsid w:val="00A43A29"/>
    <w:rsid w:val="00A4649F"/>
    <w:rsid w:val="00A476A5"/>
    <w:rsid w:val="00A478CD"/>
    <w:rsid w:val="00A47994"/>
    <w:rsid w:val="00A528C2"/>
    <w:rsid w:val="00A531EF"/>
    <w:rsid w:val="00A53630"/>
    <w:rsid w:val="00A53C59"/>
    <w:rsid w:val="00A55F7E"/>
    <w:rsid w:val="00A57DFB"/>
    <w:rsid w:val="00A60A16"/>
    <w:rsid w:val="00A60B96"/>
    <w:rsid w:val="00A6161A"/>
    <w:rsid w:val="00A640E1"/>
    <w:rsid w:val="00A65FB0"/>
    <w:rsid w:val="00A71794"/>
    <w:rsid w:val="00A71B5B"/>
    <w:rsid w:val="00A74362"/>
    <w:rsid w:val="00A743E5"/>
    <w:rsid w:val="00A75869"/>
    <w:rsid w:val="00A7798E"/>
    <w:rsid w:val="00A77D6A"/>
    <w:rsid w:val="00A80D3E"/>
    <w:rsid w:val="00A828AF"/>
    <w:rsid w:val="00A84B45"/>
    <w:rsid w:val="00A84C32"/>
    <w:rsid w:val="00A9034D"/>
    <w:rsid w:val="00A935C9"/>
    <w:rsid w:val="00A93AB0"/>
    <w:rsid w:val="00A93E3B"/>
    <w:rsid w:val="00A94079"/>
    <w:rsid w:val="00A9466A"/>
    <w:rsid w:val="00A94765"/>
    <w:rsid w:val="00A954F1"/>
    <w:rsid w:val="00A95CC2"/>
    <w:rsid w:val="00A96FFE"/>
    <w:rsid w:val="00A973A1"/>
    <w:rsid w:val="00A976EF"/>
    <w:rsid w:val="00AA1883"/>
    <w:rsid w:val="00AA2945"/>
    <w:rsid w:val="00AA6330"/>
    <w:rsid w:val="00AA6A45"/>
    <w:rsid w:val="00AB65DC"/>
    <w:rsid w:val="00AC01A4"/>
    <w:rsid w:val="00AC07E5"/>
    <w:rsid w:val="00AC2900"/>
    <w:rsid w:val="00AC577D"/>
    <w:rsid w:val="00AC71C9"/>
    <w:rsid w:val="00AC7452"/>
    <w:rsid w:val="00AD0174"/>
    <w:rsid w:val="00AD1AF7"/>
    <w:rsid w:val="00AD1FAF"/>
    <w:rsid w:val="00AD2200"/>
    <w:rsid w:val="00AD24FE"/>
    <w:rsid w:val="00AD5010"/>
    <w:rsid w:val="00AE00E3"/>
    <w:rsid w:val="00AE364A"/>
    <w:rsid w:val="00AE447D"/>
    <w:rsid w:val="00AE460E"/>
    <w:rsid w:val="00AE6C0D"/>
    <w:rsid w:val="00AE7373"/>
    <w:rsid w:val="00AF3191"/>
    <w:rsid w:val="00AF32C3"/>
    <w:rsid w:val="00AF3E8A"/>
    <w:rsid w:val="00AF504B"/>
    <w:rsid w:val="00AF5DA5"/>
    <w:rsid w:val="00AF7B87"/>
    <w:rsid w:val="00AF7C50"/>
    <w:rsid w:val="00AF7DB5"/>
    <w:rsid w:val="00B003B1"/>
    <w:rsid w:val="00B004A1"/>
    <w:rsid w:val="00B00E48"/>
    <w:rsid w:val="00B01DCC"/>
    <w:rsid w:val="00B01EBA"/>
    <w:rsid w:val="00B03E18"/>
    <w:rsid w:val="00B04A0D"/>
    <w:rsid w:val="00B04BBF"/>
    <w:rsid w:val="00B05804"/>
    <w:rsid w:val="00B11254"/>
    <w:rsid w:val="00B11B86"/>
    <w:rsid w:val="00B12B19"/>
    <w:rsid w:val="00B12D2C"/>
    <w:rsid w:val="00B132C8"/>
    <w:rsid w:val="00B1628D"/>
    <w:rsid w:val="00B1789F"/>
    <w:rsid w:val="00B17EAD"/>
    <w:rsid w:val="00B23D68"/>
    <w:rsid w:val="00B260E3"/>
    <w:rsid w:val="00B27A15"/>
    <w:rsid w:val="00B30440"/>
    <w:rsid w:val="00B304A1"/>
    <w:rsid w:val="00B30686"/>
    <w:rsid w:val="00B30A65"/>
    <w:rsid w:val="00B30EE5"/>
    <w:rsid w:val="00B34C1D"/>
    <w:rsid w:val="00B35929"/>
    <w:rsid w:val="00B36DD5"/>
    <w:rsid w:val="00B37CAA"/>
    <w:rsid w:val="00B400D2"/>
    <w:rsid w:val="00B424B0"/>
    <w:rsid w:val="00B441C7"/>
    <w:rsid w:val="00B453EA"/>
    <w:rsid w:val="00B474ED"/>
    <w:rsid w:val="00B500EB"/>
    <w:rsid w:val="00B50198"/>
    <w:rsid w:val="00B52609"/>
    <w:rsid w:val="00B52781"/>
    <w:rsid w:val="00B558CC"/>
    <w:rsid w:val="00B55D8C"/>
    <w:rsid w:val="00B560DD"/>
    <w:rsid w:val="00B60918"/>
    <w:rsid w:val="00B62BCE"/>
    <w:rsid w:val="00B63CEB"/>
    <w:rsid w:val="00B64357"/>
    <w:rsid w:val="00B644ED"/>
    <w:rsid w:val="00B647C7"/>
    <w:rsid w:val="00B64C4D"/>
    <w:rsid w:val="00B65093"/>
    <w:rsid w:val="00B6552E"/>
    <w:rsid w:val="00B670A3"/>
    <w:rsid w:val="00B730DB"/>
    <w:rsid w:val="00B73412"/>
    <w:rsid w:val="00B75677"/>
    <w:rsid w:val="00B75752"/>
    <w:rsid w:val="00B77183"/>
    <w:rsid w:val="00B81624"/>
    <w:rsid w:val="00B84D21"/>
    <w:rsid w:val="00B85FE4"/>
    <w:rsid w:val="00B86C22"/>
    <w:rsid w:val="00B87340"/>
    <w:rsid w:val="00B8739F"/>
    <w:rsid w:val="00B874A0"/>
    <w:rsid w:val="00B90528"/>
    <w:rsid w:val="00B906AD"/>
    <w:rsid w:val="00B9148F"/>
    <w:rsid w:val="00B915C8"/>
    <w:rsid w:val="00B91A8B"/>
    <w:rsid w:val="00B91BED"/>
    <w:rsid w:val="00B92C2D"/>
    <w:rsid w:val="00B93F61"/>
    <w:rsid w:val="00B96DDA"/>
    <w:rsid w:val="00BA0022"/>
    <w:rsid w:val="00BA3A2C"/>
    <w:rsid w:val="00BA3E0A"/>
    <w:rsid w:val="00BA53D7"/>
    <w:rsid w:val="00BA54A9"/>
    <w:rsid w:val="00BA58F1"/>
    <w:rsid w:val="00BA6DE6"/>
    <w:rsid w:val="00BB0E9E"/>
    <w:rsid w:val="00BB1924"/>
    <w:rsid w:val="00BB1A0A"/>
    <w:rsid w:val="00BB21E7"/>
    <w:rsid w:val="00BB38FF"/>
    <w:rsid w:val="00BB3F4F"/>
    <w:rsid w:val="00BB402F"/>
    <w:rsid w:val="00BB4037"/>
    <w:rsid w:val="00BB46F1"/>
    <w:rsid w:val="00BB6DB6"/>
    <w:rsid w:val="00BC14FE"/>
    <w:rsid w:val="00BC15C6"/>
    <w:rsid w:val="00BC1AE7"/>
    <w:rsid w:val="00BC1C49"/>
    <w:rsid w:val="00BC265E"/>
    <w:rsid w:val="00BC3699"/>
    <w:rsid w:val="00BC417D"/>
    <w:rsid w:val="00BC428D"/>
    <w:rsid w:val="00BC4C84"/>
    <w:rsid w:val="00BC5204"/>
    <w:rsid w:val="00BC6BB1"/>
    <w:rsid w:val="00BD1151"/>
    <w:rsid w:val="00BD2C7F"/>
    <w:rsid w:val="00BD3235"/>
    <w:rsid w:val="00BD3E2B"/>
    <w:rsid w:val="00BD3ED6"/>
    <w:rsid w:val="00BD4BD2"/>
    <w:rsid w:val="00BD550E"/>
    <w:rsid w:val="00BD6DF7"/>
    <w:rsid w:val="00BE0C81"/>
    <w:rsid w:val="00BE1E2C"/>
    <w:rsid w:val="00BE36B2"/>
    <w:rsid w:val="00BE56BD"/>
    <w:rsid w:val="00BF04B9"/>
    <w:rsid w:val="00BF2267"/>
    <w:rsid w:val="00BF25FF"/>
    <w:rsid w:val="00BF2BB3"/>
    <w:rsid w:val="00BF4953"/>
    <w:rsid w:val="00BF5BCD"/>
    <w:rsid w:val="00BF6767"/>
    <w:rsid w:val="00C003BC"/>
    <w:rsid w:val="00C010E8"/>
    <w:rsid w:val="00C01CDF"/>
    <w:rsid w:val="00C0257B"/>
    <w:rsid w:val="00C02919"/>
    <w:rsid w:val="00C03928"/>
    <w:rsid w:val="00C03FC8"/>
    <w:rsid w:val="00C04314"/>
    <w:rsid w:val="00C0522D"/>
    <w:rsid w:val="00C055FE"/>
    <w:rsid w:val="00C062F5"/>
    <w:rsid w:val="00C068B2"/>
    <w:rsid w:val="00C07736"/>
    <w:rsid w:val="00C115B7"/>
    <w:rsid w:val="00C23E96"/>
    <w:rsid w:val="00C24C44"/>
    <w:rsid w:val="00C257F5"/>
    <w:rsid w:val="00C30DC7"/>
    <w:rsid w:val="00C314C9"/>
    <w:rsid w:val="00C31581"/>
    <w:rsid w:val="00C329B8"/>
    <w:rsid w:val="00C32C92"/>
    <w:rsid w:val="00C32D3A"/>
    <w:rsid w:val="00C346C9"/>
    <w:rsid w:val="00C35372"/>
    <w:rsid w:val="00C43DB7"/>
    <w:rsid w:val="00C4510A"/>
    <w:rsid w:val="00C474E7"/>
    <w:rsid w:val="00C47953"/>
    <w:rsid w:val="00C47BE8"/>
    <w:rsid w:val="00C47DB5"/>
    <w:rsid w:val="00C53C90"/>
    <w:rsid w:val="00C5769E"/>
    <w:rsid w:val="00C61248"/>
    <w:rsid w:val="00C6168E"/>
    <w:rsid w:val="00C61E42"/>
    <w:rsid w:val="00C62D47"/>
    <w:rsid w:val="00C646FF"/>
    <w:rsid w:val="00C64B9F"/>
    <w:rsid w:val="00C65BBB"/>
    <w:rsid w:val="00C66E26"/>
    <w:rsid w:val="00C67592"/>
    <w:rsid w:val="00C70375"/>
    <w:rsid w:val="00C71906"/>
    <w:rsid w:val="00C720CB"/>
    <w:rsid w:val="00C73650"/>
    <w:rsid w:val="00C747A0"/>
    <w:rsid w:val="00C75A54"/>
    <w:rsid w:val="00C773F4"/>
    <w:rsid w:val="00C810F9"/>
    <w:rsid w:val="00C81982"/>
    <w:rsid w:val="00C82DAA"/>
    <w:rsid w:val="00C830F6"/>
    <w:rsid w:val="00C83E36"/>
    <w:rsid w:val="00C84A5D"/>
    <w:rsid w:val="00C87432"/>
    <w:rsid w:val="00C91263"/>
    <w:rsid w:val="00C9148E"/>
    <w:rsid w:val="00C937DB"/>
    <w:rsid w:val="00C9519A"/>
    <w:rsid w:val="00C971CD"/>
    <w:rsid w:val="00C97B2F"/>
    <w:rsid w:val="00CA1ADA"/>
    <w:rsid w:val="00CA2402"/>
    <w:rsid w:val="00CA4BFC"/>
    <w:rsid w:val="00CA640B"/>
    <w:rsid w:val="00CA6836"/>
    <w:rsid w:val="00CA7941"/>
    <w:rsid w:val="00CB02F6"/>
    <w:rsid w:val="00CB0845"/>
    <w:rsid w:val="00CB0E75"/>
    <w:rsid w:val="00CB289F"/>
    <w:rsid w:val="00CB28B0"/>
    <w:rsid w:val="00CB3CE1"/>
    <w:rsid w:val="00CB70E1"/>
    <w:rsid w:val="00CD0F2C"/>
    <w:rsid w:val="00CD1FC1"/>
    <w:rsid w:val="00CD4140"/>
    <w:rsid w:val="00CD675D"/>
    <w:rsid w:val="00CE031A"/>
    <w:rsid w:val="00CE039F"/>
    <w:rsid w:val="00CE2546"/>
    <w:rsid w:val="00CE2E6D"/>
    <w:rsid w:val="00CE34F8"/>
    <w:rsid w:val="00CE41BB"/>
    <w:rsid w:val="00CE4331"/>
    <w:rsid w:val="00CF0854"/>
    <w:rsid w:val="00CF2A85"/>
    <w:rsid w:val="00CF5BF0"/>
    <w:rsid w:val="00CF6A2A"/>
    <w:rsid w:val="00CF6C00"/>
    <w:rsid w:val="00D012DD"/>
    <w:rsid w:val="00D01B79"/>
    <w:rsid w:val="00D02F82"/>
    <w:rsid w:val="00D04ED0"/>
    <w:rsid w:val="00D06CA9"/>
    <w:rsid w:val="00D07E54"/>
    <w:rsid w:val="00D104FA"/>
    <w:rsid w:val="00D12097"/>
    <w:rsid w:val="00D12A6F"/>
    <w:rsid w:val="00D1328A"/>
    <w:rsid w:val="00D14C9C"/>
    <w:rsid w:val="00D154A6"/>
    <w:rsid w:val="00D164D8"/>
    <w:rsid w:val="00D16917"/>
    <w:rsid w:val="00D178F1"/>
    <w:rsid w:val="00D206AB"/>
    <w:rsid w:val="00D20C69"/>
    <w:rsid w:val="00D21308"/>
    <w:rsid w:val="00D229E4"/>
    <w:rsid w:val="00D2332B"/>
    <w:rsid w:val="00D23CAF"/>
    <w:rsid w:val="00D2419F"/>
    <w:rsid w:val="00D241C6"/>
    <w:rsid w:val="00D25074"/>
    <w:rsid w:val="00D2665D"/>
    <w:rsid w:val="00D276B0"/>
    <w:rsid w:val="00D30638"/>
    <w:rsid w:val="00D324FF"/>
    <w:rsid w:val="00D330C1"/>
    <w:rsid w:val="00D34262"/>
    <w:rsid w:val="00D35B22"/>
    <w:rsid w:val="00D35C2D"/>
    <w:rsid w:val="00D40122"/>
    <w:rsid w:val="00D42D76"/>
    <w:rsid w:val="00D43D59"/>
    <w:rsid w:val="00D50A41"/>
    <w:rsid w:val="00D53711"/>
    <w:rsid w:val="00D53AAB"/>
    <w:rsid w:val="00D54482"/>
    <w:rsid w:val="00D54A00"/>
    <w:rsid w:val="00D556BA"/>
    <w:rsid w:val="00D557A7"/>
    <w:rsid w:val="00D61124"/>
    <w:rsid w:val="00D616C1"/>
    <w:rsid w:val="00D616C9"/>
    <w:rsid w:val="00D61707"/>
    <w:rsid w:val="00D6294F"/>
    <w:rsid w:val="00D64AB2"/>
    <w:rsid w:val="00D64C90"/>
    <w:rsid w:val="00D64D5F"/>
    <w:rsid w:val="00D6717D"/>
    <w:rsid w:val="00D7199A"/>
    <w:rsid w:val="00D71F5B"/>
    <w:rsid w:val="00D724DA"/>
    <w:rsid w:val="00D73BC7"/>
    <w:rsid w:val="00D73EF3"/>
    <w:rsid w:val="00D74031"/>
    <w:rsid w:val="00D745E3"/>
    <w:rsid w:val="00D75071"/>
    <w:rsid w:val="00D76960"/>
    <w:rsid w:val="00D776B6"/>
    <w:rsid w:val="00D7792B"/>
    <w:rsid w:val="00D827D8"/>
    <w:rsid w:val="00D8351E"/>
    <w:rsid w:val="00D848FA"/>
    <w:rsid w:val="00D84C1F"/>
    <w:rsid w:val="00D85308"/>
    <w:rsid w:val="00D85CE5"/>
    <w:rsid w:val="00D8693E"/>
    <w:rsid w:val="00D90985"/>
    <w:rsid w:val="00D910AB"/>
    <w:rsid w:val="00D91632"/>
    <w:rsid w:val="00D9268C"/>
    <w:rsid w:val="00D930C7"/>
    <w:rsid w:val="00D9359A"/>
    <w:rsid w:val="00D952FC"/>
    <w:rsid w:val="00D9647E"/>
    <w:rsid w:val="00D965D1"/>
    <w:rsid w:val="00D96784"/>
    <w:rsid w:val="00D97583"/>
    <w:rsid w:val="00DA001E"/>
    <w:rsid w:val="00DA1F97"/>
    <w:rsid w:val="00DA209A"/>
    <w:rsid w:val="00DA21AE"/>
    <w:rsid w:val="00DA2412"/>
    <w:rsid w:val="00DA3319"/>
    <w:rsid w:val="00DA34AE"/>
    <w:rsid w:val="00DA3735"/>
    <w:rsid w:val="00DA5557"/>
    <w:rsid w:val="00DA5E76"/>
    <w:rsid w:val="00DA6BF7"/>
    <w:rsid w:val="00DA6D26"/>
    <w:rsid w:val="00DA6E34"/>
    <w:rsid w:val="00DB0DF4"/>
    <w:rsid w:val="00DB3FE1"/>
    <w:rsid w:val="00DB4253"/>
    <w:rsid w:val="00DB4A3E"/>
    <w:rsid w:val="00DB4FF3"/>
    <w:rsid w:val="00DC0A37"/>
    <w:rsid w:val="00DC1DE7"/>
    <w:rsid w:val="00DC36E0"/>
    <w:rsid w:val="00DC6450"/>
    <w:rsid w:val="00DC661C"/>
    <w:rsid w:val="00DC7775"/>
    <w:rsid w:val="00DD4B70"/>
    <w:rsid w:val="00DD69E1"/>
    <w:rsid w:val="00DE0CDA"/>
    <w:rsid w:val="00DE10B1"/>
    <w:rsid w:val="00DE1C46"/>
    <w:rsid w:val="00DE1CBA"/>
    <w:rsid w:val="00DE28EB"/>
    <w:rsid w:val="00DE3195"/>
    <w:rsid w:val="00DE360F"/>
    <w:rsid w:val="00DE4B32"/>
    <w:rsid w:val="00DE5401"/>
    <w:rsid w:val="00DE7A61"/>
    <w:rsid w:val="00DE7ACE"/>
    <w:rsid w:val="00DF1153"/>
    <w:rsid w:val="00DF2546"/>
    <w:rsid w:val="00DF280D"/>
    <w:rsid w:val="00DF3C60"/>
    <w:rsid w:val="00DF4924"/>
    <w:rsid w:val="00DF4B95"/>
    <w:rsid w:val="00DF5550"/>
    <w:rsid w:val="00DF6A54"/>
    <w:rsid w:val="00DF7632"/>
    <w:rsid w:val="00E0042C"/>
    <w:rsid w:val="00E017AB"/>
    <w:rsid w:val="00E01CB5"/>
    <w:rsid w:val="00E046B0"/>
    <w:rsid w:val="00E052B2"/>
    <w:rsid w:val="00E05EE8"/>
    <w:rsid w:val="00E062EA"/>
    <w:rsid w:val="00E06B82"/>
    <w:rsid w:val="00E07EF0"/>
    <w:rsid w:val="00E10530"/>
    <w:rsid w:val="00E10779"/>
    <w:rsid w:val="00E10BF9"/>
    <w:rsid w:val="00E10DBF"/>
    <w:rsid w:val="00E10F79"/>
    <w:rsid w:val="00E14FCF"/>
    <w:rsid w:val="00E15BDF"/>
    <w:rsid w:val="00E17434"/>
    <w:rsid w:val="00E253E5"/>
    <w:rsid w:val="00E258B8"/>
    <w:rsid w:val="00E3130E"/>
    <w:rsid w:val="00E339EF"/>
    <w:rsid w:val="00E351E3"/>
    <w:rsid w:val="00E353A2"/>
    <w:rsid w:val="00E414B5"/>
    <w:rsid w:val="00E42074"/>
    <w:rsid w:val="00E42F0A"/>
    <w:rsid w:val="00E431E4"/>
    <w:rsid w:val="00E45B47"/>
    <w:rsid w:val="00E45F54"/>
    <w:rsid w:val="00E46833"/>
    <w:rsid w:val="00E50644"/>
    <w:rsid w:val="00E52371"/>
    <w:rsid w:val="00E52F77"/>
    <w:rsid w:val="00E5364E"/>
    <w:rsid w:val="00E5446E"/>
    <w:rsid w:val="00E55741"/>
    <w:rsid w:val="00E55F50"/>
    <w:rsid w:val="00E5654F"/>
    <w:rsid w:val="00E576AA"/>
    <w:rsid w:val="00E57D41"/>
    <w:rsid w:val="00E60483"/>
    <w:rsid w:val="00E63027"/>
    <w:rsid w:val="00E639C8"/>
    <w:rsid w:val="00E639F8"/>
    <w:rsid w:val="00E640FB"/>
    <w:rsid w:val="00E64FF3"/>
    <w:rsid w:val="00E65C96"/>
    <w:rsid w:val="00E6606F"/>
    <w:rsid w:val="00E6666D"/>
    <w:rsid w:val="00E71A0E"/>
    <w:rsid w:val="00E728EB"/>
    <w:rsid w:val="00E730CA"/>
    <w:rsid w:val="00E739B7"/>
    <w:rsid w:val="00E7562A"/>
    <w:rsid w:val="00E7692F"/>
    <w:rsid w:val="00E77941"/>
    <w:rsid w:val="00E80556"/>
    <w:rsid w:val="00E80645"/>
    <w:rsid w:val="00E82772"/>
    <w:rsid w:val="00E82BD2"/>
    <w:rsid w:val="00E83E28"/>
    <w:rsid w:val="00E84505"/>
    <w:rsid w:val="00E85049"/>
    <w:rsid w:val="00E878C3"/>
    <w:rsid w:val="00E878F1"/>
    <w:rsid w:val="00E90871"/>
    <w:rsid w:val="00E90C6E"/>
    <w:rsid w:val="00E9111B"/>
    <w:rsid w:val="00E914A7"/>
    <w:rsid w:val="00E91895"/>
    <w:rsid w:val="00E91CE2"/>
    <w:rsid w:val="00E92273"/>
    <w:rsid w:val="00E92C81"/>
    <w:rsid w:val="00E94DBE"/>
    <w:rsid w:val="00E96988"/>
    <w:rsid w:val="00E96E47"/>
    <w:rsid w:val="00E97C21"/>
    <w:rsid w:val="00EA040C"/>
    <w:rsid w:val="00EA20A3"/>
    <w:rsid w:val="00EA27A0"/>
    <w:rsid w:val="00EA2E7D"/>
    <w:rsid w:val="00EA30C4"/>
    <w:rsid w:val="00EA3F66"/>
    <w:rsid w:val="00EA3FAD"/>
    <w:rsid w:val="00EA4280"/>
    <w:rsid w:val="00EA4D82"/>
    <w:rsid w:val="00EA4E5C"/>
    <w:rsid w:val="00EA52E4"/>
    <w:rsid w:val="00EA6160"/>
    <w:rsid w:val="00EA69F5"/>
    <w:rsid w:val="00EA77F6"/>
    <w:rsid w:val="00EA7CF8"/>
    <w:rsid w:val="00EB0950"/>
    <w:rsid w:val="00EB1B99"/>
    <w:rsid w:val="00EB306E"/>
    <w:rsid w:val="00EB3758"/>
    <w:rsid w:val="00EB48CB"/>
    <w:rsid w:val="00EB5962"/>
    <w:rsid w:val="00EB798E"/>
    <w:rsid w:val="00EB7AD2"/>
    <w:rsid w:val="00EC10AF"/>
    <w:rsid w:val="00EC2338"/>
    <w:rsid w:val="00EC268C"/>
    <w:rsid w:val="00EC3158"/>
    <w:rsid w:val="00EC3F76"/>
    <w:rsid w:val="00EC4B71"/>
    <w:rsid w:val="00EC64A1"/>
    <w:rsid w:val="00EC6882"/>
    <w:rsid w:val="00ED14E8"/>
    <w:rsid w:val="00ED1E96"/>
    <w:rsid w:val="00ED2C56"/>
    <w:rsid w:val="00ED3009"/>
    <w:rsid w:val="00ED3099"/>
    <w:rsid w:val="00ED3C5B"/>
    <w:rsid w:val="00ED43E6"/>
    <w:rsid w:val="00ED5088"/>
    <w:rsid w:val="00ED7745"/>
    <w:rsid w:val="00EE16D5"/>
    <w:rsid w:val="00EE3D0B"/>
    <w:rsid w:val="00EE4B0A"/>
    <w:rsid w:val="00EE4EA3"/>
    <w:rsid w:val="00EE5C62"/>
    <w:rsid w:val="00EE7C52"/>
    <w:rsid w:val="00EF0C48"/>
    <w:rsid w:val="00EF152F"/>
    <w:rsid w:val="00EF1A37"/>
    <w:rsid w:val="00EF1A81"/>
    <w:rsid w:val="00EF1A92"/>
    <w:rsid w:val="00EF2184"/>
    <w:rsid w:val="00EF2BFC"/>
    <w:rsid w:val="00EF3DF8"/>
    <w:rsid w:val="00EF4551"/>
    <w:rsid w:val="00EF60BE"/>
    <w:rsid w:val="00F008BF"/>
    <w:rsid w:val="00F02308"/>
    <w:rsid w:val="00F04AF6"/>
    <w:rsid w:val="00F05952"/>
    <w:rsid w:val="00F05D4A"/>
    <w:rsid w:val="00F06226"/>
    <w:rsid w:val="00F07D8F"/>
    <w:rsid w:val="00F07FDC"/>
    <w:rsid w:val="00F1000F"/>
    <w:rsid w:val="00F136B2"/>
    <w:rsid w:val="00F15003"/>
    <w:rsid w:val="00F15B27"/>
    <w:rsid w:val="00F15D1A"/>
    <w:rsid w:val="00F15DDF"/>
    <w:rsid w:val="00F16561"/>
    <w:rsid w:val="00F16E6C"/>
    <w:rsid w:val="00F1724D"/>
    <w:rsid w:val="00F17E85"/>
    <w:rsid w:val="00F17FA7"/>
    <w:rsid w:val="00F20B0F"/>
    <w:rsid w:val="00F2117A"/>
    <w:rsid w:val="00F2133E"/>
    <w:rsid w:val="00F24CAB"/>
    <w:rsid w:val="00F25D7F"/>
    <w:rsid w:val="00F278F6"/>
    <w:rsid w:val="00F317AF"/>
    <w:rsid w:val="00F344E0"/>
    <w:rsid w:val="00F352A3"/>
    <w:rsid w:val="00F35834"/>
    <w:rsid w:val="00F36C27"/>
    <w:rsid w:val="00F37713"/>
    <w:rsid w:val="00F410A5"/>
    <w:rsid w:val="00F4111B"/>
    <w:rsid w:val="00F41EF7"/>
    <w:rsid w:val="00F428F0"/>
    <w:rsid w:val="00F42B7A"/>
    <w:rsid w:val="00F44BDB"/>
    <w:rsid w:val="00F44D9E"/>
    <w:rsid w:val="00F464A7"/>
    <w:rsid w:val="00F46BE6"/>
    <w:rsid w:val="00F4730F"/>
    <w:rsid w:val="00F4767D"/>
    <w:rsid w:val="00F532B4"/>
    <w:rsid w:val="00F54889"/>
    <w:rsid w:val="00F62D85"/>
    <w:rsid w:val="00F6331F"/>
    <w:rsid w:val="00F648E6"/>
    <w:rsid w:val="00F64A73"/>
    <w:rsid w:val="00F64FB2"/>
    <w:rsid w:val="00F6604F"/>
    <w:rsid w:val="00F67840"/>
    <w:rsid w:val="00F71A84"/>
    <w:rsid w:val="00F71FC3"/>
    <w:rsid w:val="00F769A1"/>
    <w:rsid w:val="00F77050"/>
    <w:rsid w:val="00F80A69"/>
    <w:rsid w:val="00F80B2C"/>
    <w:rsid w:val="00F80C78"/>
    <w:rsid w:val="00F83F3D"/>
    <w:rsid w:val="00F85806"/>
    <w:rsid w:val="00F86AB4"/>
    <w:rsid w:val="00F86DE5"/>
    <w:rsid w:val="00F90E99"/>
    <w:rsid w:val="00F91AE8"/>
    <w:rsid w:val="00F9398F"/>
    <w:rsid w:val="00F93F60"/>
    <w:rsid w:val="00F9527E"/>
    <w:rsid w:val="00F95335"/>
    <w:rsid w:val="00F95561"/>
    <w:rsid w:val="00F96A59"/>
    <w:rsid w:val="00FA32E2"/>
    <w:rsid w:val="00FA3834"/>
    <w:rsid w:val="00FA5105"/>
    <w:rsid w:val="00FA676B"/>
    <w:rsid w:val="00FB2EE1"/>
    <w:rsid w:val="00FB42BA"/>
    <w:rsid w:val="00FB4AFE"/>
    <w:rsid w:val="00FB6437"/>
    <w:rsid w:val="00FC00AB"/>
    <w:rsid w:val="00FC0227"/>
    <w:rsid w:val="00FC1BA7"/>
    <w:rsid w:val="00FC1F49"/>
    <w:rsid w:val="00FC3498"/>
    <w:rsid w:val="00FC41D2"/>
    <w:rsid w:val="00FC4F0E"/>
    <w:rsid w:val="00FC66C3"/>
    <w:rsid w:val="00FC6BC8"/>
    <w:rsid w:val="00FD2A1F"/>
    <w:rsid w:val="00FD33A5"/>
    <w:rsid w:val="00FD4DBD"/>
    <w:rsid w:val="00FD571A"/>
    <w:rsid w:val="00FD6BCA"/>
    <w:rsid w:val="00FD6DC2"/>
    <w:rsid w:val="00FD7712"/>
    <w:rsid w:val="00FE0189"/>
    <w:rsid w:val="00FE301C"/>
    <w:rsid w:val="00FE3141"/>
    <w:rsid w:val="00FE42FB"/>
    <w:rsid w:val="00FE68A8"/>
    <w:rsid w:val="00FE6CE5"/>
    <w:rsid w:val="00FF1A1B"/>
    <w:rsid w:val="00FF1F7D"/>
    <w:rsid w:val="00FF29C7"/>
    <w:rsid w:val="00FF2FCA"/>
    <w:rsid w:val="00FF3411"/>
    <w:rsid w:val="00FF4081"/>
    <w:rsid w:val="00FF40AA"/>
    <w:rsid w:val="00FF42D2"/>
    <w:rsid w:val="00FF4EFD"/>
    <w:rsid w:val="00FF5BB8"/>
    <w:rsid w:val="00FF6252"/>
  </w:rsids>
  <m:mathPr>
    <m:mathFont m:val="Cambria Math"/>
    <m:brkBin m:val="before"/>
    <m:brkBinSub m:val="--"/>
    <m:smallFrac m:val="0"/>
    <m:dispDef/>
    <m:lMargin m:val="719"/>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mbria Math" w:eastAsiaTheme="minorEastAsia" w:hAnsi="Cambria Math"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085827"/>
    <w:pPr>
      <w:widowControl w:val="0"/>
      <w:jc w:val="both"/>
    </w:pPr>
    <w:rPr>
      <w:rFonts w:ascii="Times New Roman" w:hAnsi="Times New Roman"/>
      <w:sz w:val="24"/>
    </w:rPr>
  </w:style>
  <w:style w:type="paragraph" w:styleId="1">
    <w:name w:val="heading 1"/>
    <w:basedOn w:val="a"/>
    <w:next w:val="a"/>
    <w:link w:val="1Char"/>
    <w:uiPriority w:val="9"/>
    <w:qFormat/>
    <w:rsid w:val="00513C2A"/>
    <w:pPr>
      <w:keepNext/>
      <w:keepLines/>
      <w:numPr>
        <w:numId w:val="2"/>
      </w:numPr>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085827"/>
    <w:pPr>
      <w:keepNext/>
      <w:keepLines/>
      <w:numPr>
        <w:ilvl w:val="1"/>
        <w:numId w:val="2"/>
      </w:numPr>
      <w:spacing w:before="260" w:after="260" w:line="416" w:lineRule="auto"/>
      <w:outlineLvl w:val="1"/>
    </w:pPr>
    <w:rPr>
      <w:rFonts w:eastAsiaTheme="majorEastAsia" w:cstheme="majorBidi"/>
      <w:b/>
      <w:bCs/>
      <w:sz w:val="32"/>
      <w:szCs w:val="32"/>
    </w:rPr>
  </w:style>
  <w:style w:type="paragraph" w:styleId="3">
    <w:name w:val="heading 3"/>
    <w:basedOn w:val="a"/>
    <w:next w:val="a"/>
    <w:link w:val="3Char"/>
    <w:uiPriority w:val="9"/>
    <w:unhideWhenUsed/>
    <w:qFormat/>
    <w:rsid w:val="00085827"/>
    <w:pPr>
      <w:keepNext/>
      <w:keepLines/>
      <w:numPr>
        <w:ilvl w:val="2"/>
        <w:numId w:val="2"/>
      </w:numPr>
      <w:spacing w:before="200"/>
      <w:outlineLvl w:val="2"/>
    </w:pPr>
    <w:rPr>
      <w:rFonts w:eastAsiaTheme="majorEastAsia" w:cstheme="majorBidi"/>
      <w:b/>
      <w:bCs/>
      <w:color w:val="4F81BD" w:themeColor="accent1"/>
    </w:rPr>
  </w:style>
  <w:style w:type="paragraph" w:styleId="4">
    <w:name w:val="heading 4"/>
    <w:basedOn w:val="a"/>
    <w:next w:val="a"/>
    <w:link w:val="4Char"/>
    <w:uiPriority w:val="9"/>
    <w:semiHidden/>
    <w:unhideWhenUsed/>
    <w:qFormat/>
    <w:rsid w:val="00085827"/>
    <w:pPr>
      <w:keepNext/>
      <w:keepLines/>
      <w:numPr>
        <w:ilvl w:val="3"/>
        <w:numId w:val="2"/>
      </w:numPr>
      <w:spacing w:before="200"/>
      <w:outlineLvl w:val="3"/>
    </w:pPr>
    <w:rPr>
      <w:rFonts w:eastAsiaTheme="majorEastAsia" w:cstheme="majorBidi"/>
      <w:b/>
      <w:bCs/>
      <w:i/>
      <w:iCs/>
      <w:color w:val="4F81BD" w:themeColor="accent1"/>
    </w:rPr>
  </w:style>
  <w:style w:type="paragraph" w:styleId="5">
    <w:name w:val="heading 5"/>
    <w:basedOn w:val="a"/>
    <w:next w:val="a"/>
    <w:link w:val="5Char"/>
    <w:uiPriority w:val="9"/>
    <w:semiHidden/>
    <w:unhideWhenUsed/>
    <w:qFormat/>
    <w:rsid w:val="001A301A"/>
    <w:pPr>
      <w:keepNext/>
      <w:keepLines/>
      <w:numPr>
        <w:ilvl w:val="4"/>
        <w:numId w:val="2"/>
      </w:numPr>
      <w:spacing w:before="200"/>
      <w:outlineLvl w:val="4"/>
    </w:pPr>
    <w:rPr>
      <w:rFonts w:asciiTheme="majorHAnsi" w:eastAsiaTheme="majorEastAsia" w:hAnsiTheme="majorHAnsi" w:cstheme="majorBidi"/>
      <w:color w:val="243F60" w:themeColor="accent1" w:themeShade="7F"/>
    </w:rPr>
  </w:style>
  <w:style w:type="paragraph" w:styleId="6">
    <w:name w:val="heading 6"/>
    <w:basedOn w:val="a"/>
    <w:next w:val="a"/>
    <w:link w:val="6Char"/>
    <w:uiPriority w:val="9"/>
    <w:semiHidden/>
    <w:unhideWhenUsed/>
    <w:qFormat/>
    <w:rsid w:val="001A301A"/>
    <w:pPr>
      <w:keepNext/>
      <w:keepLines/>
      <w:numPr>
        <w:ilvl w:val="5"/>
        <w:numId w:val="2"/>
      </w:numPr>
      <w:spacing w:before="200"/>
      <w:outlineLvl w:val="5"/>
    </w:pPr>
    <w:rPr>
      <w:rFonts w:asciiTheme="majorHAnsi" w:eastAsiaTheme="majorEastAsia" w:hAnsiTheme="majorHAnsi" w:cstheme="majorBidi"/>
      <w:i/>
      <w:iCs/>
      <w:color w:val="243F60" w:themeColor="accent1" w:themeShade="7F"/>
    </w:rPr>
  </w:style>
  <w:style w:type="paragraph" w:styleId="7">
    <w:name w:val="heading 7"/>
    <w:basedOn w:val="a"/>
    <w:next w:val="a"/>
    <w:link w:val="7Char"/>
    <w:uiPriority w:val="9"/>
    <w:semiHidden/>
    <w:unhideWhenUsed/>
    <w:qFormat/>
    <w:rsid w:val="001A301A"/>
    <w:pPr>
      <w:keepNext/>
      <w:keepLines/>
      <w:numPr>
        <w:ilvl w:val="6"/>
        <w:numId w:val="2"/>
      </w:numPr>
      <w:spacing w:before="200"/>
      <w:outlineLvl w:val="6"/>
    </w:pPr>
    <w:rPr>
      <w:rFonts w:asciiTheme="majorHAnsi" w:eastAsiaTheme="majorEastAsia" w:hAnsiTheme="majorHAnsi" w:cstheme="majorBidi"/>
      <w:i/>
      <w:iCs/>
      <w:color w:val="404040" w:themeColor="text1" w:themeTint="BF"/>
    </w:rPr>
  </w:style>
  <w:style w:type="paragraph" w:styleId="8">
    <w:name w:val="heading 8"/>
    <w:basedOn w:val="a"/>
    <w:next w:val="a"/>
    <w:link w:val="8Char"/>
    <w:uiPriority w:val="9"/>
    <w:semiHidden/>
    <w:unhideWhenUsed/>
    <w:qFormat/>
    <w:rsid w:val="001A301A"/>
    <w:pPr>
      <w:keepNext/>
      <w:keepLines/>
      <w:numPr>
        <w:ilvl w:val="7"/>
        <w:numId w:val="2"/>
      </w:numPr>
      <w:spacing w:before="200"/>
      <w:outlineLvl w:val="7"/>
    </w:pPr>
    <w:rPr>
      <w:rFonts w:asciiTheme="majorHAnsi" w:eastAsiaTheme="majorEastAsia" w:hAnsiTheme="majorHAnsi" w:cstheme="majorBidi"/>
      <w:color w:val="404040" w:themeColor="text1" w:themeTint="BF"/>
      <w:sz w:val="20"/>
      <w:szCs w:val="20"/>
    </w:rPr>
  </w:style>
  <w:style w:type="paragraph" w:styleId="9">
    <w:name w:val="heading 9"/>
    <w:basedOn w:val="a"/>
    <w:next w:val="a"/>
    <w:link w:val="9Char"/>
    <w:uiPriority w:val="9"/>
    <w:semiHidden/>
    <w:unhideWhenUsed/>
    <w:qFormat/>
    <w:rsid w:val="001A301A"/>
    <w:pPr>
      <w:keepNext/>
      <w:keepLines/>
      <w:numPr>
        <w:ilvl w:val="8"/>
        <w:numId w:val="2"/>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 Spacing"/>
    <w:uiPriority w:val="1"/>
    <w:qFormat/>
    <w:rsid w:val="00513C2A"/>
    <w:pPr>
      <w:widowControl w:val="0"/>
      <w:jc w:val="both"/>
    </w:pPr>
  </w:style>
  <w:style w:type="character" w:customStyle="1" w:styleId="1Char">
    <w:name w:val="标题 1 Char"/>
    <w:basedOn w:val="a0"/>
    <w:link w:val="1"/>
    <w:uiPriority w:val="9"/>
    <w:rsid w:val="00513C2A"/>
    <w:rPr>
      <w:rFonts w:ascii="Times New Roman" w:hAnsi="Times New Roman"/>
      <w:b/>
      <w:bCs/>
      <w:kern w:val="44"/>
      <w:sz w:val="44"/>
      <w:szCs w:val="44"/>
    </w:rPr>
  </w:style>
  <w:style w:type="character" w:customStyle="1" w:styleId="2Char">
    <w:name w:val="标题 2 Char"/>
    <w:basedOn w:val="a0"/>
    <w:link w:val="2"/>
    <w:uiPriority w:val="9"/>
    <w:rsid w:val="00085827"/>
    <w:rPr>
      <w:rFonts w:ascii="Times New Roman" w:eastAsiaTheme="majorEastAsia" w:hAnsi="Times New Roman" w:cstheme="majorBidi"/>
      <w:b/>
      <w:bCs/>
      <w:sz w:val="32"/>
      <w:szCs w:val="32"/>
    </w:rPr>
  </w:style>
  <w:style w:type="paragraph" w:customStyle="1" w:styleId="CM46">
    <w:name w:val="CM46"/>
    <w:basedOn w:val="a"/>
    <w:next w:val="a"/>
    <w:uiPriority w:val="99"/>
    <w:rsid w:val="00590ABB"/>
    <w:pPr>
      <w:autoSpaceDE w:val="0"/>
      <w:autoSpaceDN w:val="0"/>
      <w:adjustRightInd w:val="0"/>
      <w:jc w:val="left"/>
    </w:pPr>
    <w:rPr>
      <w:rFonts w:cs="Times New Roman"/>
      <w:kern w:val="0"/>
      <w:szCs w:val="24"/>
    </w:rPr>
  </w:style>
  <w:style w:type="character" w:styleId="a4">
    <w:name w:val="Placeholder Text"/>
    <w:basedOn w:val="a0"/>
    <w:uiPriority w:val="99"/>
    <w:semiHidden/>
    <w:rsid w:val="00742B53"/>
    <w:rPr>
      <w:color w:val="808080"/>
    </w:rPr>
  </w:style>
  <w:style w:type="paragraph" w:styleId="a5">
    <w:name w:val="Balloon Text"/>
    <w:basedOn w:val="a"/>
    <w:link w:val="Char"/>
    <w:uiPriority w:val="99"/>
    <w:semiHidden/>
    <w:unhideWhenUsed/>
    <w:rsid w:val="00742B53"/>
    <w:rPr>
      <w:sz w:val="18"/>
      <w:szCs w:val="18"/>
    </w:rPr>
  </w:style>
  <w:style w:type="character" w:customStyle="1" w:styleId="Char">
    <w:name w:val="批注框文本 Char"/>
    <w:basedOn w:val="a0"/>
    <w:link w:val="a5"/>
    <w:uiPriority w:val="99"/>
    <w:semiHidden/>
    <w:rsid w:val="00742B53"/>
    <w:rPr>
      <w:sz w:val="18"/>
      <w:szCs w:val="18"/>
    </w:rPr>
  </w:style>
  <w:style w:type="character" w:customStyle="1" w:styleId="3Char">
    <w:name w:val="标题 3 Char"/>
    <w:basedOn w:val="a0"/>
    <w:link w:val="3"/>
    <w:uiPriority w:val="9"/>
    <w:rsid w:val="00085827"/>
    <w:rPr>
      <w:rFonts w:ascii="Times New Roman" w:eastAsiaTheme="majorEastAsia" w:hAnsi="Times New Roman" w:cstheme="majorBidi"/>
      <w:b/>
      <w:bCs/>
      <w:color w:val="4F81BD" w:themeColor="accent1"/>
      <w:sz w:val="24"/>
    </w:rPr>
  </w:style>
  <w:style w:type="character" w:customStyle="1" w:styleId="apple-converted-space">
    <w:name w:val="apple-converted-space"/>
    <w:basedOn w:val="a0"/>
    <w:rsid w:val="00FA32E2"/>
  </w:style>
  <w:style w:type="character" w:styleId="a6">
    <w:name w:val="Hyperlink"/>
    <w:basedOn w:val="a0"/>
    <w:uiPriority w:val="99"/>
    <w:unhideWhenUsed/>
    <w:rsid w:val="00FA32E2"/>
    <w:rPr>
      <w:color w:val="0000FF"/>
      <w:u w:val="single"/>
    </w:rPr>
  </w:style>
  <w:style w:type="paragraph" w:styleId="a7">
    <w:name w:val="caption"/>
    <w:basedOn w:val="a"/>
    <w:next w:val="a"/>
    <w:uiPriority w:val="35"/>
    <w:unhideWhenUsed/>
    <w:qFormat/>
    <w:rsid w:val="000402E6"/>
    <w:rPr>
      <w:rFonts w:eastAsia="黑体" w:cstheme="majorBidi"/>
      <w:szCs w:val="20"/>
    </w:rPr>
  </w:style>
  <w:style w:type="paragraph" w:styleId="a8">
    <w:name w:val="Normal (Web)"/>
    <w:basedOn w:val="a"/>
    <w:uiPriority w:val="99"/>
    <w:semiHidden/>
    <w:unhideWhenUsed/>
    <w:rsid w:val="0099512C"/>
    <w:pPr>
      <w:widowControl/>
      <w:spacing w:before="100" w:beforeAutospacing="1" w:after="100" w:afterAutospacing="1"/>
      <w:jc w:val="left"/>
    </w:pPr>
    <w:rPr>
      <w:rFonts w:ascii="宋体" w:eastAsia="宋体" w:hAnsi="宋体" w:cs="宋体"/>
      <w:kern w:val="0"/>
      <w:szCs w:val="24"/>
    </w:rPr>
  </w:style>
  <w:style w:type="character" w:customStyle="1" w:styleId="mw-headline">
    <w:name w:val="mw-headline"/>
    <w:basedOn w:val="a0"/>
    <w:rsid w:val="0021512E"/>
  </w:style>
  <w:style w:type="character" w:customStyle="1" w:styleId="mw-editsection">
    <w:name w:val="mw-editsection"/>
    <w:basedOn w:val="a0"/>
    <w:rsid w:val="0021512E"/>
  </w:style>
  <w:style w:type="character" w:customStyle="1" w:styleId="mw-editsection-bracket">
    <w:name w:val="mw-editsection-bracket"/>
    <w:basedOn w:val="a0"/>
    <w:rsid w:val="0021512E"/>
  </w:style>
  <w:style w:type="paragraph" w:styleId="a9">
    <w:name w:val="header"/>
    <w:basedOn w:val="a"/>
    <w:link w:val="Char0"/>
    <w:uiPriority w:val="99"/>
    <w:unhideWhenUsed/>
    <w:rsid w:val="007E3CA3"/>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9"/>
    <w:uiPriority w:val="99"/>
    <w:rsid w:val="007E3CA3"/>
    <w:rPr>
      <w:sz w:val="18"/>
      <w:szCs w:val="18"/>
    </w:rPr>
  </w:style>
  <w:style w:type="paragraph" w:styleId="aa">
    <w:name w:val="footer"/>
    <w:basedOn w:val="a"/>
    <w:link w:val="Char1"/>
    <w:uiPriority w:val="99"/>
    <w:unhideWhenUsed/>
    <w:rsid w:val="007E3CA3"/>
    <w:pPr>
      <w:tabs>
        <w:tab w:val="center" w:pos="4153"/>
        <w:tab w:val="right" w:pos="8306"/>
      </w:tabs>
      <w:snapToGrid w:val="0"/>
      <w:jc w:val="left"/>
    </w:pPr>
    <w:rPr>
      <w:sz w:val="18"/>
      <w:szCs w:val="18"/>
    </w:rPr>
  </w:style>
  <w:style w:type="character" w:customStyle="1" w:styleId="Char1">
    <w:name w:val="页脚 Char"/>
    <w:basedOn w:val="a0"/>
    <w:link w:val="aa"/>
    <w:uiPriority w:val="99"/>
    <w:rsid w:val="007E3CA3"/>
    <w:rPr>
      <w:sz w:val="18"/>
      <w:szCs w:val="18"/>
    </w:rPr>
  </w:style>
  <w:style w:type="character" w:customStyle="1" w:styleId="EndNoteBibliographyChar">
    <w:name w:val="EndNote Bibliography Char"/>
    <w:basedOn w:val="a0"/>
    <w:link w:val="EndNoteBibliography"/>
    <w:locked/>
    <w:rsid w:val="00A43A29"/>
    <w:rPr>
      <w:rFonts w:ascii="Times New Roman" w:hAnsi="Times New Roman" w:cs="Times New Roman"/>
      <w:noProof/>
      <w:sz w:val="24"/>
    </w:rPr>
  </w:style>
  <w:style w:type="paragraph" w:customStyle="1" w:styleId="EndNoteBibliography">
    <w:name w:val="EndNote Bibliography"/>
    <w:basedOn w:val="a"/>
    <w:link w:val="EndNoteBibliographyChar"/>
    <w:rsid w:val="00A43A29"/>
    <w:pPr>
      <w:widowControl/>
      <w:spacing w:after="200" w:line="480" w:lineRule="auto"/>
      <w:jc w:val="left"/>
    </w:pPr>
    <w:rPr>
      <w:rFonts w:cs="Times New Roman"/>
      <w:noProof/>
    </w:rPr>
  </w:style>
  <w:style w:type="paragraph" w:styleId="ab">
    <w:name w:val="List Paragraph"/>
    <w:basedOn w:val="a"/>
    <w:link w:val="Char2"/>
    <w:uiPriority w:val="34"/>
    <w:qFormat/>
    <w:rsid w:val="00DC1DE7"/>
    <w:pPr>
      <w:ind w:left="720"/>
      <w:contextualSpacing/>
    </w:pPr>
  </w:style>
  <w:style w:type="numbering" w:customStyle="1" w:styleId="Style1">
    <w:name w:val="Style1"/>
    <w:uiPriority w:val="99"/>
    <w:rsid w:val="00C01CDF"/>
    <w:pPr>
      <w:numPr>
        <w:numId w:val="1"/>
      </w:numPr>
    </w:pPr>
  </w:style>
  <w:style w:type="character" w:customStyle="1" w:styleId="4Char">
    <w:name w:val="标题 4 Char"/>
    <w:basedOn w:val="a0"/>
    <w:link w:val="4"/>
    <w:uiPriority w:val="9"/>
    <w:semiHidden/>
    <w:rsid w:val="00085827"/>
    <w:rPr>
      <w:rFonts w:ascii="Times New Roman" w:eastAsiaTheme="majorEastAsia" w:hAnsi="Times New Roman" w:cstheme="majorBidi"/>
      <w:b/>
      <w:bCs/>
      <w:i/>
      <w:iCs/>
      <w:color w:val="4F81BD" w:themeColor="accent1"/>
      <w:sz w:val="24"/>
    </w:rPr>
  </w:style>
  <w:style w:type="character" w:customStyle="1" w:styleId="5Char">
    <w:name w:val="标题 5 Char"/>
    <w:basedOn w:val="a0"/>
    <w:link w:val="5"/>
    <w:uiPriority w:val="9"/>
    <w:semiHidden/>
    <w:rsid w:val="001A301A"/>
    <w:rPr>
      <w:rFonts w:asciiTheme="majorHAnsi" w:eastAsiaTheme="majorEastAsia" w:hAnsiTheme="majorHAnsi" w:cstheme="majorBidi"/>
      <w:color w:val="243F60" w:themeColor="accent1" w:themeShade="7F"/>
    </w:rPr>
  </w:style>
  <w:style w:type="character" w:customStyle="1" w:styleId="6Char">
    <w:name w:val="标题 6 Char"/>
    <w:basedOn w:val="a0"/>
    <w:link w:val="6"/>
    <w:uiPriority w:val="9"/>
    <w:semiHidden/>
    <w:rsid w:val="001A301A"/>
    <w:rPr>
      <w:rFonts w:asciiTheme="majorHAnsi" w:eastAsiaTheme="majorEastAsia" w:hAnsiTheme="majorHAnsi" w:cstheme="majorBidi"/>
      <w:i/>
      <w:iCs/>
      <w:color w:val="243F60" w:themeColor="accent1" w:themeShade="7F"/>
    </w:rPr>
  </w:style>
  <w:style w:type="character" w:customStyle="1" w:styleId="7Char">
    <w:name w:val="标题 7 Char"/>
    <w:basedOn w:val="a0"/>
    <w:link w:val="7"/>
    <w:uiPriority w:val="9"/>
    <w:semiHidden/>
    <w:rsid w:val="001A301A"/>
    <w:rPr>
      <w:rFonts w:asciiTheme="majorHAnsi" w:eastAsiaTheme="majorEastAsia" w:hAnsiTheme="majorHAnsi" w:cstheme="majorBidi"/>
      <w:i/>
      <w:iCs/>
      <w:color w:val="404040" w:themeColor="text1" w:themeTint="BF"/>
    </w:rPr>
  </w:style>
  <w:style w:type="character" w:customStyle="1" w:styleId="8Char">
    <w:name w:val="标题 8 Char"/>
    <w:basedOn w:val="a0"/>
    <w:link w:val="8"/>
    <w:uiPriority w:val="9"/>
    <w:semiHidden/>
    <w:rsid w:val="001A301A"/>
    <w:rPr>
      <w:rFonts w:asciiTheme="majorHAnsi" w:eastAsiaTheme="majorEastAsia" w:hAnsiTheme="majorHAnsi" w:cstheme="majorBidi"/>
      <w:color w:val="404040" w:themeColor="text1" w:themeTint="BF"/>
      <w:sz w:val="20"/>
      <w:szCs w:val="20"/>
    </w:rPr>
  </w:style>
  <w:style w:type="character" w:customStyle="1" w:styleId="9Char">
    <w:name w:val="标题 9 Char"/>
    <w:basedOn w:val="a0"/>
    <w:link w:val="9"/>
    <w:uiPriority w:val="9"/>
    <w:semiHidden/>
    <w:rsid w:val="001A301A"/>
    <w:rPr>
      <w:rFonts w:asciiTheme="majorHAnsi" w:eastAsiaTheme="majorEastAsia" w:hAnsiTheme="majorHAnsi" w:cstheme="majorBidi"/>
      <w:i/>
      <w:iCs/>
      <w:color w:val="404040" w:themeColor="text1" w:themeTint="BF"/>
      <w:sz w:val="20"/>
      <w:szCs w:val="20"/>
    </w:rPr>
  </w:style>
  <w:style w:type="character" w:customStyle="1" w:styleId="MTEquationSection">
    <w:name w:val="MTEquationSection"/>
    <w:basedOn w:val="a0"/>
    <w:rsid w:val="000E59E3"/>
    <w:rPr>
      <w:rFonts w:ascii="CMSSBX10" w:hAnsi="CMSSBX10" w:cs="CMSSBX10"/>
      <w:vanish w:val="0"/>
      <w:color w:val="FF0000"/>
      <w:kern w:val="0"/>
      <w:sz w:val="29"/>
      <w:szCs w:val="29"/>
    </w:rPr>
  </w:style>
  <w:style w:type="paragraph" w:customStyle="1" w:styleId="MTDisplayEquation">
    <w:name w:val="MTDisplayEquation"/>
    <w:basedOn w:val="ab"/>
    <w:next w:val="a"/>
    <w:link w:val="MTDisplayEquationChar"/>
    <w:rsid w:val="000E59E3"/>
    <w:pPr>
      <w:tabs>
        <w:tab w:val="center" w:pos="4520"/>
        <w:tab w:val="right" w:pos="8300"/>
      </w:tabs>
      <w:adjustRightInd w:val="0"/>
      <w:snapToGrid w:val="0"/>
      <w:spacing w:line="480" w:lineRule="auto"/>
      <w:mirrorIndents/>
      <w:jc w:val="left"/>
    </w:pPr>
    <w:rPr>
      <w:rFonts w:cs="Times New Roman"/>
      <w:color w:val="000000"/>
      <w:szCs w:val="24"/>
    </w:rPr>
  </w:style>
  <w:style w:type="character" w:customStyle="1" w:styleId="Char2">
    <w:name w:val="列出段落 Char"/>
    <w:basedOn w:val="a0"/>
    <w:link w:val="ab"/>
    <w:uiPriority w:val="34"/>
    <w:rsid w:val="000E59E3"/>
  </w:style>
  <w:style w:type="character" w:customStyle="1" w:styleId="MTDisplayEquationChar">
    <w:name w:val="MTDisplayEquation Char"/>
    <w:basedOn w:val="Char2"/>
    <w:link w:val="MTDisplayEquation"/>
    <w:rsid w:val="000E59E3"/>
    <w:rPr>
      <w:rFonts w:ascii="Times New Roman" w:hAnsi="Times New Roman" w:cs="Times New Roman"/>
      <w:color w:val="000000"/>
      <w:sz w:val="24"/>
      <w:szCs w:val="24"/>
    </w:rPr>
  </w:style>
  <w:style w:type="paragraph" w:styleId="ac">
    <w:name w:val="Title"/>
    <w:basedOn w:val="a"/>
    <w:next w:val="a"/>
    <w:link w:val="Char3"/>
    <w:uiPriority w:val="10"/>
    <w:qFormat/>
    <w:rsid w:val="009344A9"/>
    <w:pPr>
      <w:spacing w:before="240" w:after="60"/>
      <w:jc w:val="center"/>
      <w:outlineLvl w:val="0"/>
    </w:pPr>
    <w:rPr>
      <w:rFonts w:asciiTheme="majorHAnsi" w:eastAsia="宋体" w:hAnsiTheme="majorHAnsi" w:cstheme="majorBidi"/>
      <w:b/>
      <w:bCs/>
      <w:sz w:val="32"/>
      <w:szCs w:val="32"/>
    </w:rPr>
  </w:style>
  <w:style w:type="character" w:customStyle="1" w:styleId="Char3">
    <w:name w:val="标题 Char"/>
    <w:basedOn w:val="a0"/>
    <w:link w:val="ac"/>
    <w:uiPriority w:val="10"/>
    <w:rsid w:val="009344A9"/>
    <w:rPr>
      <w:rFonts w:asciiTheme="majorHAnsi" w:eastAsia="宋体" w:hAnsiTheme="majorHAnsi" w:cstheme="majorBidi"/>
      <w:b/>
      <w:bCs/>
      <w:sz w:val="32"/>
      <w:szCs w:val="32"/>
    </w:rPr>
  </w:style>
  <w:style w:type="table" w:customStyle="1" w:styleId="MTEBNumberedEquation">
    <w:name w:val="MTEBNumberedEquation"/>
    <w:basedOn w:val="a1"/>
    <w:rsid w:val="000A7D4A"/>
    <w:tblPr>
      <w:tblCellSpacing w:w="0" w:type="dxa"/>
      <w:tblInd w:w="0" w:type="dxa"/>
      <w:tblCellMar>
        <w:top w:w="0" w:type="dxa"/>
        <w:left w:w="108" w:type="dxa"/>
        <w:bottom w:w="0" w:type="dxa"/>
        <w:right w:w="108" w:type="dxa"/>
      </w:tblCellMar>
    </w:tblPr>
    <w:trPr>
      <w:cantSplit/>
      <w:tblCellSpacing w:w="0" w:type="dxa"/>
    </w:trPr>
    <w:tcPr>
      <w:shd w:val="clear" w:color="auto" w:fill="auto"/>
      <w:tcMar>
        <w:top w:w="0" w:type="dxa"/>
        <w:left w:w="0" w:type="dxa"/>
        <w:bottom w:w="0" w:type="dxa"/>
        <w:right w:w="0" w:type="dxa"/>
      </w:tcMar>
    </w:tcPr>
  </w:style>
  <w:style w:type="table" w:styleId="ad">
    <w:name w:val="Table Grid"/>
    <w:basedOn w:val="a1"/>
    <w:uiPriority w:val="59"/>
    <w:rsid w:val="000A7D4A"/>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EndNoteBibliographyTitle">
    <w:name w:val="EndNote Bibliography Title"/>
    <w:basedOn w:val="a"/>
    <w:link w:val="EndNoteBibliographyTitleChar"/>
    <w:rsid w:val="008317E1"/>
    <w:pPr>
      <w:jc w:val="center"/>
    </w:pPr>
    <w:rPr>
      <w:rFonts w:cs="Times New Roman"/>
      <w:noProof/>
    </w:rPr>
  </w:style>
  <w:style w:type="character" w:customStyle="1" w:styleId="EndNoteBibliographyTitleChar">
    <w:name w:val="EndNote Bibliography Title Char"/>
    <w:basedOn w:val="EndNoteBibliographyChar"/>
    <w:link w:val="EndNoteBibliographyTitle"/>
    <w:rsid w:val="008317E1"/>
    <w:rPr>
      <w:rFonts w:ascii="Times New Roman" w:hAnsi="Times New Roman" w:cs="Times New Roman"/>
      <w:noProof/>
      <w:sz w:val="24"/>
    </w:rPr>
  </w:style>
  <w:style w:type="character" w:styleId="ae">
    <w:name w:val="annotation reference"/>
    <w:basedOn w:val="a0"/>
    <w:uiPriority w:val="99"/>
    <w:semiHidden/>
    <w:unhideWhenUsed/>
    <w:rsid w:val="009166C0"/>
    <w:rPr>
      <w:sz w:val="16"/>
      <w:szCs w:val="16"/>
    </w:rPr>
  </w:style>
  <w:style w:type="paragraph" w:styleId="af">
    <w:name w:val="annotation text"/>
    <w:basedOn w:val="a"/>
    <w:link w:val="Char4"/>
    <w:uiPriority w:val="99"/>
    <w:semiHidden/>
    <w:unhideWhenUsed/>
    <w:rsid w:val="009166C0"/>
    <w:rPr>
      <w:sz w:val="20"/>
      <w:szCs w:val="20"/>
    </w:rPr>
  </w:style>
  <w:style w:type="character" w:customStyle="1" w:styleId="Char4">
    <w:name w:val="批注文字 Char"/>
    <w:basedOn w:val="a0"/>
    <w:link w:val="af"/>
    <w:uiPriority w:val="99"/>
    <w:semiHidden/>
    <w:rsid w:val="009166C0"/>
    <w:rPr>
      <w:sz w:val="20"/>
      <w:szCs w:val="20"/>
    </w:rPr>
  </w:style>
  <w:style w:type="paragraph" w:styleId="af0">
    <w:name w:val="annotation subject"/>
    <w:basedOn w:val="af"/>
    <w:next w:val="af"/>
    <w:link w:val="Char5"/>
    <w:uiPriority w:val="99"/>
    <w:semiHidden/>
    <w:unhideWhenUsed/>
    <w:rsid w:val="009166C0"/>
    <w:rPr>
      <w:b/>
      <w:bCs/>
    </w:rPr>
  </w:style>
  <w:style w:type="character" w:customStyle="1" w:styleId="Char5">
    <w:name w:val="批注主题 Char"/>
    <w:basedOn w:val="Char4"/>
    <w:link w:val="af0"/>
    <w:uiPriority w:val="99"/>
    <w:semiHidden/>
    <w:rsid w:val="009166C0"/>
    <w:rPr>
      <w:b/>
      <w:bCs/>
      <w:sz w:val="20"/>
      <w:szCs w:val="20"/>
    </w:rPr>
  </w:style>
  <w:style w:type="paragraph" w:styleId="af1">
    <w:name w:val="Document Map"/>
    <w:basedOn w:val="a"/>
    <w:link w:val="Char6"/>
    <w:uiPriority w:val="99"/>
    <w:semiHidden/>
    <w:unhideWhenUsed/>
    <w:rsid w:val="00BF6767"/>
    <w:rPr>
      <w:rFonts w:ascii="Tahoma" w:hAnsi="Tahoma" w:cs="Tahoma"/>
      <w:sz w:val="16"/>
      <w:szCs w:val="16"/>
    </w:rPr>
  </w:style>
  <w:style w:type="character" w:customStyle="1" w:styleId="Char6">
    <w:name w:val="文档结构图 Char"/>
    <w:basedOn w:val="a0"/>
    <w:link w:val="af1"/>
    <w:uiPriority w:val="99"/>
    <w:semiHidden/>
    <w:rsid w:val="00BF6767"/>
    <w:rPr>
      <w:rFonts w:ascii="Tahoma" w:hAnsi="Tahoma" w:cs="Tahoma"/>
      <w:sz w:val="16"/>
      <w:szCs w:val="16"/>
    </w:rPr>
  </w:style>
  <w:style w:type="paragraph" w:customStyle="1" w:styleId="EndNoteCategoryHeading">
    <w:name w:val="EndNote Category Heading"/>
    <w:basedOn w:val="a"/>
    <w:link w:val="EndNoteCategoryHeadingChar"/>
    <w:rsid w:val="0035792B"/>
    <w:pPr>
      <w:spacing w:before="120" w:after="120"/>
      <w:jc w:val="left"/>
    </w:pPr>
    <w:rPr>
      <w:b/>
      <w:noProof/>
    </w:rPr>
  </w:style>
  <w:style w:type="character" w:customStyle="1" w:styleId="EndNoteCategoryHeadingChar">
    <w:name w:val="EndNote Category Heading Char"/>
    <w:basedOn w:val="a0"/>
    <w:link w:val="EndNoteCategoryHeading"/>
    <w:rsid w:val="0035792B"/>
    <w:rPr>
      <w:b/>
      <w:noProof/>
    </w:rPr>
  </w:style>
  <w:style w:type="paragraph" w:styleId="af2">
    <w:name w:val="Revision"/>
    <w:hidden/>
    <w:uiPriority w:val="99"/>
    <w:semiHidden/>
    <w:rsid w:val="003D47F8"/>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mbria Math" w:eastAsiaTheme="minorEastAsia" w:hAnsi="Cambria Math"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E64FF3"/>
    <w:pPr>
      <w:widowControl w:val="0"/>
      <w:jc w:val="both"/>
    </w:pPr>
  </w:style>
  <w:style w:type="paragraph" w:styleId="1">
    <w:name w:val="heading 1"/>
    <w:basedOn w:val="a"/>
    <w:next w:val="a"/>
    <w:link w:val="1Char"/>
    <w:uiPriority w:val="9"/>
    <w:qFormat/>
    <w:rsid w:val="00513C2A"/>
    <w:pPr>
      <w:keepNext/>
      <w:keepLines/>
      <w:spacing w:before="340" w:after="330" w:line="578" w:lineRule="auto"/>
      <w:ind w:left="432" w:hanging="432"/>
      <w:outlineLvl w:val="0"/>
    </w:pPr>
    <w:rPr>
      <w:b/>
      <w:bCs/>
      <w:kern w:val="44"/>
      <w:sz w:val="44"/>
      <w:szCs w:val="44"/>
    </w:rPr>
  </w:style>
  <w:style w:type="paragraph" w:styleId="2">
    <w:name w:val="heading 2"/>
    <w:basedOn w:val="a"/>
    <w:next w:val="a"/>
    <w:link w:val="2Char"/>
    <w:uiPriority w:val="9"/>
    <w:unhideWhenUsed/>
    <w:qFormat/>
    <w:rsid w:val="00513C2A"/>
    <w:pPr>
      <w:keepNext/>
      <w:keepLines/>
      <w:spacing w:before="260" w:after="260" w:line="416" w:lineRule="auto"/>
      <w:ind w:left="576" w:hanging="576"/>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CD1FC1"/>
    <w:pPr>
      <w:keepNext/>
      <w:keepLines/>
      <w:spacing w:before="200"/>
      <w:ind w:left="720" w:hanging="720"/>
      <w:outlineLvl w:val="2"/>
    </w:pPr>
    <w:rPr>
      <w:rFonts w:asciiTheme="majorHAnsi" w:eastAsiaTheme="majorEastAsia" w:hAnsiTheme="majorHAnsi" w:cstheme="majorBidi"/>
      <w:b/>
      <w:bCs/>
      <w:color w:val="4F81BD" w:themeColor="accent1"/>
    </w:rPr>
  </w:style>
  <w:style w:type="paragraph" w:styleId="4">
    <w:name w:val="heading 4"/>
    <w:basedOn w:val="a"/>
    <w:next w:val="a"/>
    <w:link w:val="4Char"/>
    <w:uiPriority w:val="9"/>
    <w:semiHidden/>
    <w:unhideWhenUsed/>
    <w:qFormat/>
    <w:rsid w:val="001A301A"/>
    <w:pPr>
      <w:keepNext/>
      <w:keepLines/>
      <w:spacing w:before="200"/>
      <w:ind w:left="864" w:hanging="864"/>
      <w:outlineLvl w:val="3"/>
    </w:pPr>
    <w:rPr>
      <w:rFonts w:asciiTheme="majorHAnsi" w:eastAsiaTheme="majorEastAsia" w:hAnsiTheme="majorHAnsi" w:cstheme="majorBidi"/>
      <w:b/>
      <w:bCs/>
      <w:i/>
      <w:iCs/>
      <w:color w:val="4F81BD" w:themeColor="accent1"/>
    </w:rPr>
  </w:style>
  <w:style w:type="paragraph" w:styleId="5">
    <w:name w:val="heading 5"/>
    <w:basedOn w:val="a"/>
    <w:next w:val="a"/>
    <w:link w:val="5Char"/>
    <w:uiPriority w:val="9"/>
    <w:semiHidden/>
    <w:unhideWhenUsed/>
    <w:qFormat/>
    <w:rsid w:val="001A301A"/>
    <w:pPr>
      <w:keepNext/>
      <w:keepLines/>
      <w:spacing w:before="200"/>
      <w:ind w:left="1008" w:hanging="1008"/>
      <w:outlineLvl w:val="4"/>
    </w:pPr>
    <w:rPr>
      <w:rFonts w:asciiTheme="majorHAnsi" w:eastAsiaTheme="majorEastAsia" w:hAnsiTheme="majorHAnsi" w:cstheme="majorBidi"/>
      <w:color w:val="243F60" w:themeColor="accent1" w:themeShade="7F"/>
    </w:rPr>
  </w:style>
  <w:style w:type="paragraph" w:styleId="6">
    <w:name w:val="heading 6"/>
    <w:basedOn w:val="a"/>
    <w:next w:val="a"/>
    <w:link w:val="6Char"/>
    <w:uiPriority w:val="9"/>
    <w:semiHidden/>
    <w:unhideWhenUsed/>
    <w:qFormat/>
    <w:rsid w:val="001A301A"/>
    <w:pPr>
      <w:keepNext/>
      <w:keepLines/>
      <w:spacing w:before="200"/>
      <w:ind w:left="1152" w:hanging="1152"/>
      <w:outlineLvl w:val="5"/>
    </w:pPr>
    <w:rPr>
      <w:rFonts w:asciiTheme="majorHAnsi" w:eastAsiaTheme="majorEastAsia" w:hAnsiTheme="majorHAnsi" w:cstheme="majorBidi"/>
      <w:i/>
      <w:iCs/>
      <w:color w:val="243F60" w:themeColor="accent1" w:themeShade="7F"/>
    </w:rPr>
  </w:style>
  <w:style w:type="paragraph" w:styleId="7">
    <w:name w:val="heading 7"/>
    <w:basedOn w:val="a"/>
    <w:next w:val="a"/>
    <w:link w:val="7Char"/>
    <w:uiPriority w:val="9"/>
    <w:semiHidden/>
    <w:unhideWhenUsed/>
    <w:qFormat/>
    <w:rsid w:val="001A301A"/>
    <w:pPr>
      <w:keepNext/>
      <w:keepLines/>
      <w:spacing w:before="200"/>
      <w:ind w:left="1296" w:hanging="1296"/>
      <w:outlineLvl w:val="6"/>
    </w:pPr>
    <w:rPr>
      <w:rFonts w:asciiTheme="majorHAnsi" w:eastAsiaTheme="majorEastAsia" w:hAnsiTheme="majorHAnsi" w:cstheme="majorBidi"/>
      <w:i/>
      <w:iCs/>
      <w:color w:val="404040" w:themeColor="text1" w:themeTint="BF"/>
    </w:rPr>
  </w:style>
  <w:style w:type="paragraph" w:styleId="8">
    <w:name w:val="heading 8"/>
    <w:basedOn w:val="a"/>
    <w:next w:val="a"/>
    <w:link w:val="8Char"/>
    <w:uiPriority w:val="9"/>
    <w:semiHidden/>
    <w:unhideWhenUsed/>
    <w:qFormat/>
    <w:rsid w:val="001A301A"/>
    <w:pPr>
      <w:keepNext/>
      <w:keepLines/>
      <w:spacing w:before="200"/>
      <w:ind w:left="1440" w:hanging="1440"/>
      <w:outlineLvl w:val="7"/>
    </w:pPr>
    <w:rPr>
      <w:rFonts w:asciiTheme="majorHAnsi" w:eastAsiaTheme="majorEastAsia" w:hAnsiTheme="majorHAnsi" w:cstheme="majorBidi"/>
      <w:color w:val="404040" w:themeColor="text1" w:themeTint="BF"/>
      <w:sz w:val="20"/>
      <w:szCs w:val="20"/>
    </w:rPr>
  </w:style>
  <w:style w:type="paragraph" w:styleId="9">
    <w:name w:val="heading 9"/>
    <w:basedOn w:val="a"/>
    <w:next w:val="a"/>
    <w:link w:val="9Char"/>
    <w:uiPriority w:val="9"/>
    <w:semiHidden/>
    <w:unhideWhenUsed/>
    <w:qFormat/>
    <w:rsid w:val="001A301A"/>
    <w:pPr>
      <w:keepNext/>
      <w:keepLines/>
      <w:spacing w:before="200"/>
      <w:ind w:left="1584" w:hanging="1584"/>
      <w:outlineLvl w:val="8"/>
    </w:pPr>
    <w:rPr>
      <w:rFonts w:asciiTheme="majorHAnsi" w:eastAsiaTheme="majorEastAsia" w:hAnsiTheme="majorHAnsi" w:cstheme="majorBidi"/>
      <w:i/>
      <w:iCs/>
      <w:color w:val="404040" w:themeColor="text1" w:themeTint="BF"/>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 Spacing"/>
    <w:uiPriority w:val="1"/>
    <w:qFormat/>
    <w:rsid w:val="00513C2A"/>
    <w:pPr>
      <w:widowControl w:val="0"/>
      <w:jc w:val="both"/>
    </w:pPr>
  </w:style>
  <w:style w:type="character" w:customStyle="1" w:styleId="1Char">
    <w:name w:val="Heading 1 Char"/>
    <w:basedOn w:val="a0"/>
    <w:link w:val="1"/>
    <w:uiPriority w:val="9"/>
    <w:rsid w:val="00513C2A"/>
    <w:rPr>
      <w:b/>
      <w:bCs/>
      <w:kern w:val="44"/>
      <w:sz w:val="44"/>
      <w:szCs w:val="44"/>
    </w:rPr>
  </w:style>
  <w:style w:type="character" w:customStyle="1" w:styleId="2Char">
    <w:name w:val="Heading 2 Char"/>
    <w:basedOn w:val="a0"/>
    <w:link w:val="2"/>
    <w:uiPriority w:val="9"/>
    <w:rsid w:val="00513C2A"/>
    <w:rPr>
      <w:rFonts w:asciiTheme="majorHAnsi" w:eastAsiaTheme="majorEastAsia" w:hAnsiTheme="majorHAnsi" w:cstheme="majorBidi"/>
      <w:b/>
      <w:bCs/>
      <w:sz w:val="32"/>
      <w:szCs w:val="32"/>
    </w:rPr>
  </w:style>
  <w:style w:type="paragraph" w:customStyle="1" w:styleId="CM46">
    <w:name w:val="CM46"/>
    <w:basedOn w:val="a"/>
    <w:next w:val="a"/>
    <w:uiPriority w:val="99"/>
    <w:rsid w:val="00590ABB"/>
    <w:pPr>
      <w:autoSpaceDE w:val="0"/>
      <w:autoSpaceDN w:val="0"/>
      <w:adjustRightInd w:val="0"/>
      <w:jc w:val="left"/>
    </w:pPr>
    <w:rPr>
      <w:rFonts w:ascii="Times New Roman" w:hAnsi="Times New Roman" w:cs="Times New Roman"/>
      <w:kern w:val="0"/>
      <w:sz w:val="24"/>
      <w:szCs w:val="24"/>
    </w:rPr>
  </w:style>
  <w:style w:type="character" w:styleId="a4">
    <w:name w:val="Placeholder Text"/>
    <w:basedOn w:val="a0"/>
    <w:uiPriority w:val="99"/>
    <w:semiHidden/>
    <w:rsid w:val="00742B53"/>
    <w:rPr>
      <w:color w:val="808080"/>
    </w:rPr>
  </w:style>
  <w:style w:type="paragraph" w:styleId="a5">
    <w:name w:val="Balloon Text"/>
    <w:basedOn w:val="a"/>
    <w:link w:val="Char"/>
    <w:uiPriority w:val="99"/>
    <w:semiHidden/>
    <w:unhideWhenUsed/>
    <w:rsid w:val="00742B53"/>
    <w:rPr>
      <w:sz w:val="18"/>
      <w:szCs w:val="18"/>
    </w:rPr>
  </w:style>
  <w:style w:type="character" w:customStyle="1" w:styleId="Char">
    <w:name w:val="Balloon Text Char"/>
    <w:basedOn w:val="a0"/>
    <w:link w:val="a5"/>
    <w:uiPriority w:val="99"/>
    <w:semiHidden/>
    <w:rsid w:val="00742B53"/>
    <w:rPr>
      <w:sz w:val="18"/>
      <w:szCs w:val="18"/>
    </w:rPr>
  </w:style>
  <w:style w:type="character" w:customStyle="1" w:styleId="3Char">
    <w:name w:val="Heading 3 Char"/>
    <w:basedOn w:val="a0"/>
    <w:link w:val="3"/>
    <w:uiPriority w:val="9"/>
    <w:rsid w:val="00CD1FC1"/>
    <w:rPr>
      <w:rFonts w:asciiTheme="majorHAnsi" w:eastAsiaTheme="majorEastAsia" w:hAnsiTheme="majorHAnsi" w:cstheme="majorBidi"/>
      <w:b/>
      <w:bCs/>
      <w:color w:val="4F81BD" w:themeColor="accent1"/>
    </w:rPr>
  </w:style>
  <w:style w:type="character" w:customStyle="1" w:styleId="apple-converted-space">
    <w:name w:val="apple-converted-space"/>
    <w:basedOn w:val="a0"/>
    <w:rsid w:val="00FA32E2"/>
  </w:style>
  <w:style w:type="character" w:styleId="a6">
    <w:name w:val="Hyperlink"/>
    <w:basedOn w:val="a0"/>
    <w:uiPriority w:val="99"/>
    <w:unhideWhenUsed/>
    <w:rsid w:val="00FA32E2"/>
    <w:rPr>
      <w:color w:val="0000FF"/>
      <w:u w:val="single"/>
    </w:rPr>
  </w:style>
  <w:style w:type="paragraph" w:styleId="a7">
    <w:name w:val="caption"/>
    <w:basedOn w:val="a"/>
    <w:next w:val="a"/>
    <w:uiPriority w:val="35"/>
    <w:unhideWhenUsed/>
    <w:qFormat/>
    <w:rsid w:val="000402E6"/>
    <w:rPr>
      <w:rFonts w:ascii="Times New Roman" w:eastAsia="黑体" w:hAnsi="Times New Roman" w:cstheme="majorBidi"/>
      <w:sz w:val="24"/>
      <w:szCs w:val="20"/>
    </w:rPr>
  </w:style>
  <w:style w:type="paragraph" w:styleId="a8">
    <w:name w:val="Normal (Web)"/>
    <w:basedOn w:val="a"/>
    <w:uiPriority w:val="99"/>
    <w:semiHidden/>
    <w:unhideWhenUsed/>
    <w:rsid w:val="0099512C"/>
    <w:pPr>
      <w:widowControl/>
      <w:spacing w:before="100" w:beforeAutospacing="1" w:after="100" w:afterAutospacing="1"/>
      <w:jc w:val="left"/>
    </w:pPr>
    <w:rPr>
      <w:rFonts w:ascii="宋体" w:eastAsia="宋体" w:hAnsi="宋体" w:cs="宋体"/>
      <w:kern w:val="0"/>
      <w:sz w:val="24"/>
      <w:szCs w:val="24"/>
    </w:rPr>
  </w:style>
  <w:style w:type="character" w:customStyle="1" w:styleId="mw-headline">
    <w:name w:val="mw-headline"/>
    <w:basedOn w:val="a0"/>
    <w:rsid w:val="0021512E"/>
  </w:style>
  <w:style w:type="character" w:customStyle="1" w:styleId="mw-editsection">
    <w:name w:val="mw-editsection"/>
    <w:basedOn w:val="a0"/>
    <w:rsid w:val="0021512E"/>
  </w:style>
  <w:style w:type="character" w:customStyle="1" w:styleId="mw-editsection-bracket">
    <w:name w:val="mw-editsection-bracket"/>
    <w:basedOn w:val="a0"/>
    <w:rsid w:val="0021512E"/>
  </w:style>
  <w:style w:type="paragraph" w:styleId="a9">
    <w:name w:val="header"/>
    <w:basedOn w:val="a"/>
    <w:link w:val="Char0"/>
    <w:uiPriority w:val="99"/>
    <w:unhideWhenUsed/>
    <w:rsid w:val="007E3CA3"/>
    <w:pPr>
      <w:pBdr>
        <w:bottom w:val="single" w:sz="6" w:space="1" w:color="auto"/>
      </w:pBdr>
      <w:tabs>
        <w:tab w:val="center" w:pos="4153"/>
        <w:tab w:val="right" w:pos="8306"/>
      </w:tabs>
      <w:snapToGrid w:val="0"/>
      <w:jc w:val="center"/>
    </w:pPr>
    <w:rPr>
      <w:sz w:val="18"/>
      <w:szCs w:val="18"/>
    </w:rPr>
  </w:style>
  <w:style w:type="character" w:customStyle="1" w:styleId="Char0">
    <w:name w:val="Header Char"/>
    <w:basedOn w:val="a0"/>
    <w:link w:val="a9"/>
    <w:uiPriority w:val="99"/>
    <w:rsid w:val="007E3CA3"/>
    <w:rPr>
      <w:sz w:val="18"/>
      <w:szCs w:val="18"/>
    </w:rPr>
  </w:style>
  <w:style w:type="paragraph" w:styleId="aa">
    <w:name w:val="footer"/>
    <w:basedOn w:val="a"/>
    <w:link w:val="Char1"/>
    <w:uiPriority w:val="99"/>
    <w:unhideWhenUsed/>
    <w:rsid w:val="007E3CA3"/>
    <w:pPr>
      <w:tabs>
        <w:tab w:val="center" w:pos="4153"/>
        <w:tab w:val="right" w:pos="8306"/>
      </w:tabs>
      <w:snapToGrid w:val="0"/>
      <w:jc w:val="left"/>
    </w:pPr>
    <w:rPr>
      <w:sz w:val="18"/>
      <w:szCs w:val="18"/>
    </w:rPr>
  </w:style>
  <w:style w:type="character" w:customStyle="1" w:styleId="Char1">
    <w:name w:val="Footer Char"/>
    <w:basedOn w:val="a0"/>
    <w:link w:val="aa"/>
    <w:uiPriority w:val="99"/>
    <w:rsid w:val="007E3CA3"/>
    <w:rPr>
      <w:sz w:val="18"/>
      <w:szCs w:val="18"/>
    </w:rPr>
  </w:style>
  <w:style w:type="character" w:customStyle="1" w:styleId="EndNoteBibliographyChar">
    <w:name w:val="EndNote Bibliography Char"/>
    <w:basedOn w:val="a0"/>
    <w:link w:val="EndNoteBibliography"/>
    <w:locked/>
    <w:rsid w:val="00A43A29"/>
    <w:rPr>
      <w:rFonts w:ascii="Times New Roman" w:hAnsi="Times New Roman" w:cs="Times New Roman"/>
      <w:noProof/>
      <w:sz w:val="24"/>
    </w:rPr>
  </w:style>
  <w:style w:type="paragraph" w:customStyle="1" w:styleId="EndNoteBibliography">
    <w:name w:val="EndNote Bibliography"/>
    <w:basedOn w:val="a"/>
    <w:link w:val="EndNoteBibliographyChar"/>
    <w:rsid w:val="00A43A29"/>
    <w:pPr>
      <w:widowControl/>
      <w:spacing w:after="200" w:line="480" w:lineRule="auto"/>
      <w:jc w:val="left"/>
    </w:pPr>
    <w:rPr>
      <w:rFonts w:ascii="Times New Roman" w:hAnsi="Times New Roman" w:cs="Times New Roman"/>
      <w:noProof/>
      <w:sz w:val="24"/>
    </w:rPr>
  </w:style>
  <w:style w:type="paragraph" w:styleId="ab">
    <w:name w:val="List Paragraph"/>
    <w:basedOn w:val="a"/>
    <w:link w:val="Char2"/>
    <w:uiPriority w:val="34"/>
    <w:qFormat/>
    <w:rsid w:val="00DC1DE7"/>
    <w:pPr>
      <w:ind w:left="720"/>
      <w:contextualSpacing/>
    </w:pPr>
  </w:style>
  <w:style w:type="numbering" w:customStyle="1" w:styleId="Style1">
    <w:name w:val="Style1"/>
    <w:uiPriority w:val="99"/>
    <w:rsid w:val="00C01CDF"/>
    <w:pPr>
      <w:numPr>
        <w:numId w:val="1"/>
      </w:numPr>
    </w:pPr>
  </w:style>
  <w:style w:type="character" w:customStyle="1" w:styleId="4Char">
    <w:name w:val="Heading 4 Char"/>
    <w:basedOn w:val="a0"/>
    <w:link w:val="4"/>
    <w:uiPriority w:val="9"/>
    <w:semiHidden/>
    <w:rsid w:val="001A301A"/>
    <w:rPr>
      <w:rFonts w:asciiTheme="majorHAnsi" w:eastAsiaTheme="majorEastAsia" w:hAnsiTheme="majorHAnsi" w:cstheme="majorBidi"/>
      <w:b/>
      <w:bCs/>
      <w:i/>
      <w:iCs/>
      <w:color w:val="4F81BD" w:themeColor="accent1"/>
    </w:rPr>
  </w:style>
  <w:style w:type="character" w:customStyle="1" w:styleId="5Char">
    <w:name w:val="Heading 5 Char"/>
    <w:basedOn w:val="a0"/>
    <w:link w:val="5"/>
    <w:uiPriority w:val="9"/>
    <w:semiHidden/>
    <w:rsid w:val="001A301A"/>
    <w:rPr>
      <w:rFonts w:asciiTheme="majorHAnsi" w:eastAsiaTheme="majorEastAsia" w:hAnsiTheme="majorHAnsi" w:cstheme="majorBidi"/>
      <w:color w:val="243F60" w:themeColor="accent1" w:themeShade="7F"/>
    </w:rPr>
  </w:style>
  <w:style w:type="character" w:customStyle="1" w:styleId="6Char">
    <w:name w:val="Heading 6 Char"/>
    <w:basedOn w:val="a0"/>
    <w:link w:val="6"/>
    <w:uiPriority w:val="9"/>
    <w:semiHidden/>
    <w:rsid w:val="001A301A"/>
    <w:rPr>
      <w:rFonts w:asciiTheme="majorHAnsi" w:eastAsiaTheme="majorEastAsia" w:hAnsiTheme="majorHAnsi" w:cstheme="majorBidi"/>
      <w:i/>
      <w:iCs/>
      <w:color w:val="243F60" w:themeColor="accent1" w:themeShade="7F"/>
    </w:rPr>
  </w:style>
  <w:style w:type="character" w:customStyle="1" w:styleId="7Char">
    <w:name w:val="Heading 7 Char"/>
    <w:basedOn w:val="a0"/>
    <w:link w:val="7"/>
    <w:uiPriority w:val="9"/>
    <w:semiHidden/>
    <w:rsid w:val="001A301A"/>
    <w:rPr>
      <w:rFonts w:asciiTheme="majorHAnsi" w:eastAsiaTheme="majorEastAsia" w:hAnsiTheme="majorHAnsi" w:cstheme="majorBidi"/>
      <w:i/>
      <w:iCs/>
      <w:color w:val="404040" w:themeColor="text1" w:themeTint="BF"/>
    </w:rPr>
  </w:style>
  <w:style w:type="character" w:customStyle="1" w:styleId="8Char">
    <w:name w:val="Heading 8 Char"/>
    <w:basedOn w:val="a0"/>
    <w:link w:val="8"/>
    <w:uiPriority w:val="9"/>
    <w:semiHidden/>
    <w:rsid w:val="001A301A"/>
    <w:rPr>
      <w:rFonts w:asciiTheme="majorHAnsi" w:eastAsiaTheme="majorEastAsia" w:hAnsiTheme="majorHAnsi" w:cstheme="majorBidi"/>
      <w:color w:val="404040" w:themeColor="text1" w:themeTint="BF"/>
      <w:sz w:val="20"/>
      <w:szCs w:val="20"/>
    </w:rPr>
  </w:style>
  <w:style w:type="character" w:customStyle="1" w:styleId="9Char">
    <w:name w:val="Heading 9 Char"/>
    <w:basedOn w:val="a0"/>
    <w:link w:val="9"/>
    <w:uiPriority w:val="9"/>
    <w:semiHidden/>
    <w:rsid w:val="001A301A"/>
    <w:rPr>
      <w:rFonts w:asciiTheme="majorHAnsi" w:eastAsiaTheme="majorEastAsia" w:hAnsiTheme="majorHAnsi" w:cstheme="majorBidi"/>
      <w:i/>
      <w:iCs/>
      <w:color w:val="404040" w:themeColor="text1" w:themeTint="BF"/>
      <w:sz w:val="20"/>
      <w:szCs w:val="20"/>
    </w:rPr>
  </w:style>
  <w:style w:type="character" w:customStyle="1" w:styleId="MTEquationSection">
    <w:name w:val="MTEquationSection"/>
    <w:basedOn w:val="a0"/>
    <w:rsid w:val="000E59E3"/>
    <w:rPr>
      <w:rFonts w:ascii="CMSSBX10" w:hAnsi="CMSSBX10" w:cs="CMSSBX10"/>
      <w:vanish/>
      <w:color w:val="FF0000"/>
      <w:kern w:val="0"/>
      <w:sz w:val="29"/>
      <w:szCs w:val="29"/>
    </w:rPr>
  </w:style>
  <w:style w:type="paragraph" w:customStyle="1" w:styleId="MTDisplayEquation">
    <w:name w:val="MTDisplayEquation"/>
    <w:basedOn w:val="ab"/>
    <w:next w:val="a"/>
    <w:link w:val="MTDisplayEquationChar"/>
    <w:rsid w:val="000E59E3"/>
    <w:pPr>
      <w:tabs>
        <w:tab w:val="center" w:pos="4520"/>
        <w:tab w:val="right" w:pos="8300"/>
      </w:tabs>
      <w:adjustRightInd w:val="0"/>
      <w:snapToGrid w:val="0"/>
      <w:spacing w:line="480" w:lineRule="auto"/>
      <w:mirrorIndents/>
      <w:jc w:val="left"/>
    </w:pPr>
    <w:rPr>
      <w:rFonts w:ascii="Times New Roman" w:hAnsi="Times New Roman" w:cs="Times New Roman"/>
      <w:color w:val="000000"/>
      <w:sz w:val="24"/>
      <w:szCs w:val="24"/>
    </w:rPr>
  </w:style>
  <w:style w:type="character" w:customStyle="1" w:styleId="Char2">
    <w:name w:val="List Paragraph Char"/>
    <w:basedOn w:val="a0"/>
    <w:link w:val="ab"/>
    <w:uiPriority w:val="34"/>
    <w:rsid w:val="000E59E3"/>
  </w:style>
  <w:style w:type="character" w:customStyle="1" w:styleId="MTDisplayEquationChar">
    <w:name w:val="MTDisplayEquation Char"/>
    <w:basedOn w:val="Char2"/>
    <w:link w:val="MTDisplayEquation"/>
    <w:rsid w:val="000E59E3"/>
    <w:rPr>
      <w:rFonts w:ascii="Times New Roman" w:hAnsi="Times New Roman" w:cs="Times New Roman"/>
      <w:color w:val="000000"/>
      <w:sz w:val="24"/>
      <w:szCs w:val="24"/>
    </w:rPr>
  </w:style>
  <w:style w:type="paragraph" w:styleId="ac">
    <w:name w:val="Title"/>
    <w:basedOn w:val="a"/>
    <w:next w:val="a"/>
    <w:link w:val="Char3"/>
    <w:uiPriority w:val="10"/>
    <w:qFormat/>
    <w:rsid w:val="009344A9"/>
    <w:pPr>
      <w:spacing w:before="240" w:after="60"/>
      <w:jc w:val="center"/>
      <w:outlineLvl w:val="0"/>
    </w:pPr>
    <w:rPr>
      <w:rFonts w:asciiTheme="majorHAnsi" w:eastAsia="宋体" w:hAnsiTheme="majorHAnsi" w:cstheme="majorBidi"/>
      <w:b/>
      <w:bCs/>
      <w:sz w:val="32"/>
      <w:szCs w:val="32"/>
    </w:rPr>
  </w:style>
  <w:style w:type="character" w:customStyle="1" w:styleId="Char3">
    <w:name w:val="Title Char"/>
    <w:basedOn w:val="a0"/>
    <w:link w:val="ac"/>
    <w:uiPriority w:val="10"/>
    <w:rsid w:val="009344A9"/>
    <w:rPr>
      <w:rFonts w:asciiTheme="majorHAnsi" w:eastAsia="宋体" w:hAnsiTheme="majorHAnsi" w:cstheme="majorBidi"/>
      <w:b/>
      <w:bCs/>
      <w:sz w:val="32"/>
      <w:szCs w:val="32"/>
    </w:rPr>
  </w:style>
  <w:style w:type="table" w:customStyle="1" w:styleId="MTEBNumberedEquation">
    <w:name w:val="MTEBNumberedEquation"/>
    <w:basedOn w:val="a1"/>
    <w:rsid w:val="000A7D4A"/>
    <w:tblPr>
      <w:tblCellSpacing w:w="0" w:type="dxa"/>
      <w:tblInd w:w="0" w:type="dxa"/>
      <w:tblCellMar>
        <w:top w:w="0" w:type="dxa"/>
        <w:left w:w="108" w:type="dxa"/>
        <w:bottom w:w="0" w:type="dxa"/>
        <w:right w:w="108" w:type="dxa"/>
      </w:tblCellMar>
    </w:tblPr>
    <w:trPr>
      <w:cantSplit/>
      <w:tblCellSpacing w:w="0" w:type="dxa"/>
    </w:trPr>
    <w:tcPr>
      <w:shd w:val="clear" w:color="auto" w:fill="auto"/>
      <w:tcMar>
        <w:top w:w="0" w:type="dxa"/>
        <w:left w:w="0" w:type="dxa"/>
        <w:bottom w:w="0" w:type="dxa"/>
        <w:right w:w="0" w:type="dxa"/>
      </w:tcMar>
    </w:tcPr>
  </w:style>
  <w:style w:type="table" w:styleId="ad">
    <w:name w:val="Table Grid"/>
    <w:basedOn w:val="a1"/>
    <w:uiPriority w:val="59"/>
    <w:rsid w:val="000A7D4A"/>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EndNoteBibliographyTitle">
    <w:name w:val="EndNote Bibliography Title"/>
    <w:basedOn w:val="a"/>
    <w:link w:val="EndNoteBibliographyTitleChar"/>
    <w:rsid w:val="008317E1"/>
    <w:pPr>
      <w:jc w:val="center"/>
    </w:pPr>
    <w:rPr>
      <w:rFonts w:ascii="Times New Roman" w:hAnsi="Times New Roman" w:cs="Times New Roman"/>
      <w:noProof/>
      <w:sz w:val="24"/>
    </w:rPr>
  </w:style>
  <w:style w:type="character" w:customStyle="1" w:styleId="EndNoteBibliographyTitleChar">
    <w:name w:val="EndNote Bibliography Title Char"/>
    <w:basedOn w:val="EndNoteBibliographyChar"/>
    <w:link w:val="EndNoteBibliographyTitle"/>
    <w:rsid w:val="008317E1"/>
    <w:rPr>
      <w:rFonts w:ascii="Times New Roman" w:hAnsi="Times New Roman" w:cs="Times New Roman"/>
      <w:noProof/>
      <w:sz w:val="24"/>
    </w:rPr>
  </w:style>
  <w:style w:type="character" w:styleId="ae">
    <w:name w:val="annotation reference"/>
    <w:basedOn w:val="a0"/>
    <w:uiPriority w:val="99"/>
    <w:semiHidden/>
    <w:unhideWhenUsed/>
    <w:rsid w:val="009166C0"/>
    <w:rPr>
      <w:sz w:val="16"/>
      <w:szCs w:val="16"/>
    </w:rPr>
  </w:style>
  <w:style w:type="paragraph" w:styleId="af">
    <w:name w:val="annotation text"/>
    <w:basedOn w:val="a"/>
    <w:link w:val="Char4"/>
    <w:uiPriority w:val="99"/>
    <w:semiHidden/>
    <w:unhideWhenUsed/>
    <w:rsid w:val="009166C0"/>
    <w:rPr>
      <w:sz w:val="20"/>
      <w:szCs w:val="20"/>
    </w:rPr>
  </w:style>
  <w:style w:type="character" w:customStyle="1" w:styleId="Char4">
    <w:name w:val="Comment Text Char"/>
    <w:basedOn w:val="a0"/>
    <w:link w:val="af"/>
    <w:uiPriority w:val="99"/>
    <w:semiHidden/>
    <w:rsid w:val="009166C0"/>
    <w:rPr>
      <w:sz w:val="20"/>
      <w:szCs w:val="20"/>
    </w:rPr>
  </w:style>
  <w:style w:type="paragraph" w:styleId="af0">
    <w:name w:val="annotation subject"/>
    <w:basedOn w:val="af"/>
    <w:next w:val="af"/>
    <w:link w:val="Char5"/>
    <w:uiPriority w:val="99"/>
    <w:semiHidden/>
    <w:unhideWhenUsed/>
    <w:rsid w:val="009166C0"/>
    <w:rPr>
      <w:b/>
      <w:bCs/>
    </w:rPr>
  </w:style>
  <w:style w:type="character" w:customStyle="1" w:styleId="Char5">
    <w:name w:val="Comment Subject Char"/>
    <w:basedOn w:val="Char4"/>
    <w:link w:val="af0"/>
    <w:uiPriority w:val="99"/>
    <w:semiHidden/>
    <w:rsid w:val="009166C0"/>
    <w:rPr>
      <w:b/>
      <w:bCs/>
      <w:sz w:val="20"/>
      <w:szCs w:val="20"/>
    </w:rPr>
  </w:style>
  <w:style w:type="paragraph" w:styleId="af1">
    <w:name w:val="Document Map"/>
    <w:basedOn w:val="a"/>
    <w:link w:val="Char6"/>
    <w:uiPriority w:val="99"/>
    <w:semiHidden/>
    <w:unhideWhenUsed/>
    <w:rsid w:val="00BF6767"/>
    <w:rPr>
      <w:rFonts w:ascii="Tahoma" w:hAnsi="Tahoma" w:cs="Tahoma"/>
      <w:sz w:val="16"/>
      <w:szCs w:val="16"/>
    </w:rPr>
  </w:style>
  <w:style w:type="character" w:customStyle="1" w:styleId="Char6">
    <w:name w:val="Document Map Char"/>
    <w:basedOn w:val="a0"/>
    <w:link w:val="af1"/>
    <w:uiPriority w:val="99"/>
    <w:semiHidden/>
    <w:rsid w:val="00BF6767"/>
    <w:rPr>
      <w:rFonts w:ascii="Tahoma" w:hAnsi="Tahoma" w:cs="Tahoma"/>
      <w:sz w:val="16"/>
      <w:szCs w:val="16"/>
    </w:rPr>
  </w:style>
  <w:style w:type="paragraph" w:customStyle="1" w:styleId="EndNoteCategoryHeading">
    <w:name w:val="EndNote Category Heading"/>
    <w:basedOn w:val="a"/>
    <w:link w:val="EndNoteCategoryHeadingChar"/>
    <w:rsid w:val="0035792B"/>
    <w:pPr>
      <w:spacing w:before="120" w:after="120"/>
      <w:jc w:val="left"/>
    </w:pPr>
    <w:rPr>
      <w:b/>
      <w:noProof/>
    </w:rPr>
  </w:style>
  <w:style w:type="character" w:customStyle="1" w:styleId="EndNoteCategoryHeadingChar">
    <w:name w:val="EndNote Category Heading Char"/>
    <w:basedOn w:val="a0"/>
    <w:link w:val="EndNoteCategoryHeading"/>
    <w:rsid w:val="0035792B"/>
    <w:rPr>
      <w:b/>
      <w:noProof/>
    </w:rPr>
  </w:style>
  <w:style w:type="paragraph" w:styleId="af2">
    <w:name w:val="Revision"/>
    <w:hidden/>
    <w:uiPriority w:val="99"/>
    <w:semiHidden/>
    <w:rsid w:val="003D47F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568692">
      <w:bodyDiv w:val="1"/>
      <w:marLeft w:val="0"/>
      <w:marRight w:val="0"/>
      <w:marTop w:val="0"/>
      <w:marBottom w:val="0"/>
      <w:divBdr>
        <w:top w:val="none" w:sz="0" w:space="0" w:color="auto"/>
        <w:left w:val="none" w:sz="0" w:space="0" w:color="auto"/>
        <w:bottom w:val="none" w:sz="0" w:space="0" w:color="auto"/>
        <w:right w:val="none" w:sz="0" w:space="0" w:color="auto"/>
      </w:divBdr>
    </w:div>
    <w:div w:id="17002880">
      <w:bodyDiv w:val="1"/>
      <w:marLeft w:val="0"/>
      <w:marRight w:val="0"/>
      <w:marTop w:val="0"/>
      <w:marBottom w:val="0"/>
      <w:divBdr>
        <w:top w:val="none" w:sz="0" w:space="0" w:color="auto"/>
        <w:left w:val="none" w:sz="0" w:space="0" w:color="auto"/>
        <w:bottom w:val="none" w:sz="0" w:space="0" w:color="auto"/>
        <w:right w:val="none" w:sz="0" w:space="0" w:color="auto"/>
      </w:divBdr>
    </w:div>
    <w:div w:id="40984330">
      <w:bodyDiv w:val="1"/>
      <w:marLeft w:val="0"/>
      <w:marRight w:val="0"/>
      <w:marTop w:val="0"/>
      <w:marBottom w:val="0"/>
      <w:divBdr>
        <w:top w:val="none" w:sz="0" w:space="0" w:color="auto"/>
        <w:left w:val="none" w:sz="0" w:space="0" w:color="auto"/>
        <w:bottom w:val="none" w:sz="0" w:space="0" w:color="auto"/>
        <w:right w:val="none" w:sz="0" w:space="0" w:color="auto"/>
      </w:divBdr>
    </w:div>
    <w:div w:id="76288261">
      <w:bodyDiv w:val="1"/>
      <w:marLeft w:val="0"/>
      <w:marRight w:val="0"/>
      <w:marTop w:val="0"/>
      <w:marBottom w:val="0"/>
      <w:divBdr>
        <w:top w:val="none" w:sz="0" w:space="0" w:color="auto"/>
        <w:left w:val="none" w:sz="0" w:space="0" w:color="auto"/>
        <w:bottom w:val="none" w:sz="0" w:space="0" w:color="auto"/>
        <w:right w:val="none" w:sz="0" w:space="0" w:color="auto"/>
      </w:divBdr>
    </w:div>
    <w:div w:id="171259365">
      <w:bodyDiv w:val="1"/>
      <w:marLeft w:val="0"/>
      <w:marRight w:val="0"/>
      <w:marTop w:val="0"/>
      <w:marBottom w:val="0"/>
      <w:divBdr>
        <w:top w:val="none" w:sz="0" w:space="0" w:color="auto"/>
        <w:left w:val="none" w:sz="0" w:space="0" w:color="auto"/>
        <w:bottom w:val="none" w:sz="0" w:space="0" w:color="auto"/>
        <w:right w:val="none" w:sz="0" w:space="0" w:color="auto"/>
      </w:divBdr>
    </w:div>
    <w:div w:id="204294284">
      <w:bodyDiv w:val="1"/>
      <w:marLeft w:val="0"/>
      <w:marRight w:val="0"/>
      <w:marTop w:val="0"/>
      <w:marBottom w:val="0"/>
      <w:divBdr>
        <w:top w:val="none" w:sz="0" w:space="0" w:color="auto"/>
        <w:left w:val="none" w:sz="0" w:space="0" w:color="auto"/>
        <w:bottom w:val="none" w:sz="0" w:space="0" w:color="auto"/>
        <w:right w:val="none" w:sz="0" w:space="0" w:color="auto"/>
      </w:divBdr>
    </w:div>
    <w:div w:id="219899349">
      <w:bodyDiv w:val="1"/>
      <w:marLeft w:val="0"/>
      <w:marRight w:val="0"/>
      <w:marTop w:val="0"/>
      <w:marBottom w:val="0"/>
      <w:divBdr>
        <w:top w:val="none" w:sz="0" w:space="0" w:color="auto"/>
        <w:left w:val="none" w:sz="0" w:space="0" w:color="auto"/>
        <w:bottom w:val="none" w:sz="0" w:space="0" w:color="auto"/>
        <w:right w:val="none" w:sz="0" w:space="0" w:color="auto"/>
      </w:divBdr>
    </w:div>
    <w:div w:id="236983157">
      <w:bodyDiv w:val="1"/>
      <w:marLeft w:val="0"/>
      <w:marRight w:val="0"/>
      <w:marTop w:val="0"/>
      <w:marBottom w:val="0"/>
      <w:divBdr>
        <w:top w:val="none" w:sz="0" w:space="0" w:color="auto"/>
        <w:left w:val="none" w:sz="0" w:space="0" w:color="auto"/>
        <w:bottom w:val="none" w:sz="0" w:space="0" w:color="auto"/>
        <w:right w:val="none" w:sz="0" w:space="0" w:color="auto"/>
      </w:divBdr>
    </w:div>
    <w:div w:id="240481173">
      <w:bodyDiv w:val="1"/>
      <w:marLeft w:val="0"/>
      <w:marRight w:val="0"/>
      <w:marTop w:val="0"/>
      <w:marBottom w:val="0"/>
      <w:divBdr>
        <w:top w:val="none" w:sz="0" w:space="0" w:color="auto"/>
        <w:left w:val="none" w:sz="0" w:space="0" w:color="auto"/>
        <w:bottom w:val="none" w:sz="0" w:space="0" w:color="auto"/>
        <w:right w:val="none" w:sz="0" w:space="0" w:color="auto"/>
      </w:divBdr>
    </w:div>
    <w:div w:id="250237506">
      <w:bodyDiv w:val="1"/>
      <w:marLeft w:val="0"/>
      <w:marRight w:val="0"/>
      <w:marTop w:val="0"/>
      <w:marBottom w:val="0"/>
      <w:divBdr>
        <w:top w:val="none" w:sz="0" w:space="0" w:color="auto"/>
        <w:left w:val="none" w:sz="0" w:space="0" w:color="auto"/>
        <w:bottom w:val="none" w:sz="0" w:space="0" w:color="auto"/>
        <w:right w:val="none" w:sz="0" w:space="0" w:color="auto"/>
      </w:divBdr>
    </w:div>
    <w:div w:id="280573588">
      <w:bodyDiv w:val="1"/>
      <w:marLeft w:val="0"/>
      <w:marRight w:val="0"/>
      <w:marTop w:val="0"/>
      <w:marBottom w:val="0"/>
      <w:divBdr>
        <w:top w:val="none" w:sz="0" w:space="0" w:color="auto"/>
        <w:left w:val="none" w:sz="0" w:space="0" w:color="auto"/>
        <w:bottom w:val="none" w:sz="0" w:space="0" w:color="auto"/>
        <w:right w:val="none" w:sz="0" w:space="0" w:color="auto"/>
      </w:divBdr>
    </w:div>
    <w:div w:id="286392662">
      <w:bodyDiv w:val="1"/>
      <w:marLeft w:val="0"/>
      <w:marRight w:val="0"/>
      <w:marTop w:val="0"/>
      <w:marBottom w:val="0"/>
      <w:divBdr>
        <w:top w:val="none" w:sz="0" w:space="0" w:color="auto"/>
        <w:left w:val="none" w:sz="0" w:space="0" w:color="auto"/>
        <w:bottom w:val="none" w:sz="0" w:space="0" w:color="auto"/>
        <w:right w:val="none" w:sz="0" w:space="0" w:color="auto"/>
      </w:divBdr>
    </w:div>
    <w:div w:id="313729671">
      <w:bodyDiv w:val="1"/>
      <w:marLeft w:val="0"/>
      <w:marRight w:val="0"/>
      <w:marTop w:val="0"/>
      <w:marBottom w:val="0"/>
      <w:divBdr>
        <w:top w:val="none" w:sz="0" w:space="0" w:color="auto"/>
        <w:left w:val="none" w:sz="0" w:space="0" w:color="auto"/>
        <w:bottom w:val="none" w:sz="0" w:space="0" w:color="auto"/>
        <w:right w:val="none" w:sz="0" w:space="0" w:color="auto"/>
      </w:divBdr>
    </w:div>
    <w:div w:id="335233704">
      <w:bodyDiv w:val="1"/>
      <w:marLeft w:val="0"/>
      <w:marRight w:val="0"/>
      <w:marTop w:val="0"/>
      <w:marBottom w:val="0"/>
      <w:divBdr>
        <w:top w:val="none" w:sz="0" w:space="0" w:color="auto"/>
        <w:left w:val="none" w:sz="0" w:space="0" w:color="auto"/>
        <w:bottom w:val="none" w:sz="0" w:space="0" w:color="auto"/>
        <w:right w:val="none" w:sz="0" w:space="0" w:color="auto"/>
      </w:divBdr>
    </w:div>
    <w:div w:id="426659395">
      <w:bodyDiv w:val="1"/>
      <w:marLeft w:val="0"/>
      <w:marRight w:val="0"/>
      <w:marTop w:val="0"/>
      <w:marBottom w:val="0"/>
      <w:divBdr>
        <w:top w:val="none" w:sz="0" w:space="0" w:color="auto"/>
        <w:left w:val="none" w:sz="0" w:space="0" w:color="auto"/>
        <w:bottom w:val="none" w:sz="0" w:space="0" w:color="auto"/>
        <w:right w:val="none" w:sz="0" w:space="0" w:color="auto"/>
      </w:divBdr>
    </w:div>
    <w:div w:id="441220031">
      <w:bodyDiv w:val="1"/>
      <w:marLeft w:val="0"/>
      <w:marRight w:val="0"/>
      <w:marTop w:val="0"/>
      <w:marBottom w:val="0"/>
      <w:divBdr>
        <w:top w:val="none" w:sz="0" w:space="0" w:color="auto"/>
        <w:left w:val="none" w:sz="0" w:space="0" w:color="auto"/>
        <w:bottom w:val="none" w:sz="0" w:space="0" w:color="auto"/>
        <w:right w:val="none" w:sz="0" w:space="0" w:color="auto"/>
      </w:divBdr>
    </w:div>
    <w:div w:id="454450115">
      <w:bodyDiv w:val="1"/>
      <w:marLeft w:val="0"/>
      <w:marRight w:val="0"/>
      <w:marTop w:val="0"/>
      <w:marBottom w:val="0"/>
      <w:divBdr>
        <w:top w:val="none" w:sz="0" w:space="0" w:color="auto"/>
        <w:left w:val="none" w:sz="0" w:space="0" w:color="auto"/>
        <w:bottom w:val="none" w:sz="0" w:space="0" w:color="auto"/>
        <w:right w:val="none" w:sz="0" w:space="0" w:color="auto"/>
      </w:divBdr>
    </w:div>
    <w:div w:id="534536897">
      <w:bodyDiv w:val="1"/>
      <w:marLeft w:val="0"/>
      <w:marRight w:val="0"/>
      <w:marTop w:val="0"/>
      <w:marBottom w:val="0"/>
      <w:divBdr>
        <w:top w:val="none" w:sz="0" w:space="0" w:color="auto"/>
        <w:left w:val="none" w:sz="0" w:space="0" w:color="auto"/>
        <w:bottom w:val="none" w:sz="0" w:space="0" w:color="auto"/>
        <w:right w:val="none" w:sz="0" w:space="0" w:color="auto"/>
      </w:divBdr>
    </w:div>
    <w:div w:id="558172437">
      <w:bodyDiv w:val="1"/>
      <w:marLeft w:val="0"/>
      <w:marRight w:val="0"/>
      <w:marTop w:val="0"/>
      <w:marBottom w:val="0"/>
      <w:divBdr>
        <w:top w:val="none" w:sz="0" w:space="0" w:color="auto"/>
        <w:left w:val="none" w:sz="0" w:space="0" w:color="auto"/>
        <w:bottom w:val="none" w:sz="0" w:space="0" w:color="auto"/>
        <w:right w:val="none" w:sz="0" w:space="0" w:color="auto"/>
      </w:divBdr>
    </w:div>
    <w:div w:id="624192196">
      <w:bodyDiv w:val="1"/>
      <w:marLeft w:val="0"/>
      <w:marRight w:val="0"/>
      <w:marTop w:val="0"/>
      <w:marBottom w:val="0"/>
      <w:divBdr>
        <w:top w:val="none" w:sz="0" w:space="0" w:color="auto"/>
        <w:left w:val="none" w:sz="0" w:space="0" w:color="auto"/>
        <w:bottom w:val="none" w:sz="0" w:space="0" w:color="auto"/>
        <w:right w:val="none" w:sz="0" w:space="0" w:color="auto"/>
      </w:divBdr>
    </w:div>
    <w:div w:id="631517432">
      <w:bodyDiv w:val="1"/>
      <w:marLeft w:val="0"/>
      <w:marRight w:val="0"/>
      <w:marTop w:val="0"/>
      <w:marBottom w:val="0"/>
      <w:divBdr>
        <w:top w:val="none" w:sz="0" w:space="0" w:color="auto"/>
        <w:left w:val="none" w:sz="0" w:space="0" w:color="auto"/>
        <w:bottom w:val="none" w:sz="0" w:space="0" w:color="auto"/>
        <w:right w:val="none" w:sz="0" w:space="0" w:color="auto"/>
      </w:divBdr>
    </w:div>
    <w:div w:id="653028165">
      <w:bodyDiv w:val="1"/>
      <w:marLeft w:val="0"/>
      <w:marRight w:val="0"/>
      <w:marTop w:val="0"/>
      <w:marBottom w:val="0"/>
      <w:divBdr>
        <w:top w:val="none" w:sz="0" w:space="0" w:color="auto"/>
        <w:left w:val="none" w:sz="0" w:space="0" w:color="auto"/>
        <w:bottom w:val="none" w:sz="0" w:space="0" w:color="auto"/>
        <w:right w:val="none" w:sz="0" w:space="0" w:color="auto"/>
      </w:divBdr>
    </w:div>
    <w:div w:id="668942836">
      <w:bodyDiv w:val="1"/>
      <w:marLeft w:val="0"/>
      <w:marRight w:val="0"/>
      <w:marTop w:val="0"/>
      <w:marBottom w:val="0"/>
      <w:divBdr>
        <w:top w:val="none" w:sz="0" w:space="0" w:color="auto"/>
        <w:left w:val="none" w:sz="0" w:space="0" w:color="auto"/>
        <w:bottom w:val="none" w:sz="0" w:space="0" w:color="auto"/>
        <w:right w:val="none" w:sz="0" w:space="0" w:color="auto"/>
      </w:divBdr>
    </w:div>
    <w:div w:id="733938869">
      <w:bodyDiv w:val="1"/>
      <w:marLeft w:val="0"/>
      <w:marRight w:val="0"/>
      <w:marTop w:val="0"/>
      <w:marBottom w:val="0"/>
      <w:divBdr>
        <w:top w:val="none" w:sz="0" w:space="0" w:color="auto"/>
        <w:left w:val="none" w:sz="0" w:space="0" w:color="auto"/>
        <w:bottom w:val="none" w:sz="0" w:space="0" w:color="auto"/>
        <w:right w:val="none" w:sz="0" w:space="0" w:color="auto"/>
      </w:divBdr>
    </w:div>
    <w:div w:id="773130836">
      <w:bodyDiv w:val="1"/>
      <w:marLeft w:val="0"/>
      <w:marRight w:val="0"/>
      <w:marTop w:val="0"/>
      <w:marBottom w:val="0"/>
      <w:divBdr>
        <w:top w:val="none" w:sz="0" w:space="0" w:color="auto"/>
        <w:left w:val="none" w:sz="0" w:space="0" w:color="auto"/>
        <w:bottom w:val="none" w:sz="0" w:space="0" w:color="auto"/>
        <w:right w:val="none" w:sz="0" w:space="0" w:color="auto"/>
      </w:divBdr>
    </w:div>
    <w:div w:id="819077062">
      <w:bodyDiv w:val="1"/>
      <w:marLeft w:val="0"/>
      <w:marRight w:val="0"/>
      <w:marTop w:val="0"/>
      <w:marBottom w:val="0"/>
      <w:divBdr>
        <w:top w:val="none" w:sz="0" w:space="0" w:color="auto"/>
        <w:left w:val="none" w:sz="0" w:space="0" w:color="auto"/>
        <w:bottom w:val="none" w:sz="0" w:space="0" w:color="auto"/>
        <w:right w:val="none" w:sz="0" w:space="0" w:color="auto"/>
      </w:divBdr>
    </w:div>
    <w:div w:id="848717032">
      <w:bodyDiv w:val="1"/>
      <w:marLeft w:val="0"/>
      <w:marRight w:val="0"/>
      <w:marTop w:val="0"/>
      <w:marBottom w:val="0"/>
      <w:divBdr>
        <w:top w:val="none" w:sz="0" w:space="0" w:color="auto"/>
        <w:left w:val="none" w:sz="0" w:space="0" w:color="auto"/>
        <w:bottom w:val="none" w:sz="0" w:space="0" w:color="auto"/>
        <w:right w:val="none" w:sz="0" w:space="0" w:color="auto"/>
      </w:divBdr>
    </w:div>
    <w:div w:id="877013170">
      <w:bodyDiv w:val="1"/>
      <w:marLeft w:val="0"/>
      <w:marRight w:val="0"/>
      <w:marTop w:val="0"/>
      <w:marBottom w:val="0"/>
      <w:divBdr>
        <w:top w:val="none" w:sz="0" w:space="0" w:color="auto"/>
        <w:left w:val="none" w:sz="0" w:space="0" w:color="auto"/>
        <w:bottom w:val="none" w:sz="0" w:space="0" w:color="auto"/>
        <w:right w:val="none" w:sz="0" w:space="0" w:color="auto"/>
      </w:divBdr>
    </w:div>
    <w:div w:id="920722214">
      <w:bodyDiv w:val="1"/>
      <w:marLeft w:val="0"/>
      <w:marRight w:val="0"/>
      <w:marTop w:val="0"/>
      <w:marBottom w:val="0"/>
      <w:divBdr>
        <w:top w:val="none" w:sz="0" w:space="0" w:color="auto"/>
        <w:left w:val="none" w:sz="0" w:space="0" w:color="auto"/>
        <w:bottom w:val="none" w:sz="0" w:space="0" w:color="auto"/>
        <w:right w:val="none" w:sz="0" w:space="0" w:color="auto"/>
      </w:divBdr>
    </w:div>
    <w:div w:id="998582113">
      <w:bodyDiv w:val="1"/>
      <w:marLeft w:val="0"/>
      <w:marRight w:val="0"/>
      <w:marTop w:val="0"/>
      <w:marBottom w:val="0"/>
      <w:divBdr>
        <w:top w:val="none" w:sz="0" w:space="0" w:color="auto"/>
        <w:left w:val="none" w:sz="0" w:space="0" w:color="auto"/>
        <w:bottom w:val="none" w:sz="0" w:space="0" w:color="auto"/>
        <w:right w:val="none" w:sz="0" w:space="0" w:color="auto"/>
      </w:divBdr>
    </w:div>
    <w:div w:id="1011956384">
      <w:bodyDiv w:val="1"/>
      <w:marLeft w:val="0"/>
      <w:marRight w:val="0"/>
      <w:marTop w:val="0"/>
      <w:marBottom w:val="0"/>
      <w:divBdr>
        <w:top w:val="none" w:sz="0" w:space="0" w:color="auto"/>
        <w:left w:val="none" w:sz="0" w:space="0" w:color="auto"/>
        <w:bottom w:val="none" w:sz="0" w:space="0" w:color="auto"/>
        <w:right w:val="none" w:sz="0" w:space="0" w:color="auto"/>
      </w:divBdr>
    </w:div>
    <w:div w:id="1069614142">
      <w:bodyDiv w:val="1"/>
      <w:marLeft w:val="0"/>
      <w:marRight w:val="0"/>
      <w:marTop w:val="0"/>
      <w:marBottom w:val="0"/>
      <w:divBdr>
        <w:top w:val="none" w:sz="0" w:space="0" w:color="auto"/>
        <w:left w:val="none" w:sz="0" w:space="0" w:color="auto"/>
        <w:bottom w:val="none" w:sz="0" w:space="0" w:color="auto"/>
        <w:right w:val="none" w:sz="0" w:space="0" w:color="auto"/>
      </w:divBdr>
    </w:div>
    <w:div w:id="1081485961">
      <w:bodyDiv w:val="1"/>
      <w:marLeft w:val="0"/>
      <w:marRight w:val="0"/>
      <w:marTop w:val="0"/>
      <w:marBottom w:val="0"/>
      <w:divBdr>
        <w:top w:val="none" w:sz="0" w:space="0" w:color="auto"/>
        <w:left w:val="none" w:sz="0" w:space="0" w:color="auto"/>
        <w:bottom w:val="none" w:sz="0" w:space="0" w:color="auto"/>
        <w:right w:val="none" w:sz="0" w:space="0" w:color="auto"/>
      </w:divBdr>
    </w:div>
    <w:div w:id="1097822441">
      <w:bodyDiv w:val="1"/>
      <w:marLeft w:val="0"/>
      <w:marRight w:val="0"/>
      <w:marTop w:val="0"/>
      <w:marBottom w:val="0"/>
      <w:divBdr>
        <w:top w:val="none" w:sz="0" w:space="0" w:color="auto"/>
        <w:left w:val="none" w:sz="0" w:space="0" w:color="auto"/>
        <w:bottom w:val="none" w:sz="0" w:space="0" w:color="auto"/>
        <w:right w:val="none" w:sz="0" w:space="0" w:color="auto"/>
      </w:divBdr>
    </w:div>
    <w:div w:id="1097946487">
      <w:bodyDiv w:val="1"/>
      <w:marLeft w:val="0"/>
      <w:marRight w:val="0"/>
      <w:marTop w:val="0"/>
      <w:marBottom w:val="0"/>
      <w:divBdr>
        <w:top w:val="none" w:sz="0" w:space="0" w:color="auto"/>
        <w:left w:val="none" w:sz="0" w:space="0" w:color="auto"/>
        <w:bottom w:val="none" w:sz="0" w:space="0" w:color="auto"/>
        <w:right w:val="none" w:sz="0" w:space="0" w:color="auto"/>
      </w:divBdr>
    </w:div>
    <w:div w:id="1110861485">
      <w:bodyDiv w:val="1"/>
      <w:marLeft w:val="0"/>
      <w:marRight w:val="0"/>
      <w:marTop w:val="0"/>
      <w:marBottom w:val="0"/>
      <w:divBdr>
        <w:top w:val="none" w:sz="0" w:space="0" w:color="auto"/>
        <w:left w:val="none" w:sz="0" w:space="0" w:color="auto"/>
        <w:bottom w:val="none" w:sz="0" w:space="0" w:color="auto"/>
        <w:right w:val="none" w:sz="0" w:space="0" w:color="auto"/>
      </w:divBdr>
    </w:div>
    <w:div w:id="1165784115">
      <w:bodyDiv w:val="1"/>
      <w:marLeft w:val="0"/>
      <w:marRight w:val="0"/>
      <w:marTop w:val="0"/>
      <w:marBottom w:val="0"/>
      <w:divBdr>
        <w:top w:val="none" w:sz="0" w:space="0" w:color="auto"/>
        <w:left w:val="none" w:sz="0" w:space="0" w:color="auto"/>
        <w:bottom w:val="none" w:sz="0" w:space="0" w:color="auto"/>
        <w:right w:val="none" w:sz="0" w:space="0" w:color="auto"/>
      </w:divBdr>
    </w:div>
    <w:div w:id="1192768471">
      <w:bodyDiv w:val="1"/>
      <w:marLeft w:val="0"/>
      <w:marRight w:val="0"/>
      <w:marTop w:val="0"/>
      <w:marBottom w:val="0"/>
      <w:divBdr>
        <w:top w:val="none" w:sz="0" w:space="0" w:color="auto"/>
        <w:left w:val="none" w:sz="0" w:space="0" w:color="auto"/>
        <w:bottom w:val="none" w:sz="0" w:space="0" w:color="auto"/>
        <w:right w:val="none" w:sz="0" w:space="0" w:color="auto"/>
      </w:divBdr>
    </w:div>
    <w:div w:id="1208226935">
      <w:bodyDiv w:val="1"/>
      <w:marLeft w:val="0"/>
      <w:marRight w:val="0"/>
      <w:marTop w:val="0"/>
      <w:marBottom w:val="0"/>
      <w:divBdr>
        <w:top w:val="none" w:sz="0" w:space="0" w:color="auto"/>
        <w:left w:val="none" w:sz="0" w:space="0" w:color="auto"/>
        <w:bottom w:val="none" w:sz="0" w:space="0" w:color="auto"/>
        <w:right w:val="none" w:sz="0" w:space="0" w:color="auto"/>
      </w:divBdr>
    </w:div>
    <w:div w:id="1248659896">
      <w:bodyDiv w:val="1"/>
      <w:marLeft w:val="0"/>
      <w:marRight w:val="0"/>
      <w:marTop w:val="0"/>
      <w:marBottom w:val="0"/>
      <w:divBdr>
        <w:top w:val="none" w:sz="0" w:space="0" w:color="auto"/>
        <w:left w:val="none" w:sz="0" w:space="0" w:color="auto"/>
        <w:bottom w:val="none" w:sz="0" w:space="0" w:color="auto"/>
        <w:right w:val="none" w:sz="0" w:space="0" w:color="auto"/>
      </w:divBdr>
    </w:div>
    <w:div w:id="1273169909">
      <w:bodyDiv w:val="1"/>
      <w:marLeft w:val="0"/>
      <w:marRight w:val="0"/>
      <w:marTop w:val="0"/>
      <w:marBottom w:val="0"/>
      <w:divBdr>
        <w:top w:val="none" w:sz="0" w:space="0" w:color="auto"/>
        <w:left w:val="none" w:sz="0" w:space="0" w:color="auto"/>
        <w:bottom w:val="none" w:sz="0" w:space="0" w:color="auto"/>
        <w:right w:val="none" w:sz="0" w:space="0" w:color="auto"/>
      </w:divBdr>
    </w:div>
    <w:div w:id="1283922640">
      <w:bodyDiv w:val="1"/>
      <w:marLeft w:val="0"/>
      <w:marRight w:val="0"/>
      <w:marTop w:val="0"/>
      <w:marBottom w:val="0"/>
      <w:divBdr>
        <w:top w:val="none" w:sz="0" w:space="0" w:color="auto"/>
        <w:left w:val="none" w:sz="0" w:space="0" w:color="auto"/>
        <w:bottom w:val="none" w:sz="0" w:space="0" w:color="auto"/>
        <w:right w:val="none" w:sz="0" w:space="0" w:color="auto"/>
      </w:divBdr>
    </w:div>
    <w:div w:id="1301769804">
      <w:bodyDiv w:val="1"/>
      <w:marLeft w:val="0"/>
      <w:marRight w:val="0"/>
      <w:marTop w:val="0"/>
      <w:marBottom w:val="0"/>
      <w:divBdr>
        <w:top w:val="none" w:sz="0" w:space="0" w:color="auto"/>
        <w:left w:val="none" w:sz="0" w:space="0" w:color="auto"/>
        <w:bottom w:val="none" w:sz="0" w:space="0" w:color="auto"/>
        <w:right w:val="none" w:sz="0" w:space="0" w:color="auto"/>
      </w:divBdr>
    </w:div>
    <w:div w:id="1319843008">
      <w:bodyDiv w:val="1"/>
      <w:marLeft w:val="0"/>
      <w:marRight w:val="0"/>
      <w:marTop w:val="0"/>
      <w:marBottom w:val="0"/>
      <w:divBdr>
        <w:top w:val="none" w:sz="0" w:space="0" w:color="auto"/>
        <w:left w:val="none" w:sz="0" w:space="0" w:color="auto"/>
        <w:bottom w:val="none" w:sz="0" w:space="0" w:color="auto"/>
        <w:right w:val="none" w:sz="0" w:space="0" w:color="auto"/>
      </w:divBdr>
    </w:div>
    <w:div w:id="1341615062">
      <w:bodyDiv w:val="1"/>
      <w:marLeft w:val="0"/>
      <w:marRight w:val="0"/>
      <w:marTop w:val="0"/>
      <w:marBottom w:val="0"/>
      <w:divBdr>
        <w:top w:val="none" w:sz="0" w:space="0" w:color="auto"/>
        <w:left w:val="none" w:sz="0" w:space="0" w:color="auto"/>
        <w:bottom w:val="none" w:sz="0" w:space="0" w:color="auto"/>
        <w:right w:val="none" w:sz="0" w:space="0" w:color="auto"/>
      </w:divBdr>
    </w:div>
    <w:div w:id="1367296149">
      <w:bodyDiv w:val="1"/>
      <w:marLeft w:val="0"/>
      <w:marRight w:val="0"/>
      <w:marTop w:val="0"/>
      <w:marBottom w:val="0"/>
      <w:divBdr>
        <w:top w:val="none" w:sz="0" w:space="0" w:color="auto"/>
        <w:left w:val="none" w:sz="0" w:space="0" w:color="auto"/>
        <w:bottom w:val="none" w:sz="0" w:space="0" w:color="auto"/>
        <w:right w:val="none" w:sz="0" w:space="0" w:color="auto"/>
      </w:divBdr>
    </w:div>
    <w:div w:id="1376780610">
      <w:bodyDiv w:val="1"/>
      <w:marLeft w:val="0"/>
      <w:marRight w:val="0"/>
      <w:marTop w:val="0"/>
      <w:marBottom w:val="0"/>
      <w:divBdr>
        <w:top w:val="none" w:sz="0" w:space="0" w:color="auto"/>
        <w:left w:val="none" w:sz="0" w:space="0" w:color="auto"/>
        <w:bottom w:val="none" w:sz="0" w:space="0" w:color="auto"/>
        <w:right w:val="none" w:sz="0" w:space="0" w:color="auto"/>
      </w:divBdr>
    </w:div>
    <w:div w:id="1387950390">
      <w:bodyDiv w:val="1"/>
      <w:marLeft w:val="0"/>
      <w:marRight w:val="0"/>
      <w:marTop w:val="0"/>
      <w:marBottom w:val="0"/>
      <w:divBdr>
        <w:top w:val="none" w:sz="0" w:space="0" w:color="auto"/>
        <w:left w:val="none" w:sz="0" w:space="0" w:color="auto"/>
        <w:bottom w:val="none" w:sz="0" w:space="0" w:color="auto"/>
        <w:right w:val="none" w:sz="0" w:space="0" w:color="auto"/>
      </w:divBdr>
    </w:div>
    <w:div w:id="1420296769">
      <w:bodyDiv w:val="1"/>
      <w:marLeft w:val="0"/>
      <w:marRight w:val="0"/>
      <w:marTop w:val="0"/>
      <w:marBottom w:val="0"/>
      <w:divBdr>
        <w:top w:val="none" w:sz="0" w:space="0" w:color="auto"/>
        <w:left w:val="none" w:sz="0" w:space="0" w:color="auto"/>
        <w:bottom w:val="none" w:sz="0" w:space="0" w:color="auto"/>
        <w:right w:val="none" w:sz="0" w:space="0" w:color="auto"/>
      </w:divBdr>
    </w:div>
    <w:div w:id="1439519328">
      <w:bodyDiv w:val="1"/>
      <w:marLeft w:val="0"/>
      <w:marRight w:val="0"/>
      <w:marTop w:val="0"/>
      <w:marBottom w:val="0"/>
      <w:divBdr>
        <w:top w:val="none" w:sz="0" w:space="0" w:color="auto"/>
        <w:left w:val="none" w:sz="0" w:space="0" w:color="auto"/>
        <w:bottom w:val="none" w:sz="0" w:space="0" w:color="auto"/>
        <w:right w:val="none" w:sz="0" w:space="0" w:color="auto"/>
      </w:divBdr>
    </w:div>
    <w:div w:id="1451973945">
      <w:bodyDiv w:val="1"/>
      <w:marLeft w:val="0"/>
      <w:marRight w:val="0"/>
      <w:marTop w:val="0"/>
      <w:marBottom w:val="0"/>
      <w:divBdr>
        <w:top w:val="none" w:sz="0" w:space="0" w:color="auto"/>
        <w:left w:val="none" w:sz="0" w:space="0" w:color="auto"/>
        <w:bottom w:val="none" w:sz="0" w:space="0" w:color="auto"/>
        <w:right w:val="none" w:sz="0" w:space="0" w:color="auto"/>
      </w:divBdr>
    </w:div>
    <w:div w:id="1456605993">
      <w:bodyDiv w:val="1"/>
      <w:marLeft w:val="0"/>
      <w:marRight w:val="0"/>
      <w:marTop w:val="0"/>
      <w:marBottom w:val="0"/>
      <w:divBdr>
        <w:top w:val="none" w:sz="0" w:space="0" w:color="auto"/>
        <w:left w:val="none" w:sz="0" w:space="0" w:color="auto"/>
        <w:bottom w:val="none" w:sz="0" w:space="0" w:color="auto"/>
        <w:right w:val="none" w:sz="0" w:space="0" w:color="auto"/>
      </w:divBdr>
    </w:div>
    <w:div w:id="1500540744">
      <w:bodyDiv w:val="1"/>
      <w:marLeft w:val="0"/>
      <w:marRight w:val="0"/>
      <w:marTop w:val="0"/>
      <w:marBottom w:val="0"/>
      <w:divBdr>
        <w:top w:val="none" w:sz="0" w:space="0" w:color="auto"/>
        <w:left w:val="none" w:sz="0" w:space="0" w:color="auto"/>
        <w:bottom w:val="none" w:sz="0" w:space="0" w:color="auto"/>
        <w:right w:val="none" w:sz="0" w:space="0" w:color="auto"/>
      </w:divBdr>
    </w:div>
    <w:div w:id="1529414420">
      <w:bodyDiv w:val="1"/>
      <w:marLeft w:val="0"/>
      <w:marRight w:val="0"/>
      <w:marTop w:val="0"/>
      <w:marBottom w:val="0"/>
      <w:divBdr>
        <w:top w:val="none" w:sz="0" w:space="0" w:color="auto"/>
        <w:left w:val="none" w:sz="0" w:space="0" w:color="auto"/>
        <w:bottom w:val="none" w:sz="0" w:space="0" w:color="auto"/>
        <w:right w:val="none" w:sz="0" w:space="0" w:color="auto"/>
      </w:divBdr>
    </w:div>
    <w:div w:id="1583832770">
      <w:bodyDiv w:val="1"/>
      <w:marLeft w:val="0"/>
      <w:marRight w:val="0"/>
      <w:marTop w:val="0"/>
      <w:marBottom w:val="0"/>
      <w:divBdr>
        <w:top w:val="none" w:sz="0" w:space="0" w:color="auto"/>
        <w:left w:val="none" w:sz="0" w:space="0" w:color="auto"/>
        <w:bottom w:val="none" w:sz="0" w:space="0" w:color="auto"/>
        <w:right w:val="none" w:sz="0" w:space="0" w:color="auto"/>
      </w:divBdr>
    </w:div>
    <w:div w:id="1605258760">
      <w:bodyDiv w:val="1"/>
      <w:marLeft w:val="0"/>
      <w:marRight w:val="0"/>
      <w:marTop w:val="0"/>
      <w:marBottom w:val="0"/>
      <w:divBdr>
        <w:top w:val="none" w:sz="0" w:space="0" w:color="auto"/>
        <w:left w:val="none" w:sz="0" w:space="0" w:color="auto"/>
        <w:bottom w:val="none" w:sz="0" w:space="0" w:color="auto"/>
        <w:right w:val="none" w:sz="0" w:space="0" w:color="auto"/>
      </w:divBdr>
    </w:div>
    <w:div w:id="1616599832">
      <w:bodyDiv w:val="1"/>
      <w:marLeft w:val="0"/>
      <w:marRight w:val="0"/>
      <w:marTop w:val="0"/>
      <w:marBottom w:val="0"/>
      <w:divBdr>
        <w:top w:val="none" w:sz="0" w:space="0" w:color="auto"/>
        <w:left w:val="none" w:sz="0" w:space="0" w:color="auto"/>
        <w:bottom w:val="none" w:sz="0" w:space="0" w:color="auto"/>
        <w:right w:val="none" w:sz="0" w:space="0" w:color="auto"/>
      </w:divBdr>
    </w:div>
    <w:div w:id="1629774988">
      <w:bodyDiv w:val="1"/>
      <w:marLeft w:val="0"/>
      <w:marRight w:val="0"/>
      <w:marTop w:val="0"/>
      <w:marBottom w:val="0"/>
      <w:divBdr>
        <w:top w:val="none" w:sz="0" w:space="0" w:color="auto"/>
        <w:left w:val="none" w:sz="0" w:space="0" w:color="auto"/>
        <w:bottom w:val="none" w:sz="0" w:space="0" w:color="auto"/>
        <w:right w:val="none" w:sz="0" w:space="0" w:color="auto"/>
      </w:divBdr>
    </w:div>
    <w:div w:id="1638948361">
      <w:bodyDiv w:val="1"/>
      <w:marLeft w:val="0"/>
      <w:marRight w:val="0"/>
      <w:marTop w:val="0"/>
      <w:marBottom w:val="0"/>
      <w:divBdr>
        <w:top w:val="none" w:sz="0" w:space="0" w:color="auto"/>
        <w:left w:val="none" w:sz="0" w:space="0" w:color="auto"/>
        <w:bottom w:val="none" w:sz="0" w:space="0" w:color="auto"/>
        <w:right w:val="none" w:sz="0" w:space="0" w:color="auto"/>
      </w:divBdr>
    </w:div>
    <w:div w:id="1648894046">
      <w:bodyDiv w:val="1"/>
      <w:marLeft w:val="0"/>
      <w:marRight w:val="0"/>
      <w:marTop w:val="0"/>
      <w:marBottom w:val="0"/>
      <w:divBdr>
        <w:top w:val="none" w:sz="0" w:space="0" w:color="auto"/>
        <w:left w:val="none" w:sz="0" w:space="0" w:color="auto"/>
        <w:bottom w:val="none" w:sz="0" w:space="0" w:color="auto"/>
        <w:right w:val="none" w:sz="0" w:space="0" w:color="auto"/>
      </w:divBdr>
    </w:div>
    <w:div w:id="1649436870">
      <w:bodyDiv w:val="1"/>
      <w:marLeft w:val="0"/>
      <w:marRight w:val="0"/>
      <w:marTop w:val="0"/>
      <w:marBottom w:val="0"/>
      <w:divBdr>
        <w:top w:val="none" w:sz="0" w:space="0" w:color="auto"/>
        <w:left w:val="none" w:sz="0" w:space="0" w:color="auto"/>
        <w:bottom w:val="none" w:sz="0" w:space="0" w:color="auto"/>
        <w:right w:val="none" w:sz="0" w:space="0" w:color="auto"/>
      </w:divBdr>
    </w:div>
    <w:div w:id="1679577549">
      <w:bodyDiv w:val="1"/>
      <w:marLeft w:val="0"/>
      <w:marRight w:val="0"/>
      <w:marTop w:val="0"/>
      <w:marBottom w:val="0"/>
      <w:divBdr>
        <w:top w:val="none" w:sz="0" w:space="0" w:color="auto"/>
        <w:left w:val="none" w:sz="0" w:space="0" w:color="auto"/>
        <w:bottom w:val="none" w:sz="0" w:space="0" w:color="auto"/>
        <w:right w:val="none" w:sz="0" w:space="0" w:color="auto"/>
      </w:divBdr>
    </w:div>
    <w:div w:id="1683431829">
      <w:bodyDiv w:val="1"/>
      <w:marLeft w:val="0"/>
      <w:marRight w:val="0"/>
      <w:marTop w:val="0"/>
      <w:marBottom w:val="0"/>
      <w:divBdr>
        <w:top w:val="none" w:sz="0" w:space="0" w:color="auto"/>
        <w:left w:val="none" w:sz="0" w:space="0" w:color="auto"/>
        <w:bottom w:val="none" w:sz="0" w:space="0" w:color="auto"/>
        <w:right w:val="none" w:sz="0" w:space="0" w:color="auto"/>
      </w:divBdr>
    </w:div>
    <w:div w:id="1759054352">
      <w:bodyDiv w:val="1"/>
      <w:marLeft w:val="0"/>
      <w:marRight w:val="0"/>
      <w:marTop w:val="0"/>
      <w:marBottom w:val="0"/>
      <w:divBdr>
        <w:top w:val="none" w:sz="0" w:space="0" w:color="auto"/>
        <w:left w:val="none" w:sz="0" w:space="0" w:color="auto"/>
        <w:bottom w:val="none" w:sz="0" w:space="0" w:color="auto"/>
        <w:right w:val="none" w:sz="0" w:space="0" w:color="auto"/>
      </w:divBdr>
    </w:div>
    <w:div w:id="1778058667">
      <w:bodyDiv w:val="1"/>
      <w:marLeft w:val="0"/>
      <w:marRight w:val="0"/>
      <w:marTop w:val="0"/>
      <w:marBottom w:val="0"/>
      <w:divBdr>
        <w:top w:val="none" w:sz="0" w:space="0" w:color="auto"/>
        <w:left w:val="none" w:sz="0" w:space="0" w:color="auto"/>
        <w:bottom w:val="none" w:sz="0" w:space="0" w:color="auto"/>
        <w:right w:val="none" w:sz="0" w:space="0" w:color="auto"/>
      </w:divBdr>
    </w:div>
    <w:div w:id="1845437029">
      <w:bodyDiv w:val="1"/>
      <w:marLeft w:val="0"/>
      <w:marRight w:val="0"/>
      <w:marTop w:val="0"/>
      <w:marBottom w:val="0"/>
      <w:divBdr>
        <w:top w:val="none" w:sz="0" w:space="0" w:color="auto"/>
        <w:left w:val="none" w:sz="0" w:space="0" w:color="auto"/>
        <w:bottom w:val="none" w:sz="0" w:space="0" w:color="auto"/>
        <w:right w:val="none" w:sz="0" w:space="0" w:color="auto"/>
      </w:divBdr>
    </w:div>
    <w:div w:id="1890219402">
      <w:bodyDiv w:val="1"/>
      <w:marLeft w:val="0"/>
      <w:marRight w:val="0"/>
      <w:marTop w:val="0"/>
      <w:marBottom w:val="0"/>
      <w:divBdr>
        <w:top w:val="none" w:sz="0" w:space="0" w:color="auto"/>
        <w:left w:val="none" w:sz="0" w:space="0" w:color="auto"/>
        <w:bottom w:val="none" w:sz="0" w:space="0" w:color="auto"/>
        <w:right w:val="none" w:sz="0" w:space="0" w:color="auto"/>
      </w:divBdr>
    </w:div>
    <w:div w:id="1912619333">
      <w:bodyDiv w:val="1"/>
      <w:marLeft w:val="0"/>
      <w:marRight w:val="0"/>
      <w:marTop w:val="0"/>
      <w:marBottom w:val="0"/>
      <w:divBdr>
        <w:top w:val="none" w:sz="0" w:space="0" w:color="auto"/>
        <w:left w:val="none" w:sz="0" w:space="0" w:color="auto"/>
        <w:bottom w:val="none" w:sz="0" w:space="0" w:color="auto"/>
        <w:right w:val="none" w:sz="0" w:space="0" w:color="auto"/>
      </w:divBdr>
    </w:div>
    <w:div w:id="1923877403">
      <w:bodyDiv w:val="1"/>
      <w:marLeft w:val="0"/>
      <w:marRight w:val="0"/>
      <w:marTop w:val="0"/>
      <w:marBottom w:val="0"/>
      <w:divBdr>
        <w:top w:val="none" w:sz="0" w:space="0" w:color="auto"/>
        <w:left w:val="none" w:sz="0" w:space="0" w:color="auto"/>
        <w:bottom w:val="none" w:sz="0" w:space="0" w:color="auto"/>
        <w:right w:val="none" w:sz="0" w:space="0" w:color="auto"/>
      </w:divBdr>
    </w:div>
    <w:div w:id="1933777497">
      <w:bodyDiv w:val="1"/>
      <w:marLeft w:val="0"/>
      <w:marRight w:val="0"/>
      <w:marTop w:val="0"/>
      <w:marBottom w:val="0"/>
      <w:divBdr>
        <w:top w:val="none" w:sz="0" w:space="0" w:color="auto"/>
        <w:left w:val="none" w:sz="0" w:space="0" w:color="auto"/>
        <w:bottom w:val="none" w:sz="0" w:space="0" w:color="auto"/>
        <w:right w:val="none" w:sz="0" w:space="0" w:color="auto"/>
      </w:divBdr>
    </w:div>
    <w:div w:id="1946037745">
      <w:bodyDiv w:val="1"/>
      <w:marLeft w:val="0"/>
      <w:marRight w:val="0"/>
      <w:marTop w:val="0"/>
      <w:marBottom w:val="0"/>
      <w:divBdr>
        <w:top w:val="none" w:sz="0" w:space="0" w:color="auto"/>
        <w:left w:val="none" w:sz="0" w:space="0" w:color="auto"/>
        <w:bottom w:val="none" w:sz="0" w:space="0" w:color="auto"/>
        <w:right w:val="none" w:sz="0" w:space="0" w:color="auto"/>
      </w:divBdr>
    </w:div>
    <w:div w:id="2011133882">
      <w:bodyDiv w:val="1"/>
      <w:marLeft w:val="0"/>
      <w:marRight w:val="0"/>
      <w:marTop w:val="0"/>
      <w:marBottom w:val="0"/>
      <w:divBdr>
        <w:top w:val="none" w:sz="0" w:space="0" w:color="auto"/>
        <w:left w:val="none" w:sz="0" w:space="0" w:color="auto"/>
        <w:bottom w:val="none" w:sz="0" w:space="0" w:color="auto"/>
        <w:right w:val="none" w:sz="0" w:space="0" w:color="auto"/>
      </w:divBdr>
    </w:div>
    <w:div w:id="2026200305">
      <w:bodyDiv w:val="1"/>
      <w:marLeft w:val="0"/>
      <w:marRight w:val="0"/>
      <w:marTop w:val="0"/>
      <w:marBottom w:val="0"/>
      <w:divBdr>
        <w:top w:val="none" w:sz="0" w:space="0" w:color="auto"/>
        <w:left w:val="none" w:sz="0" w:space="0" w:color="auto"/>
        <w:bottom w:val="none" w:sz="0" w:space="0" w:color="auto"/>
        <w:right w:val="none" w:sz="0" w:space="0" w:color="auto"/>
      </w:divBdr>
    </w:div>
    <w:div w:id="2059628604">
      <w:bodyDiv w:val="1"/>
      <w:marLeft w:val="0"/>
      <w:marRight w:val="0"/>
      <w:marTop w:val="0"/>
      <w:marBottom w:val="0"/>
      <w:divBdr>
        <w:top w:val="none" w:sz="0" w:space="0" w:color="auto"/>
        <w:left w:val="none" w:sz="0" w:space="0" w:color="auto"/>
        <w:bottom w:val="none" w:sz="0" w:space="0" w:color="auto"/>
        <w:right w:val="none" w:sz="0" w:space="0" w:color="auto"/>
      </w:divBdr>
    </w:div>
    <w:div w:id="2081361160">
      <w:bodyDiv w:val="1"/>
      <w:marLeft w:val="0"/>
      <w:marRight w:val="0"/>
      <w:marTop w:val="0"/>
      <w:marBottom w:val="0"/>
      <w:divBdr>
        <w:top w:val="none" w:sz="0" w:space="0" w:color="auto"/>
        <w:left w:val="none" w:sz="0" w:space="0" w:color="auto"/>
        <w:bottom w:val="none" w:sz="0" w:space="0" w:color="auto"/>
        <w:right w:val="none" w:sz="0" w:space="0" w:color="auto"/>
      </w:divBdr>
    </w:div>
    <w:div w:id="2083479378">
      <w:bodyDiv w:val="1"/>
      <w:marLeft w:val="0"/>
      <w:marRight w:val="0"/>
      <w:marTop w:val="0"/>
      <w:marBottom w:val="0"/>
      <w:divBdr>
        <w:top w:val="none" w:sz="0" w:space="0" w:color="auto"/>
        <w:left w:val="none" w:sz="0" w:space="0" w:color="auto"/>
        <w:bottom w:val="none" w:sz="0" w:space="0" w:color="auto"/>
        <w:right w:val="none" w:sz="0" w:space="0" w:color="auto"/>
      </w:divBdr>
    </w:div>
    <w:div w:id="2099515380">
      <w:bodyDiv w:val="1"/>
      <w:marLeft w:val="0"/>
      <w:marRight w:val="0"/>
      <w:marTop w:val="0"/>
      <w:marBottom w:val="0"/>
      <w:divBdr>
        <w:top w:val="none" w:sz="0" w:space="0" w:color="auto"/>
        <w:left w:val="none" w:sz="0" w:space="0" w:color="auto"/>
        <w:bottom w:val="none" w:sz="0" w:space="0" w:color="auto"/>
        <w:right w:val="none" w:sz="0" w:space="0" w:color="auto"/>
      </w:divBdr>
    </w:div>
    <w:div w:id="2111971151">
      <w:bodyDiv w:val="1"/>
      <w:marLeft w:val="0"/>
      <w:marRight w:val="0"/>
      <w:marTop w:val="0"/>
      <w:marBottom w:val="0"/>
      <w:divBdr>
        <w:top w:val="none" w:sz="0" w:space="0" w:color="auto"/>
        <w:left w:val="none" w:sz="0" w:space="0" w:color="auto"/>
        <w:bottom w:val="none" w:sz="0" w:space="0" w:color="auto"/>
        <w:right w:val="none" w:sz="0" w:space="0" w:color="auto"/>
      </w:divBdr>
    </w:div>
    <w:div w:id="21210306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9.bin"/><Relationship Id="rId117" Type="http://schemas.openxmlformats.org/officeDocument/2006/relationships/oleObject" Target="embeddings/oleObject56.bin"/><Relationship Id="rId21" Type="http://schemas.openxmlformats.org/officeDocument/2006/relationships/image" Target="media/image7.wmf"/><Relationship Id="rId42" Type="http://schemas.openxmlformats.org/officeDocument/2006/relationships/oleObject" Target="embeddings/oleObject17.bin"/><Relationship Id="rId47" Type="http://schemas.openxmlformats.org/officeDocument/2006/relationships/image" Target="media/image20.wmf"/><Relationship Id="rId63" Type="http://schemas.openxmlformats.org/officeDocument/2006/relationships/oleObject" Target="embeddings/oleObject27.bin"/><Relationship Id="rId68" Type="http://schemas.openxmlformats.org/officeDocument/2006/relationships/image" Target="media/image30.wmf"/><Relationship Id="rId84" Type="http://schemas.openxmlformats.org/officeDocument/2006/relationships/image" Target="media/image36.wmf"/><Relationship Id="rId89" Type="http://schemas.openxmlformats.org/officeDocument/2006/relationships/oleObject" Target="embeddings/oleObject42.bin"/><Relationship Id="rId112" Type="http://schemas.openxmlformats.org/officeDocument/2006/relationships/image" Target="media/image50.wmf"/><Relationship Id="rId133" Type="http://schemas.openxmlformats.org/officeDocument/2006/relationships/image" Target="media/image59.wmf"/><Relationship Id="rId138" Type="http://schemas.openxmlformats.org/officeDocument/2006/relationships/image" Target="media/image63.png"/><Relationship Id="rId154" Type="http://schemas.openxmlformats.org/officeDocument/2006/relationships/image" Target="media/image77.emf"/><Relationship Id="rId159" Type="http://schemas.openxmlformats.org/officeDocument/2006/relationships/image" Target="media/image82.emf"/><Relationship Id="rId175" Type="http://schemas.openxmlformats.org/officeDocument/2006/relationships/image" Target="media/image97.png"/><Relationship Id="rId170" Type="http://schemas.openxmlformats.org/officeDocument/2006/relationships/image" Target="media/image93.png"/><Relationship Id="rId16" Type="http://schemas.openxmlformats.org/officeDocument/2006/relationships/oleObject" Target="embeddings/oleObject4.bin"/><Relationship Id="rId107" Type="http://schemas.openxmlformats.org/officeDocument/2006/relationships/oleObject" Target="embeddings/oleObject51.bin"/><Relationship Id="rId11" Type="http://schemas.openxmlformats.org/officeDocument/2006/relationships/image" Target="media/image2.wmf"/><Relationship Id="rId32" Type="http://schemas.openxmlformats.org/officeDocument/2006/relationships/oleObject" Target="embeddings/oleObject12.bin"/><Relationship Id="rId37" Type="http://schemas.openxmlformats.org/officeDocument/2006/relationships/image" Target="media/image15.wmf"/><Relationship Id="rId53" Type="http://schemas.openxmlformats.org/officeDocument/2006/relationships/image" Target="media/image23.wmf"/><Relationship Id="rId58" Type="http://schemas.openxmlformats.org/officeDocument/2006/relationships/oleObject" Target="embeddings/oleObject25.bin"/><Relationship Id="rId74" Type="http://schemas.openxmlformats.org/officeDocument/2006/relationships/oleObject" Target="embeddings/oleObject33.bin"/><Relationship Id="rId79" Type="http://schemas.openxmlformats.org/officeDocument/2006/relationships/oleObject" Target="embeddings/oleObject37.bin"/><Relationship Id="rId102" Type="http://schemas.openxmlformats.org/officeDocument/2006/relationships/image" Target="media/image45.wmf"/><Relationship Id="rId123" Type="http://schemas.openxmlformats.org/officeDocument/2006/relationships/oleObject" Target="embeddings/oleObject59.bin"/><Relationship Id="rId128" Type="http://schemas.openxmlformats.org/officeDocument/2006/relationships/oleObject" Target="embeddings/oleObject63.bin"/><Relationship Id="rId144" Type="http://schemas.openxmlformats.org/officeDocument/2006/relationships/image" Target="media/image69.emf"/><Relationship Id="rId149" Type="http://schemas.openxmlformats.org/officeDocument/2006/relationships/image" Target="media/image72.png"/><Relationship Id="rId5" Type="http://schemas.openxmlformats.org/officeDocument/2006/relationships/settings" Target="settings.xml"/><Relationship Id="rId90" Type="http://schemas.openxmlformats.org/officeDocument/2006/relationships/image" Target="media/image39.wmf"/><Relationship Id="rId95" Type="http://schemas.openxmlformats.org/officeDocument/2006/relationships/oleObject" Target="embeddings/oleObject45.bin"/><Relationship Id="rId160" Type="http://schemas.openxmlformats.org/officeDocument/2006/relationships/image" Target="media/image83.png"/><Relationship Id="rId165" Type="http://schemas.openxmlformats.org/officeDocument/2006/relationships/image" Target="media/image88.png"/><Relationship Id="rId181" Type="http://schemas.openxmlformats.org/officeDocument/2006/relationships/theme" Target="theme/theme1.xml"/><Relationship Id="rId22" Type="http://schemas.openxmlformats.org/officeDocument/2006/relationships/oleObject" Target="embeddings/oleObject7.bin"/><Relationship Id="rId27" Type="http://schemas.openxmlformats.org/officeDocument/2006/relationships/image" Target="media/image10.wmf"/><Relationship Id="rId43" Type="http://schemas.openxmlformats.org/officeDocument/2006/relationships/image" Target="media/image18.wmf"/><Relationship Id="rId48" Type="http://schemas.openxmlformats.org/officeDocument/2006/relationships/oleObject" Target="embeddings/oleObject20.bin"/><Relationship Id="rId64" Type="http://schemas.openxmlformats.org/officeDocument/2006/relationships/image" Target="media/image28.wmf"/><Relationship Id="rId69" Type="http://schemas.openxmlformats.org/officeDocument/2006/relationships/oleObject" Target="embeddings/oleObject30.bin"/><Relationship Id="rId113" Type="http://schemas.openxmlformats.org/officeDocument/2006/relationships/oleObject" Target="embeddings/oleObject54.bin"/><Relationship Id="rId118" Type="http://schemas.openxmlformats.org/officeDocument/2006/relationships/image" Target="media/image53.wmf"/><Relationship Id="rId134" Type="http://schemas.openxmlformats.org/officeDocument/2006/relationships/oleObject" Target="embeddings/oleObject66.bin"/><Relationship Id="rId139" Type="http://schemas.openxmlformats.org/officeDocument/2006/relationships/image" Target="media/image64.png"/><Relationship Id="rId80" Type="http://schemas.openxmlformats.org/officeDocument/2006/relationships/image" Target="media/image34.wmf"/><Relationship Id="rId85" Type="http://schemas.openxmlformats.org/officeDocument/2006/relationships/oleObject" Target="embeddings/oleObject40.bin"/><Relationship Id="rId150" Type="http://schemas.openxmlformats.org/officeDocument/2006/relationships/image" Target="media/image73.emf"/><Relationship Id="rId155" Type="http://schemas.openxmlformats.org/officeDocument/2006/relationships/image" Target="media/image78.emf"/><Relationship Id="rId171" Type="http://schemas.openxmlformats.org/officeDocument/2006/relationships/image" Target="media/image94.png"/><Relationship Id="rId176" Type="http://schemas.openxmlformats.org/officeDocument/2006/relationships/hyperlink" Target="http://www.esri.com/software/arcgis" TargetMode="External"/><Relationship Id="rId12" Type="http://schemas.openxmlformats.org/officeDocument/2006/relationships/oleObject" Target="embeddings/oleObject2.bin"/><Relationship Id="rId17" Type="http://schemas.openxmlformats.org/officeDocument/2006/relationships/image" Target="media/image5.wmf"/><Relationship Id="rId33" Type="http://schemas.openxmlformats.org/officeDocument/2006/relationships/image" Target="media/image13.wmf"/><Relationship Id="rId38" Type="http://schemas.openxmlformats.org/officeDocument/2006/relationships/oleObject" Target="embeddings/oleObject15.bin"/><Relationship Id="rId59" Type="http://schemas.openxmlformats.org/officeDocument/2006/relationships/comments" Target="comments.xml"/><Relationship Id="rId103" Type="http://schemas.openxmlformats.org/officeDocument/2006/relationships/oleObject" Target="embeddings/oleObject49.bin"/><Relationship Id="rId108" Type="http://schemas.openxmlformats.org/officeDocument/2006/relationships/image" Target="media/image48.wmf"/><Relationship Id="rId124" Type="http://schemas.openxmlformats.org/officeDocument/2006/relationships/image" Target="media/image56.wmf"/><Relationship Id="rId129" Type="http://schemas.openxmlformats.org/officeDocument/2006/relationships/image" Target="media/image57.wmf"/><Relationship Id="rId54" Type="http://schemas.openxmlformats.org/officeDocument/2006/relationships/oleObject" Target="embeddings/oleObject23.bin"/><Relationship Id="rId70" Type="http://schemas.openxmlformats.org/officeDocument/2006/relationships/image" Target="media/image31.wmf"/><Relationship Id="rId75" Type="http://schemas.openxmlformats.org/officeDocument/2006/relationships/oleObject" Target="embeddings/oleObject34.bin"/><Relationship Id="rId91" Type="http://schemas.openxmlformats.org/officeDocument/2006/relationships/oleObject" Target="embeddings/oleObject43.bin"/><Relationship Id="rId96" Type="http://schemas.openxmlformats.org/officeDocument/2006/relationships/image" Target="media/image42.wmf"/><Relationship Id="rId140" Type="http://schemas.openxmlformats.org/officeDocument/2006/relationships/image" Target="media/image65.png"/><Relationship Id="rId145" Type="http://schemas.openxmlformats.org/officeDocument/2006/relationships/image" Target="media/image70.emf"/><Relationship Id="rId161" Type="http://schemas.openxmlformats.org/officeDocument/2006/relationships/image" Target="media/image84.png"/><Relationship Id="rId16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8.wmf"/><Relationship Id="rId28" Type="http://schemas.openxmlformats.org/officeDocument/2006/relationships/oleObject" Target="embeddings/oleObject10.bin"/><Relationship Id="rId49" Type="http://schemas.openxmlformats.org/officeDocument/2006/relationships/image" Target="media/image21.wmf"/><Relationship Id="rId114" Type="http://schemas.openxmlformats.org/officeDocument/2006/relationships/image" Target="media/image51.wmf"/><Relationship Id="rId119" Type="http://schemas.openxmlformats.org/officeDocument/2006/relationships/oleObject" Target="embeddings/oleObject57.bin"/><Relationship Id="rId44" Type="http://schemas.openxmlformats.org/officeDocument/2006/relationships/oleObject" Target="embeddings/oleObject18.bin"/><Relationship Id="rId60" Type="http://schemas.openxmlformats.org/officeDocument/2006/relationships/image" Target="media/image26.wmf"/><Relationship Id="rId65" Type="http://schemas.openxmlformats.org/officeDocument/2006/relationships/oleObject" Target="embeddings/oleObject28.bin"/><Relationship Id="rId81" Type="http://schemas.openxmlformats.org/officeDocument/2006/relationships/oleObject" Target="embeddings/oleObject38.bin"/><Relationship Id="rId86" Type="http://schemas.openxmlformats.org/officeDocument/2006/relationships/image" Target="media/image37.wmf"/><Relationship Id="rId130" Type="http://schemas.openxmlformats.org/officeDocument/2006/relationships/oleObject" Target="embeddings/oleObject64.bin"/><Relationship Id="rId135" Type="http://schemas.openxmlformats.org/officeDocument/2006/relationships/image" Target="media/image60.png"/><Relationship Id="rId151" Type="http://schemas.openxmlformats.org/officeDocument/2006/relationships/image" Target="media/image74.emf"/><Relationship Id="rId156" Type="http://schemas.openxmlformats.org/officeDocument/2006/relationships/image" Target="media/image79.emf"/><Relationship Id="rId177" Type="http://schemas.openxmlformats.org/officeDocument/2006/relationships/hyperlink" Target="http://www.bonap.net/tdc" TargetMode="External"/><Relationship Id="rId4" Type="http://schemas.microsoft.com/office/2007/relationships/stylesWithEffects" Target="stylesWithEffects.xml"/><Relationship Id="rId9" Type="http://schemas.openxmlformats.org/officeDocument/2006/relationships/image" Target="media/image1.wmf"/><Relationship Id="rId172" Type="http://schemas.openxmlformats.org/officeDocument/2006/relationships/image" Target="media/image95.png"/><Relationship Id="rId180" Type="http://schemas.openxmlformats.org/officeDocument/2006/relationships/fontTable" Target="fontTable.xml"/><Relationship Id="rId13" Type="http://schemas.openxmlformats.org/officeDocument/2006/relationships/image" Target="media/image3.wmf"/><Relationship Id="rId18" Type="http://schemas.openxmlformats.org/officeDocument/2006/relationships/oleObject" Target="embeddings/oleObject5.bin"/><Relationship Id="rId39" Type="http://schemas.openxmlformats.org/officeDocument/2006/relationships/image" Target="media/image16.wmf"/><Relationship Id="rId109" Type="http://schemas.openxmlformats.org/officeDocument/2006/relationships/oleObject" Target="embeddings/oleObject52.bin"/><Relationship Id="rId34" Type="http://schemas.openxmlformats.org/officeDocument/2006/relationships/oleObject" Target="embeddings/oleObject13.bin"/><Relationship Id="rId50" Type="http://schemas.openxmlformats.org/officeDocument/2006/relationships/oleObject" Target="embeddings/oleObject21.bin"/><Relationship Id="rId55" Type="http://schemas.openxmlformats.org/officeDocument/2006/relationships/image" Target="media/image24.wmf"/><Relationship Id="rId76" Type="http://schemas.openxmlformats.org/officeDocument/2006/relationships/oleObject" Target="embeddings/oleObject35.bin"/><Relationship Id="rId97" Type="http://schemas.openxmlformats.org/officeDocument/2006/relationships/oleObject" Target="embeddings/oleObject46.bin"/><Relationship Id="rId104" Type="http://schemas.openxmlformats.org/officeDocument/2006/relationships/image" Target="media/image46.wmf"/><Relationship Id="rId120" Type="http://schemas.openxmlformats.org/officeDocument/2006/relationships/image" Target="media/image54.wmf"/><Relationship Id="rId125" Type="http://schemas.openxmlformats.org/officeDocument/2006/relationships/oleObject" Target="embeddings/oleObject60.bin"/><Relationship Id="rId141" Type="http://schemas.openxmlformats.org/officeDocument/2006/relationships/image" Target="media/image66.png"/><Relationship Id="rId146" Type="http://schemas.openxmlformats.org/officeDocument/2006/relationships/oleObject" Target="embeddings/oleObject67.bin"/><Relationship Id="rId167" Type="http://schemas.openxmlformats.org/officeDocument/2006/relationships/image" Target="media/image90.png"/><Relationship Id="rId7" Type="http://schemas.openxmlformats.org/officeDocument/2006/relationships/footnotes" Target="footnotes.xml"/><Relationship Id="rId71" Type="http://schemas.openxmlformats.org/officeDocument/2006/relationships/oleObject" Target="embeddings/oleObject31.bin"/><Relationship Id="rId92" Type="http://schemas.openxmlformats.org/officeDocument/2006/relationships/image" Target="media/image40.wmf"/><Relationship Id="rId16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11.wmf"/><Relationship Id="rId24" Type="http://schemas.openxmlformats.org/officeDocument/2006/relationships/oleObject" Target="embeddings/oleObject8.bin"/><Relationship Id="rId40" Type="http://schemas.openxmlformats.org/officeDocument/2006/relationships/oleObject" Target="embeddings/oleObject16.bin"/><Relationship Id="rId45" Type="http://schemas.openxmlformats.org/officeDocument/2006/relationships/image" Target="media/image19.wmf"/><Relationship Id="rId66" Type="http://schemas.openxmlformats.org/officeDocument/2006/relationships/image" Target="media/image29.wmf"/><Relationship Id="rId87" Type="http://schemas.openxmlformats.org/officeDocument/2006/relationships/oleObject" Target="embeddings/oleObject41.bin"/><Relationship Id="rId110" Type="http://schemas.openxmlformats.org/officeDocument/2006/relationships/image" Target="media/image49.wmf"/><Relationship Id="rId115" Type="http://schemas.openxmlformats.org/officeDocument/2006/relationships/oleObject" Target="embeddings/oleObject55.bin"/><Relationship Id="rId131" Type="http://schemas.openxmlformats.org/officeDocument/2006/relationships/image" Target="media/image58.wmf"/><Relationship Id="rId136" Type="http://schemas.openxmlformats.org/officeDocument/2006/relationships/image" Target="media/image61.gif"/><Relationship Id="rId157" Type="http://schemas.openxmlformats.org/officeDocument/2006/relationships/image" Target="media/image80.emf"/><Relationship Id="rId178" Type="http://schemas.openxmlformats.org/officeDocument/2006/relationships/hyperlink" Target="http://factfinder2.census.gov/faces/tableservices/jsf/pages/productview.xhtml?pid=DEC_10_113_113DP1&amp;prodType=table" TargetMode="External"/><Relationship Id="rId61" Type="http://schemas.openxmlformats.org/officeDocument/2006/relationships/oleObject" Target="embeddings/oleObject26.bin"/><Relationship Id="rId82" Type="http://schemas.openxmlformats.org/officeDocument/2006/relationships/image" Target="media/image35.wmf"/><Relationship Id="rId152" Type="http://schemas.openxmlformats.org/officeDocument/2006/relationships/image" Target="media/image75.emf"/><Relationship Id="rId173" Type="http://schemas.openxmlformats.org/officeDocument/2006/relationships/image" Target="media/image96.emf"/><Relationship Id="rId19" Type="http://schemas.openxmlformats.org/officeDocument/2006/relationships/image" Target="media/image6.wmf"/><Relationship Id="rId14" Type="http://schemas.openxmlformats.org/officeDocument/2006/relationships/oleObject" Target="embeddings/oleObject3.bin"/><Relationship Id="rId30" Type="http://schemas.openxmlformats.org/officeDocument/2006/relationships/oleObject" Target="embeddings/oleObject11.bin"/><Relationship Id="rId35" Type="http://schemas.openxmlformats.org/officeDocument/2006/relationships/image" Target="media/image14.wmf"/><Relationship Id="rId56" Type="http://schemas.openxmlformats.org/officeDocument/2006/relationships/oleObject" Target="embeddings/oleObject24.bin"/><Relationship Id="rId77" Type="http://schemas.openxmlformats.org/officeDocument/2006/relationships/oleObject" Target="embeddings/oleObject36.bin"/><Relationship Id="rId100" Type="http://schemas.openxmlformats.org/officeDocument/2006/relationships/image" Target="media/image44.wmf"/><Relationship Id="rId105" Type="http://schemas.openxmlformats.org/officeDocument/2006/relationships/oleObject" Target="embeddings/oleObject50.bin"/><Relationship Id="rId126" Type="http://schemas.openxmlformats.org/officeDocument/2006/relationships/oleObject" Target="embeddings/oleObject61.bin"/><Relationship Id="rId147" Type="http://schemas.openxmlformats.org/officeDocument/2006/relationships/image" Target="media/image71.emf"/><Relationship Id="rId168" Type="http://schemas.openxmlformats.org/officeDocument/2006/relationships/image" Target="media/image91.png"/><Relationship Id="rId8" Type="http://schemas.openxmlformats.org/officeDocument/2006/relationships/endnotes" Target="endnotes.xml"/><Relationship Id="rId51" Type="http://schemas.openxmlformats.org/officeDocument/2006/relationships/image" Target="media/image22.wmf"/><Relationship Id="rId72" Type="http://schemas.openxmlformats.org/officeDocument/2006/relationships/image" Target="media/image32.wmf"/><Relationship Id="rId93" Type="http://schemas.openxmlformats.org/officeDocument/2006/relationships/oleObject" Target="embeddings/oleObject44.bin"/><Relationship Id="rId98" Type="http://schemas.openxmlformats.org/officeDocument/2006/relationships/image" Target="media/image43.wmf"/><Relationship Id="rId121" Type="http://schemas.openxmlformats.org/officeDocument/2006/relationships/oleObject" Target="embeddings/oleObject58.bin"/><Relationship Id="rId142" Type="http://schemas.openxmlformats.org/officeDocument/2006/relationships/image" Target="media/image67.png"/><Relationship Id="rId163" Type="http://schemas.openxmlformats.org/officeDocument/2006/relationships/image" Target="media/image86.png"/><Relationship Id="rId3" Type="http://schemas.openxmlformats.org/officeDocument/2006/relationships/styles" Target="styles.xml"/><Relationship Id="rId25" Type="http://schemas.openxmlformats.org/officeDocument/2006/relationships/image" Target="media/image9.wmf"/><Relationship Id="rId46" Type="http://schemas.openxmlformats.org/officeDocument/2006/relationships/oleObject" Target="embeddings/oleObject19.bin"/><Relationship Id="rId67" Type="http://schemas.openxmlformats.org/officeDocument/2006/relationships/oleObject" Target="embeddings/oleObject29.bin"/><Relationship Id="rId116" Type="http://schemas.openxmlformats.org/officeDocument/2006/relationships/image" Target="media/image52.wmf"/><Relationship Id="rId137" Type="http://schemas.openxmlformats.org/officeDocument/2006/relationships/image" Target="media/image62.png"/><Relationship Id="rId158" Type="http://schemas.openxmlformats.org/officeDocument/2006/relationships/image" Target="media/image81.emf"/><Relationship Id="rId20" Type="http://schemas.openxmlformats.org/officeDocument/2006/relationships/oleObject" Target="embeddings/oleObject6.bin"/><Relationship Id="rId41" Type="http://schemas.openxmlformats.org/officeDocument/2006/relationships/image" Target="media/image17.wmf"/><Relationship Id="rId62" Type="http://schemas.openxmlformats.org/officeDocument/2006/relationships/image" Target="media/image27.wmf"/><Relationship Id="rId83" Type="http://schemas.openxmlformats.org/officeDocument/2006/relationships/oleObject" Target="embeddings/oleObject39.bin"/><Relationship Id="rId88" Type="http://schemas.openxmlformats.org/officeDocument/2006/relationships/image" Target="media/image38.wmf"/><Relationship Id="rId111" Type="http://schemas.openxmlformats.org/officeDocument/2006/relationships/oleObject" Target="embeddings/oleObject53.bin"/><Relationship Id="rId132" Type="http://schemas.openxmlformats.org/officeDocument/2006/relationships/oleObject" Target="embeddings/oleObject65.bin"/><Relationship Id="rId153" Type="http://schemas.openxmlformats.org/officeDocument/2006/relationships/image" Target="media/image76.emf"/><Relationship Id="rId174" Type="http://schemas.openxmlformats.org/officeDocument/2006/relationships/header" Target="header1.xml"/><Relationship Id="rId179" Type="http://schemas.openxmlformats.org/officeDocument/2006/relationships/hyperlink" Target="http://www.epa.gov/ncea/efh/pdfs/efh-complete.pdf" TargetMode="External"/><Relationship Id="rId15" Type="http://schemas.openxmlformats.org/officeDocument/2006/relationships/image" Target="media/image4.wmf"/><Relationship Id="rId36" Type="http://schemas.openxmlformats.org/officeDocument/2006/relationships/oleObject" Target="embeddings/oleObject14.bin"/><Relationship Id="rId57" Type="http://schemas.openxmlformats.org/officeDocument/2006/relationships/image" Target="media/image25.wmf"/><Relationship Id="rId106" Type="http://schemas.openxmlformats.org/officeDocument/2006/relationships/image" Target="media/image47.wmf"/><Relationship Id="rId127" Type="http://schemas.openxmlformats.org/officeDocument/2006/relationships/oleObject" Target="embeddings/oleObject62.bin"/><Relationship Id="rId10" Type="http://schemas.openxmlformats.org/officeDocument/2006/relationships/oleObject" Target="embeddings/oleObject1.bin"/><Relationship Id="rId31" Type="http://schemas.openxmlformats.org/officeDocument/2006/relationships/image" Target="media/image12.wmf"/><Relationship Id="rId52" Type="http://schemas.openxmlformats.org/officeDocument/2006/relationships/oleObject" Target="embeddings/oleObject22.bin"/><Relationship Id="rId73" Type="http://schemas.openxmlformats.org/officeDocument/2006/relationships/oleObject" Target="embeddings/oleObject32.bin"/><Relationship Id="rId78" Type="http://schemas.openxmlformats.org/officeDocument/2006/relationships/image" Target="media/image33.wmf"/><Relationship Id="rId94" Type="http://schemas.openxmlformats.org/officeDocument/2006/relationships/image" Target="media/image41.wmf"/><Relationship Id="rId99" Type="http://schemas.openxmlformats.org/officeDocument/2006/relationships/oleObject" Target="embeddings/oleObject47.bin"/><Relationship Id="rId101" Type="http://schemas.openxmlformats.org/officeDocument/2006/relationships/oleObject" Target="embeddings/oleObject48.bin"/><Relationship Id="rId122" Type="http://schemas.openxmlformats.org/officeDocument/2006/relationships/image" Target="media/image55.wmf"/><Relationship Id="rId143" Type="http://schemas.openxmlformats.org/officeDocument/2006/relationships/image" Target="media/image68.emf"/><Relationship Id="rId148" Type="http://schemas.openxmlformats.org/officeDocument/2006/relationships/oleObject" Target="embeddings/oleObject68.bin"/><Relationship Id="rId164" Type="http://schemas.openxmlformats.org/officeDocument/2006/relationships/image" Target="media/image87.png"/><Relationship Id="rId169" Type="http://schemas.openxmlformats.org/officeDocument/2006/relationships/image" Target="media/image9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4FBF9371-90C8-4451-B121-141C3D645E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1091</TotalTime>
  <Pages>70</Pages>
  <Words>19270</Words>
  <Characters>109845</Characters>
  <Application>Microsoft Office Word</Application>
  <DocSecurity>0</DocSecurity>
  <Lines>915</Lines>
  <Paragraphs>257</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128858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Kun Mei</dc:creator>
  <cp:lastModifiedBy>kunmei</cp:lastModifiedBy>
  <cp:revision>296</cp:revision>
  <cp:lastPrinted>2014-01-29T21:30:00Z</cp:lastPrinted>
  <dcterms:created xsi:type="dcterms:W3CDTF">2014-02-02T19:30:00Z</dcterms:created>
  <dcterms:modified xsi:type="dcterms:W3CDTF">2014-02-24T03:50:00Z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nNumsOnRight">
    <vt:bool>true</vt:bool>
  </property>
  <property fmtid="{D5CDD505-2E9C-101B-9397-08002B2CF9AE}" pid="3" name="MTWinEqns">
    <vt:bool>true</vt:bool>
  </property>
  <property fmtid="{D5CDD505-2E9C-101B-9397-08002B2CF9AE}" pid="4" name="MTUseMTPrefs">
    <vt:lpwstr>1</vt:lpwstr>
  </property>
  <property fmtid="{D5CDD505-2E9C-101B-9397-08002B2CF9AE}" pid="5" name="MTEquationNumber2">
    <vt:lpwstr>(#C1.#E1)</vt:lpwstr>
  </property>
  <property fmtid="{D5CDD505-2E9C-101B-9397-08002B2CF9AE}" pid="6" name="MTEquationSection">
    <vt:lpwstr>1</vt:lpwstr>
  </property>
</Properties>
</file>